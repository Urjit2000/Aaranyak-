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imes New Roman" w:hAnsi="Times New Roman" w:cs="Times New Roman"/>
          <w:lang w:bidi="en-US"/>
        </w:rPr>
        <w:id w:val="42271218"/>
        <w:docPartObj>
          <w:docPartGallery w:val="Cover Pages"/>
          <w:docPartUnique/>
        </w:docPartObj>
      </w:sdtPr>
      <w:sdtEndPr>
        <w:rPr>
          <w:rFonts w:eastAsia="Adobe Gothic Std B"/>
          <w:color w:val="76923C" w:themeColor="accent3" w:themeShade="BF"/>
          <w:sz w:val="56"/>
          <w:szCs w:val="56"/>
        </w:rPr>
      </w:sdtEndPr>
      <w:sdtContent>
        <w:p w14:paraId="7B9AF0A6" w14:textId="77777777" w:rsidR="000A0B86" w:rsidRDefault="000A0B86">
          <w:pPr>
            <w:pStyle w:val="NoSpacing"/>
          </w:pPr>
          <w:r>
            <w:rPr>
              <w:noProof/>
            </w:rPr>
            <mc:AlternateContent>
              <mc:Choice Requires="wpg">
                <w:drawing>
                  <wp:anchor distT="0" distB="0" distL="114300" distR="114300" simplePos="0" relativeHeight="252033024" behindDoc="1" locked="0" layoutInCell="1" allowOverlap="1" wp14:anchorId="10549B95" wp14:editId="18E151E3">
                    <wp:simplePos x="0" y="0"/>
                    <wp:positionH relativeFrom="page">
                      <wp:posOffset>176213</wp:posOffset>
                    </wp:positionH>
                    <wp:positionV relativeFrom="page">
                      <wp:posOffset>52388</wp:posOffset>
                    </wp:positionV>
                    <wp:extent cx="2166620" cy="9263380"/>
                    <wp:effectExtent l="0" t="0" r="24130" b="13970"/>
                    <wp:wrapNone/>
                    <wp:docPr id="320" name="Group 320"/>
                    <wp:cNvGraphicFramePr/>
                    <a:graphic xmlns:a="http://schemas.openxmlformats.org/drawingml/2006/main">
                      <a:graphicData uri="http://schemas.microsoft.com/office/word/2010/wordprocessingGroup">
                        <wpg:wgp>
                          <wpg:cNvGrpSpPr/>
                          <wpg:grpSpPr>
                            <a:xfrm>
                              <a:off x="0" y="0"/>
                              <a:ext cx="2166620" cy="9263380"/>
                              <a:chOff x="-33575" y="-143042"/>
                              <a:chExt cx="2167175" cy="9263420"/>
                            </a:xfrm>
                          </wpg:grpSpPr>
                          <wps:wsp>
                            <wps:cNvPr id="321" name="Rectangle 321"/>
                            <wps:cNvSpPr/>
                            <wps:spPr>
                              <a:xfrm>
                                <a:off x="-33575" y="-143042"/>
                                <a:ext cx="194535" cy="9125712"/>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Pentagon 4"/>
                            <wps:cNvSpPr/>
                            <wps:spPr>
                              <a:xfrm>
                                <a:off x="24092" y="310211"/>
                                <a:ext cx="1962150" cy="552055"/>
                              </a:xfrm>
                              <a:prstGeom prst="homePlat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6A74366" w14:textId="77777777" w:rsidR="00B7268B" w:rsidRDefault="00B7268B">
                                      <w:pPr>
                                        <w:pStyle w:val="NoSpacing"/>
                                        <w:jc w:val="right"/>
                                        <w:rPr>
                                          <w:color w:val="FFFFFF" w:themeColor="background1"/>
                                          <w:sz w:val="28"/>
                                          <w:szCs w:val="28"/>
                                        </w:rPr>
                                      </w:pPr>
                                      <w:r>
                                        <w:rPr>
                                          <w:color w:val="FFFFFF" w:themeColor="background1"/>
                                          <w:sz w:val="28"/>
                                          <w:szCs w:val="28"/>
                                        </w:rPr>
                                        <w:t>June 2020-Jan 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23" name="Group 323"/>
                            <wpg:cNvGrpSpPr/>
                            <wpg:grpSpPr>
                              <a:xfrm>
                                <a:off x="76200" y="4210050"/>
                                <a:ext cx="2057400" cy="4910328"/>
                                <a:chOff x="80645" y="4211812"/>
                                <a:chExt cx="1306273" cy="3121026"/>
                              </a:xfrm>
                            </wpg:grpSpPr>
                            <wpg:grpSp>
                              <wpg:cNvPr id="324" name="Group 324"/>
                              <wpg:cNvGrpSpPr>
                                <a:grpSpLocks noChangeAspect="1"/>
                              </wpg:cNvGrpSpPr>
                              <wpg:grpSpPr>
                                <a:xfrm>
                                  <a:off x="141062" y="4211812"/>
                                  <a:ext cx="1047750" cy="3121026"/>
                                  <a:chOff x="141062" y="4211812"/>
                                  <a:chExt cx="1047750" cy="3121026"/>
                                </a:xfrm>
                              </wpg:grpSpPr>
                              <wps:wsp>
                                <wps:cNvPr id="325"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6"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8"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9"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0"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72" name="Group 372"/>
                              <wpg:cNvGrpSpPr>
                                <a:grpSpLocks noChangeAspect="1"/>
                              </wpg:cNvGrpSpPr>
                              <wpg:grpSpPr>
                                <a:xfrm>
                                  <a:off x="80645" y="4826972"/>
                                  <a:ext cx="1306273" cy="2505863"/>
                                  <a:chOff x="80645" y="4649964"/>
                                  <a:chExt cx="874712" cy="1677988"/>
                                </a:xfrm>
                              </wpg:grpSpPr>
                              <wps:wsp>
                                <wps:cNvPr id="37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10549B95" id="Group 320" o:spid="_x0000_s1026" style="position:absolute;margin-left:13.9pt;margin-top:4.15pt;width:170.6pt;height:729.4pt;z-index:-251283456;mso-position-horizontal-relative:page;mso-position-vertical-relative:page" coordorigin="-335,-1430" coordsize="21671,926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">
                    <v:rect id="Rectangle 321" o:spid="_x0000_s1027" style="position:absolute;left:-335;top:-1430;width:1944;height:912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" fillcolor="#92d050"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240;top:3102;width:19622;height:55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" adj="18561" fillcolor="#00b050"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6A74366" w14:textId="77777777" w:rsidR="00B7268B" w:rsidRDefault="00B7268B">
                                <w:pPr>
                                  <w:pStyle w:val="NoSpacing"/>
                                  <w:jc w:val="right"/>
                                  <w:rPr>
                                    <w:color w:val="FFFFFF" w:themeColor="background1"/>
                                    <w:sz w:val="28"/>
                                    <w:szCs w:val="28"/>
                                  </w:rPr>
                                </w:pPr>
                                <w:r>
                                  <w:rPr>
                                    <w:color w:val="FFFFFF" w:themeColor="background1"/>
                                    <w:sz w:val="28"/>
                                    <w:szCs w:val="28"/>
                                  </w:rPr>
                                  <w:t>June 2020-Jan 2021</w:t>
                                </w:r>
                              </w:p>
                            </w:sdtContent>
                          </w:sdt>
                        </w:txbxContent>
                      </v:textbox>
                    </v:shape>
                    <v:group id="Group 323"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2s3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">
                      <v:group id="Group 324"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vND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&#13;&#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&#13;&#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&#13;&#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&#13;&#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&#13;&#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&#13;&#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&#13;&#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&#13;&#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&#13;&#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&#13;&#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&#13;&#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" path="m,l6,16,21,49,33,84r12,34l44,118,13,53,11,42,,xe" fillcolor="#1f497d [3215]" strokecolor="#1f497d [3215]" strokeweight="0">
                          <v:path arrowok="t" o:connecttype="custom" o:connectlocs="0,0;9525,25400;33338,77788;52388,133350;71438,187325;69850,187325;20638,84138;17463,66675;0,0" o:connectangles="0,0,0,0,0,0,0,0,0"/>
                        </v:shape>
                      </v:group>
                      <v:group id="Group 372"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OGx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&#13;&#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&#13;&#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&#13;&#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&#13;&#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&#13;&#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&#13;&#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&#13;&#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&#13;&#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&#13;&#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&#13;&#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&#13;&#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0F1934" w14:textId="77777777" w:rsidR="000A0B86" w:rsidRDefault="000A0B86">
          <w:pPr>
            <w:rPr>
              <w:rFonts w:eastAsia="Adobe Gothic Std B"/>
              <w:color w:val="76923C" w:themeColor="accent3" w:themeShade="BF"/>
              <w:sz w:val="56"/>
              <w:szCs w:val="56"/>
            </w:rPr>
          </w:pPr>
          <w:r>
            <w:rPr>
              <w:noProof/>
            </w:rPr>
            <mc:AlternateContent>
              <mc:Choice Requires="wps">
                <w:drawing>
                  <wp:anchor distT="0" distB="0" distL="114300" distR="114300" simplePos="0" relativeHeight="252035072" behindDoc="0" locked="0" layoutInCell="1" allowOverlap="1" wp14:anchorId="170F3221" wp14:editId="3D02EC76">
                    <wp:simplePos x="0" y="0"/>
                    <wp:positionH relativeFrom="page">
                      <wp:posOffset>2559685</wp:posOffset>
                    </wp:positionH>
                    <wp:positionV relativeFrom="page">
                      <wp:posOffset>7250747</wp:posOffset>
                    </wp:positionV>
                    <wp:extent cx="3657600" cy="365760"/>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FD7CB" w14:textId="77777777" w:rsidR="00B7268B" w:rsidRPr="00ED6B1C" w:rsidRDefault="00B7268B">
                                <w:pPr>
                                  <w:pStyle w:val="NoSpacing"/>
                                  <w:rPr>
                                    <w:color w:val="92D050"/>
                                    <w:sz w:val="26"/>
                                    <w:szCs w:val="26"/>
                                  </w:rPr>
                                </w:pPr>
                                <w:sdt>
                                  <w:sdtPr>
                                    <w:rPr>
                                      <w:color w:val="92D050"/>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92D050"/>
                                        <w:sz w:val="26"/>
                                        <w:szCs w:val="26"/>
                                      </w:rPr>
                                      <w:t>June 11 2020 to Jan</w:t>
                                    </w:r>
                                  </w:sdtContent>
                                </w:sdt>
                                <w:r w:rsidRPr="00ED6B1C">
                                  <w:rPr>
                                    <w:color w:val="92D050"/>
                                    <w:sz w:val="26"/>
                                    <w:szCs w:val="26"/>
                                  </w:rPr>
                                  <w:t>11 2021</w:t>
                                </w:r>
                              </w:p>
                              <w:p w14:paraId="45965C50" w14:textId="77777777" w:rsidR="00B7268B" w:rsidRDefault="00B7268B">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0F3221" id="_x0000_t202" coordsize="21600,21600" o:spt="202" path="m,l,21600r21600,l21600,xe">
                    <v:stroke joinstyle="miter"/>
                    <v:path gradientshapeok="t" o:connecttype="rect"/>
                  </v:shapetype>
                  <v:shape id="Text Box 384" o:spid="_x0000_s1055" type="#_x0000_t202" style="position:absolute;margin-left:201.55pt;margin-top:570.9pt;width:4in;height:28.8pt;z-index:25203507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" filled="f" stroked="f" strokeweight=".5pt">
                    <v:textbox style="mso-fit-shape-to-text:t" inset="0,0,0,0">
                      <w:txbxContent>
                        <w:p w14:paraId="49CFD7CB" w14:textId="77777777" w:rsidR="00B7268B" w:rsidRPr="00ED6B1C" w:rsidRDefault="00B7268B">
                          <w:pPr>
                            <w:pStyle w:val="NoSpacing"/>
                            <w:rPr>
                              <w:color w:val="92D050"/>
                              <w:sz w:val="26"/>
                              <w:szCs w:val="26"/>
                            </w:rPr>
                          </w:pPr>
                          <w:sdt>
                            <w:sdtPr>
                              <w:rPr>
                                <w:color w:val="92D050"/>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92D050"/>
                                  <w:sz w:val="26"/>
                                  <w:szCs w:val="26"/>
                                </w:rPr>
                                <w:t>June 11 2020 to Jan</w:t>
                              </w:r>
                            </w:sdtContent>
                          </w:sdt>
                          <w:r w:rsidRPr="00ED6B1C">
                            <w:rPr>
                              <w:color w:val="92D050"/>
                              <w:sz w:val="26"/>
                              <w:szCs w:val="26"/>
                            </w:rPr>
                            <w:t>11 2021</w:t>
                          </w:r>
                        </w:p>
                        <w:p w14:paraId="45965C50" w14:textId="77777777" w:rsidR="00B7268B" w:rsidRDefault="00B7268B">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2034048" behindDoc="0" locked="0" layoutInCell="1" allowOverlap="1" wp14:anchorId="343647DB" wp14:editId="216F5FFF">
                    <wp:simplePos x="0" y="0"/>
                    <wp:positionH relativeFrom="page">
                      <wp:posOffset>2030893</wp:posOffset>
                    </wp:positionH>
                    <wp:positionV relativeFrom="page">
                      <wp:posOffset>271463</wp:posOffset>
                    </wp:positionV>
                    <wp:extent cx="2659217" cy="1069848"/>
                    <wp:effectExtent l="0" t="0" r="8255" b="8255"/>
                    <wp:wrapNone/>
                    <wp:docPr id="385" name="Text Box 385"/>
                    <wp:cNvGraphicFramePr/>
                    <a:graphic xmlns:a="http://schemas.openxmlformats.org/drawingml/2006/main">
                      <a:graphicData uri="http://schemas.microsoft.com/office/word/2010/wordprocessingShape">
                        <wps:wsp>
                          <wps:cNvSpPr txBox="1"/>
                          <wps:spPr>
                            <a:xfrm>
                              <a:off x="0" y="0"/>
                              <a:ext cx="2659217"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18CE1" w14:textId="77777777" w:rsidR="00B7268B" w:rsidRDefault="00B7268B" w:rsidP="000A0B86">
                                <w:pPr>
                                  <w:spacing w:before="54"/>
                                  <w:jc w:val="center"/>
                                  <w:rPr>
                                    <w:rFonts w:eastAsia="Adobe Gothic Std B"/>
                                    <w:color w:val="548DD4" w:themeColor="text2" w:themeTint="99"/>
                                    <w:sz w:val="56"/>
                                    <w:szCs w:val="56"/>
                                  </w:rPr>
                                </w:pPr>
                                <w:r>
                                  <w:rPr>
                                    <w:rFonts w:eastAsia="Adobe Gothic Std B"/>
                                    <w:noProof/>
                                    <w:color w:val="548DD4" w:themeColor="text2" w:themeTint="99"/>
                                    <w:sz w:val="56"/>
                                    <w:szCs w:val="56"/>
                                  </w:rPr>
                                  <w:drawing>
                                    <wp:inline distT="0" distB="0" distL="0" distR="0" wp14:anchorId="37B66B25" wp14:editId="6C394EB1">
                                      <wp:extent cx="1614487" cy="513173"/>
                                      <wp:effectExtent l="0" t="0" r="508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203" cy="527068"/>
                                              </a:xfrm>
                                              <a:prstGeom prst="rect">
                                                <a:avLst/>
                                              </a:prstGeom>
                                              <a:noFill/>
                                              <a:ln>
                                                <a:noFill/>
                                              </a:ln>
                                            </pic:spPr>
                                          </pic:pic>
                                        </a:graphicData>
                                      </a:graphic>
                                    </wp:inline>
                                  </w:drawing>
                                </w:r>
                              </w:p>
                              <w:p w14:paraId="153672FA" w14:textId="77777777" w:rsidR="00B7268B" w:rsidRDefault="00B7268B" w:rsidP="000A0B86">
                                <w:pPr>
                                  <w:spacing w:before="54"/>
                                  <w:jc w:val="center"/>
                                  <w:rPr>
                                    <w:rFonts w:eastAsia="Adobe Gothic Std B"/>
                                    <w:color w:val="548DD4" w:themeColor="text2" w:themeTint="99"/>
                                    <w:sz w:val="56"/>
                                    <w:szCs w:val="56"/>
                                  </w:rPr>
                                </w:pPr>
                              </w:p>
                              <w:p w14:paraId="64E58F33" w14:textId="11DED25D" w:rsidR="00B7268B" w:rsidRPr="00ED6B1C" w:rsidRDefault="00B7268B" w:rsidP="00931158">
                                <w:pPr>
                                  <w:spacing w:before="54"/>
                                  <w:jc w:val="right"/>
                                  <w:rPr>
                                    <w:rFonts w:ascii="Limelight" w:eastAsia="Adobe Gothic Std B" w:hAnsi="Limelight"/>
                                    <w:color w:val="00B050"/>
                                    <w:sz w:val="60"/>
                                    <w:szCs w:val="60"/>
                                  </w:rPr>
                                  <w:pPrChange w:id="0" w:author="udayan borthakur" w:date="2021-03-12T12:49:00Z">
                                    <w:pPr>
                                      <w:spacing w:before="54"/>
                                      <w:jc w:val="center"/>
                                    </w:pPr>
                                  </w:pPrChange>
                                </w:pPr>
                                <w:r w:rsidRPr="00ED6B1C">
                                  <w:rPr>
                                    <w:rFonts w:ascii="Limelight" w:eastAsia="Adobe Gothic Std B" w:hAnsi="Limelight"/>
                                    <w:color w:val="00B050"/>
                                    <w:sz w:val="60"/>
                                    <w:szCs w:val="60"/>
                                  </w:rPr>
                                  <w:t>BIRDS OF STAFF COLLEGE</w:t>
                                </w:r>
                                <w:ins w:id="1" w:author="udayan borthakur" w:date="2021-03-12T12:49:00Z">
                                  <w:r w:rsidR="00931158">
                                    <w:rPr>
                                      <w:rFonts w:ascii="Limelight" w:eastAsia="Adobe Gothic Std B" w:hAnsi="Limelight"/>
                                      <w:color w:val="00B050"/>
                                      <w:sz w:val="60"/>
                                      <w:szCs w:val="60"/>
                                    </w:rPr>
                                    <w:t>, GUWAHATI</w:t>
                                  </w:r>
                                </w:ins>
                              </w:p>
                              <w:p w14:paraId="55B38213" w14:textId="77777777" w:rsidR="00B7268B" w:rsidRPr="00ED6B1C" w:rsidRDefault="00B7268B" w:rsidP="000A0B86">
                                <w:pPr>
                                  <w:spacing w:before="54"/>
                                  <w:jc w:val="center"/>
                                  <w:rPr>
                                    <w:rFonts w:ascii="Limelight" w:eastAsia="Adobe Gothic Std B" w:hAnsi="Limelight"/>
                                    <w:color w:val="548DD4" w:themeColor="text2" w:themeTint="99"/>
                                    <w:sz w:val="60"/>
                                    <w:szCs w:val="60"/>
                                  </w:rPr>
                                </w:pPr>
                              </w:p>
                              <w:p w14:paraId="6291F7FB" w14:textId="77777777" w:rsidR="00B7268B" w:rsidRPr="00ED6B1C" w:rsidRDefault="00B7268B" w:rsidP="00931158">
                                <w:pPr>
                                  <w:spacing w:before="54"/>
                                  <w:jc w:val="right"/>
                                  <w:rPr>
                                    <w:rFonts w:eastAsia="Adobe Gothic Std B"/>
                                    <w:b/>
                                    <w:color w:val="9BBB59" w:themeColor="accent3"/>
                                    <w:sz w:val="48"/>
                                    <w:szCs w:val="48"/>
                                  </w:rPr>
                                  <w:pPrChange w:id="2" w:author="udayan borthakur" w:date="2021-03-12T12:49:00Z">
                                    <w:pPr>
                                      <w:spacing w:before="54"/>
                                      <w:jc w:val="center"/>
                                    </w:pPr>
                                  </w:pPrChange>
                                </w:pPr>
                                <w:r w:rsidRPr="00ED6B1C">
                                  <w:rPr>
                                    <w:rFonts w:eastAsia="Adobe Gothic Std B"/>
                                    <w:b/>
                                    <w:color w:val="9BBB59" w:themeColor="accent3"/>
                                    <w:sz w:val="48"/>
                                    <w:szCs w:val="48"/>
                                  </w:rPr>
                                  <w:t>Internship Report</w:t>
                                </w:r>
                              </w:p>
                              <w:p w14:paraId="14E3334D" w14:textId="77777777" w:rsidR="00B7268B" w:rsidRPr="000A0B86" w:rsidRDefault="00B7268B" w:rsidP="00931158">
                                <w:pPr>
                                  <w:spacing w:before="54"/>
                                  <w:jc w:val="right"/>
                                  <w:rPr>
                                    <w:rFonts w:eastAsia="Adobe Gothic Std B"/>
                                    <w:color w:val="1F497D" w:themeColor="text2"/>
                                    <w:sz w:val="48"/>
                                    <w:szCs w:val="48"/>
                                  </w:rPr>
                                  <w:pPrChange w:id="3" w:author="udayan borthakur" w:date="2021-03-12T12:49:00Z">
                                    <w:pPr>
                                      <w:spacing w:before="54"/>
                                      <w:jc w:val="center"/>
                                    </w:pPr>
                                  </w:pPrChange>
                                </w:pPr>
                              </w:p>
                              <w:p w14:paraId="6B33BFA7" w14:textId="77777777" w:rsidR="00B7268B" w:rsidRPr="00ED6B1C" w:rsidRDefault="00B7268B" w:rsidP="00931158">
                                <w:pPr>
                                  <w:spacing w:before="120"/>
                                  <w:jc w:val="right"/>
                                  <w:rPr>
                                    <w:color w:val="00B050"/>
                                    <w:sz w:val="36"/>
                                    <w:szCs w:val="36"/>
                                  </w:rPr>
                                  <w:pPrChange w:id="4" w:author="udayan borthakur" w:date="2021-03-12T12:49:00Z">
                                    <w:pPr>
                                      <w:spacing w:before="120"/>
                                    </w:pPr>
                                  </w:pPrChange>
                                </w:pPr>
                                <w:r w:rsidRPr="00ED6B1C">
                                  <w:rPr>
                                    <w:color w:val="00B050"/>
                                    <w:sz w:val="36"/>
                                    <w:szCs w:val="36"/>
                                  </w:rPr>
                                  <w:t>Supervisor-</w:t>
                                </w:r>
                              </w:p>
                              <w:p w14:paraId="3B4C49BA" w14:textId="77777777" w:rsidR="00B7268B" w:rsidRPr="000A0B86" w:rsidRDefault="00B7268B" w:rsidP="00931158">
                                <w:pPr>
                                  <w:spacing w:before="120"/>
                                  <w:jc w:val="right"/>
                                  <w:rPr>
                                    <w:color w:val="1F497D" w:themeColor="text2"/>
                                    <w:sz w:val="36"/>
                                    <w:szCs w:val="36"/>
                                  </w:rPr>
                                  <w:pPrChange w:id="5" w:author="udayan borthakur" w:date="2021-03-12T12:49:00Z">
                                    <w:pPr>
                                      <w:spacing w:before="120"/>
                                    </w:pPr>
                                  </w:pPrChange>
                                </w:pPr>
                                <w:proofErr w:type="spellStart"/>
                                <w:r w:rsidRPr="000A0B86">
                                  <w:rPr>
                                    <w:color w:val="1F497D" w:themeColor="text2"/>
                                    <w:sz w:val="36"/>
                                    <w:szCs w:val="36"/>
                                  </w:rPr>
                                  <w:t>Mr</w:t>
                                </w:r>
                                <w:proofErr w:type="spellEnd"/>
                                <w:r w:rsidRPr="000A0B86">
                                  <w:rPr>
                                    <w:color w:val="1F497D" w:themeColor="text2"/>
                                    <w:sz w:val="36"/>
                                    <w:szCs w:val="36"/>
                                  </w:rPr>
                                  <w:t xml:space="preserve"> </w:t>
                                </w:r>
                                <w:r>
                                  <w:rPr>
                                    <w:color w:val="1F497D" w:themeColor="text2"/>
                                    <w:sz w:val="36"/>
                                    <w:szCs w:val="36"/>
                                  </w:rPr>
                                  <w:t>Udayan Borthakur</w:t>
                                </w:r>
                              </w:p>
                              <w:p w14:paraId="78B53950" w14:textId="77777777" w:rsidR="00B7268B" w:rsidRDefault="00B7268B" w:rsidP="00931158">
                                <w:pPr>
                                  <w:spacing w:before="120"/>
                                  <w:jc w:val="right"/>
                                  <w:rPr>
                                    <w:color w:val="548DD4" w:themeColor="text2" w:themeTint="99"/>
                                    <w:sz w:val="36"/>
                                    <w:szCs w:val="36"/>
                                  </w:rPr>
                                  <w:pPrChange w:id="6" w:author="udayan borthakur" w:date="2021-03-12T12:49:00Z">
                                    <w:pPr>
                                      <w:spacing w:before="120"/>
                                    </w:pPr>
                                  </w:pPrChange>
                                </w:pPr>
                              </w:p>
                              <w:p w14:paraId="5B649C9C" w14:textId="77777777" w:rsidR="00B7268B" w:rsidRPr="00ED6B1C" w:rsidRDefault="00B7268B" w:rsidP="00931158">
                                <w:pPr>
                                  <w:spacing w:before="120"/>
                                  <w:jc w:val="right"/>
                                  <w:rPr>
                                    <w:color w:val="00B050"/>
                                    <w:sz w:val="36"/>
                                    <w:szCs w:val="36"/>
                                  </w:rPr>
                                  <w:pPrChange w:id="7" w:author="udayan borthakur" w:date="2021-03-12T12:49:00Z">
                                    <w:pPr>
                                      <w:spacing w:before="120"/>
                                    </w:pPr>
                                  </w:pPrChange>
                                </w:pPr>
                                <w:r w:rsidRPr="00ED6B1C">
                                  <w:rPr>
                                    <w:color w:val="00B050"/>
                                    <w:sz w:val="36"/>
                                    <w:szCs w:val="36"/>
                                  </w:rPr>
                                  <w:t>Submitted by-</w:t>
                                </w:r>
                              </w:p>
                              <w:p w14:paraId="3DD8F1E7" w14:textId="77777777" w:rsidR="00B7268B" w:rsidRPr="000A0B86" w:rsidRDefault="00B7268B" w:rsidP="00931158">
                                <w:pPr>
                                  <w:spacing w:before="120"/>
                                  <w:jc w:val="right"/>
                                  <w:rPr>
                                    <w:color w:val="1F497D" w:themeColor="text2"/>
                                    <w:sz w:val="36"/>
                                    <w:szCs w:val="36"/>
                                  </w:rPr>
                                  <w:pPrChange w:id="8" w:author="udayan borthakur" w:date="2021-03-12T12:49:00Z">
                                    <w:pPr>
                                      <w:spacing w:before="120"/>
                                    </w:pPr>
                                  </w:pPrChange>
                                </w:pPr>
                                <w:proofErr w:type="spellStart"/>
                                <w:r w:rsidRPr="000A0B86">
                                  <w:rPr>
                                    <w:color w:val="1F497D" w:themeColor="text2"/>
                                    <w:sz w:val="36"/>
                                    <w:szCs w:val="36"/>
                                  </w:rPr>
                                  <w:t>Urjit</w:t>
                                </w:r>
                                <w:proofErr w:type="spellEnd"/>
                                <w:r w:rsidRPr="000A0B86">
                                  <w:rPr>
                                    <w:color w:val="1F497D" w:themeColor="text2"/>
                                    <w:sz w:val="36"/>
                                    <w:szCs w:val="36"/>
                                  </w:rPr>
                                  <w:t xml:space="preserve"> Dwivedi</w:t>
                                </w:r>
                              </w:p>
                              <w:p w14:paraId="46C4ED9B" w14:textId="77777777" w:rsidR="00B7268B" w:rsidRDefault="00B7268B">
                                <w:pPr>
                                  <w:spacing w:before="120"/>
                                  <w:rPr>
                                    <w:color w:val="548DD4" w:themeColor="text2" w:themeTint="99"/>
                                    <w:sz w:val="36"/>
                                    <w:szCs w:val="36"/>
                                  </w:rPr>
                                </w:pPr>
                              </w:p>
                              <w:p w14:paraId="0BDC201D" w14:textId="77777777" w:rsidR="00B7268B" w:rsidRDefault="00B7268B">
                                <w:pPr>
                                  <w:spacing w:before="120"/>
                                  <w:rPr>
                                    <w:color w:val="548DD4" w:themeColor="text2" w:themeTint="99"/>
                                    <w:sz w:val="36"/>
                                    <w:szCs w:val="36"/>
                                  </w:rPr>
                                </w:pPr>
                              </w:p>
                              <w:p w14:paraId="16C8B2FB" w14:textId="77777777" w:rsidR="00B7268B" w:rsidRDefault="00B7268B">
                                <w:pPr>
                                  <w:spacing w:before="120"/>
                                  <w:rPr>
                                    <w:color w:val="548DD4" w:themeColor="text2" w:themeTint="99"/>
                                    <w:sz w:val="36"/>
                                    <w:szCs w:val="36"/>
                                  </w:rPr>
                                </w:pPr>
                              </w:p>
                              <w:p w14:paraId="2C8714BC" w14:textId="77777777" w:rsidR="00B7268B" w:rsidRPr="000A0B86" w:rsidRDefault="00B7268B">
                                <w:pPr>
                                  <w:spacing w:before="120"/>
                                  <w:rPr>
                                    <w:color w:val="548DD4" w:themeColor="text2" w:themeTint="99"/>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43647DB" id="Text Box 385" o:spid="_x0000_s1056" type="#_x0000_t202" style="position:absolute;margin-left:159.9pt;margin-top:21.4pt;width:209.4pt;height:84.25pt;z-index:25203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" filled="f" stroked="f" strokeweight=".5pt">
                    <v:textbox style="mso-fit-shape-to-text:t" inset="0,0,0,0">
                      <w:txbxContent>
                        <w:p w14:paraId="6E718CE1" w14:textId="77777777" w:rsidR="00B7268B" w:rsidRDefault="00B7268B" w:rsidP="000A0B86">
                          <w:pPr>
                            <w:spacing w:before="54"/>
                            <w:jc w:val="center"/>
                            <w:rPr>
                              <w:rFonts w:eastAsia="Adobe Gothic Std B"/>
                              <w:color w:val="548DD4" w:themeColor="text2" w:themeTint="99"/>
                              <w:sz w:val="56"/>
                              <w:szCs w:val="56"/>
                            </w:rPr>
                          </w:pPr>
                          <w:r>
                            <w:rPr>
                              <w:rFonts w:eastAsia="Adobe Gothic Std B"/>
                              <w:noProof/>
                              <w:color w:val="548DD4" w:themeColor="text2" w:themeTint="99"/>
                              <w:sz w:val="56"/>
                              <w:szCs w:val="56"/>
                            </w:rPr>
                            <w:drawing>
                              <wp:inline distT="0" distB="0" distL="0" distR="0" wp14:anchorId="37B66B25" wp14:editId="6C394EB1">
                                <wp:extent cx="1614487" cy="513173"/>
                                <wp:effectExtent l="0" t="0" r="508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8203" cy="527068"/>
                                        </a:xfrm>
                                        <a:prstGeom prst="rect">
                                          <a:avLst/>
                                        </a:prstGeom>
                                        <a:noFill/>
                                        <a:ln>
                                          <a:noFill/>
                                        </a:ln>
                                      </pic:spPr>
                                    </pic:pic>
                                  </a:graphicData>
                                </a:graphic>
                              </wp:inline>
                            </w:drawing>
                          </w:r>
                        </w:p>
                        <w:p w14:paraId="153672FA" w14:textId="77777777" w:rsidR="00B7268B" w:rsidRDefault="00B7268B" w:rsidP="000A0B86">
                          <w:pPr>
                            <w:spacing w:before="54"/>
                            <w:jc w:val="center"/>
                            <w:rPr>
                              <w:rFonts w:eastAsia="Adobe Gothic Std B"/>
                              <w:color w:val="548DD4" w:themeColor="text2" w:themeTint="99"/>
                              <w:sz w:val="56"/>
                              <w:szCs w:val="56"/>
                            </w:rPr>
                          </w:pPr>
                        </w:p>
                        <w:p w14:paraId="64E58F33" w14:textId="11DED25D" w:rsidR="00B7268B" w:rsidRPr="00ED6B1C" w:rsidRDefault="00B7268B" w:rsidP="00931158">
                          <w:pPr>
                            <w:spacing w:before="54"/>
                            <w:jc w:val="right"/>
                            <w:rPr>
                              <w:rFonts w:ascii="Limelight" w:eastAsia="Adobe Gothic Std B" w:hAnsi="Limelight"/>
                              <w:color w:val="00B050"/>
                              <w:sz w:val="60"/>
                              <w:szCs w:val="60"/>
                            </w:rPr>
                            <w:pPrChange w:id="9" w:author="udayan borthakur" w:date="2021-03-12T12:49:00Z">
                              <w:pPr>
                                <w:spacing w:before="54"/>
                                <w:jc w:val="center"/>
                              </w:pPr>
                            </w:pPrChange>
                          </w:pPr>
                          <w:r w:rsidRPr="00ED6B1C">
                            <w:rPr>
                              <w:rFonts w:ascii="Limelight" w:eastAsia="Adobe Gothic Std B" w:hAnsi="Limelight"/>
                              <w:color w:val="00B050"/>
                              <w:sz w:val="60"/>
                              <w:szCs w:val="60"/>
                            </w:rPr>
                            <w:t>BIRDS OF STAFF COLLEGE</w:t>
                          </w:r>
                          <w:ins w:id="10" w:author="udayan borthakur" w:date="2021-03-12T12:49:00Z">
                            <w:r w:rsidR="00931158">
                              <w:rPr>
                                <w:rFonts w:ascii="Limelight" w:eastAsia="Adobe Gothic Std B" w:hAnsi="Limelight"/>
                                <w:color w:val="00B050"/>
                                <w:sz w:val="60"/>
                                <w:szCs w:val="60"/>
                              </w:rPr>
                              <w:t>, GUWAHATI</w:t>
                            </w:r>
                          </w:ins>
                        </w:p>
                        <w:p w14:paraId="55B38213" w14:textId="77777777" w:rsidR="00B7268B" w:rsidRPr="00ED6B1C" w:rsidRDefault="00B7268B" w:rsidP="000A0B86">
                          <w:pPr>
                            <w:spacing w:before="54"/>
                            <w:jc w:val="center"/>
                            <w:rPr>
                              <w:rFonts w:ascii="Limelight" w:eastAsia="Adobe Gothic Std B" w:hAnsi="Limelight"/>
                              <w:color w:val="548DD4" w:themeColor="text2" w:themeTint="99"/>
                              <w:sz w:val="60"/>
                              <w:szCs w:val="60"/>
                            </w:rPr>
                          </w:pPr>
                        </w:p>
                        <w:p w14:paraId="6291F7FB" w14:textId="77777777" w:rsidR="00B7268B" w:rsidRPr="00ED6B1C" w:rsidRDefault="00B7268B" w:rsidP="00931158">
                          <w:pPr>
                            <w:spacing w:before="54"/>
                            <w:jc w:val="right"/>
                            <w:rPr>
                              <w:rFonts w:eastAsia="Adobe Gothic Std B"/>
                              <w:b/>
                              <w:color w:val="9BBB59" w:themeColor="accent3"/>
                              <w:sz w:val="48"/>
                              <w:szCs w:val="48"/>
                            </w:rPr>
                            <w:pPrChange w:id="11" w:author="udayan borthakur" w:date="2021-03-12T12:49:00Z">
                              <w:pPr>
                                <w:spacing w:before="54"/>
                                <w:jc w:val="center"/>
                              </w:pPr>
                            </w:pPrChange>
                          </w:pPr>
                          <w:r w:rsidRPr="00ED6B1C">
                            <w:rPr>
                              <w:rFonts w:eastAsia="Adobe Gothic Std B"/>
                              <w:b/>
                              <w:color w:val="9BBB59" w:themeColor="accent3"/>
                              <w:sz w:val="48"/>
                              <w:szCs w:val="48"/>
                            </w:rPr>
                            <w:t>Internship Report</w:t>
                          </w:r>
                        </w:p>
                        <w:p w14:paraId="14E3334D" w14:textId="77777777" w:rsidR="00B7268B" w:rsidRPr="000A0B86" w:rsidRDefault="00B7268B" w:rsidP="00931158">
                          <w:pPr>
                            <w:spacing w:before="54"/>
                            <w:jc w:val="right"/>
                            <w:rPr>
                              <w:rFonts w:eastAsia="Adobe Gothic Std B"/>
                              <w:color w:val="1F497D" w:themeColor="text2"/>
                              <w:sz w:val="48"/>
                              <w:szCs w:val="48"/>
                            </w:rPr>
                            <w:pPrChange w:id="12" w:author="udayan borthakur" w:date="2021-03-12T12:49:00Z">
                              <w:pPr>
                                <w:spacing w:before="54"/>
                                <w:jc w:val="center"/>
                              </w:pPr>
                            </w:pPrChange>
                          </w:pPr>
                        </w:p>
                        <w:p w14:paraId="6B33BFA7" w14:textId="77777777" w:rsidR="00B7268B" w:rsidRPr="00ED6B1C" w:rsidRDefault="00B7268B" w:rsidP="00931158">
                          <w:pPr>
                            <w:spacing w:before="120"/>
                            <w:jc w:val="right"/>
                            <w:rPr>
                              <w:color w:val="00B050"/>
                              <w:sz w:val="36"/>
                              <w:szCs w:val="36"/>
                            </w:rPr>
                            <w:pPrChange w:id="13" w:author="udayan borthakur" w:date="2021-03-12T12:49:00Z">
                              <w:pPr>
                                <w:spacing w:before="120"/>
                              </w:pPr>
                            </w:pPrChange>
                          </w:pPr>
                          <w:r w:rsidRPr="00ED6B1C">
                            <w:rPr>
                              <w:color w:val="00B050"/>
                              <w:sz w:val="36"/>
                              <w:szCs w:val="36"/>
                            </w:rPr>
                            <w:t>Supervisor-</w:t>
                          </w:r>
                        </w:p>
                        <w:p w14:paraId="3B4C49BA" w14:textId="77777777" w:rsidR="00B7268B" w:rsidRPr="000A0B86" w:rsidRDefault="00B7268B" w:rsidP="00931158">
                          <w:pPr>
                            <w:spacing w:before="120"/>
                            <w:jc w:val="right"/>
                            <w:rPr>
                              <w:color w:val="1F497D" w:themeColor="text2"/>
                              <w:sz w:val="36"/>
                              <w:szCs w:val="36"/>
                            </w:rPr>
                            <w:pPrChange w:id="14" w:author="udayan borthakur" w:date="2021-03-12T12:49:00Z">
                              <w:pPr>
                                <w:spacing w:before="120"/>
                              </w:pPr>
                            </w:pPrChange>
                          </w:pPr>
                          <w:proofErr w:type="spellStart"/>
                          <w:r w:rsidRPr="000A0B86">
                            <w:rPr>
                              <w:color w:val="1F497D" w:themeColor="text2"/>
                              <w:sz w:val="36"/>
                              <w:szCs w:val="36"/>
                            </w:rPr>
                            <w:t>Mr</w:t>
                          </w:r>
                          <w:proofErr w:type="spellEnd"/>
                          <w:r w:rsidRPr="000A0B86">
                            <w:rPr>
                              <w:color w:val="1F497D" w:themeColor="text2"/>
                              <w:sz w:val="36"/>
                              <w:szCs w:val="36"/>
                            </w:rPr>
                            <w:t xml:space="preserve"> </w:t>
                          </w:r>
                          <w:r>
                            <w:rPr>
                              <w:color w:val="1F497D" w:themeColor="text2"/>
                              <w:sz w:val="36"/>
                              <w:szCs w:val="36"/>
                            </w:rPr>
                            <w:t>Udayan Borthakur</w:t>
                          </w:r>
                        </w:p>
                        <w:p w14:paraId="78B53950" w14:textId="77777777" w:rsidR="00B7268B" w:rsidRDefault="00B7268B" w:rsidP="00931158">
                          <w:pPr>
                            <w:spacing w:before="120"/>
                            <w:jc w:val="right"/>
                            <w:rPr>
                              <w:color w:val="548DD4" w:themeColor="text2" w:themeTint="99"/>
                              <w:sz w:val="36"/>
                              <w:szCs w:val="36"/>
                            </w:rPr>
                            <w:pPrChange w:id="15" w:author="udayan borthakur" w:date="2021-03-12T12:49:00Z">
                              <w:pPr>
                                <w:spacing w:before="120"/>
                              </w:pPr>
                            </w:pPrChange>
                          </w:pPr>
                        </w:p>
                        <w:p w14:paraId="5B649C9C" w14:textId="77777777" w:rsidR="00B7268B" w:rsidRPr="00ED6B1C" w:rsidRDefault="00B7268B" w:rsidP="00931158">
                          <w:pPr>
                            <w:spacing w:before="120"/>
                            <w:jc w:val="right"/>
                            <w:rPr>
                              <w:color w:val="00B050"/>
                              <w:sz w:val="36"/>
                              <w:szCs w:val="36"/>
                            </w:rPr>
                            <w:pPrChange w:id="16" w:author="udayan borthakur" w:date="2021-03-12T12:49:00Z">
                              <w:pPr>
                                <w:spacing w:before="120"/>
                              </w:pPr>
                            </w:pPrChange>
                          </w:pPr>
                          <w:r w:rsidRPr="00ED6B1C">
                            <w:rPr>
                              <w:color w:val="00B050"/>
                              <w:sz w:val="36"/>
                              <w:szCs w:val="36"/>
                            </w:rPr>
                            <w:t>Submitted by-</w:t>
                          </w:r>
                        </w:p>
                        <w:p w14:paraId="3DD8F1E7" w14:textId="77777777" w:rsidR="00B7268B" w:rsidRPr="000A0B86" w:rsidRDefault="00B7268B" w:rsidP="00931158">
                          <w:pPr>
                            <w:spacing w:before="120"/>
                            <w:jc w:val="right"/>
                            <w:rPr>
                              <w:color w:val="1F497D" w:themeColor="text2"/>
                              <w:sz w:val="36"/>
                              <w:szCs w:val="36"/>
                            </w:rPr>
                            <w:pPrChange w:id="17" w:author="udayan borthakur" w:date="2021-03-12T12:49:00Z">
                              <w:pPr>
                                <w:spacing w:before="120"/>
                              </w:pPr>
                            </w:pPrChange>
                          </w:pPr>
                          <w:proofErr w:type="spellStart"/>
                          <w:r w:rsidRPr="000A0B86">
                            <w:rPr>
                              <w:color w:val="1F497D" w:themeColor="text2"/>
                              <w:sz w:val="36"/>
                              <w:szCs w:val="36"/>
                            </w:rPr>
                            <w:t>Urjit</w:t>
                          </w:r>
                          <w:proofErr w:type="spellEnd"/>
                          <w:r w:rsidRPr="000A0B86">
                            <w:rPr>
                              <w:color w:val="1F497D" w:themeColor="text2"/>
                              <w:sz w:val="36"/>
                              <w:szCs w:val="36"/>
                            </w:rPr>
                            <w:t xml:space="preserve"> Dwivedi</w:t>
                          </w:r>
                        </w:p>
                        <w:p w14:paraId="46C4ED9B" w14:textId="77777777" w:rsidR="00B7268B" w:rsidRDefault="00B7268B">
                          <w:pPr>
                            <w:spacing w:before="120"/>
                            <w:rPr>
                              <w:color w:val="548DD4" w:themeColor="text2" w:themeTint="99"/>
                              <w:sz w:val="36"/>
                              <w:szCs w:val="36"/>
                            </w:rPr>
                          </w:pPr>
                        </w:p>
                        <w:p w14:paraId="0BDC201D" w14:textId="77777777" w:rsidR="00B7268B" w:rsidRDefault="00B7268B">
                          <w:pPr>
                            <w:spacing w:before="120"/>
                            <w:rPr>
                              <w:color w:val="548DD4" w:themeColor="text2" w:themeTint="99"/>
                              <w:sz w:val="36"/>
                              <w:szCs w:val="36"/>
                            </w:rPr>
                          </w:pPr>
                        </w:p>
                        <w:p w14:paraId="16C8B2FB" w14:textId="77777777" w:rsidR="00B7268B" w:rsidRDefault="00B7268B">
                          <w:pPr>
                            <w:spacing w:before="120"/>
                            <w:rPr>
                              <w:color w:val="548DD4" w:themeColor="text2" w:themeTint="99"/>
                              <w:sz w:val="36"/>
                              <w:szCs w:val="36"/>
                            </w:rPr>
                          </w:pPr>
                        </w:p>
                        <w:p w14:paraId="2C8714BC" w14:textId="77777777" w:rsidR="00B7268B" w:rsidRPr="000A0B86" w:rsidRDefault="00B7268B">
                          <w:pPr>
                            <w:spacing w:before="120"/>
                            <w:rPr>
                              <w:color w:val="548DD4" w:themeColor="text2" w:themeTint="99"/>
                              <w:sz w:val="36"/>
                              <w:szCs w:val="36"/>
                            </w:rPr>
                          </w:pPr>
                        </w:p>
                      </w:txbxContent>
                    </v:textbox>
                    <w10:wrap anchorx="page" anchory="page"/>
                  </v:shape>
                </w:pict>
              </mc:Fallback>
            </mc:AlternateContent>
          </w:r>
          <w:r>
            <w:rPr>
              <w:rFonts w:eastAsia="Adobe Gothic Std B"/>
              <w:color w:val="76923C" w:themeColor="accent3" w:themeShade="BF"/>
              <w:sz w:val="56"/>
              <w:szCs w:val="56"/>
            </w:rPr>
            <w:br w:type="page"/>
          </w:r>
        </w:p>
      </w:sdtContent>
    </w:sdt>
    <w:p w14:paraId="18468DF9" w14:textId="77777777" w:rsidR="0093353A" w:rsidRDefault="0093353A" w:rsidP="009D103F">
      <w:pPr>
        <w:spacing w:before="54"/>
        <w:jc w:val="center"/>
        <w:rPr>
          <w:rFonts w:eastAsia="Adobe Gothic Std B"/>
          <w:color w:val="76923C" w:themeColor="accent3" w:themeShade="BF"/>
          <w:sz w:val="56"/>
          <w:szCs w:val="56"/>
        </w:rPr>
      </w:pPr>
    </w:p>
    <w:p w14:paraId="65C15822" w14:textId="77777777" w:rsidR="00125C65" w:rsidRDefault="00125C65" w:rsidP="009D103F">
      <w:pPr>
        <w:spacing w:before="54"/>
        <w:ind w:left="-142" w:right="-310"/>
        <w:jc w:val="center"/>
        <w:rPr>
          <w:rFonts w:eastAsia="Adobe Gothic Std B"/>
          <w:color w:val="00B050"/>
          <w:sz w:val="28"/>
          <w:szCs w:val="28"/>
        </w:rPr>
      </w:pPr>
    </w:p>
    <w:p w14:paraId="455EF68E" w14:textId="77777777" w:rsidR="00D7016C" w:rsidRDefault="00D7016C" w:rsidP="009D103F">
      <w:pPr>
        <w:spacing w:before="54"/>
        <w:ind w:left="-142" w:right="-310"/>
        <w:jc w:val="center"/>
        <w:rPr>
          <w:rFonts w:eastAsia="Adobe Gothic Std B"/>
          <w:color w:val="00B050"/>
          <w:sz w:val="40"/>
          <w:szCs w:val="40"/>
        </w:rPr>
      </w:pPr>
    </w:p>
    <w:p w14:paraId="67257622" w14:textId="77777777" w:rsidR="007344DF" w:rsidRDefault="003C1F28" w:rsidP="009D103F">
      <w:pPr>
        <w:spacing w:before="54"/>
        <w:ind w:left="-142" w:right="-310"/>
        <w:jc w:val="center"/>
        <w:rPr>
          <w:rFonts w:eastAsia="Adobe Gothic Std B"/>
          <w:color w:val="00B050"/>
          <w:sz w:val="40"/>
          <w:szCs w:val="40"/>
        </w:rPr>
      </w:pPr>
      <w:r w:rsidRPr="00125C65">
        <w:rPr>
          <w:rFonts w:eastAsia="Adobe Gothic Std B"/>
          <w:color w:val="00B050"/>
          <w:sz w:val="40"/>
          <w:szCs w:val="40"/>
        </w:rPr>
        <w:t>P</w:t>
      </w:r>
      <w:r w:rsidR="007344DF" w:rsidRPr="00125C65">
        <w:rPr>
          <w:rFonts w:eastAsia="Adobe Gothic Std B"/>
          <w:color w:val="00B050"/>
          <w:sz w:val="40"/>
          <w:szCs w:val="40"/>
        </w:rPr>
        <w:t>reface</w:t>
      </w:r>
    </w:p>
    <w:p w14:paraId="2331DA4F" w14:textId="77777777" w:rsidR="00D7016C" w:rsidRPr="00125C65" w:rsidRDefault="00D7016C" w:rsidP="009D103F">
      <w:pPr>
        <w:spacing w:before="54"/>
        <w:ind w:left="-142" w:right="-310"/>
        <w:jc w:val="center"/>
        <w:rPr>
          <w:rFonts w:eastAsia="Adobe Gothic Std B"/>
          <w:color w:val="00B050"/>
          <w:sz w:val="40"/>
          <w:szCs w:val="40"/>
        </w:rPr>
      </w:pPr>
    </w:p>
    <w:p w14:paraId="4A90C803" w14:textId="40B4BD8D" w:rsidR="003C1F28" w:rsidRPr="00125C65" w:rsidRDefault="007344DF" w:rsidP="00D7016C">
      <w:pPr>
        <w:tabs>
          <w:tab w:val="left" w:pos="1276"/>
        </w:tabs>
        <w:spacing w:before="54"/>
        <w:ind w:left="993" w:right="727" w:firstLine="708"/>
        <w:jc w:val="both"/>
        <w:rPr>
          <w:color w:val="000000" w:themeColor="text1"/>
          <w:sz w:val="28"/>
          <w:szCs w:val="28"/>
        </w:rPr>
      </w:pPr>
      <w:r w:rsidRPr="00125C65">
        <w:rPr>
          <w:color w:val="000000" w:themeColor="text1"/>
          <w:sz w:val="28"/>
          <w:szCs w:val="28"/>
        </w:rPr>
        <w:t>The objective of the internship was to</w:t>
      </w:r>
      <w:del w:id="18" w:author="udayan borthakur" w:date="2021-03-12T12:34:00Z">
        <w:r w:rsidRPr="00125C65" w:rsidDel="00B7268B">
          <w:rPr>
            <w:color w:val="000000" w:themeColor="text1"/>
            <w:sz w:val="28"/>
            <w:szCs w:val="28"/>
          </w:rPr>
          <w:delText xml:space="preserve"> to</w:delText>
        </w:r>
      </w:del>
      <w:r w:rsidRPr="00125C65">
        <w:rPr>
          <w:color w:val="000000" w:themeColor="text1"/>
          <w:sz w:val="28"/>
          <w:szCs w:val="28"/>
        </w:rPr>
        <w:t xml:space="preserve"> record and characterize the bird species found in the staff college</w:t>
      </w:r>
      <w:del w:id="19" w:author="udayan borthakur" w:date="2021-03-12T12:34:00Z">
        <w:r w:rsidRPr="00125C65" w:rsidDel="00B7268B">
          <w:rPr>
            <w:color w:val="000000" w:themeColor="text1"/>
            <w:sz w:val="28"/>
            <w:szCs w:val="28"/>
          </w:rPr>
          <w:delText xml:space="preserve"> </w:delText>
        </w:r>
      </w:del>
      <w:r w:rsidRPr="00125C65">
        <w:rPr>
          <w:color w:val="000000" w:themeColor="text1"/>
          <w:sz w:val="28"/>
          <w:szCs w:val="28"/>
        </w:rPr>
        <w:t>,</w:t>
      </w:r>
      <w:ins w:id="20" w:author="udayan borthakur" w:date="2021-03-12T12:34:00Z">
        <w:r w:rsidR="00B7268B">
          <w:rPr>
            <w:color w:val="000000" w:themeColor="text1"/>
            <w:sz w:val="28"/>
            <w:szCs w:val="28"/>
          </w:rPr>
          <w:t xml:space="preserve"> </w:t>
        </w:r>
        <w:proofErr w:type="spellStart"/>
        <w:r w:rsidR="00B7268B">
          <w:rPr>
            <w:color w:val="000000" w:themeColor="text1"/>
            <w:sz w:val="28"/>
            <w:szCs w:val="28"/>
          </w:rPr>
          <w:t>K</w:t>
        </w:r>
      </w:ins>
      <w:del w:id="21" w:author="udayan borthakur" w:date="2021-03-12T12:34:00Z">
        <w:r w:rsidRPr="00125C65" w:rsidDel="00B7268B">
          <w:rPr>
            <w:color w:val="000000" w:themeColor="text1"/>
            <w:sz w:val="28"/>
            <w:szCs w:val="28"/>
          </w:rPr>
          <w:delText>k</w:delText>
        </w:r>
      </w:del>
      <w:r w:rsidRPr="00125C65">
        <w:rPr>
          <w:color w:val="000000" w:themeColor="text1"/>
          <w:sz w:val="28"/>
          <w:szCs w:val="28"/>
        </w:rPr>
        <w:t>hanapara</w:t>
      </w:r>
      <w:proofErr w:type="spellEnd"/>
      <w:ins w:id="22" w:author="udayan borthakur" w:date="2021-03-12T12:34:00Z">
        <w:r w:rsidR="00B7268B">
          <w:rPr>
            <w:color w:val="000000" w:themeColor="text1"/>
            <w:sz w:val="28"/>
            <w:szCs w:val="28"/>
          </w:rPr>
          <w:t>, Guwahati</w:t>
        </w:r>
      </w:ins>
      <w:del w:id="23" w:author="udayan borthakur" w:date="2021-03-12T12:34:00Z">
        <w:r w:rsidRPr="00125C65" w:rsidDel="00B7268B">
          <w:rPr>
            <w:color w:val="000000" w:themeColor="text1"/>
            <w:sz w:val="28"/>
            <w:szCs w:val="28"/>
          </w:rPr>
          <w:delText xml:space="preserve"> area</w:delText>
        </w:r>
      </w:del>
      <w:r w:rsidRPr="00125C65">
        <w:rPr>
          <w:color w:val="000000" w:themeColor="text1"/>
          <w:sz w:val="28"/>
          <w:szCs w:val="28"/>
        </w:rPr>
        <w:t xml:space="preserve">. </w:t>
      </w:r>
      <w:r w:rsidR="003C1F28" w:rsidRPr="00125C65">
        <w:rPr>
          <w:color w:val="000000" w:themeColor="text1"/>
          <w:sz w:val="28"/>
          <w:szCs w:val="28"/>
        </w:rPr>
        <w:t xml:space="preserve">I have been studying birds in surrounding area for the last 2- years . During last 6 months I have updated and </w:t>
      </w:r>
      <w:proofErr w:type="spellStart"/>
      <w:r w:rsidR="003C1F28" w:rsidRPr="00125C65">
        <w:rPr>
          <w:color w:val="000000" w:themeColor="text1"/>
          <w:sz w:val="28"/>
          <w:szCs w:val="28"/>
        </w:rPr>
        <w:t>finalised</w:t>
      </w:r>
      <w:proofErr w:type="spellEnd"/>
      <w:r w:rsidR="003C1F28" w:rsidRPr="00125C65">
        <w:rPr>
          <w:color w:val="000000" w:themeColor="text1"/>
          <w:sz w:val="28"/>
          <w:szCs w:val="28"/>
        </w:rPr>
        <w:t xml:space="preserve"> the checklist extensively</w:t>
      </w:r>
      <w:ins w:id="24" w:author="udayan borthakur" w:date="2021-03-12T12:35:00Z">
        <w:r w:rsidR="00B7268B">
          <w:rPr>
            <w:color w:val="000000" w:themeColor="text1"/>
            <w:sz w:val="28"/>
            <w:szCs w:val="28"/>
          </w:rPr>
          <w:t xml:space="preserve">. </w:t>
        </w:r>
      </w:ins>
      <w:del w:id="25" w:author="udayan borthakur" w:date="2021-03-12T12:35:00Z">
        <w:r w:rsidR="003C1F28" w:rsidRPr="00125C65" w:rsidDel="00B7268B">
          <w:rPr>
            <w:color w:val="000000" w:themeColor="text1"/>
            <w:sz w:val="28"/>
            <w:szCs w:val="28"/>
          </w:rPr>
          <w:delText xml:space="preserve"> .</w:delText>
        </w:r>
      </w:del>
      <w:r w:rsidR="003C1F28" w:rsidRPr="00125C65">
        <w:rPr>
          <w:color w:val="000000" w:themeColor="text1"/>
          <w:sz w:val="28"/>
          <w:szCs w:val="28"/>
        </w:rPr>
        <w:t>59 bird species were found during survey</w:t>
      </w:r>
      <w:ins w:id="26" w:author="udayan borthakur" w:date="2021-03-12T12:35:00Z">
        <w:r w:rsidR="00B7268B">
          <w:rPr>
            <w:color w:val="000000" w:themeColor="text1"/>
            <w:sz w:val="28"/>
            <w:szCs w:val="28"/>
          </w:rPr>
          <w:t xml:space="preserve">. </w:t>
        </w:r>
      </w:ins>
      <w:del w:id="27" w:author="udayan borthakur" w:date="2021-03-12T12:35:00Z">
        <w:r w:rsidR="003C1F28" w:rsidRPr="00125C65" w:rsidDel="00B7268B">
          <w:rPr>
            <w:color w:val="000000" w:themeColor="text1"/>
            <w:sz w:val="28"/>
            <w:szCs w:val="28"/>
          </w:rPr>
          <w:delText xml:space="preserve"> .</w:delText>
        </w:r>
      </w:del>
      <w:r w:rsidR="003C1F28" w:rsidRPr="00125C65">
        <w:rPr>
          <w:color w:val="000000" w:themeColor="text1"/>
          <w:sz w:val="28"/>
          <w:szCs w:val="28"/>
        </w:rPr>
        <w:t>I have prepared the final document regarding the internship</w:t>
      </w:r>
      <w:del w:id="28" w:author="udayan borthakur" w:date="2021-03-12T12:35:00Z">
        <w:r w:rsidR="003C1F28" w:rsidRPr="00125C65" w:rsidDel="00B7268B">
          <w:rPr>
            <w:color w:val="000000" w:themeColor="text1"/>
            <w:sz w:val="28"/>
            <w:szCs w:val="28"/>
          </w:rPr>
          <w:delText xml:space="preserve"> </w:delText>
        </w:r>
      </w:del>
      <w:r w:rsidR="003C1F28" w:rsidRPr="00125C65">
        <w:rPr>
          <w:color w:val="000000" w:themeColor="text1"/>
          <w:sz w:val="28"/>
          <w:szCs w:val="28"/>
        </w:rPr>
        <w:t>,</w:t>
      </w:r>
      <w:ins w:id="29" w:author="udayan borthakur" w:date="2021-03-12T12:35:00Z">
        <w:r w:rsidR="00B7268B">
          <w:rPr>
            <w:color w:val="000000" w:themeColor="text1"/>
            <w:sz w:val="28"/>
            <w:szCs w:val="28"/>
          </w:rPr>
          <w:t xml:space="preserve"> </w:t>
        </w:r>
      </w:ins>
      <w:r w:rsidR="003C1F28" w:rsidRPr="00125C65">
        <w:rPr>
          <w:color w:val="000000" w:themeColor="text1"/>
          <w:sz w:val="28"/>
          <w:szCs w:val="28"/>
        </w:rPr>
        <w:t>the document contains all the bird species found in staff college</w:t>
      </w:r>
      <w:del w:id="30" w:author="udayan borthakur" w:date="2021-03-12T12:35:00Z">
        <w:r w:rsidR="003C1F28" w:rsidRPr="00125C65" w:rsidDel="00B7268B">
          <w:rPr>
            <w:color w:val="000000" w:themeColor="text1"/>
            <w:sz w:val="28"/>
            <w:szCs w:val="28"/>
          </w:rPr>
          <w:delText xml:space="preserve"> </w:delText>
        </w:r>
      </w:del>
      <w:r w:rsidR="003C1F28" w:rsidRPr="00125C65">
        <w:rPr>
          <w:color w:val="000000" w:themeColor="text1"/>
          <w:sz w:val="28"/>
          <w:szCs w:val="28"/>
        </w:rPr>
        <w:t>,</w:t>
      </w:r>
      <w:ins w:id="31" w:author="udayan borthakur" w:date="2021-03-12T12:35:00Z">
        <w:r w:rsidR="00B7268B">
          <w:rPr>
            <w:color w:val="000000" w:themeColor="text1"/>
            <w:sz w:val="28"/>
            <w:szCs w:val="28"/>
          </w:rPr>
          <w:t xml:space="preserve"> </w:t>
        </w:r>
      </w:ins>
      <w:r w:rsidR="003C1F28" w:rsidRPr="00125C65">
        <w:rPr>
          <w:color w:val="000000" w:themeColor="text1"/>
          <w:sz w:val="28"/>
          <w:szCs w:val="28"/>
        </w:rPr>
        <w:t>descriptions about their characteristic features and recorded photographs . I have worked extensively on this project and surveyed the area around staff college , Where I have</w:t>
      </w:r>
      <w:del w:id="32" w:author="udayan borthakur" w:date="2021-03-12T12:35:00Z">
        <w:r w:rsidR="003C1F28" w:rsidRPr="00125C65" w:rsidDel="00B7268B">
          <w:rPr>
            <w:color w:val="000000" w:themeColor="text1"/>
            <w:sz w:val="28"/>
            <w:szCs w:val="28"/>
          </w:rPr>
          <w:delText xml:space="preserve"> have</w:delText>
        </w:r>
      </w:del>
      <w:r w:rsidR="003C1F28" w:rsidRPr="00125C65">
        <w:rPr>
          <w:color w:val="000000" w:themeColor="text1"/>
          <w:sz w:val="28"/>
          <w:szCs w:val="28"/>
        </w:rPr>
        <w:t xml:space="preserve"> found 59 different bird species ,The photos of the bird are attached , of which most of them are taken by me , but some are taken from other sources . The description about </w:t>
      </w:r>
      <w:del w:id="33" w:author="udayan borthakur" w:date="2021-03-12T12:35:00Z">
        <w:r w:rsidR="003C1F28" w:rsidRPr="00125C65" w:rsidDel="00B7268B">
          <w:rPr>
            <w:color w:val="000000" w:themeColor="text1"/>
            <w:sz w:val="28"/>
            <w:szCs w:val="28"/>
          </w:rPr>
          <w:delText>there</w:delText>
        </w:r>
      </w:del>
      <w:ins w:id="34" w:author="udayan borthakur" w:date="2021-03-12T12:35:00Z">
        <w:r w:rsidR="00B7268B" w:rsidRPr="00125C65">
          <w:rPr>
            <w:color w:val="000000" w:themeColor="text1"/>
            <w:sz w:val="28"/>
            <w:szCs w:val="28"/>
          </w:rPr>
          <w:t>their</w:t>
        </w:r>
      </w:ins>
      <w:r w:rsidR="003C1F28" w:rsidRPr="00125C65">
        <w:rPr>
          <w:color w:val="000000" w:themeColor="text1"/>
          <w:sz w:val="28"/>
          <w:szCs w:val="28"/>
        </w:rPr>
        <w:t xml:space="preserve"> characteristics is taken from online sources like Wikipedia . I have also prepared a checklist of bird species with their scientific name, Common name , Family and Status .I have written extensively about their habitats and their bird calls as well as described what makes every species so unique. Doing this project was a great experience for me and </w:t>
      </w:r>
      <w:r w:rsidRPr="00125C65">
        <w:rPr>
          <w:color w:val="000000" w:themeColor="text1"/>
          <w:sz w:val="28"/>
          <w:szCs w:val="28"/>
        </w:rPr>
        <w:t>I</w:t>
      </w:r>
      <w:r w:rsidR="003C1F28" w:rsidRPr="00125C65">
        <w:rPr>
          <w:color w:val="000000" w:themeColor="text1"/>
          <w:sz w:val="28"/>
          <w:szCs w:val="28"/>
        </w:rPr>
        <w:t xml:space="preserve"> learned a-lot during the process .</w:t>
      </w:r>
    </w:p>
    <w:p w14:paraId="2F560796" w14:textId="77777777" w:rsidR="00D15255" w:rsidRPr="003C1F28" w:rsidRDefault="00D15255" w:rsidP="00D7016C">
      <w:pPr>
        <w:tabs>
          <w:tab w:val="left" w:pos="1276"/>
        </w:tabs>
        <w:spacing w:before="54"/>
        <w:ind w:left="993" w:right="727" w:firstLine="708"/>
        <w:jc w:val="both"/>
        <w:rPr>
          <w:rFonts w:ascii="Arial"/>
          <w:color w:val="000000" w:themeColor="text1"/>
          <w:sz w:val="32"/>
          <w:szCs w:val="32"/>
        </w:rPr>
      </w:pPr>
    </w:p>
    <w:p w14:paraId="126DDFEF" w14:textId="77777777" w:rsidR="00125C65" w:rsidRDefault="00125C65" w:rsidP="00AE0F71">
      <w:pPr>
        <w:spacing w:before="54"/>
        <w:rPr>
          <w:rFonts w:ascii="Adobe Gothic Std B" w:eastAsia="Adobe Gothic Std B" w:hAnsi="Adobe Gothic Std B"/>
          <w:color w:val="FFFFFF" w:themeColor="background1"/>
          <w:sz w:val="36"/>
          <w:szCs w:val="36"/>
        </w:rPr>
      </w:pPr>
    </w:p>
    <w:p w14:paraId="1C349085" w14:textId="77777777" w:rsidR="00D7016C" w:rsidRDefault="00D7016C" w:rsidP="00AE0F71">
      <w:pPr>
        <w:spacing w:before="54"/>
        <w:rPr>
          <w:rFonts w:ascii="Adobe Gothic Std B" w:eastAsia="Adobe Gothic Std B" w:hAnsi="Adobe Gothic Std B"/>
          <w:color w:val="FFFFFF" w:themeColor="background1"/>
          <w:sz w:val="36"/>
          <w:szCs w:val="36"/>
        </w:rPr>
      </w:pPr>
    </w:p>
    <w:p w14:paraId="2798F6BD" w14:textId="77777777" w:rsidR="00D7016C" w:rsidRDefault="00D7016C" w:rsidP="00AE0F71">
      <w:pPr>
        <w:spacing w:before="54"/>
        <w:rPr>
          <w:rFonts w:ascii="Adobe Gothic Std B" w:eastAsia="Adobe Gothic Std B" w:hAnsi="Adobe Gothic Std B"/>
          <w:color w:val="FFFFFF" w:themeColor="background1"/>
          <w:sz w:val="36"/>
          <w:szCs w:val="36"/>
        </w:rPr>
      </w:pPr>
    </w:p>
    <w:p w14:paraId="323E81E2" w14:textId="77777777" w:rsidR="00D7016C" w:rsidRDefault="00D7016C" w:rsidP="00AE0F71">
      <w:pPr>
        <w:spacing w:before="54"/>
        <w:rPr>
          <w:rFonts w:ascii="Adobe Gothic Std B" w:eastAsia="Adobe Gothic Std B" w:hAnsi="Adobe Gothic Std B"/>
          <w:color w:val="FFFFFF" w:themeColor="background1"/>
          <w:sz w:val="36"/>
          <w:szCs w:val="36"/>
        </w:rPr>
      </w:pPr>
    </w:p>
    <w:p w14:paraId="2309910C" w14:textId="77777777" w:rsidR="00AE0F71" w:rsidRPr="003C1F28" w:rsidRDefault="004A7191" w:rsidP="00AE0F71">
      <w:pPr>
        <w:spacing w:before="54"/>
        <w:rPr>
          <w:rFonts w:ascii="Arial"/>
          <w:color w:val="000000" w:themeColor="text1"/>
          <w:sz w:val="36"/>
          <w:szCs w:val="36"/>
        </w:rPr>
      </w:pPr>
      <w:r w:rsidRPr="003C1F28">
        <w:rPr>
          <w:rFonts w:ascii="Adobe Gothic Std B" w:eastAsia="Adobe Gothic Std B" w:hAnsi="Adobe Gothic Std B"/>
          <w:color w:val="FFFFFF" w:themeColor="background1"/>
          <w:sz w:val="36"/>
          <w:szCs w:val="36"/>
        </w:rPr>
        <w:lastRenderedPageBreak/>
        <w:t>C</w:t>
      </w:r>
      <w:r w:rsidR="009D103F">
        <w:rPr>
          <w:rFonts w:ascii="Adobe Gothic Std B" w:eastAsia="Adobe Gothic Std B" w:hAnsi="Adobe Gothic Std B"/>
          <w:color w:val="FFFFFF" w:themeColor="background1"/>
          <w:sz w:val="36"/>
          <w:szCs w:val="36"/>
        </w:rPr>
        <w:t>CHECKLIST</w:t>
      </w:r>
    </w:p>
    <w:p w14:paraId="7598A16D" w14:textId="77777777" w:rsidR="00B7268B" w:rsidRDefault="00B7268B">
      <w:pPr>
        <w:pStyle w:val="BodyText"/>
        <w:spacing w:before="82" w:line="225" w:lineRule="auto"/>
        <w:ind w:left="1140" w:right="2087"/>
        <w:rPr>
          <w:ins w:id="35" w:author="udayan borthakur" w:date="2021-03-12T12:42:00Z"/>
          <w:rFonts w:ascii="Bookman Old Style"/>
          <w:b/>
          <w:color w:val="000000" w:themeColor="text1"/>
          <w:spacing w:val="-3"/>
          <w:sz w:val="24"/>
          <w:szCs w:val="24"/>
        </w:rPr>
      </w:pPr>
    </w:p>
    <w:p w14:paraId="70EB8263" w14:textId="77777777" w:rsidR="00B7268B" w:rsidRDefault="00B7268B">
      <w:pPr>
        <w:pStyle w:val="BodyText"/>
        <w:spacing w:before="82" w:line="225" w:lineRule="auto"/>
        <w:ind w:left="1140" w:right="2087"/>
        <w:rPr>
          <w:ins w:id="36" w:author="udayan borthakur" w:date="2021-03-12T12:42:00Z"/>
          <w:rFonts w:ascii="Bookman Old Style"/>
          <w:b/>
          <w:color w:val="000000" w:themeColor="text1"/>
          <w:spacing w:val="-3"/>
          <w:sz w:val="24"/>
          <w:szCs w:val="24"/>
        </w:rPr>
      </w:pPr>
    </w:p>
    <w:p w14:paraId="417412FC" w14:textId="7B75CAA1" w:rsidR="00B7268B" w:rsidRDefault="00B7268B">
      <w:pPr>
        <w:pStyle w:val="BodyText"/>
        <w:spacing w:before="82" w:line="225" w:lineRule="auto"/>
        <w:ind w:left="1140" w:right="2087"/>
        <w:rPr>
          <w:ins w:id="37" w:author="udayan borthakur" w:date="2021-03-12T12:38:00Z"/>
          <w:rFonts w:ascii="Bookman Old Style"/>
          <w:b/>
          <w:color w:val="000000" w:themeColor="text1"/>
          <w:spacing w:val="-3"/>
          <w:sz w:val="24"/>
          <w:szCs w:val="24"/>
        </w:rPr>
      </w:pPr>
      <w:ins w:id="38" w:author="udayan borthakur" w:date="2021-03-12T12:38:00Z">
        <w:r>
          <w:rPr>
            <w:rFonts w:ascii="Bookman Old Style"/>
            <w:b/>
            <w:color w:val="000000" w:themeColor="text1"/>
            <w:spacing w:val="-3"/>
            <w:sz w:val="24"/>
            <w:szCs w:val="24"/>
          </w:rPr>
          <w:t>List of Acronyms</w:t>
        </w:r>
      </w:ins>
    </w:p>
    <w:p w14:paraId="344548D6" w14:textId="0322667C" w:rsidR="00B7268B" w:rsidRDefault="00B7268B">
      <w:pPr>
        <w:pStyle w:val="BodyText"/>
        <w:spacing w:before="82" w:line="225" w:lineRule="auto"/>
        <w:ind w:left="1140" w:right="2087"/>
        <w:rPr>
          <w:ins w:id="39" w:author="udayan borthakur" w:date="2021-03-12T12:39:00Z"/>
          <w:rFonts w:ascii="Bookman Old Style"/>
          <w:b/>
          <w:color w:val="000000" w:themeColor="text1"/>
          <w:spacing w:val="-3"/>
          <w:sz w:val="24"/>
          <w:szCs w:val="24"/>
        </w:rPr>
      </w:pPr>
    </w:p>
    <w:p w14:paraId="402B6024" w14:textId="4EF8F799" w:rsidR="00B7268B" w:rsidRPr="00B7268B" w:rsidRDefault="00B7268B" w:rsidP="00B7268B">
      <w:pPr>
        <w:pStyle w:val="BodyText"/>
        <w:spacing w:before="82" w:line="360" w:lineRule="auto"/>
        <w:ind w:left="1843" w:right="2087"/>
        <w:rPr>
          <w:ins w:id="40" w:author="udayan borthakur" w:date="2021-03-12T12:40:00Z"/>
          <w:rFonts w:ascii="Bookman Old Style"/>
          <w:bCs/>
          <w:color w:val="000000" w:themeColor="text1"/>
          <w:spacing w:val="-3"/>
          <w:sz w:val="24"/>
          <w:szCs w:val="24"/>
          <w:rPrChange w:id="41" w:author="udayan borthakur" w:date="2021-03-12T12:42:00Z">
            <w:rPr>
              <w:ins w:id="42" w:author="udayan borthakur" w:date="2021-03-12T12:40:00Z"/>
              <w:rFonts w:ascii="Bookman Old Style"/>
              <w:b/>
              <w:color w:val="000000" w:themeColor="text1"/>
              <w:spacing w:val="-3"/>
              <w:sz w:val="24"/>
              <w:szCs w:val="24"/>
            </w:rPr>
          </w:rPrChange>
        </w:rPr>
        <w:pPrChange w:id="43" w:author="udayan borthakur" w:date="2021-03-12T12:42:00Z">
          <w:pPr>
            <w:pStyle w:val="BodyText"/>
            <w:spacing w:before="82" w:line="225" w:lineRule="auto"/>
            <w:ind w:left="1140" w:right="2087"/>
          </w:pPr>
        </w:pPrChange>
      </w:pPr>
      <w:ins w:id="44" w:author="udayan borthakur" w:date="2021-03-12T12:39:00Z">
        <w:r w:rsidRPr="00B7268B">
          <w:rPr>
            <w:rFonts w:ascii="Bookman Old Style"/>
            <w:bCs/>
            <w:color w:val="000000" w:themeColor="text1"/>
            <w:spacing w:val="-3"/>
            <w:sz w:val="24"/>
            <w:szCs w:val="24"/>
            <w:rPrChange w:id="45" w:author="udayan borthakur" w:date="2021-03-12T12:42:00Z">
              <w:rPr>
                <w:rFonts w:ascii="Bookman Old Style"/>
                <w:b/>
                <w:color w:val="000000" w:themeColor="text1"/>
                <w:spacing w:val="-3"/>
                <w:sz w:val="24"/>
                <w:szCs w:val="24"/>
              </w:rPr>
            </w:rPrChange>
          </w:rPr>
          <w:t xml:space="preserve">C </w:t>
        </w:r>
        <w:r w:rsidRPr="00B7268B">
          <w:rPr>
            <w:rFonts w:ascii="Bookman Old Style"/>
            <w:bCs/>
            <w:color w:val="000000" w:themeColor="text1"/>
            <w:spacing w:val="-3"/>
            <w:sz w:val="24"/>
            <w:szCs w:val="24"/>
            <w:rPrChange w:id="46" w:author="udayan borthakur" w:date="2021-03-12T12:42:00Z">
              <w:rPr>
                <w:rFonts w:ascii="Bookman Old Style"/>
                <w:b/>
                <w:color w:val="000000" w:themeColor="text1"/>
                <w:spacing w:val="-3"/>
                <w:sz w:val="24"/>
                <w:szCs w:val="24"/>
              </w:rPr>
            </w:rPrChange>
          </w:rPr>
          <w:t>–</w:t>
        </w:r>
        <w:r w:rsidRPr="00B7268B">
          <w:rPr>
            <w:rFonts w:ascii="Bookman Old Style"/>
            <w:bCs/>
            <w:color w:val="000000" w:themeColor="text1"/>
            <w:spacing w:val="-3"/>
            <w:sz w:val="24"/>
            <w:szCs w:val="24"/>
            <w:rPrChange w:id="47" w:author="udayan borthakur" w:date="2021-03-12T12:42:00Z">
              <w:rPr>
                <w:rFonts w:ascii="Bookman Old Style"/>
                <w:b/>
                <w:color w:val="000000" w:themeColor="text1"/>
                <w:spacing w:val="-3"/>
                <w:sz w:val="24"/>
                <w:szCs w:val="24"/>
              </w:rPr>
            </w:rPrChange>
          </w:rPr>
          <w:t xml:space="preserve"> </w:t>
        </w:r>
      </w:ins>
      <w:ins w:id="48" w:author="udayan borthakur" w:date="2021-03-12T12:43:00Z">
        <w:r>
          <w:rPr>
            <w:rFonts w:ascii="Bookman Old Style"/>
            <w:bCs/>
            <w:color w:val="000000" w:themeColor="text1"/>
            <w:spacing w:val="-3"/>
            <w:sz w:val="24"/>
            <w:szCs w:val="24"/>
          </w:rPr>
          <w:tab/>
        </w:r>
      </w:ins>
      <w:ins w:id="49" w:author="udayan borthakur" w:date="2021-03-12T12:39:00Z">
        <w:r w:rsidRPr="00B7268B">
          <w:rPr>
            <w:rFonts w:ascii="Bookman Old Style"/>
            <w:bCs/>
            <w:color w:val="000000" w:themeColor="text1"/>
            <w:spacing w:val="-3"/>
            <w:sz w:val="24"/>
            <w:szCs w:val="24"/>
            <w:rPrChange w:id="50" w:author="udayan borthakur" w:date="2021-03-12T12:42:00Z">
              <w:rPr>
                <w:rFonts w:ascii="Bookman Old Style"/>
                <w:b/>
                <w:color w:val="000000" w:themeColor="text1"/>
                <w:spacing w:val="-3"/>
                <w:sz w:val="24"/>
                <w:szCs w:val="24"/>
              </w:rPr>
            </w:rPrChange>
          </w:rPr>
          <w:t>Common</w:t>
        </w:r>
      </w:ins>
    </w:p>
    <w:p w14:paraId="265BFF34" w14:textId="403F8126" w:rsidR="00B7268B" w:rsidRPr="00B7268B" w:rsidRDefault="00B7268B" w:rsidP="00B7268B">
      <w:pPr>
        <w:pStyle w:val="BodyText"/>
        <w:spacing w:before="82" w:line="360" w:lineRule="auto"/>
        <w:ind w:left="1843" w:right="2087"/>
        <w:rPr>
          <w:ins w:id="51" w:author="udayan borthakur" w:date="2021-03-12T12:40:00Z"/>
          <w:rFonts w:ascii="Bookman Old Style"/>
          <w:bCs/>
          <w:color w:val="000000" w:themeColor="text1"/>
          <w:spacing w:val="-3"/>
          <w:sz w:val="24"/>
          <w:szCs w:val="24"/>
          <w:rPrChange w:id="52" w:author="udayan borthakur" w:date="2021-03-12T12:42:00Z">
            <w:rPr>
              <w:ins w:id="53" w:author="udayan borthakur" w:date="2021-03-12T12:40:00Z"/>
              <w:rFonts w:ascii="Bookman Old Style"/>
              <w:b/>
              <w:color w:val="000000" w:themeColor="text1"/>
              <w:spacing w:val="-3"/>
              <w:sz w:val="24"/>
              <w:szCs w:val="24"/>
            </w:rPr>
          </w:rPrChange>
        </w:rPr>
        <w:pPrChange w:id="54" w:author="udayan borthakur" w:date="2021-03-12T12:42:00Z">
          <w:pPr>
            <w:pStyle w:val="BodyText"/>
            <w:spacing w:before="82" w:line="225" w:lineRule="auto"/>
            <w:ind w:left="1140" w:right="2087"/>
          </w:pPr>
        </w:pPrChange>
      </w:pPr>
      <w:ins w:id="55" w:author="udayan borthakur" w:date="2021-03-12T12:40:00Z">
        <w:r w:rsidRPr="00B7268B">
          <w:rPr>
            <w:rFonts w:ascii="Bookman Old Style"/>
            <w:bCs/>
            <w:color w:val="000000" w:themeColor="text1"/>
            <w:spacing w:val="-3"/>
            <w:sz w:val="24"/>
            <w:szCs w:val="24"/>
            <w:rPrChange w:id="56" w:author="udayan borthakur" w:date="2021-03-12T12:42:00Z">
              <w:rPr>
                <w:rFonts w:ascii="Bookman Old Style"/>
                <w:b/>
                <w:color w:val="000000" w:themeColor="text1"/>
                <w:spacing w:val="-3"/>
                <w:sz w:val="24"/>
                <w:szCs w:val="24"/>
              </w:rPr>
            </w:rPrChange>
          </w:rPr>
          <w:t xml:space="preserve">CR </w:t>
        </w:r>
        <w:r w:rsidRPr="00B7268B">
          <w:rPr>
            <w:rFonts w:ascii="Bookman Old Style"/>
            <w:bCs/>
            <w:color w:val="000000" w:themeColor="text1"/>
            <w:spacing w:val="-3"/>
            <w:sz w:val="24"/>
            <w:szCs w:val="24"/>
            <w:rPrChange w:id="57" w:author="udayan borthakur" w:date="2021-03-12T12:42:00Z">
              <w:rPr>
                <w:rFonts w:ascii="Bookman Old Style"/>
                <w:b/>
                <w:color w:val="000000" w:themeColor="text1"/>
                <w:spacing w:val="-3"/>
                <w:sz w:val="24"/>
                <w:szCs w:val="24"/>
              </w:rPr>
            </w:rPrChange>
          </w:rPr>
          <w:t>–</w:t>
        </w:r>
        <w:r w:rsidRPr="00B7268B">
          <w:rPr>
            <w:rFonts w:ascii="Bookman Old Style"/>
            <w:bCs/>
            <w:color w:val="000000" w:themeColor="text1"/>
            <w:spacing w:val="-3"/>
            <w:sz w:val="24"/>
            <w:szCs w:val="24"/>
            <w:rPrChange w:id="58" w:author="udayan borthakur" w:date="2021-03-12T12:42:00Z">
              <w:rPr>
                <w:rFonts w:ascii="Bookman Old Style"/>
                <w:b/>
                <w:color w:val="000000" w:themeColor="text1"/>
                <w:spacing w:val="-3"/>
                <w:sz w:val="24"/>
                <w:szCs w:val="24"/>
              </w:rPr>
            </w:rPrChange>
          </w:rPr>
          <w:t xml:space="preserve"> </w:t>
        </w:r>
      </w:ins>
      <w:ins w:id="59" w:author="udayan borthakur" w:date="2021-03-12T12:43:00Z">
        <w:r>
          <w:rPr>
            <w:rFonts w:ascii="Bookman Old Style"/>
            <w:bCs/>
            <w:color w:val="000000" w:themeColor="text1"/>
            <w:spacing w:val="-3"/>
            <w:sz w:val="24"/>
            <w:szCs w:val="24"/>
          </w:rPr>
          <w:tab/>
        </w:r>
      </w:ins>
      <w:proofErr w:type="spellStart"/>
      <w:ins w:id="60" w:author="udayan borthakur" w:date="2021-03-12T12:40:00Z">
        <w:r w:rsidRPr="00B7268B">
          <w:rPr>
            <w:rFonts w:ascii="Bookman Old Style"/>
            <w:bCs/>
            <w:color w:val="000000" w:themeColor="text1"/>
            <w:spacing w:val="-3"/>
            <w:sz w:val="24"/>
            <w:szCs w:val="24"/>
            <w:rPrChange w:id="61" w:author="udayan borthakur" w:date="2021-03-12T12:42:00Z">
              <w:rPr>
                <w:rFonts w:ascii="Bookman Old Style"/>
                <w:b/>
                <w:color w:val="000000" w:themeColor="text1"/>
                <w:spacing w:val="-3"/>
                <w:sz w:val="24"/>
                <w:szCs w:val="24"/>
              </w:rPr>
            </w:rPrChange>
          </w:rPr>
          <w:t>Critially</w:t>
        </w:r>
        <w:proofErr w:type="spellEnd"/>
        <w:r w:rsidRPr="00B7268B">
          <w:rPr>
            <w:rFonts w:ascii="Bookman Old Style"/>
            <w:bCs/>
            <w:color w:val="000000" w:themeColor="text1"/>
            <w:spacing w:val="-3"/>
            <w:sz w:val="24"/>
            <w:szCs w:val="24"/>
            <w:rPrChange w:id="62" w:author="udayan borthakur" w:date="2021-03-12T12:42:00Z">
              <w:rPr>
                <w:rFonts w:ascii="Bookman Old Style"/>
                <w:b/>
                <w:color w:val="000000" w:themeColor="text1"/>
                <w:spacing w:val="-3"/>
                <w:sz w:val="24"/>
                <w:szCs w:val="24"/>
              </w:rPr>
            </w:rPrChange>
          </w:rPr>
          <w:t xml:space="preserve"> Endangered</w:t>
        </w:r>
      </w:ins>
    </w:p>
    <w:p w14:paraId="73F8D061" w14:textId="5F4A5D1A" w:rsidR="00B7268B" w:rsidRPr="00B7268B" w:rsidRDefault="00B7268B" w:rsidP="00B7268B">
      <w:pPr>
        <w:pStyle w:val="BodyText"/>
        <w:spacing w:before="82" w:line="360" w:lineRule="auto"/>
        <w:ind w:left="1843" w:right="2087"/>
        <w:rPr>
          <w:ins w:id="63" w:author="udayan borthakur" w:date="2021-03-12T12:40:00Z"/>
          <w:rFonts w:ascii="Bookman Old Style"/>
          <w:bCs/>
          <w:color w:val="000000" w:themeColor="text1"/>
          <w:spacing w:val="-3"/>
          <w:sz w:val="24"/>
          <w:szCs w:val="24"/>
          <w:rPrChange w:id="64" w:author="udayan borthakur" w:date="2021-03-12T12:42:00Z">
            <w:rPr>
              <w:ins w:id="65" w:author="udayan borthakur" w:date="2021-03-12T12:40:00Z"/>
              <w:rFonts w:ascii="Bookman Old Style"/>
              <w:b/>
              <w:color w:val="000000" w:themeColor="text1"/>
              <w:spacing w:val="-3"/>
              <w:sz w:val="24"/>
              <w:szCs w:val="24"/>
            </w:rPr>
          </w:rPrChange>
        </w:rPr>
        <w:pPrChange w:id="66" w:author="udayan borthakur" w:date="2021-03-12T12:42:00Z">
          <w:pPr>
            <w:pStyle w:val="BodyText"/>
            <w:spacing w:before="82" w:line="225" w:lineRule="auto"/>
            <w:ind w:left="1140" w:right="2087"/>
          </w:pPr>
        </w:pPrChange>
      </w:pPr>
      <w:ins w:id="67" w:author="udayan borthakur" w:date="2021-03-12T12:40:00Z">
        <w:r w:rsidRPr="00B7268B">
          <w:rPr>
            <w:rFonts w:ascii="Bookman Old Style"/>
            <w:bCs/>
            <w:color w:val="000000" w:themeColor="text1"/>
            <w:spacing w:val="-3"/>
            <w:sz w:val="24"/>
            <w:szCs w:val="24"/>
            <w:rPrChange w:id="68" w:author="udayan borthakur" w:date="2021-03-12T12:42:00Z">
              <w:rPr>
                <w:rFonts w:ascii="Bookman Old Style"/>
                <w:b/>
                <w:color w:val="000000" w:themeColor="text1"/>
                <w:spacing w:val="-3"/>
                <w:sz w:val="24"/>
                <w:szCs w:val="24"/>
              </w:rPr>
            </w:rPrChange>
          </w:rPr>
          <w:t>EN</w:t>
        </w:r>
      </w:ins>
      <w:ins w:id="69" w:author="udayan borthakur" w:date="2021-03-12T12:41:00Z">
        <w:r w:rsidRPr="00B7268B">
          <w:rPr>
            <w:rFonts w:ascii="Bookman Old Style"/>
            <w:bCs/>
            <w:color w:val="000000" w:themeColor="text1"/>
            <w:spacing w:val="-3"/>
            <w:sz w:val="24"/>
            <w:szCs w:val="24"/>
            <w:rPrChange w:id="70" w:author="udayan borthakur" w:date="2021-03-12T12:42:00Z">
              <w:rPr>
                <w:rFonts w:ascii="Bookman Old Style"/>
                <w:b/>
                <w:color w:val="000000" w:themeColor="text1"/>
                <w:spacing w:val="-3"/>
                <w:sz w:val="24"/>
                <w:szCs w:val="24"/>
              </w:rPr>
            </w:rPrChange>
          </w:rPr>
          <w:t xml:space="preserve"> - </w:t>
        </w:r>
      </w:ins>
      <w:ins w:id="71" w:author="udayan borthakur" w:date="2021-03-12T12:43:00Z">
        <w:r>
          <w:rPr>
            <w:rFonts w:ascii="Bookman Old Style"/>
            <w:bCs/>
            <w:color w:val="000000" w:themeColor="text1"/>
            <w:spacing w:val="-3"/>
            <w:sz w:val="24"/>
            <w:szCs w:val="24"/>
          </w:rPr>
          <w:tab/>
        </w:r>
      </w:ins>
      <w:ins w:id="72" w:author="udayan borthakur" w:date="2021-03-12T12:41:00Z">
        <w:r w:rsidRPr="00B7268B">
          <w:rPr>
            <w:rFonts w:ascii="Bookman Old Style"/>
            <w:bCs/>
            <w:color w:val="000000" w:themeColor="text1"/>
            <w:spacing w:val="-3"/>
            <w:sz w:val="24"/>
            <w:szCs w:val="24"/>
            <w:rPrChange w:id="73" w:author="udayan borthakur" w:date="2021-03-12T12:42:00Z">
              <w:rPr>
                <w:rFonts w:ascii="Bookman Old Style"/>
                <w:b/>
                <w:color w:val="000000" w:themeColor="text1"/>
                <w:spacing w:val="-3"/>
                <w:sz w:val="24"/>
                <w:szCs w:val="24"/>
              </w:rPr>
            </w:rPrChange>
          </w:rPr>
          <w:t>Endangered</w:t>
        </w:r>
      </w:ins>
    </w:p>
    <w:p w14:paraId="0D654520" w14:textId="42E2A788" w:rsidR="00B7268B" w:rsidRPr="00B7268B" w:rsidRDefault="00B7268B" w:rsidP="00B7268B">
      <w:pPr>
        <w:pStyle w:val="BodyText"/>
        <w:spacing w:before="82" w:line="360" w:lineRule="auto"/>
        <w:ind w:left="1843" w:right="2087"/>
        <w:rPr>
          <w:ins w:id="74" w:author="udayan borthakur" w:date="2021-03-12T12:39:00Z"/>
          <w:rFonts w:ascii="Bookman Old Style"/>
          <w:bCs/>
          <w:color w:val="000000" w:themeColor="text1"/>
          <w:spacing w:val="-3"/>
          <w:sz w:val="24"/>
          <w:szCs w:val="24"/>
          <w:rPrChange w:id="75" w:author="udayan borthakur" w:date="2021-03-12T12:42:00Z">
            <w:rPr>
              <w:ins w:id="76" w:author="udayan borthakur" w:date="2021-03-12T12:39:00Z"/>
              <w:rFonts w:ascii="Bookman Old Style"/>
              <w:b/>
              <w:color w:val="000000" w:themeColor="text1"/>
              <w:spacing w:val="-3"/>
              <w:sz w:val="24"/>
              <w:szCs w:val="24"/>
            </w:rPr>
          </w:rPrChange>
        </w:rPr>
        <w:pPrChange w:id="77" w:author="udayan borthakur" w:date="2021-03-12T12:42:00Z">
          <w:pPr>
            <w:pStyle w:val="BodyText"/>
            <w:spacing w:before="82" w:line="225" w:lineRule="auto"/>
            <w:ind w:left="1140" w:right="2087"/>
          </w:pPr>
        </w:pPrChange>
      </w:pPr>
      <w:ins w:id="78" w:author="udayan borthakur" w:date="2021-03-12T12:41:00Z">
        <w:r w:rsidRPr="00B7268B">
          <w:rPr>
            <w:rFonts w:ascii="Bookman Old Style"/>
            <w:bCs/>
            <w:color w:val="000000" w:themeColor="text1"/>
            <w:spacing w:val="-3"/>
            <w:sz w:val="24"/>
            <w:szCs w:val="24"/>
            <w:rPrChange w:id="79" w:author="udayan borthakur" w:date="2021-03-12T12:42:00Z">
              <w:rPr>
                <w:rFonts w:ascii="Bookman Old Style"/>
                <w:b/>
                <w:color w:val="000000" w:themeColor="text1"/>
                <w:spacing w:val="-3"/>
                <w:sz w:val="24"/>
                <w:szCs w:val="24"/>
              </w:rPr>
            </w:rPrChange>
          </w:rPr>
          <w:t xml:space="preserve">EW </w:t>
        </w:r>
        <w:r w:rsidRPr="00B7268B">
          <w:rPr>
            <w:rFonts w:ascii="Bookman Old Style"/>
            <w:bCs/>
            <w:color w:val="000000" w:themeColor="text1"/>
            <w:spacing w:val="-3"/>
            <w:sz w:val="24"/>
            <w:szCs w:val="24"/>
            <w:rPrChange w:id="80" w:author="udayan borthakur" w:date="2021-03-12T12:42:00Z">
              <w:rPr>
                <w:rFonts w:ascii="Bookman Old Style"/>
                <w:b/>
                <w:color w:val="000000" w:themeColor="text1"/>
                <w:spacing w:val="-3"/>
                <w:sz w:val="24"/>
                <w:szCs w:val="24"/>
              </w:rPr>
            </w:rPrChange>
          </w:rPr>
          <w:t>–</w:t>
        </w:r>
        <w:r w:rsidRPr="00B7268B">
          <w:rPr>
            <w:rFonts w:ascii="Bookman Old Style"/>
            <w:bCs/>
            <w:color w:val="000000" w:themeColor="text1"/>
            <w:spacing w:val="-3"/>
            <w:sz w:val="24"/>
            <w:szCs w:val="24"/>
            <w:rPrChange w:id="81" w:author="udayan borthakur" w:date="2021-03-12T12:42:00Z">
              <w:rPr>
                <w:rFonts w:ascii="Bookman Old Style"/>
                <w:b/>
                <w:color w:val="000000" w:themeColor="text1"/>
                <w:spacing w:val="-3"/>
                <w:sz w:val="24"/>
                <w:szCs w:val="24"/>
              </w:rPr>
            </w:rPrChange>
          </w:rPr>
          <w:t xml:space="preserve"> </w:t>
        </w:r>
      </w:ins>
      <w:ins w:id="82" w:author="udayan borthakur" w:date="2021-03-12T12:43:00Z">
        <w:r>
          <w:rPr>
            <w:rFonts w:ascii="Bookman Old Style"/>
            <w:bCs/>
            <w:color w:val="000000" w:themeColor="text1"/>
            <w:spacing w:val="-3"/>
            <w:sz w:val="24"/>
            <w:szCs w:val="24"/>
          </w:rPr>
          <w:tab/>
        </w:r>
      </w:ins>
      <w:ins w:id="83" w:author="udayan borthakur" w:date="2021-03-12T12:41:00Z">
        <w:r w:rsidRPr="00B7268B">
          <w:rPr>
            <w:rFonts w:ascii="Bookman Old Style"/>
            <w:bCs/>
            <w:color w:val="000000" w:themeColor="text1"/>
            <w:spacing w:val="-3"/>
            <w:sz w:val="24"/>
            <w:szCs w:val="24"/>
            <w:rPrChange w:id="84" w:author="udayan borthakur" w:date="2021-03-12T12:42:00Z">
              <w:rPr>
                <w:rFonts w:ascii="Bookman Old Style"/>
                <w:b/>
                <w:color w:val="000000" w:themeColor="text1"/>
                <w:spacing w:val="-3"/>
                <w:sz w:val="24"/>
                <w:szCs w:val="24"/>
              </w:rPr>
            </w:rPrChange>
          </w:rPr>
          <w:t>Extinct in the Wild</w:t>
        </w:r>
      </w:ins>
    </w:p>
    <w:p w14:paraId="2FF30292" w14:textId="0C41D444" w:rsidR="00B7268B" w:rsidRDefault="00B7268B" w:rsidP="00B7268B">
      <w:pPr>
        <w:pStyle w:val="BodyText"/>
        <w:spacing w:before="82" w:line="360" w:lineRule="auto"/>
        <w:ind w:left="1843" w:right="2087"/>
        <w:rPr>
          <w:ins w:id="85" w:author="udayan borthakur" w:date="2021-03-12T12:42:00Z"/>
          <w:rFonts w:ascii="Bookman Old Style"/>
          <w:bCs/>
          <w:color w:val="000000" w:themeColor="text1"/>
          <w:spacing w:val="-3"/>
          <w:sz w:val="24"/>
          <w:szCs w:val="24"/>
        </w:rPr>
      </w:pPr>
      <w:ins w:id="86" w:author="udayan borthakur" w:date="2021-03-12T12:39:00Z">
        <w:r w:rsidRPr="00B7268B">
          <w:rPr>
            <w:rFonts w:ascii="Bookman Old Style"/>
            <w:bCs/>
            <w:color w:val="000000" w:themeColor="text1"/>
            <w:spacing w:val="-3"/>
            <w:sz w:val="24"/>
            <w:szCs w:val="24"/>
            <w:rPrChange w:id="87" w:author="udayan borthakur" w:date="2021-03-12T12:42:00Z">
              <w:rPr>
                <w:rFonts w:ascii="Bookman Old Style"/>
                <w:b/>
                <w:color w:val="000000" w:themeColor="text1"/>
                <w:spacing w:val="-3"/>
                <w:sz w:val="24"/>
                <w:szCs w:val="24"/>
              </w:rPr>
            </w:rPrChange>
          </w:rPr>
          <w:t xml:space="preserve">EX </w:t>
        </w:r>
      </w:ins>
      <w:ins w:id="88" w:author="udayan borthakur" w:date="2021-03-12T12:40:00Z">
        <w:r w:rsidRPr="00B7268B">
          <w:rPr>
            <w:rFonts w:ascii="Bookman Old Style"/>
            <w:bCs/>
            <w:color w:val="000000" w:themeColor="text1"/>
            <w:spacing w:val="-3"/>
            <w:sz w:val="24"/>
            <w:szCs w:val="24"/>
            <w:rPrChange w:id="89" w:author="udayan borthakur" w:date="2021-03-12T12:42:00Z">
              <w:rPr>
                <w:rFonts w:ascii="Bookman Old Style"/>
                <w:b/>
                <w:color w:val="000000" w:themeColor="text1"/>
                <w:spacing w:val="-3"/>
                <w:sz w:val="24"/>
                <w:szCs w:val="24"/>
              </w:rPr>
            </w:rPrChange>
          </w:rPr>
          <w:t>–</w:t>
        </w:r>
      </w:ins>
      <w:ins w:id="90" w:author="udayan borthakur" w:date="2021-03-12T12:39:00Z">
        <w:r w:rsidRPr="00B7268B">
          <w:rPr>
            <w:rFonts w:ascii="Bookman Old Style"/>
            <w:bCs/>
            <w:color w:val="000000" w:themeColor="text1"/>
            <w:spacing w:val="-3"/>
            <w:sz w:val="24"/>
            <w:szCs w:val="24"/>
            <w:rPrChange w:id="91" w:author="udayan borthakur" w:date="2021-03-12T12:42:00Z">
              <w:rPr>
                <w:rFonts w:ascii="Bookman Old Style"/>
                <w:b/>
                <w:color w:val="000000" w:themeColor="text1"/>
                <w:spacing w:val="-3"/>
                <w:sz w:val="24"/>
                <w:szCs w:val="24"/>
              </w:rPr>
            </w:rPrChange>
          </w:rPr>
          <w:t xml:space="preserve"> </w:t>
        </w:r>
      </w:ins>
      <w:ins w:id="92" w:author="udayan borthakur" w:date="2021-03-12T12:43:00Z">
        <w:r>
          <w:rPr>
            <w:rFonts w:ascii="Bookman Old Style"/>
            <w:bCs/>
            <w:color w:val="000000" w:themeColor="text1"/>
            <w:spacing w:val="-3"/>
            <w:sz w:val="24"/>
            <w:szCs w:val="24"/>
          </w:rPr>
          <w:tab/>
        </w:r>
      </w:ins>
      <w:ins w:id="93" w:author="udayan borthakur" w:date="2021-03-12T12:39:00Z">
        <w:r w:rsidRPr="00B7268B">
          <w:rPr>
            <w:rFonts w:ascii="Bookman Old Style"/>
            <w:bCs/>
            <w:color w:val="000000" w:themeColor="text1"/>
            <w:spacing w:val="-3"/>
            <w:sz w:val="24"/>
            <w:szCs w:val="24"/>
            <w:rPrChange w:id="94" w:author="udayan borthakur" w:date="2021-03-12T12:42:00Z">
              <w:rPr>
                <w:rFonts w:ascii="Bookman Old Style"/>
                <w:b/>
                <w:color w:val="000000" w:themeColor="text1"/>
                <w:spacing w:val="-3"/>
                <w:sz w:val="24"/>
                <w:szCs w:val="24"/>
              </w:rPr>
            </w:rPrChange>
          </w:rPr>
          <w:t>Ex</w:t>
        </w:r>
      </w:ins>
      <w:ins w:id="95" w:author="udayan borthakur" w:date="2021-03-12T12:40:00Z">
        <w:r w:rsidRPr="00B7268B">
          <w:rPr>
            <w:rFonts w:ascii="Bookman Old Style"/>
            <w:bCs/>
            <w:color w:val="000000" w:themeColor="text1"/>
            <w:spacing w:val="-3"/>
            <w:sz w:val="24"/>
            <w:szCs w:val="24"/>
            <w:rPrChange w:id="96" w:author="udayan borthakur" w:date="2021-03-12T12:42:00Z">
              <w:rPr>
                <w:rFonts w:ascii="Bookman Old Style"/>
                <w:b/>
                <w:color w:val="000000" w:themeColor="text1"/>
                <w:spacing w:val="-3"/>
                <w:sz w:val="24"/>
                <w:szCs w:val="24"/>
              </w:rPr>
            </w:rPrChange>
          </w:rPr>
          <w:t>tinct</w:t>
        </w:r>
      </w:ins>
    </w:p>
    <w:p w14:paraId="1C330F3B" w14:textId="589C8F54" w:rsidR="00B7268B" w:rsidRPr="00B7268B" w:rsidRDefault="00B7268B" w:rsidP="00B7268B">
      <w:pPr>
        <w:pStyle w:val="BodyText"/>
        <w:spacing w:before="82" w:line="360" w:lineRule="auto"/>
        <w:ind w:left="2880" w:right="2087" w:hanging="1037"/>
        <w:rPr>
          <w:ins w:id="97" w:author="udayan borthakur" w:date="2021-03-12T12:41:00Z"/>
          <w:rFonts w:ascii="Bookman Old Style"/>
          <w:bCs/>
          <w:color w:val="000000" w:themeColor="text1"/>
          <w:spacing w:val="-3"/>
          <w:sz w:val="24"/>
          <w:szCs w:val="24"/>
          <w:rPrChange w:id="98" w:author="udayan borthakur" w:date="2021-03-12T12:42:00Z">
            <w:rPr>
              <w:ins w:id="99" w:author="udayan borthakur" w:date="2021-03-12T12:41:00Z"/>
              <w:rFonts w:ascii="Bookman Old Style"/>
              <w:b/>
              <w:color w:val="000000" w:themeColor="text1"/>
              <w:spacing w:val="-3"/>
              <w:sz w:val="24"/>
              <w:szCs w:val="24"/>
            </w:rPr>
          </w:rPrChange>
        </w:rPr>
        <w:pPrChange w:id="100" w:author="udayan borthakur" w:date="2021-03-12T12:43:00Z">
          <w:pPr>
            <w:pStyle w:val="BodyText"/>
            <w:spacing w:before="82" w:line="225" w:lineRule="auto"/>
            <w:ind w:left="1140" w:right="2087"/>
          </w:pPr>
        </w:pPrChange>
      </w:pPr>
      <w:ins w:id="101" w:author="udayan borthakur" w:date="2021-03-12T12:42:00Z">
        <w:r>
          <w:rPr>
            <w:rFonts w:ascii="Bookman Old Style"/>
            <w:bCs/>
            <w:color w:val="000000" w:themeColor="text1"/>
            <w:spacing w:val="-3"/>
            <w:sz w:val="24"/>
            <w:szCs w:val="24"/>
          </w:rPr>
          <w:t xml:space="preserve">IUCN </w:t>
        </w:r>
        <w:r>
          <w:rPr>
            <w:rFonts w:ascii="Bookman Old Style"/>
            <w:bCs/>
            <w:color w:val="000000" w:themeColor="text1"/>
            <w:spacing w:val="-3"/>
            <w:sz w:val="24"/>
            <w:szCs w:val="24"/>
          </w:rPr>
          <w:t>–</w:t>
        </w:r>
        <w:r>
          <w:rPr>
            <w:rFonts w:ascii="Bookman Old Style"/>
            <w:bCs/>
            <w:color w:val="000000" w:themeColor="text1"/>
            <w:spacing w:val="-3"/>
            <w:sz w:val="24"/>
            <w:szCs w:val="24"/>
          </w:rPr>
          <w:t xml:space="preserve"> </w:t>
        </w:r>
      </w:ins>
      <w:ins w:id="102" w:author="udayan borthakur" w:date="2021-03-12T12:43:00Z">
        <w:r>
          <w:rPr>
            <w:rFonts w:ascii="Bookman Old Style"/>
            <w:bCs/>
            <w:color w:val="000000" w:themeColor="text1"/>
            <w:spacing w:val="-3"/>
            <w:sz w:val="24"/>
            <w:szCs w:val="24"/>
          </w:rPr>
          <w:tab/>
        </w:r>
      </w:ins>
      <w:ins w:id="103" w:author="udayan borthakur" w:date="2021-03-12T12:42:00Z">
        <w:r>
          <w:rPr>
            <w:rFonts w:ascii="Bookman Old Style"/>
            <w:bCs/>
            <w:color w:val="000000" w:themeColor="text1"/>
            <w:spacing w:val="-3"/>
            <w:sz w:val="24"/>
            <w:szCs w:val="24"/>
          </w:rPr>
          <w:t xml:space="preserve">International Union for Conservation of Nature </w:t>
        </w:r>
      </w:ins>
    </w:p>
    <w:p w14:paraId="51BC7745" w14:textId="09336408" w:rsidR="00B7268B" w:rsidRPr="00B7268B" w:rsidRDefault="00B7268B" w:rsidP="00B7268B">
      <w:pPr>
        <w:pStyle w:val="BodyText"/>
        <w:spacing w:before="82" w:line="360" w:lineRule="auto"/>
        <w:ind w:left="1843" w:right="2087"/>
        <w:rPr>
          <w:ins w:id="104" w:author="udayan borthakur" w:date="2021-03-12T12:41:00Z"/>
          <w:rFonts w:ascii="Bookman Old Style"/>
          <w:bCs/>
          <w:color w:val="000000" w:themeColor="text1"/>
          <w:spacing w:val="-3"/>
          <w:sz w:val="24"/>
          <w:szCs w:val="24"/>
          <w:rPrChange w:id="105" w:author="udayan borthakur" w:date="2021-03-12T12:42:00Z">
            <w:rPr>
              <w:ins w:id="106" w:author="udayan borthakur" w:date="2021-03-12T12:41:00Z"/>
              <w:rFonts w:ascii="Bookman Old Style"/>
              <w:b/>
              <w:color w:val="000000" w:themeColor="text1"/>
              <w:spacing w:val="-3"/>
              <w:sz w:val="24"/>
              <w:szCs w:val="24"/>
            </w:rPr>
          </w:rPrChange>
        </w:rPr>
        <w:pPrChange w:id="107" w:author="udayan borthakur" w:date="2021-03-12T12:42:00Z">
          <w:pPr>
            <w:pStyle w:val="BodyText"/>
            <w:spacing w:before="82" w:line="225" w:lineRule="auto"/>
            <w:ind w:left="1140" w:right="2087"/>
          </w:pPr>
        </w:pPrChange>
      </w:pPr>
      <w:ins w:id="108" w:author="udayan borthakur" w:date="2021-03-12T12:41:00Z">
        <w:r w:rsidRPr="00B7268B">
          <w:rPr>
            <w:rFonts w:ascii="Bookman Old Style"/>
            <w:bCs/>
            <w:color w:val="000000" w:themeColor="text1"/>
            <w:spacing w:val="-3"/>
            <w:sz w:val="24"/>
            <w:szCs w:val="24"/>
            <w:rPrChange w:id="109" w:author="udayan borthakur" w:date="2021-03-12T12:42:00Z">
              <w:rPr>
                <w:rFonts w:ascii="Bookman Old Style"/>
                <w:b/>
                <w:color w:val="000000" w:themeColor="text1"/>
                <w:spacing w:val="-3"/>
                <w:sz w:val="24"/>
                <w:szCs w:val="24"/>
              </w:rPr>
            </w:rPrChange>
          </w:rPr>
          <w:t xml:space="preserve">LC </w:t>
        </w:r>
        <w:r w:rsidRPr="00B7268B">
          <w:rPr>
            <w:rFonts w:ascii="Bookman Old Style"/>
            <w:bCs/>
            <w:color w:val="000000" w:themeColor="text1"/>
            <w:spacing w:val="-3"/>
            <w:sz w:val="24"/>
            <w:szCs w:val="24"/>
            <w:rPrChange w:id="110" w:author="udayan borthakur" w:date="2021-03-12T12:42:00Z">
              <w:rPr>
                <w:rFonts w:ascii="Bookman Old Style"/>
                <w:b/>
                <w:color w:val="000000" w:themeColor="text1"/>
                <w:spacing w:val="-3"/>
                <w:sz w:val="24"/>
                <w:szCs w:val="24"/>
              </w:rPr>
            </w:rPrChange>
          </w:rPr>
          <w:t>–</w:t>
        </w:r>
        <w:r w:rsidRPr="00B7268B">
          <w:rPr>
            <w:rFonts w:ascii="Bookman Old Style"/>
            <w:bCs/>
            <w:color w:val="000000" w:themeColor="text1"/>
            <w:spacing w:val="-3"/>
            <w:sz w:val="24"/>
            <w:szCs w:val="24"/>
            <w:rPrChange w:id="111" w:author="udayan borthakur" w:date="2021-03-12T12:42:00Z">
              <w:rPr>
                <w:rFonts w:ascii="Bookman Old Style"/>
                <w:b/>
                <w:color w:val="000000" w:themeColor="text1"/>
                <w:spacing w:val="-3"/>
                <w:sz w:val="24"/>
                <w:szCs w:val="24"/>
              </w:rPr>
            </w:rPrChange>
          </w:rPr>
          <w:t xml:space="preserve"> </w:t>
        </w:r>
      </w:ins>
      <w:ins w:id="112" w:author="udayan borthakur" w:date="2021-03-12T12:43:00Z">
        <w:r>
          <w:rPr>
            <w:rFonts w:ascii="Bookman Old Style"/>
            <w:bCs/>
            <w:color w:val="000000" w:themeColor="text1"/>
            <w:spacing w:val="-3"/>
            <w:sz w:val="24"/>
            <w:szCs w:val="24"/>
          </w:rPr>
          <w:tab/>
        </w:r>
      </w:ins>
      <w:ins w:id="113" w:author="udayan borthakur" w:date="2021-03-12T12:41:00Z">
        <w:r w:rsidRPr="00B7268B">
          <w:rPr>
            <w:rFonts w:ascii="Bookman Old Style"/>
            <w:bCs/>
            <w:color w:val="000000" w:themeColor="text1"/>
            <w:spacing w:val="-3"/>
            <w:sz w:val="24"/>
            <w:szCs w:val="24"/>
            <w:rPrChange w:id="114" w:author="udayan borthakur" w:date="2021-03-12T12:42:00Z">
              <w:rPr>
                <w:rFonts w:ascii="Bookman Old Style"/>
                <w:b/>
                <w:color w:val="000000" w:themeColor="text1"/>
                <w:spacing w:val="-3"/>
                <w:sz w:val="24"/>
                <w:szCs w:val="24"/>
              </w:rPr>
            </w:rPrChange>
          </w:rPr>
          <w:t>Least Concerned</w:t>
        </w:r>
      </w:ins>
    </w:p>
    <w:p w14:paraId="79468C8B" w14:textId="13914A92" w:rsidR="00B7268B" w:rsidRPr="00B7268B" w:rsidRDefault="00B7268B" w:rsidP="00B7268B">
      <w:pPr>
        <w:pStyle w:val="BodyText"/>
        <w:spacing w:before="82" w:line="360" w:lineRule="auto"/>
        <w:ind w:left="1843" w:right="2087"/>
        <w:rPr>
          <w:ins w:id="115" w:author="udayan borthakur" w:date="2021-03-12T12:39:00Z"/>
          <w:rFonts w:ascii="Bookman Old Style"/>
          <w:bCs/>
          <w:color w:val="000000" w:themeColor="text1"/>
          <w:spacing w:val="-3"/>
          <w:sz w:val="24"/>
          <w:szCs w:val="24"/>
          <w:rPrChange w:id="116" w:author="udayan borthakur" w:date="2021-03-12T12:42:00Z">
            <w:rPr>
              <w:ins w:id="117" w:author="udayan borthakur" w:date="2021-03-12T12:39:00Z"/>
              <w:rFonts w:ascii="Bookman Old Style"/>
              <w:b/>
              <w:color w:val="000000" w:themeColor="text1"/>
              <w:spacing w:val="-3"/>
              <w:sz w:val="24"/>
              <w:szCs w:val="24"/>
            </w:rPr>
          </w:rPrChange>
        </w:rPr>
        <w:pPrChange w:id="118" w:author="udayan borthakur" w:date="2021-03-12T12:42:00Z">
          <w:pPr>
            <w:pStyle w:val="BodyText"/>
            <w:spacing w:before="82" w:line="225" w:lineRule="auto"/>
            <w:ind w:left="1140" w:right="2087"/>
          </w:pPr>
        </w:pPrChange>
      </w:pPr>
      <w:ins w:id="119" w:author="udayan borthakur" w:date="2021-03-12T12:41:00Z">
        <w:r w:rsidRPr="00B7268B">
          <w:rPr>
            <w:rFonts w:ascii="Bookman Old Style"/>
            <w:bCs/>
            <w:color w:val="000000" w:themeColor="text1"/>
            <w:spacing w:val="-3"/>
            <w:sz w:val="24"/>
            <w:szCs w:val="24"/>
            <w:rPrChange w:id="120" w:author="udayan borthakur" w:date="2021-03-12T12:42:00Z">
              <w:rPr>
                <w:rFonts w:ascii="Bookman Old Style"/>
                <w:b/>
                <w:color w:val="000000" w:themeColor="text1"/>
                <w:spacing w:val="-3"/>
                <w:sz w:val="24"/>
                <w:szCs w:val="24"/>
              </w:rPr>
            </w:rPrChange>
          </w:rPr>
          <w:t xml:space="preserve">NT </w:t>
        </w:r>
        <w:r w:rsidRPr="00B7268B">
          <w:rPr>
            <w:rFonts w:ascii="Bookman Old Style"/>
            <w:bCs/>
            <w:color w:val="000000" w:themeColor="text1"/>
            <w:spacing w:val="-3"/>
            <w:sz w:val="24"/>
            <w:szCs w:val="24"/>
            <w:rPrChange w:id="121" w:author="udayan borthakur" w:date="2021-03-12T12:42:00Z">
              <w:rPr>
                <w:rFonts w:ascii="Bookman Old Style"/>
                <w:b/>
                <w:color w:val="000000" w:themeColor="text1"/>
                <w:spacing w:val="-3"/>
                <w:sz w:val="24"/>
                <w:szCs w:val="24"/>
              </w:rPr>
            </w:rPrChange>
          </w:rPr>
          <w:t>–</w:t>
        </w:r>
        <w:r w:rsidRPr="00B7268B">
          <w:rPr>
            <w:rFonts w:ascii="Bookman Old Style"/>
            <w:bCs/>
            <w:color w:val="000000" w:themeColor="text1"/>
            <w:spacing w:val="-3"/>
            <w:sz w:val="24"/>
            <w:szCs w:val="24"/>
            <w:rPrChange w:id="122" w:author="udayan borthakur" w:date="2021-03-12T12:42:00Z">
              <w:rPr>
                <w:rFonts w:ascii="Bookman Old Style"/>
                <w:b/>
                <w:color w:val="000000" w:themeColor="text1"/>
                <w:spacing w:val="-3"/>
                <w:sz w:val="24"/>
                <w:szCs w:val="24"/>
              </w:rPr>
            </w:rPrChange>
          </w:rPr>
          <w:t xml:space="preserve"> </w:t>
        </w:r>
      </w:ins>
      <w:ins w:id="123" w:author="udayan borthakur" w:date="2021-03-12T12:43:00Z">
        <w:r>
          <w:rPr>
            <w:rFonts w:ascii="Bookman Old Style"/>
            <w:bCs/>
            <w:color w:val="000000" w:themeColor="text1"/>
            <w:spacing w:val="-3"/>
            <w:sz w:val="24"/>
            <w:szCs w:val="24"/>
          </w:rPr>
          <w:tab/>
        </w:r>
      </w:ins>
      <w:ins w:id="124" w:author="udayan borthakur" w:date="2021-03-12T12:41:00Z">
        <w:r w:rsidRPr="00B7268B">
          <w:rPr>
            <w:rFonts w:ascii="Bookman Old Style"/>
            <w:bCs/>
            <w:color w:val="000000" w:themeColor="text1"/>
            <w:spacing w:val="-3"/>
            <w:sz w:val="24"/>
            <w:szCs w:val="24"/>
            <w:rPrChange w:id="125" w:author="udayan borthakur" w:date="2021-03-12T12:42:00Z">
              <w:rPr>
                <w:rFonts w:ascii="Bookman Old Style"/>
                <w:b/>
                <w:color w:val="000000" w:themeColor="text1"/>
                <w:spacing w:val="-3"/>
                <w:sz w:val="24"/>
                <w:szCs w:val="24"/>
              </w:rPr>
            </w:rPrChange>
          </w:rPr>
          <w:t>Near Threatened</w:t>
        </w:r>
      </w:ins>
    </w:p>
    <w:p w14:paraId="5C97FEC1" w14:textId="47E67757" w:rsidR="00B7268B" w:rsidRPr="00B7268B" w:rsidRDefault="00B7268B" w:rsidP="00B7268B">
      <w:pPr>
        <w:pStyle w:val="BodyText"/>
        <w:spacing w:before="82" w:line="360" w:lineRule="auto"/>
        <w:ind w:left="1843" w:right="2087"/>
        <w:rPr>
          <w:ins w:id="126" w:author="udayan borthakur" w:date="2021-03-12T12:41:00Z"/>
          <w:rFonts w:ascii="Bookman Old Style"/>
          <w:bCs/>
          <w:color w:val="000000" w:themeColor="text1"/>
          <w:spacing w:val="-3"/>
          <w:sz w:val="24"/>
          <w:szCs w:val="24"/>
          <w:rPrChange w:id="127" w:author="udayan borthakur" w:date="2021-03-12T12:42:00Z">
            <w:rPr>
              <w:ins w:id="128" w:author="udayan borthakur" w:date="2021-03-12T12:41:00Z"/>
              <w:rFonts w:ascii="Bookman Old Style"/>
              <w:b/>
              <w:color w:val="000000" w:themeColor="text1"/>
              <w:spacing w:val="-3"/>
              <w:sz w:val="24"/>
              <w:szCs w:val="24"/>
            </w:rPr>
          </w:rPrChange>
        </w:rPr>
        <w:pPrChange w:id="129" w:author="udayan borthakur" w:date="2021-03-12T12:42:00Z">
          <w:pPr>
            <w:pStyle w:val="BodyText"/>
            <w:spacing w:before="82" w:line="225" w:lineRule="auto"/>
            <w:ind w:left="1140" w:right="2087"/>
          </w:pPr>
        </w:pPrChange>
      </w:pPr>
      <w:ins w:id="130" w:author="udayan borthakur" w:date="2021-03-12T12:39:00Z">
        <w:r w:rsidRPr="00B7268B">
          <w:rPr>
            <w:rFonts w:ascii="Bookman Old Style"/>
            <w:bCs/>
            <w:color w:val="000000" w:themeColor="text1"/>
            <w:spacing w:val="-3"/>
            <w:sz w:val="24"/>
            <w:szCs w:val="24"/>
            <w:rPrChange w:id="131" w:author="udayan borthakur" w:date="2021-03-12T12:42:00Z">
              <w:rPr>
                <w:rFonts w:ascii="Bookman Old Style"/>
                <w:b/>
                <w:color w:val="000000" w:themeColor="text1"/>
                <w:spacing w:val="-3"/>
                <w:sz w:val="24"/>
                <w:szCs w:val="24"/>
              </w:rPr>
            </w:rPrChange>
          </w:rPr>
          <w:t xml:space="preserve">R </w:t>
        </w:r>
        <w:r w:rsidRPr="00B7268B">
          <w:rPr>
            <w:rFonts w:ascii="Bookman Old Style"/>
            <w:bCs/>
            <w:color w:val="000000" w:themeColor="text1"/>
            <w:spacing w:val="-3"/>
            <w:sz w:val="24"/>
            <w:szCs w:val="24"/>
            <w:rPrChange w:id="132" w:author="udayan borthakur" w:date="2021-03-12T12:42:00Z">
              <w:rPr>
                <w:rFonts w:ascii="Bookman Old Style"/>
                <w:b/>
                <w:color w:val="000000" w:themeColor="text1"/>
                <w:spacing w:val="-3"/>
                <w:sz w:val="24"/>
                <w:szCs w:val="24"/>
              </w:rPr>
            </w:rPrChange>
          </w:rPr>
          <w:t>–</w:t>
        </w:r>
        <w:r w:rsidRPr="00B7268B">
          <w:rPr>
            <w:rFonts w:ascii="Bookman Old Style"/>
            <w:bCs/>
            <w:color w:val="000000" w:themeColor="text1"/>
            <w:spacing w:val="-3"/>
            <w:sz w:val="24"/>
            <w:szCs w:val="24"/>
            <w:rPrChange w:id="133" w:author="udayan borthakur" w:date="2021-03-12T12:42:00Z">
              <w:rPr>
                <w:rFonts w:ascii="Bookman Old Style"/>
                <w:b/>
                <w:color w:val="000000" w:themeColor="text1"/>
                <w:spacing w:val="-3"/>
                <w:sz w:val="24"/>
                <w:szCs w:val="24"/>
              </w:rPr>
            </w:rPrChange>
          </w:rPr>
          <w:t xml:space="preserve"> </w:t>
        </w:r>
      </w:ins>
      <w:ins w:id="134" w:author="udayan borthakur" w:date="2021-03-12T12:43:00Z">
        <w:r>
          <w:rPr>
            <w:rFonts w:ascii="Bookman Old Style"/>
            <w:bCs/>
            <w:color w:val="000000" w:themeColor="text1"/>
            <w:spacing w:val="-3"/>
            <w:sz w:val="24"/>
            <w:szCs w:val="24"/>
          </w:rPr>
          <w:tab/>
        </w:r>
      </w:ins>
      <w:ins w:id="135" w:author="udayan borthakur" w:date="2021-03-12T12:39:00Z">
        <w:r w:rsidRPr="00B7268B">
          <w:rPr>
            <w:rFonts w:ascii="Bookman Old Style"/>
            <w:bCs/>
            <w:color w:val="000000" w:themeColor="text1"/>
            <w:spacing w:val="-3"/>
            <w:sz w:val="24"/>
            <w:szCs w:val="24"/>
            <w:rPrChange w:id="136" w:author="udayan borthakur" w:date="2021-03-12T12:42:00Z">
              <w:rPr>
                <w:rFonts w:ascii="Bookman Old Style"/>
                <w:b/>
                <w:color w:val="000000" w:themeColor="text1"/>
                <w:spacing w:val="-3"/>
                <w:sz w:val="24"/>
                <w:szCs w:val="24"/>
              </w:rPr>
            </w:rPrChange>
          </w:rPr>
          <w:t>Resident</w:t>
        </w:r>
      </w:ins>
    </w:p>
    <w:p w14:paraId="22773B1F" w14:textId="6F7D1633" w:rsidR="00B7268B" w:rsidRPr="00B7268B" w:rsidRDefault="00B7268B" w:rsidP="00B7268B">
      <w:pPr>
        <w:pStyle w:val="BodyText"/>
        <w:spacing w:before="82" w:line="360" w:lineRule="auto"/>
        <w:ind w:left="1843" w:right="2087"/>
        <w:rPr>
          <w:ins w:id="137" w:author="udayan borthakur" w:date="2021-03-12T12:39:00Z"/>
          <w:rFonts w:ascii="Bookman Old Style"/>
          <w:bCs/>
          <w:color w:val="000000" w:themeColor="text1"/>
          <w:spacing w:val="-3"/>
          <w:sz w:val="24"/>
          <w:szCs w:val="24"/>
          <w:rPrChange w:id="138" w:author="udayan borthakur" w:date="2021-03-12T12:42:00Z">
            <w:rPr>
              <w:ins w:id="139" w:author="udayan borthakur" w:date="2021-03-12T12:39:00Z"/>
              <w:rFonts w:ascii="Bookman Old Style"/>
              <w:b/>
              <w:color w:val="000000" w:themeColor="text1"/>
              <w:spacing w:val="-3"/>
              <w:sz w:val="24"/>
              <w:szCs w:val="24"/>
            </w:rPr>
          </w:rPrChange>
        </w:rPr>
        <w:pPrChange w:id="140" w:author="udayan borthakur" w:date="2021-03-12T12:42:00Z">
          <w:pPr>
            <w:pStyle w:val="BodyText"/>
            <w:spacing w:before="82" w:line="225" w:lineRule="auto"/>
            <w:ind w:left="1140" w:right="2087"/>
          </w:pPr>
        </w:pPrChange>
      </w:pPr>
      <w:ins w:id="141" w:author="udayan borthakur" w:date="2021-03-12T12:41:00Z">
        <w:r w:rsidRPr="00B7268B">
          <w:rPr>
            <w:rFonts w:ascii="Bookman Old Style"/>
            <w:bCs/>
            <w:color w:val="000000" w:themeColor="text1"/>
            <w:spacing w:val="-3"/>
            <w:sz w:val="24"/>
            <w:szCs w:val="24"/>
            <w:rPrChange w:id="142" w:author="udayan borthakur" w:date="2021-03-12T12:42:00Z">
              <w:rPr>
                <w:rFonts w:ascii="Bookman Old Style"/>
                <w:b/>
                <w:color w:val="000000" w:themeColor="text1"/>
                <w:spacing w:val="-3"/>
                <w:sz w:val="24"/>
                <w:szCs w:val="24"/>
              </w:rPr>
            </w:rPrChange>
          </w:rPr>
          <w:t xml:space="preserve">VU - </w:t>
        </w:r>
      </w:ins>
      <w:ins w:id="143" w:author="udayan borthakur" w:date="2021-03-12T12:43:00Z">
        <w:r>
          <w:rPr>
            <w:rFonts w:ascii="Bookman Old Style"/>
            <w:bCs/>
            <w:color w:val="000000" w:themeColor="text1"/>
            <w:spacing w:val="-3"/>
            <w:sz w:val="24"/>
            <w:szCs w:val="24"/>
          </w:rPr>
          <w:tab/>
        </w:r>
      </w:ins>
      <w:ins w:id="144" w:author="udayan borthakur" w:date="2021-03-12T12:41:00Z">
        <w:r w:rsidRPr="00B7268B">
          <w:rPr>
            <w:rFonts w:ascii="Bookman Old Style"/>
            <w:bCs/>
            <w:color w:val="000000" w:themeColor="text1"/>
            <w:spacing w:val="-3"/>
            <w:sz w:val="24"/>
            <w:szCs w:val="24"/>
            <w:rPrChange w:id="145" w:author="udayan borthakur" w:date="2021-03-12T12:42:00Z">
              <w:rPr>
                <w:rFonts w:ascii="Bookman Old Style"/>
                <w:b/>
                <w:color w:val="000000" w:themeColor="text1"/>
                <w:spacing w:val="-3"/>
                <w:sz w:val="24"/>
                <w:szCs w:val="24"/>
              </w:rPr>
            </w:rPrChange>
          </w:rPr>
          <w:t>Vulnerable</w:t>
        </w:r>
      </w:ins>
    </w:p>
    <w:p w14:paraId="773F9084" w14:textId="2CC99B50" w:rsidR="00B7268B" w:rsidRPr="00B7268B" w:rsidRDefault="00B7268B" w:rsidP="00B7268B">
      <w:pPr>
        <w:pStyle w:val="BodyText"/>
        <w:spacing w:before="82" w:line="360" w:lineRule="auto"/>
        <w:ind w:left="1843" w:right="2087"/>
        <w:rPr>
          <w:ins w:id="146" w:author="udayan borthakur" w:date="2021-03-12T12:39:00Z"/>
          <w:rFonts w:ascii="Bookman Old Style"/>
          <w:bCs/>
          <w:color w:val="000000" w:themeColor="text1"/>
          <w:spacing w:val="-3"/>
          <w:sz w:val="24"/>
          <w:szCs w:val="24"/>
          <w:rPrChange w:id="147" w:author="udayan borthakur" w:date="2021-03-12T12:42:00Z">
            <w:rPr>
              <w:ins w:id="148" w:author="udayan borthakur" w:date="2021-03-12T12:39:00Z"/>
              <w:rFonts w:ascii="Bookman Old Style"/>
              <w:b/>
              <w:color w:val="000000" w:themeColor="text1"/>
              <w:spacing w:val="-3"/>
              <w:sz w:val="24"/>
              <w:szCs w:val="24"/>
            </w:rPr>
          </w:rPrChange>
        </w:rPr>
        <w:pPrChange w:id="149" w:author="udayan borthakur" w:date="2021-03-12T12:42:00Z">
          <w:pPr>
            <w:pStyle w:val="BodyText"/>
            <w:spacing w:before="82" w:line="225" w:lineRule="auto"/>
            <w:ind w:left="1140" w:right="2087"/>
          </w:pPr>
        </w:pPrChange>
      </w:pPr>
      <w:ins w:id="150" w:author="udayan borthakur" w:date="2021-03-12T12:39:00Z">
        <w:r w:rsidRPr="00B7268B">
          <w:rPr>
            <w:rFonts w:ascii="Bookman Old Style"/>
            <w:bCs/>
            <w:color w:val="000000" w:themeColor="text1"/>
            <w:spacing w:val="-3"/>
            <w:sz w:val="24"/>
            <w:szCs w:val="24"/>
            <w:rPrChange w:id="151" w:author="udayan borthakur" w:date="2021-03-12T12:42:00Z">
              <w:rPr>
                <w:rFonts w:ascii="Bookman Old Style"/>
                <w:b/>
                <w:color w:val="000000" w:themeColor="text1"/>
                <w:spacing w:val="-3"/>
                <w:sz w:val="24"/>
                <w:szCs w:val="24"/>
              </w:rPr>
            </w:rPrChange>
          </w:rPr>
          <w:t xml:space="preserve">WM </w:t>
        </w:r>
        <w:r w:rsidRPr="00B7268B">
          <w:rPr>
            <w:rFonts w:ascii="Bookman Old Style"/>
            <w:bCs/>
            <w:color w:val="000000" w:themeColor="text1"/>
            <w:spacing w:val="-3"/>
            <w:sz w:val="24"/>
            <w:szCs w:val="24"/>
            <w:rPrChange w:id="152" w:author="udayan borthakur" w:date="2021-03-12T12:42:00Z">
              <w:rPr>
                <w:rFonts w:ascii="Bookman Old Style"/>
                <w:b/>
                <w:color w:val="000000" w:themeColor="text1"/>
                <w:spacing w:val="-3"/>
                <w:sz w:val="24"/>
                <w:szCs w:val="24"/>
              </w:rPr>
            </w:rPrChange>
          </w:rPr>
          <w:t>–</w:t>
        </w:r>
        <w:r w:rsidRPr="00B7268B">
          <w:rPr>
            <w:rFonts w:ascii="Bookman Old Style"/>
            <w:bCs/>
            <w:color w:val="000000" w:themeColor="text1"/>
            <w:spacing w:val="-3"/>
            <w:sz w:val="24"/>
            <w:szCs w:val="24"/>
            <w:rPrChange w:id="153" w:author="udayan borthakur" w:date="2021-03-12T12:42:00Z">
              <w:rPr>
                <w:rFonts w:ascii="Bookman Old Style"/>
                <w:b/>
                <w:color w:val="000000" w:themeColor="text1"/>
                <w:spacing w:val="-3"/>
                <w:sz w:val="24"/>
                <w:szCs w:val="24"/>
              </w:rPr>
            </w:rPrChange>
          </w:rPr>
          <w:t xml:space="preserve"> </w:t>
        </w:r>
      </w:ins>
      <w:ins w:id="154" w:author="udayan borthakur" w:date="2021-03-12T12:43:00Z">
        <w:r>
          <w:rPr>
            <w:rFonts w:ascii="Bookman Old Style"/>
            <w:bCs/>
            <w:color w:val="000000" w:themeColor="text1"/>
            <w:spacing w:val="-3"/>
            <w:sz w:val="24"/>
            <w:szCs w:val="24"/>
          </w:rPr>
          <w:tab/>
        </w:r>
      </w:ins>
      <w:ins w:id="155" w:author="udayan borthakur" w:date="2021-03-12T12:39:00Z">
        <w:r w:rsidRPr="00B7268B">
          <w:rPr>
            <w:rFonts w:ascii="Bookman Old Style"/>
            <w:bCs/>
            <w:color w:val="000000" w:themeColor="text1"/>
            <w:spacing w:val="-3"/>
            <w:sz w:val="24"/>
            <w:szCs w:val="24"/>
            <w:rPrChange w:id="156" w:author="udayan borthakur" w:date="2021-03-12T12:42:00Z">
              <w:rPr>
                <w:rFonts w:ascii="Bookman Old Style"/>
                <w:b/>
                <w:color w:val="000000" w:themeColor="text1"/>
                <w:spacing w:val="-3"/>
                <w:sz w:val="24"/>
                <w:szCs w:val="24"/>
              </w:rPr>
            </w:rPrChange>
          </w:rPr>
          <w:t>Winter Migrant</w:t>
        </w:r>
      </w:ins>
    </w:p>
    <w:p w14:paraId="00561037" w14:textId="77777777" w:rsidR="00B7268B" w:rsidRDefault="00B7268B">
      <w:pPr>
        <w:pStyle w:val="BodyText"/>
        <w:spacing w:before="82" w:line="225" w:lineRule="auto"/>
        <w:ind w:left="1140" w:right="2087"/>
        <w:rPr>
          <w:ins w:id="157" w:author="udayan borthakur" w:date="2021-03-12T12:39:00Z"/>
          <w:rFonts w:ascii="Bookman Old Style"/>
          <w:b/>
          <w:color w:val="000000" w:themeColor="text1"/>
          <w:spacing w:val="-3"/>
          <w:sz w:val="24"/>
          <w:szCs w:val="24"/>
        </w:rPr>
      </w:pPr>
    </w:p>
    <w:p w14:paraId="3AE88FF0" w14:textId="77777777" w:rsidR="00B7268B" w:rsidRDefault="00B7268B">
      <w:pPr>
        <w:pStyle w:val="BodyText"/>
        <w:spacing w:before="82" w:line="225" w:lineRule="auto"/>
        <w:ind w:left="1140" w:right="2087"/>
        <w:rPr>
          <w:ins w:id="158" w:author="udayan borthakur" w:date="2021-03-12T12:38:00Z"/>
          <w:rFonts w:ascii="Bookman Old Style"/>
          <w:b/>
          <w:color w:val="000000" w:themeColor="text1"/>
          <w:spacing w:val="-3"/>
          <w:sz w:val="24"/>
          <w:szCs w:val="24"/>
        </w:rPr>
      </w:pPr>
    </w:p>
    <w:p w14:paraId="0C76FD3B" w14:textId="77777777" w:rsidR="00B7268B" w:rsidRDefault="00B7268B">
      <w:pPr>
        <w:pStyle w:val="BodyText"/>
        <w:spacing w:before="82" w:line="225" w:lineRule="auto"/>
        <w:ind w:left="1140" w:right="2087"/>
        <w:rPr>
          <w:ins w:id="159" w:author="udayan borthakur" w:date="2021-03-12T12:37:00Z"/>
          <w:rFonts w:ascii="Bookman Old Style"/>
          <w:b/>
          <w:color w:val="000000" w:themeColor="text1"/>
          <w:spacing w:val="-3"/>
          <w:sz w:val="24"/>
          <w:szCs w:val="24"/>
        </w:rPr>
      </w:pPr>
    </w:p>
    <w:p w14:paraId="7DC6196D" w14:textId="77777777" w:rsidR="00B7268B" w:rsidRDefault="00B7268B">
      <w:pPr>
        <w:rPr>
          <w:ins w:id="160" w:author="udayan borthakur" w:date="2021-03-12T12:41:00Z"/>
          <w:rFonts w:ascii="Bookman Old Style"/>
          <w:b/>
          <w:color w:val="000000" w:themeColor="text1"/>
          <w:spacing w:val="-3"/>
          <w:sz w:val="24"/>
          <w:szCs w:val="24"/>
        </w:rPr>
      </w:pPr>
      <w:ins w:id="161" w:author="udayan borthakur" w:date="2021-03-12T12:41:00Z">
        <w:r>
          <w:rPr>
            <w:rFonts w:ascii="Bookman Old Style"/>
            <w:b/>
            <w:color w:val="000000" w:themeColor="text1"/>
            <w:spacing w:val="-3"/>
            <w:sz w:val="24"/>
            <w:szCs w:val="24"/>
          </w:rPr>
          <w:br w:type="page"/>
        </w:r>
      </w:ins>
    </w:p>
    <w:p w14:paraId="48936D86" w14:textId="77777777" w:rsidR="00B7268B" w:rsidRDefault="00B7268B">
      <w:pPr>
        <w:pStyle w:val="BodyText"/>
        <w:spacing w:before="82" w:line="225" w:lineRule="auto"/>
        <w:ind w:left="1140" w:right="2087"/>
        <w:rPr>
          <w:ins w:id="162" w:author="udayan borthakur" w:date="2021-03-12T12:43:00Z"/>
          <w:rFonts w:ascii="Bookman Old Style"/>
          <w:b/>
          <w:color w:val="000000" w:themeColor="text1"/>
          <w:spacing w:val="-3"/>
          <w:sz w:val="24"/>
          <w:szCs w:val="24"/>
        </w:rPr>
      </w:pPr>
    </w:p>
    <w:p w14:paraId="7E181CD5" w14:textId="77777777" w:rsidR="00B7268B" w:rsidRDefault="00B7268B">
      <w:pPr>
        <w:pStyle w:val="BodyText"/>
        <w:spacing w:before="82" w:line="225" w:lineRule="auto"/>
        <w:ind w:left="1140" w:right="2087"/>
        <w:rPr>
          <w:ins w:id="163" w:author="udayan borthakur" w:date="2021-03-12T12:43:00Z"/>
          <w:rFonts w:ascii="Bookman Old Style"/>
          <w:b/>
          <w:color w:val="000000" w:themeColor="text1"/>
          <w:spacing w:val="-3"/>
          <w:sz w:val="24"/>
          <w:szCs w:val="24"/>
        </w:rPr>
      </w:pPr>
    </w:p>
    <w:p w14:paraId="55DC8D4A" w14:textId="77777777" w:rsidR="00B7268B" w:rsidRDefault="00B7268B">
      <w:pPr>
        <w:pStyle w:val="BodyText"/>
        <w:spacing w:before="82" w:line="225" w:lineRule="auto"/>
        <w:ind w:left="1140" w:right="2087"/>
        <w:rPr>
          <w:ins w:id="164" w:author="udayan borthakur" w:date="2021-03-12T12:43:00Z"/>
          <w:rFonts w:ascii="Bookman Old Style"/>
          <w:b/>
          <w:color w:val="000000" w:themeColor="text1"/>
          <w:spacing w:val="-3"/>
          <w:sz w:val="24"/>
          <w:szCs w:val="24"/>
        </w:rPr>
      </w:pPr>
    </w:p>
    <w:p w14:paraId="410E39F3" w14:textId="7E171062" w:rsidR="006500DE" w:rsidRPr="00D7016C" w:rsidRDefault="004A7191">
      <w:pPr>
        <w:pStyle w:val="BodyText"/>
        <w:spacing w:before="82" w:line="225" w:lineRule="auto"/>
        <w:ind w:left="1140" w:right="2087"/>
        <w:rPr>
          <w:rFonts w:ascii="Bookman Old Style"/>
          <w:b/>
          <w:color w:val="000000" w:themeColor="text1"/>
          <w:sz w:val="24"/>
          <w:szCs w:val="24"/>
        </w:rPr>
      </w:pPr>
      <w:r w:rsidRPr="00D7016C">
        <w:rPr>
          <w:rFonts w:ascii="Bookman Old Style"/>
          <w:b/>
          <w:color w:val="000000" w:themeColor="text1"/>
          <w:spacing w:val="-3"/>
          <w:sz w:val="24"/>
          <w:szCs w:val="24"/>
        </w:rPr>
        <w:t xml:space="preserve">Table: </w:t>
      </w:r>
      <w:r w:rsidRPr="00D7016C">
        <w:rPr>
          <w:rFonts w:ascii="Bookman Old Style"/>
          <w:b/>
          <w:color w:val="000000" w:themeColor="text1"/>
          <w:sz w:val="24"/>
          <w:szCs w:val="24"/>
        </w:rPr>
        <w:t xml:space="preserve">Checklists of birds sighted at the Assam Administrative Staff College Campus, </w:t>
      </w:r>
      <w:r w:rsidRPr="00D7016C">
        <w:rPr>
          <w:rFonts w:ascii="Bookman Old Style"/>
          <w:b/>
          <w:color w:val="000000" w:themeColor="text1"/>
          <w:spacing w:val="-3"/>
          <w:sz w:val="24"/>
          <w:szCs w:val="24"/>
        </w:rPr>
        <w:t>Guwahati.</w:t>
      </w:r>
    </w:p>
    <w:p w14:paraId="59D1E8C8" w14:textId="77777777" w:rsidR="006500DE" w:rsidRPr="004A7191" w:rsidRDefault="006500DE">
      <w:pPr>
        <w:pStyle w:val="BodyText"/>
        <w:spacing w:before="1"/>
        <w:rPr>
          <w:rFonts w:ascii="Bookman Old Style"/>
          <w:b/>
          <w:color w:val="000000" w:themeColor="text1"/>
        </w:rPr>
      </w:pPr>
    </w:p>
    <w:tbl>
      <w:tblPr>
        <w:tblW w:w="0" w:type="auto"/>
        <w:tblInd w:w="1131" w:type="dxa"/>
        <w:tblBorders>
          <w:top w:val="single" w:sz="2" w:space="0" w:color="BFBFBF"/>
          <w:left w:val="single" w:sz="2" w:space="0" w:color="BFBFBF"/>
          <w:bottom w:val="single" w:sz="2" w:space="0" w:color="BFBFBF"/>
          <w:right w:val="single" w:sz="2" w:space="0" w:color="BFBFBF"/>
          <w:insideH w:val="single" w:sz="2" w:space="0" w:color="BFBFBF"/>
          <w:insideV w:val="single" w:sz="2" w:space="0" w:color="BFBFBF"/>
        </w:tblBorders>
        <w:tblLayout w:type="fixed"/>
        <w:tblCellMar>
          <w:left w:w="0" w:type="dxa"/>
          <w:right w:w="0" w:type="dxa"/>
        </w:tblCellMar>
        <w:tblLook w:val="01E0" w:firstRow="1" w:lastRow="1" w:firstColumn="1" w:lastColumn="1" w:noHBand="0" w:noVBand="0"/>
      </w:tblPr>
      <w:tblGrid>
        <w:gridCol w:w="12"/>
        <w:gridCol w:w="697"/>
        <w:gridCol w:w="40"/>
        <w:gridCol w:w="1210"/>
        <w:gridCol w:w="26"/>
        <w:gridCol w:w="1539"/>
        <w:gridCol w:w="20"/>
        <w:gridCol w:w="1652"/>
        <w:gridCol w:w="299"/>
        <w:gridCol w:w="34"/>
        <w:gridCol w:w="708"/>
        <w:gridCol w:w="20"/>
        <w:gridCol w:w="127"/>
      </w:tblGrid>
      <w:tr w:rsidR="004A7191" w:rsidRPr="004A7191" w14:paraId="7C493E09" w14:textId="77777777" w:rsidTr="00D7016C">
        <w:trPr>
          <w:gridBefore w:val="1"/>
          <w:wBefore w:w="12" w:type="dxa"/>
          <w:trHeight w:val="560"/>
        </w:trPr>
        <w:tc>
          <w:tcPr>
            <w:tcW w:w="737" w:type="dxa"/>
            <w:gridSpan w:val="2"/>
          </w:tcPr>
          <w:p w14:paraId="64DC21C3" w14:textId="77777777" w:rsidR="006500DE" w:rsidRPr="004A7191" w:rsidRDefault="004A7191">
            <w:pPr>
              <w:pStyle w:val="TableParagraph"/>
              <w:spacing w:before="65" w:line="206" w:lineRule="exact"/>
              <w:ind w:left="259"/>
              <w:rPr>
                <w:rFonts w:ascii="Bookman Old Style"/>
                <w:b/>
                <w:color w:val="000000" w:themeColor="text1"/>
                <w:sz w:val="18"/>
              </w:rPr>
            </w:pPr>
            <w:r w:rsidRPr="004A7191">
              <w:rPr>
                <w:rFonts w:ascii="Bookman Old Style"/>
                <w:b/>
                <w:color w:val="000000" w:themeColor="text1"/>
                <w:sz w:val="18"/>
              </w:rPr>
              <w:t>Sl.</w:t>
            </w:r>
          </w:p>
          <w:p w14:paraId="6C081F43" w14:textId="77777777" w:rsidR="006500DE" w:rsidRPr="004A7191" w:rsidRDefault="004A7191">
            <w:pPr>
              <w:pStyle w:val="TableParagraph"/>
              <w:spacing w:line="206" w:lineRule="exact"/>
              <w:ind w:left="219"/>
              <w:rPr>
                <w:rFonts w:ascii="Bookman Old Style"/>
                <w:b/>
                <w:color w:val="000000" w:themeColor="text1"/>
                <w:sz w:val="18"/>
              </w:rPr>
            </w:pPr>
            <w:r w:rsidRPr="004A7191">
              <w:rPr>
                <w:rFonts w:ascii="Bookman Old Style"/>
                <w:b/>
                <w:color w:val="000000" w:themeColor="text1"/>
                <w:sz w:val="18"/>
              </w:rPr>
              <w:t>No.</w:t>
            </w:r>
          </w:p>
        </w:tc>
        <w:tc>
          <w:tcPr>
            <w:tcW w:w="1210" w:type="dxa"/>
          </w:tcPr>
          <w:p w14:paraId="0EA43CFD" w14:textId="77777777" w:rsidR="006500DE" w:rsidRPr="004A7191" w:rsidRDefault="004A7191">
            <w:pPr>
              <w:pStyle w:val="TableParagraph"/>
              <w:spacing w:before="65"/>
              <w:ind w:left="162"/>
              <w:rPr>
                <w:rFonts w:ascii="Bookman Old Style"/>
                <w:b/>
                <w:color w:val="000000" w:themeColor="text1"/>
                <w:sz w:val="18"/>
              </w:rPr>
            </w:pPr>
            <w:r w:rsidRPr="004A7191">
              <w:rPr>
                <w:rFonts w:ascii="Bookman Old Style"/>
                <w:b/>
                <w:color w:val="000000" w:themeColor="text1"/>
                <w:sz w:val="18"/>
              </w:rPr>
              <w:t>Family</w:t>
            </w:r>
          </w:p>
        </w:tc>
        <w:tc>
          <w:tcPr>
            <w:tcW w:w="1565" w:type="dxa"/>
            <w:gridSpan w:val="2"/>
          </w:tcPr>
          <w:p w14:paraId="4DC45BE6" w14:textId="77777777" w:rsidR="006500DE" w:rsidRPr="004A7191" w:rsidRDefault="004A7191">
            <w:pPr>
              <w:pStyle w:val="TableParagraph"/>
              <w:spacing w:before="74" w:line="228" w:lineRule="auto"/>
              <w:ind w:left="152" w:right="549"/>
              <w:rPr>
                <w:rFonts w:ascii="Bookman Old Style"/>
                <w:b/>
                <w:color w:val="000000" w:themeColor="text1"/>
                <w:sz w:val="18"/>
              </w:rPr>
            </w:pPr>
            <w:r w:rsidRPr="004A7191">
              <w:rPr>
                <w:rFonts w:ascii="Bookman Old Style"/>
                <w:b/>
                <w:color w:val="000000" w:themeColor="text1"/>
                <w:sz w:val="18"/>
              </w:rPr>
              <w:t>Common Name</w:t>
            </w:r>
          </w:p>
        </w:tc>
        <w:tc>
          <w:tcPr>
            <w:tcW w:w="2005" w:type="dxa"/>
            <w:gridSpan w:val="4"/>
          </w:tcPr>
          <w:p w14:paraId="010663EB" w14:textId="77777777" w:rsidR="006500DE" w:rsidRPr="004A7191" w:rsidRDefault="004A7191">
            <w:pPr>
              <w:pStyle w:val="TableParagraph"/>
              <w:spacing w:before="74" w:line="228" w:lineRule="auto"/>
              <w:ind w:left="167" w:right="580"/>
              <w:rPr>
                <w:rFonts w:ascii="Bookman Old Style"/>
                <w:b/>
                <w:color w:val="000000" w:themeColor="text1"/>
                <w:sz w:val="18"/>
              </w:rPr>
            </w:pPr>
            <w:r w:rsidRPr="004A7191">
              <w:rPr>
                <w:rFonts w:ascii="Bookman Old Style"/>
                <w:b/>
                <w:color w:val="000000" w:themeColor="text1"/>
                <w:sz w:val="18"/>
              </w:rPr>
              <w:t>Scientific name</w:t>
            </w:r>
          </w:p>
        </w:tc>
        <w:tc>
          <w:tcPr>
            <w:tcW w:w="855" w:type="dxa"/>
            <w:gridSpan w:val="3"/>
          </w:tcPr>
          <w:p w14:paraId="6D33EE48" w14:textId="77777777" w:rsidR="006500DE" w:rsidRPr="004A7191" w:rsidRDefault="004A7191">
            <w:pPr>
              <w:pStyle w:val="TableParagraph"/>
              <w:spacing w:before="74" w:line="228" w:lineRule="auto"/>
              <w:ind w:left="155" w:right="74"/>
              <w:rPr>
                <w:rFonts w:ascii="Bookman Old Style"/>
                <w:b/>
                <w:color w:val="000000" w:themeColor="text1"/>
                <w:sz w:val="18"/>
              </w:rPr>
            </w:pPr>
            <w:proofErr w:type="spellStart"/>
            <w:r w:rsidRPr="004A7191">
              <w:rPr>
                <w:rFonts w:ascii="Bookman Old Style"/>
                <w:b/>
                <w:color w:val="000000" w:themeColor="text1"/>
                <w:sz w:val="18"/>
              </w:rPr>
              <w:t>Statu</w:t>
            </w:r>
            <w:proofErr w:type="spellEnd"/>
            <w:r w:rsidRPr="004A7191">
              <w:rPr>
                <w:rFonts w:ascii="Bookman Old Style"/>
                <w:b/>
                <w:color w:val="000000" w:themeColor="text1"/>
                <w:sz w:val="18"/>
              </w:rPr>
              <w:t xml:space="preserve"> s</w:t>
            </w:r>
          </w:p>
        </w:tc>
      </w:tr>
      <w:tr w:rsidR="004A7191" w:rsidRPr="004A7191" w14:paraId="3FB2E367" w14:textId="77777777" w:rsidTr="00D7016C">
        <w:trPr>
          <w:gridBefore w:val="1"/>
          <w:wBefore w:w="12" w:type="dxa"/>
          <w:trHeight w:val="560"/>
        </w:trPr>
        <w:tc>
          <w:tcPr>
            <w:tcW w:w="737" w:type="dxa"/>
            <w:gridSpan w:val="2"/>
          </w:tcPr>
          <w:p w14:paraId="20DDCAA5" w14:textId="77777777" w:rsidR="006500DE" w:rsidRPr="004A7191" w:rsidRDefault="004A7191">
            <w:pPr>
              <w:pStyle w:val="TableParagraph"/>
              <w:spacing w:before="62"/>
              <w:ind w:right="2"/>
              <w:jc w:val="center"/>
              <w:rPr>
                <w:color w:val="000000" w:themeColor="text1"/>
                <w:sz w:val="18"/>
              </w:rPr>
            </w:pPr>
            <w:r w:rsidRPr="004A7191">
              <w:rPr>
                <w:color w:val="000000" w:themeColor="text1"/>
                <w:sz w:val="18"/>
              </w:rPr>
              <w:t>1</w:t>
            </w:r>
          </w:p>
        </w:tc>
        <w:tc>
          <w:tcPr>
            <w:tcW w:w="1210" w:type="dxa"/>
          </w:tcPr>
          <w:p w14:paraId="77B3DAA7" w14:textId="77777777" w:rsidR="006500DE" w:rsidRPr="004A7191" w:rsidRDefault="004A7191">
            <w:pPr>
              <w:pStyle w:val="TableParagraph"/>
              <w:spacing w:before="62"/>
              <w:ind w:left="162"/>
              <w:rPr>
                <w:color w:val="000000" w:themeColor="text1"/>
                <w:sz w:val="18"/>
              </w:rPr>
            </w:pPr>
            <w:proofErr w:type="spellStart"/>
            <w:r w:rsidRPr="004A7191">
              <w:rPr>
                <w:color w:val="000000" w:themeColor="text1"/>
                <w:sz w:val="18"/>
              </w:rPr>
              <w:t>Ciconnidae</w:t>
            </w:r>
            <w:proofErr w:type="spellEnd"/>
          </w:p>
        </w:tc>
        <w:tc>
          <w:tcPr>
            <w:tcW w:w="1565" w:type="dxa"/>
            <w:gridSpan w:val="2"/>
          </w:tcPr>
          <w:p w14:paraId="49D83A25" w14:textId="77777777" w:rsidR="006500DE" w:rsidRPr="004A7191" w:rsidRDefault="004A7191">
            <w:pPr>
              <w:pStyle w:val="TableParagraph"/>
              <w:spacing w:before="62"/>
              <w:ind w:left="152"/>
              <w:rPr>
                <w:color w:val="000000" w:themeColor="text1"/>
                <w:sz w:val="18"/>
              </w:rPr>
            </w:pPr>
            <w:r w:rsidRPr="004A7191">
              <w:rPr>
                <w:color w:val="000000" w:themeColor="text1"/>
                <w:sz w:val="18"/>
              </w:rPr>
              <w:t>Asian Openbill</w:t>
            </w:r>
          </w:p>
        </w:tc>
        <w:tc>
          <w:tcPr>
            <w:tcW w:w="2005" w:type="dxa"/>
            <w:gridSpan w:val="4"/>
          </w:tcPr>
          <w:p w14:paraId="073B727D" w14:textId="77777777" w:rsidR="006500DE" w:rsidRPr="004A7191" w:rsidRDefault="004A7191">
            <w:pPr>
              <w:pStyle w:val="TableParagraph"/>
              <w:spacing w:before="88" w:line="235" w:lineRule="auto"/>
              <w:ind w:left="167" w:right="573"/>
              <w:rPr>
                <w:rFonts w:ascii="Georgia"/>
                <w:i/>
                <w:color w:val="000000" w:themeColor="text1"/>
                <w:sz w:val="18"/>
              </w:rPr>
            </w:pPr>
            <w:proofErr w:type="spellStart"/>
            <w:r w:rsidRPr="004A7191">
              <w:rPr>
                <w:rFonts w:ascii="Georgia"/>
                <w:i/>
                <w:color w:val="000000" w:themeColor="text1"/>
                <w:sz w:val="18"/>
              </w:rPr>
              <w:t>Anastomus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oscitans</w:t>
            </w:r>
            <w:proofErr w:type="spellEnd"/>
          </w:p>
        </w:tc>
        <w:tc>
          <w:tcPr>
            <w:tcW w:w="855" w:type="dxa"/>
            <w:gridSpan w:val="3"/>
          </w:tcPr>
          <w:p w14:paraId="0EA3DF1C" w14:textId="77777777" w:rsidR="006500DE" w:rsidRPr="004A7191" w:rsidRDefault="004A7191">
            <w:pPr>
              <w:pStyle w:val="TableParagraph"/>
              <w:spacing w:before="62"/>
              <w:ind w:left="155"/>
              <w:rPr>
                <w:color w:val="000000" w:themeColor="text1"/>
                <w:sz w:val="18"/>
              </w:rPr>
            </w:pPr>
            <w:r w:rsidRPr="004A7191">
              <w:rPr>
                <w:color w:val="000000" w:themeColor="text1"/>
                <w:sz w:val="18"/>
              </w:rPr>
              <w:t>R, C</w:t>
            </w:r>
          </w:p>
        </w:tc>
      </w:tr>
      <w:tr w:rsidR="004A7191" w:rsidRPr="004A7191" w14:paraId="3FE6F584" w14:textId="77777777" w:rsidTr="00D7016C">
        <w:trPr>
          <w:gridBefore w:val="1"/>
          <w:wBefore w:w="12" w:type="dxa"/>
          <w:trHeight w:val="360"/>
        </w:trPr>
        <w:tc>
          <w:tcPr>
            <w:tcW w:w="737" w:type="dxa"/>
            <w:gridSpan w:val="2"/>
          </w:tcPr>
          <w:p w14:paraId="4CCAC307" w14:textId="77777777" w:rsidR="006500DE" w:rsidRPr="004A7191" w:rsidRDefault="004A7191">
            <w:pPr>
              <w:pStyle w:val="TableParagraph"/>
              <w:spacing w:before="57"/>
              <w:ind w:right="2"/>
              <w:jc w:val="center"/>
              <w:rPr>
                <w:color w:val="000000" w:themeColor="text1"/>
                <w:sz w:val="18"/>
              </w:rPr>
            </w:pPr>
            <w:r w:rsidRPr="004A7191">
              <w:rPr>
                <w:color w:val="000000" w:themeColor="text1"/>
                <w:sz w:val="18"/>
              </w:rPr>
              <w:t>2</w:t>
            </w:r>
          </w:p>
        </w:tc>
        <w:tc>
          <w:tcPr>
            <w:tcW w:w="1210" w:type="dxa"/>
          </w:tcPr>
          <w:p w14:paraId="19A8D0DE" w14:textId="77777777" w:rsidR="006500DE" w:rsidRPr="004A7191" w:rsidRDefault="004A7191">
            <w:pPr>
              <w:pStyle w:val="TableParagraph"/>
              <w:spacing w:before="57"/>
              <w:ind w:left="162"/>
              <w:rPr>
                <w:color w:val="000000" w:themeColor="text1"/>
                <w:sz w:val="18"/>
              </w:rPr>
            </w:pPr>
            <w:r w:rsidRPr="004A7191">
              <w:rPr>
                <w:color w:val="000000" w:themeColor="text1"/>
                <w:sz w:val="18"/>
              </w:rPr>
              <w:t>Ardeidae</w:t>
            </w:r>
          </w:p>
        </w:tc>
        <w:tc>
          <w:tcPr>
            <w:tcW w:w="1565" w:type="dxa"/>
            <w:gridSpan w:val="2"/>
          </w:tcPr>
          <w:p w14:paraId="7C6188A5" w14:textId="77777777" w:rsidR="006500DE" w:rsidRPr="004A7191" w:rsidRDefault="004A7191">
            <w:pPr>
              <w:pStyle w:val="TableParagraph"/>
              <w:spacing w:before="57"/>
              <w:ind w:left="152"/>
              <w:rPr>
                <w:color w:val="000000" w:themeColor="text1"/>
                <w:sz w:val="18"/>
              </w:rPr>
            </w:pPr>
            <w:r w:rsidRPr="004A7191">
              <w:rPr>
                <w:color w:val="000000" w:themeColor="text1"/>
                <w:sz w:val="18"/>
              </w:rPr>
              <w:t>Cattle Egret</w:t>
            </w:r>
          </w:p>
        </w:tc>
        <w:tc>
          <w:tcPr>
            <w:tcW w:w="2005" w:type="dxa"/>
            <w:gridSpan w:val="4"/>
          </w:tcPr>
          <w:p w14:paraId="44C42464" w14:textId="77777777" w:rsidR="006500DE" w:rsidRPr="004A7191" w:rsidRDefault="004A7191">
            <w:pPr>
              <w:pStyle w:val="TableParagraph"/>
              <w:spacing w:before="80"/>
              <w:ind w:left="167"/>
              <w:rPr>
                <w:rFonts w:ascii="Georgia"/>
                <w:i/>
                <w:color w:val="000000" w:themeColor="text1"/>
                <w:sz w:val="18"/>
              </w:rPr>
            </w:pPr>
            <w:proofErr w:type="spellStart"/>
            <w:r w:rsidRPr="004A7191">
              <w:rPr>
                <w:rFonts w:ascii="Georgia"/>
                <w:i/>
                <w:color w:val="000000" w:themeColor="text1"/>
                <w:sz w:val="18"/>
              </w:rPr>
              <w:t>Bulbulcus</w:t>
            </w:r>
            <w:proofErr w:type="spellEnd"/>
            <w:r w:rsidRPr="004A7191">
              <w:rPr>
                <w:rFonts w:ascii="Georgia"/>
                <w:i/>
                <w:color w:val="000000" w:themeColor="text1"/>
                <w:sz w:val="18"/>
              </w:rPr>
              <w:t xml:space="preserve"> ibis</w:t>
            </w:r>
          </w:p>
        </w:tc>
        <w:tc>
          <w:tcPr>
            <w:tcW w:w="855" w:type="dxa"/>
            <w:gridSpan w:val="3"/>
          </w:tcPr>
          <w:p w14:paraId="33B4F34F" w14:textId="77777777" w:rsidR="006500DE" w:rsidRPr="004A7191" w:rsidRDefault="004A7191">
            <w:pPr>
              <w:pStyle w:val="TableParagraph"/>
              <w:spacing w:before="57"/>
              <w:ind w:left="155"/>
              <w:rPr>
                <w:color w:val="000000" w:themeColor="text1"/>
                <w:sz w:val="18"/>
              </w:rPr>
            </w:pPr>
            <w:r w:rsidRPr="004A7191">
              <w:rPr>
                <w:color w:val="000000" w:themeColor="text1"/>
                <w:sz w:val="18"/>
              </w:rPr>
              <w:t>R, C</w:t>
            </w:r>
          </w:p>
        </w:tc>
      </w:tr>
      <w:tr w:rsidR="004A7191" w:rsidRPr="004A7191" w14:paraId="2A03108E" w14:textId="77777777" w:rsidTr="00D7016C">
        <w:trPr>
          <w:gridBefore w:val="1"/>
          <w:wBefore w:w="12" w:type="dxa"/>
          <w:trHeight w:val="763"/>
        </w:trPr>
        <w:tc>
          <w:tcPr>
            <w:tcW w:w="737" w:type="dxa"/>
            <w:gridSpan w:val="2"/>
          </w:tcPr>
          <w:p w14:paraId="1A659E4D" w14:textId="77777777" w:rsidR="006500DE" w:rsidRPr="004A7191" w:rsidRDefault="006500DE">
            <w:pPr>
              <w:pStyle w:val="TableParagraph"/>
              <w:rPr>
                <w:color w:val="000000" w:themeColor="text1"/>
                <w:sz w:val="18"/>
              </w:rPr>
            </w:pPr>
          </w:p>
        </w:tc>
        <w:tc>
          <w:tcPr>
            <w:tcW w:w="1210" w:type="dxa"/>
          </w:tcPr>
          <w:p w14:paraId="47769F2D" w14:textId="77777777" w:rsidR="006500DE" w:rsidRPr="004A7191" w:rsidRDefault="006500DE">
            <w:pPr>
              <w:pStyle w:val="TableParagraph"/>
              <w:rPr>
                <w:color w:val="000000" w:themeColor="text1"/>
                <w:sz w:val="18"/>
              </w:rPr>
            </w:pPr>
          </w:p>
        </w:tc>
        <w:tc>
          <w:tcPr>
            <w:tcW w:w="1565" w:type="dxa"/>
            <w:gridSpan w:val="2"/>
          </w:tcPr>
          <w:p w14:paraId="2CC56BD2" w14:textId="77777777" w:rsidR="006500DE" w:rsidRPr="004A7191" w:rsidRDefault="004A7191">
            <w:pPr>
              <w:pStyle w:val="TableParagraph"/>
              <w:spacing w:before="77" w:line="232" w:lineRule="auto"/>
              <w:ind w:left="152" w:right="478"/>
              <w:rPr>
                <w:color w:val="000000" w:themeColor="text1"/>
                <w:sz w:val="18"/>
              </w:rPr>
            </w:pPr>
            <w:r w:rsidRPr="004A7191">
              <w:rPr>
                <w:color w:val="000000" w:themeColor="text1"/>
                <w:sz w:val="18"/>
              </w:rPr>
              <w:t>Intermediate Egret</w:t>
            </w:r>
          </w:p>
        </w:tc>
        <w:tc>
          <w:tcPr>
            <w:tcW w:w="2005" w:type="dxa"/>
            <w:gridSpan w:val="4"/>
          </w:tcPr>
          <w:p w14:paraId="2CC63567" w14:textId="77777777" w:rsidR="006500DE" w:rsidRPr="004A7191" w:rsidRDefault="004A7191">
            <w:pPr>
              <w:pStyle w:val="TableParagraph"/>
              <w:spacing w:before="78" w:line="235" w:lineRule="auto"/>
              <w:ind w:left="167" w:right="846"/>
              <w:rPr>
                <w:rFonts w:ascii="Georgia"/>
                <w:i/>
                <w:color w:val="000000" w:themeColor="text1"/>
                <w:sz w:val="18"/>
              </w:rPr>
            </w:pPr>
            <w:proofErr w:type="spellStart"/>
            <w:r w:rsidRPr="004A7191">
              <w:rPr>
                <w:rFonts w:ascii="Georgia"/>
                <w:i/>
                <w:color w:val="000000" w:themeColor="text1"/>
                <w:sz w:val="18"/>
              </w:rPr>
              <w:t>Ardea</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interme</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dia</w:t>
            </w:r>
            <w:proofErr w:type="spellEnd"/>
          </w:p>
        </w:tc>
        <w:tc>
          <w:tcPr>
            <w:tcW w:w="855" w:type="dxa"/>
            <w:gridSpan w:val="3"/>
          </w:tcPr>
          <w:p w14:paraId="4AFB694A" w14:textId="77777777" w:rsidR="006500DE" w:rsidRPr="004A7191" w:rsidRDefault="004A7191">
            <w:pPr>
              <w:pStyle w:val="TableParagraph"/>
              <w:spacing w:before="72"/>
              <w:ind w:left="155"/>
              <w:rPr>
                <w:color w:val="000000" w:themeColor="text1"/>
                <w:sz w:val="18"/>
              </w:rPr>
            </w:pPr>
            <w:r w:rsidRPr="004A7191">
              <w:rPr>
                <w:color w:val="000000" w:themeColor="text1"/>
                <w:sz w:val="18"/>
              </w:rPr>
              <w:t>R, C</w:t>
            </w:r>
          </w:p>
        </w:tc>
      </w:tr>
      <w:tr w:rsidR="004A7191" w:rsidRPr="004A7191" w14:paraId="504BACA7" w14:textId="77777777" w:rsidTr="00D7016C">
        <w:trPr>
          <w:gridBefore w:val="1"/>
          <w:wBefore w:w="12" w:type="dxa"/>
          <w:trHeight w:val="360"/>
        </w:trPr>
        <w:tc>
          <w:tcPr>
            <w:tcW w:w="737" w:type="dxa"/>
            <w:gridSpan w:val="2"/>
          </w:tcPr>
          <w:p w14:paraId="529ED4CD" w14:textId="77777777" w:rsidR="006500DE" w:rsidRPr="004A7191" w:rsidRDefault="004A7191">
            <w:pPr>
              <w:pStyle w:val="TableParagraph"/>
              <w:spacing w:before="64"/>
              <w:ind w:right="2"/>
              <w:jc w:val="center"/>
              <w:rPr>
                <w:color w:val="000000" w:themeColor="text1"/>
                <w:sz w:val="18"/>
              </w:rPr>
            </w:pPr>
            <w:r w:rsidRPr="004A7191">
              <w:rPr>
                <w:color w:val="000000" w:themeColor="text1"/>
                <w:sz w:val="18"/>
              </w:rPr>
              <w:t>3</w:t>
            </w:r>
          </w:p>
        </w:tc>
        <w:tc>
          <w:tcPr>
            <w:tcW w:w="1210" w:type="dxa"/>
          </w:tcPr>
          <w:p w14:paraId="3256A5AC" w14:textId="77777777" w:rsidR="006500DE" w:rsidRPr="004A7191" w:rsidRDefault="004A7191">
            <w:pPr>
              <w:pStyle w:val="TableParagraph"/>
              <w:spacing w:before="64"/>
              <w:ind w:left="162"/>
              <w:rPr>
                <w:color w:val="000000" w:themeColor="text1"/>
                <w:sz w:val="18"/>
              </w:rPr>
            </w:pPr>
            <w:r w:rsidRPr="004A7191">
              <w:rPr>
                <w:color w:val="000000" w:themeColor="text1"/>
                <w:sz w:val="18"/>
              </w:rPr>
              <w:t>Accipitridae</w:t>
            </w:r>
          </w:p>
        </w:tc>
        <w:tc>
          <w:tcPr>
            <w:tcW w:w="1565" w:type="dxa"/>
            <w:gridSpan w:val="2"/>
          </w:tcPr>
          <w:p w14:paraId="411E9239" w14:textId="77777777" w:rsidR="006500DE" w:rsidRPr="004A7191" w:rsidRDefault="004A7191">
            <w:pPr>
              <w:pStyle w:val="TableParagraph"/>
              <w:spacing w:before="64"/>
              <w:ind w:left="152"/>
              <w:rPr>
                <w:color w:val="000000" w:themeColor="text1"/>
                <w:sz w:val="18"/>
              </w:rPr>
            </w:pPr>
            <w:r w:rsidRPr="004A7191">
              <w:rPr>
                <w:color w:val="000000" w:themeColor="text1"/>
                <w:sz w:val="18"/>
              </w:rPr>
              <w:t>Black Kite</w:t>
            </w:r>
          </w:p>
        </w:tc>
        <w:tc>
          <w:tcPr>
            <w:tcW w:w="2005" w:type="dxa"/>
            <w:gridSpan w:val="4"/>
          </w:tcPr>
          <w:p w14:paraId="4CDC6D46" w14:textId="77777777" w:rsidR="006500DE" w:rsidRPr="004A7191" w:rsidRDefault="004A7191">
            <w:pPr>
              <w:pStyle w:val="TableParagraph"/>
              <w:spacing w:before="67"/>
              <w:ind w:left="167"/>
              <w:rPr>
                <w:rFonts w:ascii="Georgia"/>
                <w:i/>
                <w:color w:val="000000" w:themeColor="text1"/>
                <w:sz w:val="18"/>
              </w:rPr>
            </w:pPr>
            <w:r w:rsidRPr="004A7191">
              <w:rPr>
                <w:rFonts w:ascii="Georgia"/>
                <w:i/>
                <w:color w:val="000000" w:themeColor="text1"/>
                <w:sz w:val="18"/>
              </w:rPr>
              <w:t xml:space="preserve">Milvus </w:t>
            </w:r>
            <w:proofErr w:type="spellStart"/>
            <w:r w:rsidRPr="004A7191">
              <w:rPr>
                <w:rFonts w:ascii="Georgia"/>
                <w:i/>
                <w:color w:val="000000" w:themeColor="text1"/>
                <w:sz w:val="18"/>
              </w:rPr>
              <w:t>migrans</w:t>
            </w:r>
            <w:proofErr w:type="spellEnd"/>
          </w:p>
        </w:tc>
        <w:tc>
          <w:tcPr>
            <w:tcW w:w="855" w:type="dxa"/>
            <w:gridSpan w:val="3"/>
          </w:tcPr>
          <w:p w14:paraId="3F58E4BB" w14:textId="77777777" w:rsidR="006500DE" w:rsidRPr="004A7191" w:rsidRDefault="004A7191">
            <w:pPr>
              <w:pStyle w:val="TableParagraph"/>
              <w:spacing w:before="64"/>
              <w:ind w:left="155"/>
              <w:rPr>
                <w:color w:val="000000" w:themeColor="text1"/>
                <w:sz w:val="18"/>
              </w:rPr>
            </w:pPr>
            <w:r w:rsidRPr="004A7191">
              <w:rPr>
                <w:color w:val="000000" w:themeColor="text1"/>
                <w:sz w:val="18"/>
              </w:rPr>
              <w:t>R, r</w:t>
            </w:r>
          </w:p>
        </w:tc>
      </w:tr>
      <w:tr w:rsidR="004A7191" w:rsidRPr="004A7191" w14:paraId="2F94E370" w14:textId="77777777" w:rsidTr="00D7016C">
        <w:trPr>
          <w:gridBefore w:val="1"/>
          <w:wBefore w:w="12" w:type="dxa"/>
          <w:trHeight w:val="763"/>
        </w:trPr>
        <w:tc>
          <w:tcPr>
            <w:tcW w:w="737" w:type="dxa"/>
            <w:gridSpan w:val="2"/>
          </w:tcPr>
          <w:p w14:paraId="022B70E4" w14:textId="77777777" w:rsidR="006500DE" w:rsidRPr="004A7191" w:rsidRDefault="006500DE">
            <w:pPr>
              <w:pStyle w:val="TableParagraph"/>
              <w:rPr>
                <w:color w:val="000000" w:themeColor="text1"/>
                <w:sz w:val="18"/>
              </w:rPr>
            </w:pPr>
          </w:p>
        </w:tc>
        <w:tc>
          <w:tcPr>
            <w:tcW w:w="1210" w:type="dxa"/>
          </w:tcPr>
          <w:p w14:paraId="579695B8" w14:textId="77777777" w:rsidR="006500DE" w:rsidRPr="004A7191" w:rsidRDefault="006500DE">
            <w:pPr>
              <w:pStyle w:val="TableParagraph"/>
              <w:rPr>
                <w:color w:val="000000" w:themeColor="text1"/>
                <w:sz w:val="18"/>
              </w:rPr>
            </w:pPr>
          </w:p>
        </w:tc>
        <w:tc>
          <w:tcPr>
            <w:tcW w:w="1565" w:type="dxa"/>
            <w:gridSpan w:val="2"/>
          </w:tcPr>
          <w:p w14:paraId="46FAAB35" w14:textId="77777777" w:rsidR="006500DE" w:rsidRPr="004A7191" w:rsidRDefault="004A7191">
            <w:pPr>
              <w:pStyle w:val="TableParagraph"/>
              <w:spacing w:before="64" w:line="232" w:lineRule="auto"/>
              <w:ind w:left="152" w:right="338"/>
              <w:rPr>
                <w:color w:val="000000" w:themeColor="text1"/>
                <w:sz w:val="18"/>
              </w:rPr>
            </w:pPr>
            <w:r w:rsidRPr="004A7191">
              <w:rPr>
                <w:color w:val="000000" w:themeColor="text1"/>
                <w:sz w:val="18"/>
              </w:rPr>
              <w:t>White-rumped Vulture</w:t>
            </w:r>
          </w:p>
        </w:tc>
        <w:tc>
          <w:tcPr>
            <w:tcW w:w="2005" w:type="dxa"/>
            <w:gridSpan w:val="4"/>
          </w:tcPr>
          <w:p w14:paraId="1986E84C" w14:textId="77777777" w:rsidR="006500DE" w:rsidRPr="004A7191" w:rsidRDefault="004A7191">
            <w:pPr>
              <w:pStyle w:val="TableParagraph"/>
              <w:spacing w:before="85" w:line="235" w:lineRule="auto"/>
              <w:ind w:left="167" w:right="846"/>
              <w:rPr>
                <w:rFonts w:ascii="Georgia"/>
                <w:i/>
                <w:color w:val="000000" w:themeColor="text1"/>
                <w:sz w:val="18"/>
              </w:rPr>
            </w:pPr>
            <w:r w:rsidRPr="004A7191">
              <w:rPr>
                <w:rFonts w:ascii="Georgia"/>
                <w:i/>
                <w:color w:val="000000" w:themeColor="text1"/>
                <w:sz w:val="18"/>
              </w:rPr>
              <w:t xml:space="preserve">Gyps </w:t>
            </w:r>
            <w:proofErr w:type="spellStart"/>
            <w:r w:rsidRPr="004A7191">
              <w:rPr>
                <w:rFonts w:ascii="Georgia"/>
                <w:i/>
                <w:color w:val="000000" w:themeColor="text1"/>
                <w:sz w:val="18"/>
              </w:rPr>
              <w:t>bengale</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nsis</w:t>
            </w:r>
            <w:proofErr w:type="spellEnd"/>
          </w:p>
        </w:tc>
        <w:tc>
          <w:tcPr>
            <w:tcW w:w="855" w:type="dxa"/>
            <w:gridSpan w:val="3"/>
          </w:tcPr>
          <w:p w14:paraId="678A6F7E" w14:textId="77777777" w:rsidR="006500DE" w:rsidRPr="004A7191" w:rsidRDefault="004A7191">
            <w:pPr>
              <w:pStyle w:val="TableParagraph"/>
              <w:spacing w:before="59" w:line="203" w:lineRule="exact"/>
              <w:ind w:left="155"/>
              <w:rPr>
                <w:color w:val="000000" w:themeColor="text1"/>
                <w:sz w:val="18"/>
              </w:rPr>
            </w:pPr>
            <w:r w:rsidRPr="004A7191">
              <w:rPr>
                <w:color w:val="000000" w:themeColor="text1"/>
                <w:sz w:val="18"/>
              </w:rPr>
              <w:t>CREN</w:t>
            </w:r>
          </w:p>
          <w:p w14:paraId="44E42457" w14:textId="77777777" w:rsidR="006500DE" w:rsidRPr="004A7191" w:rsidRDefault="004A7191">
            <w:pPr>
              <w:pStyle w:val="TableParagraph"/>
              <w:spacing w:line="200" w:lineRule="exact"/>
              <w:ind w:left="155"/>
              <w:rPr>
                <w:color w:val="000000" w:themeColor="text1"/>
                <w:sz w:val="18"/>
              </w:rPr>
            </w:pPr>
            <w:r w:rsidRPr="004A7191">
              <w:rPr>
                <w:color w:val="000000" w:themeColor="text1"/>
                <w:sz w:val="18"/>
              </w:rPr>
              <w:t>,</w:t>
            </w:r>
          </w:p>
          <w:p w14:paraId="7F530933" w14:textId="77777777" w:rsidR="006500DE" w:rsidRPr="004A7191" w:rsidRDefault="004A7191">
            <w:pPr>
              <w:pStyle w:val="TableParagraph"/>
              <w:spacing w:line="203" w:lineRule="exact"/>
              <w:ind w:left="155"/>
              <w:rPr>
                <w:color w:val="000000" w:themeColor="text1"/>
                <w:sz w:val="18"/>
              </w:rPr>
            </w:pPr>
            <w:r w:rsidRPr="004A7191">
              <w:rPr>
                <w:color w:val="000000" w:themeColor="text1"/>
                <w:sz w:val="18"/>
              </w:rPr>
              <w:t>R, r</w:t>
            </w:r>
          </w:p>
        </w:tc>
      </w:tr>
      <w:tr w:rsidR="004A7191" w:rsidRPr="004A7191" w14:paraId="7046104C" w14:textId="77777777" w:rsidTr="00D7016C">
        <w:trPr>
          <w:gridBefore w:val="1"/>
          <w:wBefore w:w="12" w:type="dxa"/>
          <w:trHeight w:val="752"/>
        </w:trPr>
        <w:tc>
          <w:tcPr>
            <w:tcW w:w="737" w:type="dxa"/>
            <w:gridSpan w:val="2"/>
          </w:tcPr>
          <w:p w14:paraId="7DE6078A" w14:textId="77777777" w:rsidR="006500DE" w:rsidRPr="004A7191" w:rsidRDefault="004A7191">
            <w:pPr>
              <w:pStyle w:val="TableParagraph"/>
              <w:spacing w:before="70"/>
              <w:ind w:right="2"/>
              <w:jc w:val="center"/>
              <w:rPr>
                <w:color w:val="000000" w:themeColor="text1"/>
                <w:sz w:val="18"/>
              </w:rPr>
            </w:pPr>
            <w:r w:rsidRPr="004A7191">
              <w:rPr>
                <w:color w:val="000000" w:themeColor="text1"/>
                <w:sz w:val="18"/>
              </w:rPr>
              <w:t>4</w:t>
            </w:r>
          </w:p>
        </w:tc>
        <w:tc>
          <w:tcPr>
            <w:tcW w:w="1210" w:type="dxa"/>
          </w:tcPr>
          <w:p w14:paraId="7CBC40C0" w14:textId="77777777" w:rsidR="006500DE" w:rsidRPr="004A7191" w:rsidRDefault="004A7191">
            <w:pPr>
              <w:pStyle w:val="TableParagraph"/>
              <w:spacing w:before="70"/>
              <w:ind w:left="162"/>
              <w:rPr>
                <w:color w:val="000000" w:themeColor="text1"/>
                <w:sz w:val="18"/>
              </w:rPr>
            </w:pPr>
            <w:proofErr w:type="spellStart"/>
            <w:r w:rsidRPr="004A7191">
              <w:rPr>
                <w:color w:val="000000" w:themeColor="text1"/>
                <w:sz w:val="18"/>
              </w:rPr>
              <w:t>Rallidae</w:t>
            </w:r>
            <w:proofErr w:type="spellEnd"/>
          </w:p>
        </w:tc>
        <w:tc>
          <w:tcPr>
            <w:tcW w:w="1565" w:type="dxa"/>
            <w:gridSpan w:val="2"/>
          </w:tcPr>
          <w:p w14:paraId="5D0CFD42" w14:textId="77777777" w:rsidR="006500DE" w:rsidRPr="004A7191" w:rsidRDefault="004A7191">
            <w:pPr>
              <w:pStyle w:val="TableParagraph"/>
              <w:spacing w:before="70" w:line="203" w:lineRule="exact"/>
              <w:ind w:left="152"/>
              <w:rPr>
                <w:color w:val="000000" w:themeColor="text1"/>
                <w:sz w:val="18"/>
              </w:rPr>
            </w:pPr>
            <w:r w:rsidRPr="004A7191">
              <w:rPr>
                <w:color w:val="000000" w:themeColor="text1"/>
                <w:sz w:val="18"/>
              </w:rPr>
              <w:t>White</w:t>
            </w:r>
          </w:p>
          <w:p w14:paraId="565CC263" w14:textId="77777777" w:rsidR="006500DE" w:rsidRPr="004A7191" w:rsidRDefault="004A7191">
            <w:pPr>
              <w:pStyle w:val="TableParagraph"/>
              <w:spacing w:before="2" w:line="232" w:lineRule="auto"/>
              <w:ind w:left="152" w:right="549"/>
              <w:rPr>
                <w:color w:val="000000" w:themeColor="text1"/>
                <w:sz w:val="18"/>
              </w:rPr>
            </w:pPr>
            <w:r w:rsidRPr="004A7191">
              <w:rPr>
                <w:color w:val="000000" w:themeColor="text1"/>
                <w:sz w:val="18"/>
              </w:rPr>
              <w:t>-breasted Waterhen</w:t>
            </w:r>
          </w:p>
        </w:tc>
        <w:tc>
          <w:tcPr>
            <w:tcW w:w="2005" w:type="dxa"/>
            <w:gridSpan w:val="4"/>
          </w:tcPr>
          <w:p w14:paraId="3F9A4202" w14:textId="77777777" w:rsidR="006500DE" w:rsidRPr="004A7191" w:rsidRDefault="004A7191">
            <w:pPr>
              <w:pStyle w:val="TableParagraph"/>
              <w:spacing w:before="77" w:line="235" w:lineRule="auto"/>
              <w:ind w:left="167" w:right="484"/>
              <w:rPr>
                <w:rFonts w:ascii="Georgia"/>
                <w:i/>
                <w:color w:val="000000" w:themeColor="text1"/>
                <w:sz w:val="18"/>
              </w:rPr>
            </w:pPr>
            <w:proofErr w:type="spellStart"/>
            <w:r w:rsidRPr="004A7191">
              <w:rPr>
                <w:rFonts w:ascii="Georgia"/>
                <w:i/>
                <w:color w:val="000000" w:themeColor="text1"/>
                <w:sz w:val="18"/>
              </w:rPr>
              <w:t>Amaurornis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phoenicurus</w:t>
            </w:r>
            <w:proofErr w:type="spellEnd"/>
          </w:p>
        </w:tc>
        <w:tc>
          <w:tcPr>
            <w:tcW w:w="855" w:type="dxa"/>
            <w:gridSpan w:val="3"/>
          </w:tcPr>
          <w:p w14:paraId="1BE30BBD" w14:textId="77777777" w:rsidR="006500DE" w:rsidRPr="004A7191" w:rsidRDefault="004A7191">
            <w:pPr>
              <w:pStyle w:val="TableParagraph"/>
              <w:spacing w:before="70"/>
              <w:ind w:left="155"/>
              <w:rPr>
                <w:color w:val="000000" w:themeColor="text1"/>
                <w:sz w:val="18"/>
              </w:rPr>
            </w:pPr>
            <w:r w:rsidRPr="004A7191">
              <w:rPr>
                <w:color w:val="000000" w:themeColor="text1"/>
                <w:sz w:val="18"/>
              </w:rPr>
              <w:t>R, C</w:t>
            </w:r>
          </w:p>
        </w:tc>
      </w:tr>
      <w:tr w:rsidR="004A7191" w:rsidRPr="004A7191" w14:paraId="3FB9A70C" w14:textId="77777777" w:rsidTr="00D7016C">
        <w:trPr>
          <w:gridBefore w:val="1"/>
          <w:wBefore w:w="12" w:type="dxa"/>
          <w:trHeight w:val="561"/>
        </w:trPr>
        <w:tc>
          <w:tcPr>
            <w:tcW w:w="737" w:type="dxa"/>
            <w:gridSpan w:val="2"/>
          </w:tcPr>
          <w:p w14:paraId="4AEC2E1E" w14:textId="77777777" w:rsidR="006500DE" w:rsidRPr="004A7191" w:rsidRDefault="004A7191">
            <w:pPr>
              <w:pStyle w:val="TableParagraph"/>
              <w:spacing w:before="73"/>
              <w:ind w:right="2"/>
              <w:jc w:val="center"/>
              <w:rPr>
                <w:color w:val="000000" w:themeColor="text1"/>
                <w:sz w:val="18"/>
              </w:rPr>
            </w:pPr>
            <w:r w:rsidRPr="004A7191">
              <w:rPr>
                <w:color w:val="000000" w:themeColor="text1"/>
                <w:sz w:val="18"/>
              </w:rPr>
              <w:t>5</w:t>
            </w:r>
          </w:p>
        </w:tc>
        <w:tc>
          <w:tcPr>
            <w:tcW w:w="1210" w:type="dxa"/>
          </w:tcPr>
          <w:p w14:paraId="61B20E23" w14:textId="77777777" w:rsidR="006500DE" w:rsidRPr="004A7191" w:rsidRDefault="004A7191">
            <w:pPr>
              <w:pStyle w:val="TableParagraph"/>
              <w:spacing w:before="73"/>
              <w:ind w:left="162"/>
              <w:rPr>
                <w:color w:val="000000" w:themeColor="text1"/>
                <w:sz w:val="18"/>
              </w:rPr>
            </w:pPr>
            <w:r w:rsidRPr="004A7191">
              <w:rPr>
                <w:color w:val="000000" w:themeColor="text1"/>
                <w:sz w:val="18"/>
              </w:rPr>
              <w:t>Columbidae</w:t>
            </w:r>
          </w:p>
        </w:tc>
        <w:tc>
          <w:tcPr>
            <w:tcW w:w="1565" w:type="dxa"/>
            <w:gridSpan w:val="2"/>
          </w:tcPr>
          <w:p w14:paraId="06D53B5F" w14:textId="77777777" w:rsidR="006500DE" w:rsidRPr="004A7191" w:rsidRDefault="004A7191">
            <w:pPr>
              <w:pStyle w:val="TableParagraph"/>
              <w:spacing w:before="78" w:line="232" w:lineRule="auto"/>
              <w:ind w:left="152"/>
              <w:rPr>
                <w:color w:val="000000" w:themeColor="text1"/>
                <w:sz w:val="18"/>
              </w:rPr>
            </w:pPr>
            <w:r w:rsidRPr="004A7191">
              <w:rPr>
                <w:color w:val="000000" w:themeColor="text1"/>
                <w:sz w:val="18"/>
              </w:rPr>
              <w:t>Yellow-footed Green Pigeon</w:t>
            </w:r>
          </w:p>
        </w:tc>
        <w:tc>
          <w:tcPr>
            <w:tcW w:w="2005" w:type="dxa"/>
            <w:gridSpan w:val="4"/>
          </w:tcPr>
          <w:p w14:paraId="3D535925" w14:textId="77777777" w:rsidR="006500DE" w:rsidRPr="004A7191" w:rsidRDefault="004A7191">
            <w:pPr>
              <w:pStyle w:val="TableParagraph"/>
              <w:spacing w:before="79" w:line="235" w:lineRule="auto"/>
              <w:ind w:left="167" w:right="317"/>
              <w:rPr>
                <w:rFonts w:ascii="Georgia"/>
                <w:i/>
                <w:color w:val="000000" w:themeColor="text1"/>
                <w:sz w:val="18"/>
              </w:rPr>
            </w:pPr>
            <w:proofErr w:type="spellStart"/>
            <w:r w:rsidRPr="004A7191">
              <w:rPr>
                <w:rFonts w:ascii="Georgia"/>
                <w:i/>
                <w:color w:val="000000" w:themeColor="text1"/>
                <w:sz w:val="18"/>
              </w:rPr>
              <w:t>Treron</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phoenicoptera</w:t>
            </w:r>
            <w:proofErr w:type="spellEnd"/>
          </w:p>
        </w:tc>
        <w:tc>
          <w:tcPr>
            <w:tcW w:w="855" w:type="dxa"/>
            <w:gridSpan w:val="3"/>
          </w:tcPr>
          <w:p w14:paraId="418FABAB" w14:textId="77777777" w:rsidR="006500DE" w:rsidRPr="004A7191" w:rsidRDefault="004A7191">
            <w:pPr>
              <w:pStyle w:val="TableParagraph"/>
              <w:spacing w:before="73"/>
              <w:ind w:left="155"/>
              <w:rPr>
                <w:color w:val="000000" w:themeColor="text1"/>
                <w:sz w:val="18"/>
              </w:rPr>
            </w:pPr>
            <w:r w:rsidRPr="004A7191">
              <w:rPr>
                <w:color w:val="000000" w:themeColor="text1"/>
                <w:sz w:val="18"/>
              </w:rPr>
              <w:t>R, C</w:t>
            </w:r>
          </w:p>
        </w:tc>
      </w:tr>
      <w:tr w:rsidR="004A7191" w:rsidRPr="004A7191" w14:paraId="1445F54F" w14:textId="77777777" w:rsidTr="00D7016C">
        <w:trPr>
          <w:gridBefore w:val="1"/>
          <w:wBefore w:w="12" w:type="dxa"/>
          <w:trHeight w:val="964"/>
        </w:trPr>
        <w:tc>
          <w:tcPr>
            <w:tcW w:w="737" w:type="dxa"/>
            <w:gridSpan w:val="2"/>
          </w:tcPr>
          <w:p w14:paraId="504A4EBA" w14:textId="77777777" w:rsidR="006500DE" w:rsidRPr="004A7191" w:rsidRDefault="006500DE">
            <w:pPr>
              <w:pStyle w:val="TableParagraph"/>
              <w:rPr>
                <w:color w:val="000000" w:themeColor="text1"/>
                <w:sz w:val="18"/>
              </w:rPr>
            </w:pPr>
          </w:p>
        </w:tc>
        <w:tc>
          <w:tcPr>
            <w:tcW w:w="1210" w:type="dxa"/>
          </w:tcPr>
          <w:p w14:paraId="4DBB0777" w14:textId="77777777" w:rsidR="006500DE" w:rsidRPr="004A7191" w:rsidRDefault="006500DE">
            <w:pPr>
              <w:pStyle w:val="TableParagraph"/>
              <w:rPr>
                <w:color w:val="000000" w:themeColor="text1"/>
                <w:sz w:val="18"/>
              </w:rPr>
            </w:pPr>
          </w:p>
        </w:tc>
        <w:tc>
          <w:tcPr>
            <w:tcW w:w="1565" w:type="dxa"/>
            <w:gridSpan w:val="2"/>
          </w:tcPr>
          <w:p w14:paraId="1B1A4E87" w14:textId="77777777" w:rsidR="006500DE" w:rsidRPr="004A7191" w:rsidRDefault="004A7191">
            <w:pPr>
              <w:pStyle w:val="TableParagraph"/>
              <w:spacing w:before="66"/>
              <w:ind w:left="152"/>
              <w:rPr>
                <w:color w:val="000000" w:themeColor="text1"/>
                <w:sz w:val="18"/>
              </w:rPr>
            </w:pPr>
            <w:r w:rsidRPr="004A7191">
              <w:rPr>
                <w:color w:val="000000" w:themeColor="text1"/>
                <w:sz w:val="18"/>
              </w:rPr>
              <w:t>Spotted Dove</w:t>
            </w:r>
          </w:p>
        </w:tc>
        <w:tc>
          <w:tcPr>
            <w:tcW w:w="2005" w:type="dxa"/>
            <w:gridSpan w:val="4"/>
          </w:tcPr>
          <w:p w14:paraId="5B4352E7" w14:textId="77777777" w:rsidR="006500DE" w:rsidRPr="004A7191" w:rsidRDefault="004A7191">
            <w:pPr>
              <w:pStyle w:val="TableParagraph"/>
              <w:spacing w:before="69" w:line="242" w:lineRule="auto"/>
              <w:ind w:left="167" w:right="781"/>
              <w:rPr>
                <w:rFonts w:ascii="Georgia"/>
                <w:i/>
                <w:color w:val="000000" w:themeColor="text1"/>
                <w:sz w:val="18"/>
              </w:rPr>
            </w:pPr>
            <w:proofErr w:type="spellStart"/>
            <w:r w:rsidRPr="004A7191">
              <w:rPr>
                <w:rFonts w:ascii="Georgia"/>
                <w:i/>
                <w:color w:val="000000" w:themeColor="text1"/>
                <w:sz w:val="18"/>
              </w:rPr>
              <w:t>Streptop</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elia</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chinensi</w:t>
            </w:r>
            <w:proofErr w:type="spellEnd"/>
            <w:r w:rsidRPr="004A7191">
              <w:rPr>
                <w:rFonts w:ascii="Georgia"/>
                <w:i/>
                <w:color w:val="000000" w:themeColor="text1"/>
                <w:sz w:val="18"/>
              </w:rPr>
              <w:t xml:space="preserve"> s</w:t>
            </w:r>
          </w:p>
        </w:tc>
        <w:tc>
          <w:tcPr>
            <w:tcW w:w="855" w:type="dxa"/>
            <w:gridSpan w:val="3"/>
          </w:tcPr>
          <w:p w14:paraId="40D05B28" w14:textId="77777777" w:rsidR="006500DE" w:rsidRPr="004A7191" w:rsidRDefault="004A7191">
            <w:pPr>
              <w:pStyle w:val="TableParagraph"/>
              <w:spacing w:before="66"/>
              <w:ind w:left="155"/>
              <w:rPr>
                <w:color w:val="000000" w:themeColor="text1"/>
                <w:sz w:val="18"/>
              </w:rPr>
            </w:pPr>
            <w:r w:rsidRPr="004A7191">
              <w:rPr>
                <w:color w:val="000000" w:themeColor="text1"/>
                <w:sz w:val="18"/>
              </w:rPr>
              <w:t>R, C</w:t>
            </w:r>
          </w:p>
        </w:tc>
      </w:tr>
      <w:tr w:rsidR="004A7191" w:rsidRPr="004A7191" w14:paraId="249F4109" w14:textId="77777777" w:rsidTr="00D7016C">
        <w:trPr>
          <w:gridBefore w:val="1"/>
          <w:wBefore w:w="12" w:type="dxa"/>
          <w:trHeight w:val="560"/>
        </w:trPr>
        <w:tc>
          <w:tcPr>
            <w:tcW w:w="737" w:type="dxa"/>
            <w:gridSpan w:val="2"/>
          </w:tcPr>
          <w:p w14:paraId="5AE0A121" w14:textId="77777777" w:rsidR="006500DE" w:rsidRPr="004A7191" w:rsidRDefault="004A7191">
            <w:pPr>
              <w:pStyle w:val="TableParagraph"/>
              <w:spacing w:before="56"/>
              <w:ind w:right="2"/>
              <w:jc w:val="center"/>
              <w:rPr>
                <w:color w:val="000000" w:themeColor="text1"/>
                <w:sz w:val="18"/>
              </w:rPr>
            </w:pPr>
            <w:r w:rsidRPr="004A7191">
              <w:rPr>
                <w:color w:val="000000" w:themeColor="text1"/>
                <w:sz w:val="18"/>
              </w:rPr>
              <w:t>6</w:t>
            </w:r>
          </w:p>
        </w:tc>
        <w:tc>
          <w:tcPr>
            <w:tcW w:w="1210" w:type="dxa"/>
          </w:tcPr>
          <w:p w14:paraId="76924920" w14:textId="77777777" w:rsidR="006500DE" w:rsidRPr="004A7191" w:rsidRDefault="004A7191">
            <w:pPr>
              <w:pStyle w:val="TableParagraph"/>
              <w:spacing w:before="56"/>
              <w:ind w:left="162"/>
              <w:rPr>
                <w:color w:val="000000" w:themeColor="text1"/>
                <w:sz w:val="18"/>
              </w:rPr>
            </w:pPr>
            <w:r w:rsidRPr="004A7191">
              <w:rPr>
                <w:color w:val="000000" w:themeColor="text1"/>
                <w:sz w:val="18"/>
              </w:rPr>
              <w:t>Psittacidae</w:t>
            </w:r>
          </w:p>
        </w:tc>
        <w:tc>
          <w:tcPr>
            <w:tcW w:w="1565" w:type="dxa"/>
            <w:gridSpan w:val="2"/>
          </w:tcPr>
          <w:p w14:paraId="650C3E2B" w14:textId="77777777" w:rsidR="006500DE" w:rsidRPr="004A7191" w:rsidRDefault="004A7191">
            <w:pPr>
              <w:pStyle w:val="TableParagraph"/>
              <w:spacing w:before="61" w:line="232" w:lineRule="auto"/>
              <w:ind w:left="152" w:right="508"/>
              <w:rPr>
                <w:color w:val="000000" w:themeColor="text1"/>
                <w:sz w:val="18"/>
              </w:rPr>
            </w:pPr>
            <w:r w:rsidRPr="004A7191">
              <w:rPr>
                <w:color w:val="000000" w:themeColor="text1"/>
                <w:sz w:val="18"/>
              </w:rPr>
              <w:t>Rose-ringed Parakeet</w:t>
            </w:r>
          </w:p>
        </w:tc>
        <w:tc>
          <w:tcPr>
            <w:tcW w:w="2005" w:type="dxa"/>
            <w:gridSpan w:val="4"/>
          </w:tcPr>
          <w:p w14:paraId="21B9E70B" w14:textId="77777777" w:rsidR="006500DE" w:rsidRPr="004A7191" w:rsidRDefault="004A7191">
            <w:pPr>
              <w:pStyle w:val="TableParagraph"/>
              <w:spacing w:before="83" w:line="235" w:lineRule="auto"/>
              <w:ind w:left="167" w:right="671"/>
              <w:rPr>
                <w:rFonts w:ascii="Georgia"/>
                <w:i/>
                <w:color w:val="000000" w:themeColor="text1"/>
                <w:sz w:val="18"/>
              </w:rPr>
            </w:pPr>
            <w:proofErr w:type="spellStart"/>
            <w:r w:rsidRPr="004A7191">
              <w:rPr>
                <w:rFonts w:ascii="Georgia"/>
                <w:i/>
                <w:color w:val="000000" w:themeColor="text1"/>
                <w:sz w:val="18"/>
              </w:rPr>
              <w:t>Psittacula</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krameri</w:t>
            </w:r>
            <w:proofErr w:type="spellEnd"/>
          </w:p>
        </w:tc>
        <w:tc>
          <w:tcPr>
            <w:tcW w:w="855" w:type="dxa"/>
            <w:gridSpan w:val="3"/>
          </w:tcPr>
          <w:p w14:paraId="73E1484A" w14:textId="77777777" w:rsidR="006500DE" w:rsidRPr="004A7191" w:rsidRDefault="004A7191">
            <w:pPr>
              <w:pStyle w:val="TableParagraph"/>
              <w:spacing w:before="56"/>
              <w:ind w:left="155"/>
              <w:rPr>
                <w:color w:val="000000" w:themeColor="text1"/>
                <w:sz w:val="18"/>
              </w:rPr>
            </w:pPr>
            <w:r w:rsidRPr="004A7191">
              <w:rPr>
                <w:color w:val="000000" w:themeColor="text1"/>
                <w:sz w:val="18"/>
              </w:rPr>
              <w:t>R, C</w:t>
            </w:r>
          </w:p>
        </w:tc>
      </w:tr>
      <w:tr w:rsidR="004A7191" w:rsidRPr="004A7191" w14:paraId="3991D851" w14:textId="77777777" w:rsidTr="00D7016C">
        <w:trPr>
          <w:gridBefore w:val="1"/>
          <w:wBefore w:w="12" w:type="dxa"/>
          <w:trHeight w:val="752"/>
        </w:trPr>
        <w:tc>
          <w:tcPr>
            <w:tcW w:w="737" w:type="dxa"/>
            <w:gridSpan w:val="2"/>
          </w:tcPr>
          <w:p w14:paraId="0C8EBD61" w14:textId="77777777" w:rsidR="006500DE" w:rsidRPr="004A7191" w:rsidRDefault="004A7191">
            <w:pPr>
              <w:pStyle w:val="TableParagraph"/>
              <w:spacing w:before="71"/>
              <w:ind w:right="2"/>
              <w:jc w:val="center"/>
              <w:rPr>
                <w:color w:val="000000" w:themeColor="text1"/>
                <w:sz w:val="18"/>
              </w:rPr>
            </w:pPr>
            <w:r w:rsidRPr="004A7191">
              <w:rPr>
                <w:color w:val="000000" w:themeColor="text1"/>
                <w:sz w:val="18"/>
              </w:rPr>
              <w:t>7</w:t>
            </w:r>
          </w:p>
        </w:tc>
        <w:tc>
          <w:tcPr>
            <w:tcW w:w="1210" w:type="dxa"/>
          </w:tcPr>
          <w:p w14:paraId="5B03F42D" w14:textId="77777777" w:rsidR="006500DE" w:rsidRPr="004A7191" w:rsidRDefault="004A7191">
            <w:pPr>
              <w:pStyle w:val="TableParagraph"/>
              <w:spacing w:before="71"/>
              <w:ind w:left="162"/>
              <w:rPr>
                <w:color w:val="000000" w:themeColor="text1"/>
                <w:sz w:val="18"/>
              </w:rPr>
            </w:pPr>
            <w:proofErr w:type="spellStart"/>
            <w:r w:rsidRPr="004A7191">
              <w:rPr>
                <w:color w:val="000000" w:themeColor="text1"/>
                <w:sz w:val="18"/>
              </w:rPr>
              <w:t>Cuculidae</w:t>
            </w:r>
            <w:proofErr w:type="spellEnd"/>
          </w:p>
        </w:tc>
        <w:tc>
          <w:tcPr>
            <w:tcW w:w="1565" w:type="dxa"/>
            <w:gridSpan w:val="2"/>
          </w:tcPr>
          <w:p w14:paraId="41BB3631" w14:textId="77777777" w:rsidR="006500DE" w:rsidRPr="004A7191" w:rsidRDefault="004A7191">
            <w:pPr>
              <w:pStyle w:val="TableParagraph"/>
              <w:spacing w:before="76" w:line="232" w:lineRule="auto"/>
              <w:ind w:left="152" w:right="717"/>
              <w:rPr>
                <w:color w:val="000000" w:themeColor="text1"/>
                <w:sz w:val="18"/>
              </w:rPr>
            </w:pPr>
            <w:r w:rsidRPr="004A7191">
              <w:rPr>
                <w:color w:val="000000" w:themeColor="text1"/>
                <w:sz w:val="18"/>
              </w:rPr>
              <w:t>Common hawk Cuckoo</w:t>
            </w:r>
          </w:p>
        </w:tc>
        <w:tc>
          <w:tcPr>
            <w:tcW w:w="2005" w:type="dxa"/>
            <w:gridSpan w:val="4"/>
          </w:tcPr>
          <w:p w14:paraId="461AD975" w14:textId="77777777" w:rsidR="006500DE" w:rsidRPr="004A7191" w:rsidRDefault="004A7191">
            <w:pPr>
              <w:pStyle w:val="TableParagraph"/>
              <w:spacing w:before="78" w:line="235" w:lineRule="auto"/>
              <w:ind w:left="167" w:right="482"/>
              <w:rPr>
                <w:rFonts w:ascii="Georgia"/>
                <w:i/>
                <w:color w:val="000000" w:themeColor="text1"/>
                <w:sz w:val="18"/>
              </w:rPr>
            </w:pPr>
            <w:proofErr w:type="spellStart"/>
            <w:r w:rsidRPr="004A7191">
              <w:rPr>
                <w:rFonts w:ascii="Georgia"/>
                <w:i/>
                <w:color w:val="000000" w:themeColor="text1"/>
                <w:sz w:val="18"/>
              </w:rPr>
              <w:t>Heirococcyx</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varius</w:t>
            </w:r>
            <w:proofErr w:type="spellEnd"/>
          </w:p>
        </w:tc>
        <w:tc>
          <w:tcPr>
            <w:tcW w:w="855" w:type="dxa"/>
            <w:gridSpan w:val="3"/>
          </w:tcPr>
          <w:p w14:paraId="0F152750" w14:textId="77777777" w:rsidR="006500DE" w:rsidRPr="004A7191" w:rsidRDefault="004A7191">
            <w:pPr>
              <w:pStyle w:val="TableParagraph"/>
              <w:spacing w:before="71"/>
              <w:ind w:left="155"/>
              <w:rPr>
                <w:color w:val="000000" w:themeColor="text1"/>
                <w:sz w:val="18"/>
              </w:rPr>
            </w:pPr>
            <w:r w:rsidRPr="004A7191">
              <w:rPr>
                <w:color w:val="000000" w:themeColor="text1"/>
                <w:sz w:val="18"/>
              </w:rPr>
              <w:t>R, r</w:t>
            </w:r>
          </w:p>
        </w:tc>
      </w:tr>
      <w:tr w:rsidR="004A7191" w:rsidRPr="004A7191" w14:paraId="27A75215" w14:textId="77777777" w:rsidTr="00D7016C">
        <w:trPr>
          <w:gridBefore w:val="1"/>
          <w:wBefore w:w="12" w:type="dxa"/>
          <w:trHeight w:val="360"/>
        </w:trPr>
        <w:tc>
          <w:tcPr>
            <w:tcW w:w="737" w:type="dxa"/>
            <w:gridSpan w:val="2"/>
          </w:tcPr>
          <w:p w14:paraId="2B24745E" w14:textId="77777777" w:rsidR="006500DE" w:rsidRPr="004A7191" w:rsidRDefault="006500DE">
            <w:pPr>
              <w:pStyle w:val="TableParagraph"/>
              <w:rPr>
                <w:color w:val="000000" w:themeColor="text1"/>
                <w:sz w:val="18"/>
              </w:rPr>
            </w:pPr>
          </w:p>
        </w:tc>
        <w:tc>
          <w:tcPr>
            <w:tcW w:w="1210" w:type="dxa"/>
          </w:tcPr>
          <w:p w14:paraId="309104EE" w14:textId="77777777" w:rsidR="006500DE" w:rsidRPr="004A7191" w:rsidRDefault="006500DE">
            <w:pPr>
              <w:pStyle w:val="TableParagraph"/>
              <w:rPr>
                <w:color w:val="000000" w:themeColor="text1"/>
                <w:sz w:val="18"/>
              </w:rPr>
            </w:pPr>
          </w:p>
        </w:tc>
        <w:tc>
          <w:tcPr>
            <w:tcW w:w="1565" w:type="dxa"/>
            <w:gridSpan w:val="2"/>
          </w:tcPr>
          <w:p w14:paraId="4676DC94" w14:textId="77777777" w:rsidR="006500DE" w:rsidRPr="004A7191" w:rsidRDefault="004A7191">
            <w:pPr>
              <w:pStyle w:val="TableParagraph"/>
              <w:spacing w:before="74"/>
              <w:ind w:left="152"/>
              <w:rPr>
                <w:color w:val="000000" w:themeColor="text1"/>
                <w:sz w:val="18"/>
              </w:rPr>
            </w:pPr>
            <w:r w:rsidRPr="004A7191">
              <w:rPr>
                <w:color w:val="000000" w:themeColor="text1"/>
                <w:sz w:val="18"/>
              </w:rPr>
              <w:t>Eurasian Cuckoo</w:t>
            </w:r>
          </w:p>
        </w:tc>
        <w:tc>
          <w:tcPr>
            <w:tcW w:w="2005" w:type="dxa"/>
            <w:gridSpan w:val="4"/>
          </w:tcPr>
          <w:p w14:paraId="58F8E37E" w14:textId="77777777" w:rsidR="006500DE" w:rsidRPr="004A7191" w:rsidRDefault="004A7191">
            <w:pPr>
              <w:pStyle w:val="TableParagraph"/>
              <w:spacing w:before="77"/>
              <w:ind w:left="167"/>
              <w:rPr>
                <w:rFonts w:ascii="Georgia"/>
                <w:i/>
                <w:color w:val="000000" w:themeColor="text1"/>
                <w:sz w:val="18"/>
              </w:rPr>
            </w:pPr>
            <w:proofErr w:type="spellStart"/>
            <w:r w:rsidRPr="004A7191">
              <w:rPr>
                <w:rFonts w:ascii="Georgia"/>
                <w:i/>
                <w:color w:val="000000" w:themeColor="text1"/>
                <w:sz w:val="18"/>
              </w:rPr>
              <w:t>Cuculus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canorus</w:t>
            </w:r>
            <w:proofErr w:type="spellEnd"/>
          </w:p>
        </w:tc>
        <w:tc>
          <w:tcPr>
            <w:tcW w:w="855" w:type="dxa"/>
            <w:gridSpan w:val="3"/>
          </w:tcPr>
          <w:p w14:paraId="5F3C4EC9" w14:textId="77777777" w:rsidR="006500DE" w:rsidRPr="004A7191" w:rsidRDefault="004A7191">
            <w:pPr>
              <w:pStyle w:val="TableParagraph"/>
              <w:spacing w:before="74"/>
              <w:ind w:left="155"/>
              <w:rPr>
                <w:color w:val="000000" w:themeColor="text1"/>
                <w:sz w:val="18"/>
              </w:rPr>
            </w:pPr>
            <w:r w:rsidRPr="004A7191">
              <w:rPr>
                <w:color w:val="000000" w:themeColor="text1"/>
                <w:sz w:val="18"/>
              </w:rPr>
              <w:t>R, C</w:t>
            </w:r>
          </w:p>
        </w:tc>
      </w:tr>
      <w:tr w:rsidR="004A7191" w:rsidRPr="004A7191" w14:paraId="7004C25E" w14:textId="77777777" w:rsidTr="00D7016C">
        <w:trPr>
          <w:gridBefore w:val="1"/>
          <w:wBefore w:w="12" w:type="dxa"/>
          <w:trHeight w:val="965"/>
        </w:trPr>
        <w:tc>
          <w:tcPr>
            <w:tcW w:w="737" w:type="dxa"/>
            <w:gridSpan w:val="2"/>
          </w:tcPr>
          <w:p w14:paraId="5904BA08" w14:textId="77777777" w:rsidR="006500DE" w:rsidRPr="004A7191" w:rsidRDefault="006500DE">
            <w:pPr>
              <w:pStyle w:val="TableParagraph"/>
              <w:rPr>
                <w:color w:val="000000" w:themeColor="text1"/>
                <w:sz w:val="18"/>
              </w:rPr>
            </w:pPr>
          </w:p>
        </w:tc>
        <w:tc>
          <w:tcPr>
            <w:tcW w:w="1210" w:type="dxa"/>
          </w:tcPr>
          <w:p w14:paraId="2561ACE9" w14:textId="77777777" w:rsidR="006500DE" w:rsidRPr="004A7191" w:rsidRDefault="006500DE">
            <w:pPr>
              <w:pStyle w:val="TableParagraph"/>
              <w:rPr>
                <w:color w:val="000000" w:themeColor="text1"/>
                <w:sz w:val="18"/>
              </w:rPr>
            </w:pPr>
          </w:p>
        </w:tc>
        <w:tc>
          <w:tcPr>
            <w:tcW w:w="1565" w:type="dxa"/>
            <w:gridSpan w:val="2"/>
          </w:tcPr>
          <w:p w14:paraId="2F331E9E" w14:textId="77777777" w:rsidR="006500DE" w:rsidRPr="004A7191" w:rsidRDefault="004A7191">
            <w:pPr>
              <w:pStyle w:val="TableParagraph"/>
              <w:spacing w:before="69"/>
              <w:ind w:left="152"/>
              <w:rPr>
                <w:color w:val="000000" w:themeColor="text1"/>
                <w:sz w:val="18"/>
              </w:rPr>
            </w:pPr>
            <w:r w:rsidRPr="004A7191">
              <w:rPr>
                <w:color w:val="000000" w:themeColor="text1"/>
                <w:sz w:val="18"/>
              </w:rPr>
              <w:t xml:space="preserve">Asian </w:t>
            </w:r>
            <w:proofErr w:type="spellStart"/>
            <w:r w:rsidRPr="004A7191">
              <w:rPr>
                <w:color w:val="000000" w:themeColor="text1"/>
                <w:sz w:val="18"/>
              </w:rPr>
              <w:t>Koel</w:t>
            </w:r>
            <w:proofErr w:type="spellEnd"/>
          </w:p>
        </w:tc>
        <w:tc>
          <w:tcPr>
            <w:tcW w:w="2005" w:type="dxa"/>
            <w:gridSpan w:val="4"/>
          </w:tcPr>
          <w:p w14:paraId="572A612C" w14:textId="77777777" w:rsidR="006500DE" w:rsidRPr="004A7191" w:rsidRDefault="004A7191">
            <w:pPr>
              <w:pStyle w:val="TableParagraph"/>
              <w:spacing w:before="75" w:line="235" w:lineRule="auto"/>
              <w:ind w:left="167" w:right="845"/>
              <w:rPr>
                <w:rFonts w:ascii="Georgia"/>
                <w:i/>
                <w:color w:val="000000" w:themeColor="text1"/>
                <w:sz w:val="18"/>
              </w:rPr>
            </w:pPr>
            <w:proofErr w:type="spellStart"/>
            <w:r w:rsidRPr="004A7191">
              <w:rPr>
                <w:rFonts w:ascii="Georgia"/>
                <w:i/>
                <w:color w:val="000000" w:themeColor="text1"/>
                <w:sz w:val="18"/>
              </w:rPr>
              <w:t>Eudyna</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mys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scolopa</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cea</w:t>
            </w:r>
            <w:proofErr w:type="spellEnd"/>
          </w:p>
        </w:tc>
        <w:tc>
          <w:tcPr>
            <w:tcW w:w="855" w:type="dxa"/>
            <w:gridSpan w:val="3"/>
          </w:tcPr>
          <w:p w14:paraId="0FDEC3A8" w14:textId="77777777" w:rsidR="006500DE" w:rsidRPr="004A7191" w:rsidRDefault="004A7191">
            <w:pPr>
              <w:pStyle w:val="TableParagraph"/>
              <w:spacing w:before="69"/>
              <w:ind w:left="155"/>
              <w:rPr>
                <w:color w:val="000000" w:themeColor="text1"/>
                <w:sz w:val="18"/>
              </w:rPr>
            </w:pPr>
            <w:r w:rsidRPr="004A7191">
              <w:rPr>
                <w:color w:val="000000" w:themeColor="text1"/>
                <w:sz w:val="18"/>
              </w:rPr>
              <w:t>R, C</w:t>
            </w:r>
          </w:p>
        </w:tc>
      </w:tr>
      <w:tr w:rsidR="004A7191" w:rsidRPr="004A7191" w14:paraId="3C8B0FBB" w14:textId="77777777" w:rsidTr="00D7016C">
        <w:trPr>
          <w:gridBefore w:val="1"/>
          <w:wBefore w:w="12" w:type="dxa"/>
          <w:trHeight w:val="560"/>
        </w:trPr>
        <w:tc>
          <w:tcPr>
            <w:tcW w:w="737" w:type="dxa"/>
            <w:gridSpan w:val="2"/>
          </w:tcPr>
          <w:p w14:paraId="01A19526" w14:textId="77777777" w:rsidR="006500DE" w:rsidRPr="004A7191" w:rsidRDefault="006500DE">
            <w:pPr>
              <w:pStyle w:val="TableParagraph"/>
              <w:rPr>
                <w:color w:val="000000" w:themeColor="text1"/>
                <w:sz w:val="18"/>
              </w:rPr>
            </w:pPr>
          </w:p>
        </w:tc>
        <w:tc>
          <w:tcPr>
            <w:tcW w:w="1210" w:type="dxa"/>
          </w:tcPr>
          <w:p w14:paraId="2EE3962B" w14:textId="77777777" w:rsidR="006500DE" w:rsidRPr="004A7191" w:rsidRDefault="006500DE">
            <w:pPr>
              <w:pStyle w:val="TableParagraph"/>
              <w:rPr>
                <w:color w:val="000000" w:themeColor="text1"/>
                <w:sz w:val="18"/>
              </w:rPr>
            </w:pPr>
          </w:p>
        </w:tc>
        <w:tc>
          <w:tcPr>
            <w:tcW w:w="1565" w:type="dxa"/>
            <w:gridSpan w:val="2"/>
          </w:tcPr>
          <w:p w14:paraId="6C04AE69" w14:textId="77777777" w:rsidR="006500DE" w:rsidRPr="004A7191" w:rsidRDefault="004A7191">
            <w:pPr>
              <w:pStyle w:val="TableParagraph"/>
              <w:spacing w:before="59"/>
              <w:ind w:left="152"/>
              <w:rPr>
                <w:color w:val="000000" w:themeColor="text1"/>
                <w:sz w:val="18"/>
              </w:rPr>
            </w:pPr>
            <w:r w:rsidRPr="004A7191">
              <w:rPr>
                <w:color w:val="000000" w:themeColor="text1"/>
                <w:sz w:val="18"/>
              </w:rPr>
              <w:t>Greater Coucal</w:t>
            </w:r>
          </w:p>
        </w:tc>
        <w:tc>
          <w:tcPr>
            <w:tcW w:w="2005" w:type="dxa"/>
            <w:gridSpan w:val="4"/>
          </w:tcPr>
          <w:p w14:paraId="0AA3DFBB" w14:textId="77777777" w:rsidR="006500DE" w:rsidRPr="004A7191" w:rsidRDefault="004A7191">
            <w:pPr>
              <w:pStyle w:val="TableParagraph"/>
              <w:spacing w:before="85" w:line="235" w:lineRule="auto"/>
              <w:ind w:left="167" w:right="645"/>
              <w:rPr>
                <w:rFonts w:ascii="Georgia"/>
                <w:i/>
                <w:color w:val="000000" w:themeColor="text1"/>
                <w:sz w:val="18"/>
              </w:rPr>
            </w:pPr>
            <w:proofErr w:type="spellStart"/>
            <w:r w:rsidRPr="004A7191">
              <w:rPr>
                <w:rFonts w:ascii="Georgia"/>
                <w:i/>
                <w:color w:val="000000" w:themeColor="text1"/>
                <w:sz w:val="18"/>
              </w:rPr>
              <w:t>Centropus</w:t>
            </w:r>
            <w:proofErr w:type="spellEnd"/>
            <w:r w:rsidRPr="004A7191">
              <w:rPr>
                <w:rFonts w:ascii="Georgia"/>
                <w:i/>
                <w:color w:val="000000" w:themeColor="text1"/>
                <w:sz w:val="18"/>
              </w:rPr>
              <w:t xml:space="preserve"> sinensis</w:t>
            </w:r>
          </w:p>
        </w:tc>
        <w:tc>
          <w:tcPr>
            <w:tcW w:w="855" w:type="dxa"/>
            <w:gridSpan w:val="3"/>
          </w:tcPr>
          <w:p w14:paraId="4BCAC241" w14:textId="77777777" w:rsidR="006500DE" w:rsidRPr="004A7191" w:rsidRDefault="004A7191">
            <w:pPr>
              <w:pStyle w:val="TableParagraph"/>
              <w:spacing w:before="59"/>
              <w:ind w:left="155"/>
              <w:rPr>
                <w:color w:val="000000" w:themeColor="text1"/>
                <w:sz w:val="18"/>
              </w:rPr>
            </w:pPr>
            <w:r w:rsidRPr="004A7191">
              <w:rPr>
                <w:color w:val="000000" w:themeColor="text1"/>
                <w:sz w:val="18"/>
              </w:rPr>
              <w:t>R, C</w:t>
            </w:r>
          </w:p>
        </w:tc>
      </w:tr>
      <w:tr w:rsidR="004A7191" w:rsidRPr="004A7191" w14:paraId="744322E9" w14:textId="77777777" w:rsidTr="00D7016C">
        <w:trPr>
          <w:gridBefore w:val="1"/>
          <w:wBefore w:w="12" w:type="dxa"/>
          <w:trHeight w:val="360"/>
        </w:trPr>
        <w:tc>
          <w:tcPr>
            <w:tcW w:w="737" w:type="dxa"/>
            <w:gridSpan w:val="2"/>
          </w:tcPr>
          <w:p w14:paraId="3DE743CA" w14:textId="77777777" w:rsidR="006500DE" w:rsidRPr="004A7191" w:rsidRDefault="004A7191">
            <w:pPr>
              <w:pStyle w:val="TableParagraph"/>
              <w:spacing w:before="74"/>
              <w:ind w:right="2"/>
              <w:jc w:val="center"/>
              <w:rPr>
                <w:color w:val="000000" w:themeColor="text1"/>
                <w:sz w:val="18"/>
              </w:rPr>
            </w:pPr>
            <w:r w:rsidRPr="004A7191">
              <w:rPr>
                <w:color w:val="000000" w:themeColor="text1"/>
                <w:sz w:val="18"/>
              </w:rPr>
              <w:t>8</w:t>
            </w:r>
          </w:p>
        </w:tc>
        <w:tc>
          <w:tcPr>
            <w:tcW w:w="1210" w:type="dxa"/>
          </w:tcPr>
          <w:p w14:paraId="6C206177" w14:textId="77777777" w:rsidR="006500DE" w:rsidRPr="004A7191" w:rsidRDefault="004A7191">
            <w:pPr>
              <w:pStyle w:val="TableParagraph"/>
              <w:spacing w:before="74"/>
              <w:ind w:left="162"/>
              <w:rPr>
                <w:color w:val="000000" w:themeColor="text1"/>
                <w:sz w:val="18"/>
              </w:rPr>
            </w:pPr>
            <w:r w:rsidRPr="004A7191">
              <w:rPr>
                <w:color w:val="000000" w:themeColor="text1"/>
                <w:sz w:val="18"/>
              </w:rPr>
              <w:t>Strigidae</w:t>
            </w:r>
          </w:p>
        </w:tc>
        <w:tc>
          <w:tcPr>
            <w:tcW w:w="1565" w:type="dxa"/>
            <w:gridSpan w:val="2"/>
          </w:tcPr>
          <w:p w14:paraId="3147FE34" w14:textId="77777777" w:rsidR="006500DE" w:rsidRPr="004A7191" w:rsidRDefault="004A7191">
            <w:pPr>
              <w:pStyle w:val="TableParagraph"/>
              <w:spacing w:before="74"/>
              <w:ind w:left="152"/>
              <w:rPr>
                <w:color w:val="000000" w:themeColor="text1"/>
                <w:sz w:val="18"/>
              </w:rPr>
            </w:pPr>
            <w:r w:rsidRPr="004A7191">
              <w:rPr>
                <w:color w:val="000000" w:themeColor="text1"/>
                <w:sz w:val="18"/>
              </w:rPr>
              <w:t>Spotted Owlet</w:t>
            </w:r>
          </w:p>
        </w:tc>
        <w:tc>
          <w:tcPr>
            <w:tcW w:w="2005" w:type="dxa"/>
            <w:gridSpan w:val="4"/>
          </w:tcPr>
          <w:p w14:paraId="31EFE0FD" w14:textId="77777777" w:rsidR="006500DE" w:rsidRPr="004A7191" w:rsidRDefault="004A7191">
            <w:pPr>
              <w:pStyle w:val="TableParagraph"/>
              <w:spacing w:before="77"/>
              <w:ind w:left="167"/>
              <w:rPr>
                <w:rFonts w:ascii="Georgia"/>
                <w:i/>
                <w:color w:val="000000" w:themeColor="text1"/>
                <w:sz w:val="18"/>
              </w:rPr>
            </w:pPr>
            <w:r w:rsidRPr="004A7191">
              <w:rPr>
                <w:rFonts w:ascii="Georgia"/>
                <w:i/>
                <w:color w:val="000000" w:themeColor="text1"/>
                <w:sz w:val="18"/>
              </w:rPr>
              <w:t xml:space="preserve">Athene </w:t>
            </w:r>
            <w:proofErr w:type="spellStart"/>
            <w:r w:rsidRPr="004A7191">
              <w:rPr>
                <w:rFonts w:ascii="Georgia"/>
                <w:i/>
                <w:color w:val="000000" w:themeColor="text1"/>
                <w:sz w:val="18"/>
              </w:rPr>
              <w:t>brama</w:t>
            </w:r>
            <w:proofErr w:type="spellEnd"/>
          </w:p>
        </w:tc>
        <w:tc>
          <w:tcPr>
            <w:tcW w:w="855" w:type="dxa"/>
            <w:gridSpan w:val="3"/>
          </w:tcPr>
          <w:p w14:paraId="5A972A6B" w14:textId="77777777" w:rsidR="006500DE" w:rsidRPr="004A7191" w:rsidRDefault="004A7191">
            <w:pPr>
              <w:pStyle w:val="TableParagraph"/>
              <w:spacing w:before="74"/>
              <w:ind w:left="155"/>
              <w:rPr>
                <w:color w:val="000000" w:themeColor="text1"/>
                <w:sz w:val="18"/>
              </w:rPr>
            </w:pPr>
            <w:r w:rsidRPr="004A7191">
              <w:rPr>
                <w:color w:val="000000" w:themeColor="text1"/>
                <w:sz w:val="18"/>
              </w:rPr>
              <w:t>R, C</w:t>
            </w:r>
          </w:p>
        </w:tc>
      </w:tr>
      <w:tr w:rsidR="004A7191" w:rsidRPr="004A7191" w14:paraId="3213290D" w14:textId="77777777" w:rsidTr="00D7016C">
        <w:trPr>
          <w:gridBefore w:val="1"/>
          <w:wBefore w:w="12" w:type="dxa"/>
          <w:trHeight w:val="965"/>
        </w:trPr>
        <w:tc>
          <w:tcPr>
            <w:tcW w:w="737" w:type="dxa"/>
            <w:gridSpan w:val="2"/>
          </w:tcPr>
          <w:p w14:paraId="4E9F2EE4" w14:textId="77777777" w:rsidR="006500DE" w:rsidRPr="004A7191" w:rsidRDefault="006500DE">
            <w:pPr>
              <w:pStyle w:val="TableParagraph"/>
              <w:rPr>
                <w:color w:val="000000" w:themeColor="text1"/>
                <w:sz w:val="18"/>
              </w:rPr>
            </w:pPr>
          </w:p>
        </w:tc>
        <w:tc>
          <w:tcPr>
            <w:tcW w:w="1210" w:type="dxa"/>
          </w:tcPr>
          <w:p w14:paraId="4BD6D08C" w14:textId="77777777" w:rsidR="006500DE" w:rsidRPr="004A7191" w:rsidRDefault="006500DE">
            <w:pPr>
              <w:pStyle w:val="TableParagraph"/>
              <w:rPr>
                <w:color w:val="000000" w:themeColor="text1"/>
                <w:sz w:val="18"/>
              </w:rPr>
            </w:pPr>
          </w:p>
        </w:tc>
        <w:tc>
          <w:tcPr>
            <w:tcW w:w="1565" w:type="dxa"/>
            <w:gridSpan w:val="2"/>
          </w:tcPr>
          <w:p w14:paraId="0B0B5E09" w14:textId="77777777" w:rsidR="006500DE" w:rsidRPr="004A7191" w:rsidRDefault="004A7191">
            <w:pPr>
              <w:pStyle w:val="TableParagraph"/>
              <w:spacing w:before="74" w:line="232" w:lineRule="auto"/>
              <w:ind w:left="152" w:right="433"/>
              <w:rPr>
                <w:color w:val="000000" w:themeColor="text1"/>
                <w:sz w:val="18"/>
              </w:rPr>
            </w:pPr>
            <w:r w:rsidRPr="004A7191">
              <w:rPr>
                <w:color w:val="000000" w:themeColor="text1"/>
                <w:sz w:val="18"/>
              </w:rPr>
              <w:t>Asian Barred Owlet</w:t>
            </w:r>
          </w:p>
        </w:tc>
        <w:tc>
          <w:tcPr>
            <w:tcW w:w="2005" w:type="dxa"/>
            <w:gridSpan w:val="4"/>
          </w:tcPr>
          <w:p w14:paraId="4E232435" w14:textId="77777777" w:rsidR="006500DE" w:rsidRPr="004A7191" w:rsidRDefault="004A7191">
            <w:pPr>
              <w:pStyle w:val="TableParagraph"/>
              <w:spacing w:before="75" w:line="235" w:lineRule="auto"/>
              <w:ind w:left="167" w:right="799"/>
              <w:rPr>
                <w:rFonts w:ascii="Georgia"/>
                <w:i/>
                <w:color w:val="000000" w:themeColor="text1"/>
                <w:sz w:val="18"/>
              </w:rPr>
            </w:pPr>
            <w:proofErr w:type="spellStart"/>
            <w:r w:rsidRPr="004A7191">
              <w:rPr>
                <w:rFonts w:ascii="Georgia"/>
                <w:i/>
                <w:color w:val="000000" w:themeColor="text1"/>
                <w:sz w:val="18"/>
              </w:rPr>
              <w:t>Glaucidi</w:t>
            </w:r>
            <w:proofErr w:type="spellEnd"/>
            <w:r w:rsidRPr="004A7191">
              <w:rPr>
                <w:rFonts w:ascii="Georgia"/>
                <w:i/>
                <w:color w:val="000000" w:themeColor="text1"/>
                <w:sz w:val="18"/>
              </w:rPr>
              <w:t xml:space="preserve"> um </w:t>
            </w:r>
            <w:proofErr w:type="spellStart"/>
            <w:r w:rsidRPr="004A7191">
              <w:rPr>
                <w:rFonts w:ascii="Georgia"/>
                <w:i/>
                <w:color w:val="000000" w:themeColor="text1"/>
                <w:sz w:val="18"/>
              </w:rPr>
              <w:t>cuculoid</w:t>
            </w:r>
            <w:proofErr w:type="spellEnd"/>
            <w:r w:rsidRPr="004A7191">
              <w:rPr>
                <w:rFonts w:ascii="Georgia"/>
                <w:i/>
                <w:color w:val="000000" w:themeColor="text1"/>
                <w:sz w:val="18"/>
              </w:rPr>
              <w:t xml:space="preserve"> es</w:t>
            </w:r>
          </w:p>
        </w:tc>
        <w:tc>
          <w:tcPr>
            <w:tcW w:w="855" w:type="dxa"/>
            <w:gridSpan w:val="3"/>
          </w:tcPr>
          <w:p w14:paraId="3530F426" w14:textId="77777777" w:rsidR="006500DE" w:rsidRPr="004A7191" w:rsidRDefault="004A7191">
            <w:pPr>
              <w:pStyle w:val="TableParagraph"/>
              <w:spacing w:before="69"/>
              <w:ind w:left="155"/>
              <w:rPr>
                <w:color w:val="000000" w:themeColor="text1"/>
                <w:sz w:val="18"/>
              </w:rPr>
            </w:pPr>
            <w:r w:rsidRPr="004A7191">
              <w:rPr>
                <w:color w:val="000000" w:themeColor="text1"/>
                <w:sz w:val="18"/>
              </w:rPr>
              <w:t>R, r</w:t>
            </w:r>
          </w:p>
        </w:tc>
      </w:tr>
      <w:tr w:rsidR="004A7191" w:rsidRPr="004A7191" w14:paraId="13FFB1C5" w14:textId="77777777" w:rsidTr="00D7016C">
        <w:trPr>
          <w:gridBefore w:val="1"/>
          <w:wBefore w:w="12" w:type="dxa"/>
          <w:trHeight w:val="763"/>
        </w:trPr>
        <w:tc>
          <w:tcPr>
            <w:tcW w:w="737" w:type="dxa"/>
            <w:gridSpan w:val="2"/>
          </w:tcPr>
          <w:p w14:paraId="241AA9FF" w14:textId="77777777" w:rsidR="006500DE" w:rsidRPr="004A7191" w:rsidRDefault="006500DE">
            <w:pPr>
              <w:pStyle w:val="TableParagraph"/>
              <w:rPr>
                <w:color w:val="000000" w:themeColor="text1"/>
                <w:sz w:val="18"/>
              </w:rPr>
            </w:pPr>
          </w:p>
        </w:tc>
        <w:tc>
          <w:tcPr>
            <w:tcW w:w="1210" w:type="dxa"/>
          </w:tcPr>
          <w:p w14:paraId="2DF8600C" w14:textId="77777777" w:rsidR="006500DE" w:rsidRPr="004A7191" w:rsidRDefault="006500DE">
            <w:pPr>
              <w:pStyle w:val="TableParagraph"/>
              <w:rPr>
                <w:color w:val="000000" w:themeColor="text1"/>
                <w:sz w:val="18"/>
              </w:rPr>
            </w:pPr>
          </w:p>
        </w:tc>
        <w:tc>
          <w:tcPr>
            <w:tcW w:w="1565" w:type="dxa"/>
            <w:gridSpan w:val="2"/>
          </w:tcPr>
          <w:p w14:paraId="2C897FFB" w14:textId="77777777" w:rsidR="006500DE" w:rsidRPr="004A7191" w:rsidRDefault="004A7191">
            <w:pPr>
              <w:pStyle w:val="TableParagraph"/>
              <w:spacing w:before="67"/>
              <w:ind w:left="152"/>
              <w:rPr>
                <w:color w:val="000000" w:themeColor="text1"/>
                <w:sz w:val="18"/>
              </w:rPr>
            </w:pPr>
            <w:r w:rsidRPr="004A7191">
              <w:rPr>
                <w:color w:val="000000" w:themeColor="text1"/>
                <w:sz w:val="18"/>
              </w:rPr>
              <w:t>Brown Hawk-owl</w:t>
            </w:r>
          </w:p>
        </w:tc>
        <w:tc>
          <w:tcPr>
            <w:tcW w:w="2005" w:type="dxa"/>
            <w:gridSpan w:val="4"/>
          </w:tcPr>
          <w:p w14:paraId="31FF8EEF" w14:textId="77777777" w:rsidR="006500DE" w:rsidRPr="004A7191" w:rsidRDefault="004A7191">
            <w:pPr>
              <w:pStyle w:val="TableParagraph"/>
              <w:spacing w:before="73" w:line="235" w:lineRule="auto"/>
              <w:ind w:left="167" w:right="834"/>
              <w:rPr>
                <w:rFonts w:ascii="Georgia"/>
                <w:i/>
                <w:color w:val="000000" w:themeColor="text1"/>
                <w:sz w:val="18"/>
              </w:rPr>
            </w:pPr>
            <w:proofErr w:type="spellStart"/>
            <w:r w:rsidRPr="004A7191">
              <w:rPr>
                <w:rFonts w:ascii="Georgia"/>
                <w:i/>
                <w:color w:val="000000" w:themeColor="text1"/>
                <w:sz w:val="18"/>
              </w:rPr>
              <w:t>Ninox</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scutulat</w:t>
            </w:r>
            <w:proofErr w:type="spellEnd"/>
            <w:r w:rsidRPr="004A7191">
              <w:rPr>
                <w:rFonts w:ascii="Georgia"/>
                <w:i/>
                <w:color w:val="000000" w:themeColor="text1"/>
                <w:sz w:val="18"/>
              </w:rPr>
              <w:t xml:space="preserve"> a</w:t>
            </w:r>
          </w:p>
        </w:tc>
        <w:tc>
          <w:tcPr>
            <w:tcW w:w="855" w:type="dxa"/>
            <w:gridSpan w:val="3"/>
          </w:tcPr>
          <w:p w14:paraId="341B3CFE" w14:textId="77777777" w:rsidR="006500DE" w:rsidRPr="004A7191" w:rsidRDefault="004A7191">
            <w:pPr>
              <w:pStyle w:val="TableParagraph"/>
              <w:spacing w:before="67"/>
              <w:ind w:left="155"/>
              <w:rPr>
                <w:color w:val="000000" w:themeColor="text1"/>
                <w:sz w:val="18"/>
              </w:rPr>
            </w:pPr>
            <w:r w:rsidRPr="004A7191">
              <w:rPr>
                <w:color w:val="000000" w:themeColor="text1"/>
                <w:sz w:val="18"/>
              </w:rPr>
              <w:t>R, C</w:t>
            </w:r>
          </w:p>
        </w:tc>
      </w:tr>
      <w:tr w:rsidR="004A7191" w:rsidRPr="004A7191" w14:paraId="3A20D81F" w14:textId="77777777" w:rsidTr="00D7016C">
        <w:trPr>
          <w:gridBefore w:val="1"/>
          <w:wBefore w:w="12" w:type="dxa"/>
          <w:trHeight w:val="360"/>
        </w:trPr>
        <w:tc>
          <w:tcPr>
            <w:tcW w:w="737" w:type="dxa"/>
            <w:gridSpan w:val="2"/>
          </w:tcPr>
          <w:p w14:paraId="53538FB5" w14:textId="77777777" w:rsidR="006500DE" w:rsidRPr="004A7191" w:rsidRDefault="004A7191">
            <w:pPr>
              <w:pStyle w:val="TableParagraph"/>
              <w:spacing w:before="58"/>
              <w:ind w:right="270"/>
              <w:jc w:val="right"/>
              <w:rPr>
                <w:color w:val="000000" w:themeColor="text1"/>
                <w:sz w:val="18"/>
              </w:rPr>
            </w:pPr>
            <w:r w:rsidRPr="004A7191">
              <w:rPr>
                <w:color w:val="000000" w:themeColor="text1"/>
                <w:sz w:val="18"/>
              </w:rPr>
              <w:t>10</w:t>
            </w:r>
          </w:p>
        </w:tc>
        <w:tc>
          <w:tcPr>
            <w:tcW w:w="1210" w:type="dxa"/>
          </w:tcPr>
          <w:p w14:paraId="47BCF4FC" w14:textId="77777777" w:rsidR="006500DE" w:rsidRPr="004A7191" w:rsidRDefault="004A7191">
            <w:pPr>
              <w:pStyle w:val="TableParagraph"/>
              <w:spacing w:before="58"/>
              <w:ind w:left="63" w:right="241"/>
              <w:jc w:val="center"/>
              <w:rPr>
                <w:color w:val="000000" w:themeColor="text1"/>
                <w:sz w:val="18"/>
              </w:rPr>
            </w:pPr>
            <w:r w:rsidRPr="004A7191">
              <w:rPr>
                <w:color w:val="000000" w:themeColor="text1"/>
                <w:sz w:val="18"/>
              </w:rPr>
              <w:t>Apodidae</w:t>
            </w:r>
          </w:p>
        </w:tc>
        <w:tc>
          <w:tcPr>
            <w:tcW w:w="1565" w:type="dxa"/>
            <w:gridSpan w:val="2"/>
          </w:tcPr>
          <w:p w14:paraId="370F4668" w14:textId="77777777" w:rsidR="006500DE" w:rsidRPr="004A7191" w:rsidRDefault="004A7191">
            <w:pPr>
              <w:pStyle w:val="TableParagraph"/>
              <w:spacing w:before="58"/>
              <w:ind w:left="152"/>
              <w:rPr>
                <w:color w:val="000000" w:themeColor="text1"/>
                <w:sz w:val="18"/>
              </w:rPr>
            </w:pPr>
            <w:r w:rsidRPr="004A7191">
              <w:rPr>
                <w:color w:val="000000" w:themeColor="text1"/>
                <w:sz w:val="18"/>
              </w:rPr>
              <w:t>House Swift</w:t>
            </w:r>
          </w:p>
        </w:tc>
        <w:tc>
          <w:tcPr>
            <w:tcW w:w="2005" w:type="dxa"/>
            <w:gridSpan w:val="4"/>
          </w:tcPr>
          <w:p w14:paraId="600CDBF8" w14:textId="77777777" w:rsidR="006500DE" w:rsidRPr="004A7191" w:rsidRDefault="004A7191">
            <w:pPr>
              <w:pStyle w:val="TableParagraph"/>
              <w:spacing w:before="81"/>
              <w:ind w:left="167"/>
              <w:rPr>
                <w:rFonts w:ascii="Georgia"/>
                <w:i/>
                <w:color w:val="000000" w:themeColor="text1"/>
                <w:sz w:val="18"/>
              </w:rPr>
            </w:pPr>
            <w:r w:rsidRPr="004A7191">
              <w:rPr>
                <w:rFonts w:ascii="Georgia"/>
                <w:i/>
                <w:color w:val="000000" w:themeColor="text1"/>
                <w:sz w:val="18"/>
              </w:rPr>
              <w:t xml:space="preserve">Apus </w:t>
            </w:r>
            <w:proofErr w:type="spellStart"/>
            <w:r w:rsidRPr="004A7191">
              <w:rPr>
                <w:rFonts w:ascii="Georgia"/>
                <w:i/>
                <w:color w:val="000000" w:themeColor="text1"/>
                <w:sz w:val="18"/>
              </w:rPr>
              <w:t>affinis</w:t>
            </w:r>
            <w:proofErr w:type="spellEnd"/>
          </w:p>
        </w:tc>
        <w:tc>
          <w:tcPr>
            <w:tcW w:w="855" w:type="dxa"/>
            <w:gridSpan w:val="3"/>
          </w:tcPr>
          <w:p w14:paraId="685FB147" w14:textId="77777777" w:rsidR="006500DE" w:rsidRPr="004A7191" w:rsidRDefault="004A7191">
            <w:pPr>
              <w:pStyle w:val="TableParagraph"/>
              <w:spacing w:before="58"/>
              <w:ind w:left="155"/>
              <w:rPr>
                <w:color w:val="000000" w:themeColor="text1"/>
                <w:sz w:val="18"/>
              </w:rPr>
            </w:pPr>
            <w:r w:rsidRPr="004A7191">
              <w:rPr>
                <w:color w:val="000000" w:themeColor="text1"/>
                <w:sz w:val="18"/>
              </w:rPr>
              <w:t>R, C</w:t>
            </w:r>
          </w:p>
        </w:tc>
      </w:tr>
      <w:tr w:rsidR="004A7191" w:rsidRPr="004A7191" w14:paraId="666B8DDE" w14:textId="77777777" w:rsidTr="00D7016C">
        <w:trPr>
          <w:gridBefore w:val="1"/>
          <w:wBefore w:w="12" w:type="dxa"/>
          <w:trHeight w:val="763"/>
        </w:trPr>
        <w:tc>
          <w:tcPr>
            <w:tcW w:w="737" w:type="dxa"/>
            <w:gridSpan w:val="2"/>
          </w:tcPr>
          <w:p w14:paraId="190FE33F" w14:textId="77777777" w:rsidR="006500DE" w:rsidRPr="004A7191" w:rsidRDefault="004A7191">
            <w:pPr>
              <w:pStyle w:val="TableParagraph"/>
              <w:spacing w:before="73"/>
              <w:ind w:right="283"/>
              <w:jc w:val="right"/>
              <w:rPr>
                <w:color w:val="000000" w:themeColor="text1"/>
                <w:sz w:val="18"/>
              </w:rPr>
            </w:pPr>
            <w:r w:rsidRPr="004A7191">
              <w:rPr>
                <w:color w:val="000000" w:themeColor="text1"/>
                <w:sz w:val="18"/>
              </w:rPr>
              <w:t>11</w:t>
            </w:r>
          </w:p>
        </w:tc>
        <w:tc>
          <w:tcPr>
            <w:tcW w:w="1210" w:type="dxa"/>
          </w:tcPr>
          <w:p w14:paraId="118DB464" w14:textId="77777777" w:rsidR="006500DE" w:rsidRPr="004A7191" w:rsidRDefault="004A7191">
            <w:pPr>
              <w:pStyle w:val="TableParagraph"/>
              <w:spacing w:before="73"/>
              <w:ind w:left="143" w:right="241"/>
              <w:jc w:val="center"/>
              <w:rPr>
                <w:color w:val="000000" w:themeColor="text1"/>
                <w:sz w:val="18"/>
              </w:rPr>
            </w:pPr>
            <w:proofErr w:type="spellStart"/>
            <w:r w:rsidRPr="004A7191">
              <w:rPr>
                <w:color w:val="000000" w:themeColor="text1"/>
                <w:sz w:val="18"/>
              </w:rPr>
              <w:t>Coraciidae</w:t>
            </w:r>
            <w:proofErr w:type="spellEnd"/>
          </w:p>
        </w:tc>
        <w:tc>
          <w:tcPr>
            <w:tcW w:w="1565" w:type="dxa"/>
            <w:gridSpan w:val="2"/>
          </w:tcPr>
          <w:p w14:paraId="044E2544" w14:textId="77777777" w:rsidR="006500DE" w:rsidRPr="004A7191" w:rsidRDefault="004A7191">
            <w:pPr>
              <w:pStyle w:val="TableParagraph"/>
              <w:spacing w:before="73"/>
              <w:ind w:left="152"/>
              <w:rPr>
                <w:color w:val="000000" w:themeColor="text1"/>
                <w:sz w:val="18"/>
              </w:rPr>
            </w:pPr>
            <w:r w:rsidRPr="004A7191">
              <w:rPr>
                <w:color w:val="000000" w:themeColor="text1"/>
                <w:sz w:val="18"/>
              </w:rPr>
              <w:t>Indian Roller</w:t>
            </w:r>
          </w:p>
        </w:tc>
        <w:tc>
          <w:tcPr>
            <w:tcW w:w="2005" w:type="dxa"/>
            <w:gridSpan w:val="4"/>
          </w:tcPr>
          <w:p w14:paraId="44F85960" w14:textId="77777777" w:rsidR="006500DE" w:rsidRPr="004A7191" w:rsidRDefault="004A7191">
            <w:pPr>
              <w:pStyle w:val="TableParagraph"/>
              <w:spacing w:before="80" w:line="235" w:lineRule="auto"/>
              <w:ind w:left="167" w:right="639"/>
              <w:rPr>
                <w:rFonts w:ascii="Georgia"/>
                <w:i/>
                <w:color w:val="000000" w:themeColor="text1"/>
                <w:sz w:val="18"/>
              </w:rPr>
            </w:pPr>
            <w:r w:rsidRPr="004A7191">
              <w:rPr>
                <w:rFonts w:ascii="Georgia"/>
                <w:i/>
                <w:color w:val="000000" w:themeColor="text1"/>
                <w:sz w:val="18"/>
              </w:rPr>
              <w:t xml:space="preserve">Coracias </w:t>
            </w:r>
            <w:proofErr w:type="spellStart"/>
            <w:r w:rsidRPr="004A7191">
              <w:rPr>
                <w:rFonts w:ascii="Georgia"/>
                <w:i/>
                <w:color w:val="000000" w:themeColor="text1"/>
                <w:sz w:val="18"/>
              </w:rPr>
              <w:t>benghalen</w:t>
            </w:r>
            <w:proofErr w:type="spellEnd"/>
            <w:r w:rsidRPr="004A7191">
              <w:rPr>
                <w:rFonts w:ascii="Georgia"/>
                <w:i/>
                <w:color w:val="000000" w:themeColor="text1"/>
                <w:sz w:val="18"/>
              </w:rPr>
              <w:t xml:space="preserve"> sis</w:t>
            </w:r>
          </w:p>
        </w:tc>
        <w:tc>
          <w:tcPr>
            <w:tcW w:w="855" w:type="dxa"/>
            <w:gridSpan w:val="3"/>
          </w:tcPr>
          <w:p w14:paraId="06899025" w14:textId="77777777" w:rsidR="006500DE" w:rsidRPr="004A7191" w:rsidRDefault="004A7191">
            <w:pPr>
              <w:pStyle w:val="TableParagraph"/>
              <w:spacing w:before="73"/>
              <w:ind w:left="155"/>
              <w:rPr>
                <w:color w:val="000000" w:themeColor="text1"/>
                <w:sz w:val="18"/>
              </w:rPr>
            </w:pPr>
            <w:r w:rsidRPr="004A7191">
              <w:rPr>
                <w:color w:val="000000" w:themeColor="text1"/>
                <w:sz w:val="18"/>
              </w:rPr>
              <w:t>R, C</w:t>
            </w:r>
          </w:p>
        </w:tc>
      </w:tr>
      <w:tr w:rsidR="004A7191" w:rsidRPr="004A7191" w14:paraId="596A4AE7" w14:textId="77777777" w:rsidTr="00D7016C">
        <w:trPr>
          <w:gridBefore w:val="1"/>
          <w:wBefore w:w="12" w:type="dxa"/>
          <w:trHeight w:val="271"/>
        </w:trPr>
        <w:tc>
          <w:tcPr>
            <w:tcW w:w="737" w:type="dxa"/>
            <w:gridSpan w:val="2"/>
            <w:tcBorders>
              <w:bottom w:val="nil"/>
            </w:tcBorders>
          </w:tcPr>
          <w:p w14:paraId="472E60DA" w14:textId="77777777" w:rsidR="006500DE" w:rsidRPr="004A7191" w:rsidRDefault="004A7191">
            <w:pPr>
              <w:pStyle w:val="TableParagraph"/>
              <w:spacing w:before="65" w:line="186" w:lineRule="exact"/>
              <w:ind w:right="270"/>
              <w:jc w:val="right"/>
              <w:rPr>
                <w:color w:val="000000" w:themeColor="text1"/>
                <w:sz w:val="18"/>
              </w:rPr>
            </w:pPr>
            <w:r w:rsidRPr="004A7191">
              <w:rPr>
                <w:color w:val="000000" w:themeColor="text1"/>
                <w:sz w:val="18"/>
              </w:rPr>
              <w:t>12</w:t>
            </w:r>
          </w:p>
        </w:tc>
        <w:tc>
          <w:tcPr>
            <w:tcW w:w="1210" w:type="dxa"/>
            <w:tcBorders>
              <w:bottom w:val="nil"/>
            </w:tcBorders>
          </w:tcPr>
          <w:p w14:paraId="594677EA" w14:textId="77777777" w:rsidR="006500DE" w:rsidRPr="004A7191" w:rsidRDefault="004A7191">
            <w:pPr>
              <w:pStyle w:val="TableParagraph"/>
              <w:spacing w:before="65" w:line="186" w:lineRule="exact"/>
              <w:ind w:left="143" w:right="151"/>
              <w:jc w:val="center"/>
              <w:rPr>
                <w:color w:val="000000" w:themeColor="text1"/>
                <w:sz w:val="18"/>
              </w:rPr>
            </w:pPr>
            <w:proofErr w:type="spellStart"/>
            <w:r w:rsidRPr="004A7191">
              <w:rPr>
                <w:color w:val="000000" w:themeColor="text1"/>
                <w:sz w:val="18"/>
              </w:rPr>
              <w:t>Alcedinidae</w:t>
            </w:r>
            <w:proofErr w:type="spellEnd"/>
          </w:p>
        </w:tc>
        <w:tc>
          <w:tcPr>
            <w:tcW w:w="1565" w:type="dxa"/>
            <w:gridSpan w:val="2"/>
            <w:tcBorders>
              <w:bottom w:val="nil"/>
            </w:tcBorders>
          </w:tcPr>
          <w:p w14:paraId="7F733B59" w14:textId="77777777" w:rsidR="006500DE" w:rsidRPr="004A7191" w:rsidRDefault="004A7191">
            <w:pPr>
              <w:pStyle w:val="TableParagraph"/>
              <w:spacing w:before="65" w:line="186" w:lineRule="exact"/>
              <w:ind w:left="152"/>
              <w:rPr>
                <w:color w:val="000000" w:themeColor="text1"/>
                <w:sz w:val="18"/>
              </w:rPr>
            </w:pPr>
            <w:r w:rsidRPr="004A7191">
              <w:rPr>
                <w:color w:val="000000" w:themeColor="text1"/>
                <w:sz w:val="18"/>
              </w:rPr>
              <w:t>White</w:t>
            </w:r>
          </w:p>
        </w:tc>
        <w:tc>
          <w:tcPr>
            <w:tcW w:w="2005" w:type="dxa"/>
            <w:gridSpan w:val="4"/>
            <w:tcBorders>
              <w:bottom w:val="nil"/>
            </w:tcBorders>
          </w:tcPr>
          <w:p w14:paraId="02B8C264" w14:textId="77777777" w:rsidR="006500DE" w:rsidRPr="004A7191" w:rsidRDefault="004A7191">
            <w:pPr>
              <w:pStyle w:val="TableParagraph"/>
              <w:spacing w:before="68" w:line="183" w:lineRule="exact"/>
              <w:ind w:left="167"/>
              <w:rPr>
                <w:rFonts w:ascii="Georgia"/>
                <w:i/>
                <w:color w:val="000000" w:themeColor="text1"/>
                <w:sz w:val="18"/>
              </w:rPr>
            </w:pPr>
            <w:proofErr w:type="spellStart"/>
            <w:r w:rsidRPr="004A7191">
              <w:rPr>
                <w:rFonts w:ascii="Georgia"/>
                <w:i/>
                <w:color w:val="000000" w:themeColor="text1"/>
                <w:sz w:val="18"/>
              </w:rPr>
              <w:t>Halycyo</w:t>
            </w:r>
            <w:proofErr w:type="spellEnd"/>
          </w:p>
        </w:tc>
        <w:tc>
          <w:tcPr>
            <w:tcW w:w="855" w:type="dxa"/>
            <w:gridSpan w:val="3"/>
            <w:tcBorders>
              <w:bottom w:val="nil"/>
            </w:tcBorders>
          </w:tcPr>
          <w:p w14:paraId="05062FF4" w14:textId="77777777" w:rsidR="006500DE" w:rsidRPr="004A7191" w:rsidRDefault="004A7191">
            <w:pPr>
              <w:pStyle w:val="TableParagraph"/>
              <w:spacing w:before="65" w:line="186" w:lineRule="exact"/>
              <w:ind w:left="155"/>
              <w:rPr>
                <w:color w:val="000000" w:themeColor="text1"/>
                <w:sz w:val="18"/>
              </w:rPr>
            </w:pPr>
            <w:r w:rsidRPr="004A7191">
              <w:rPr>
                <w:color w:val="000000" w:themeColor="text1"/>
                <w:sz w:val="18"/>
              </w:rPr>
              <w:t>R, C</w:t>
            </w:r>
          </w:p>
        </w:tc>
      </w:tr>
      <w:tr w:rsidR="004A7191" w:rsidRPr="004A7191" w14:paraId="21799419" w14:textId="77777777" w:rsidTr="00D7016C">
        <w:trPr>
          <w:gridBefore w:val="1"/>
          <w:wBefore w:w="12" w:type="dxa"/>
          <w:trHeight w:val="201"/>
        </w:trPr>
        <w:tc>
          <w:tcPr>
            <w:tcW w:w="737" w:type="dxa"/>
            <w:gridSpan w:val="2"/>
            <w:tcBorders>
              <w:top w:val="nil"/>
              <w:bottom w:val="nil"/>
            </w:tcBorders>
          </w:tcPr>
          <w:p w14:paraId="5DC877A4" w14:textId="77777777" w:rsidR="006500DE" w:rsidRPr="004A7191" w:rsidRDefault="006500DE">
            <w:pPr>
              <w:pStyle w:val="TableParagraph"/>
              <w:rPr>
                <w:color w:val="000000" w:themeColor="text1"/>
                <w:sz w:val="14"/>
              </w:rPr>
            </w:pPr>
          </w:p>
        </w:tc>
        <w:tc>
          <w:tcPr>
            <w:tcW w:w="1210" w:type="dxa"/>
            <w:tcBorders>
              <w:top w:val="nil"/>
              <w:bottom w:val="nil"/>
            </w:tcBorders>
          </w:tcPr>
          <w:p w14:paraId="6EA2C988" w14:textId="77777777" w:rsidR="006500DE" w:rsidRPr="004A7191" w:rsidRDefault="006500DE">
            <w:pPr>
              <w:pStyle w:val="TableParagraph"/>
              <w:rPr>
                <w:color w:val="000000" w:themeColor="text1"/>
                <w:sz w:val="14"/>
              </w:rPr>
            </w:pPr>
          </w:p>
        </w:tc>
        <w:tc>
          <w:tcPr>
            <w:tcW w:w="1565" w:type="dxa"/>
            <w:gridSpan w:val="2"/>
            <w:tcBorders>
              <w:top w:val="nil"/>
              <w:bottom w:val="nil"/>
            </w:tcBorders>
          </w:tcPr>
          <w:p w14:paraId="761A6961" w14:textId="77777777" w:rsidR="006500DE" w:rsidRPr="004A7191" w:rsidRDefault="004A7191">
            <w:pPr>
              <w:pStyle w:val="TableParagraph"/>
              <w:spacing w:line="181" w:lineRule="exact"/>
              <w:ind w:left="152"/>
              <w:rPr>
                <w:color w:val="000000" w:themeColor="text1"/>
                <w:sz w:val="18"/>
              </w:rPr>
            </w:pPr>
            <w:r w:rsidRPr="004A7191">
              <w:rPr>
                <w:color w:val="000000" w:themeColor="text1"/>
                <w:sz w:val="18"/>
              </w:rPr>
              <w:t>breasted</w:t>
            </w:r>
          </w:p>
        </w:tc>
        <w:tc>
          <w:tcPr>
            <w:tcW w:w="2005" w:type="dxa"/>
            <w:gridSpan w:val="4"/>
            <w:tcBorders>
              <w:top w:val="nil"/>
              <w:bottom w:val="nil"/>
            </w:tcBorders>
          </w:tcPr>
          <w:p w14:paraId="6E499B8E" w14:textId="77777777" w:rsidR="006500DE" w:rsidRPr="004A7191" w:rsidRDefault="004A7191">
            <w:pPr>
              <w:pStyle w:val="TableParagraph"/>
              <w:spacing w:line="181" w:lineRule="exact"/>
              <w:ind w:left="167"/>
              <w:rPr>
                <w:rFonts w:ascii="Georgia"/>
                <w:i/>
                <w:color w:val="000000" w:themeColor="text1"/>
                <w:sz w:val="18"/>
              </w:rPr>
            </w:pPr>
            <w:r w:rsidRPr="004A7191">
              <w:rPr>
                <w:rFonts w:ascii="Georgia"/>
                <w:i/>
                <w:color w:val="000000" w:themeColor="text1"/>
                <w:sz w:val="18"/>
              </w:rPr>
              <w:t>n</w:t>
            </w:r>
          </w:p>
        </w:tc>
        <w:tc>
          <w:tcPr>
            <w:tcW w:w="855" w:type="dxa"/>
            <w:gridSpan w:val="3"/>
            <w:tcBorders>
              <w:top w:val="nil"/>
              <w:bottom w:val="nil"/>
            </w:tcBorders>
          </w:tcPr>
          <w:p w14:paraId="18E19764" w14:textId="77777777" w:rsidR="006500DE" w:rsidRPr="004A7191" w:rsidRDefault="006500DE">
            <w:pPr>
              <w:pStyle w:val="TableParagraph"/>
              <w:rPr>
                <w:color w:val="000000" w:themeColor="text1"/>
                <w:sz w:val="14"/>
              </w:rPr>
            </w:pPr>
          </w:p>
        </w:tc>
      </w:tr>
      <w:tr w:rsidR="004A7191" w:rsidRPr="004A7191" w14:paraId="148C0985" w14:textId="77777777" w:rsidTr="00D7016C">
        <w:trPr>
          <w:gridBefore w:val="1"/>
          <w:wBefore w:w="12" w:type="dxa"/>
          <w:trHeight w:val="217"/>
        </w:trPr>
        <w:tc>
          <w:tcPr>
            <w:tcW w:w="737" w:type="dxa"/>
            <w:gridSpan w:val="2"/>
            <w:tcBorders>
              <w:top w:val="nil"/>
              <w:bottom w:val="nil"/>
            </w:tcBorders>
          </w:tcPr>
          <w:p w14:paraId="50334279" w14:textId="77777777" w:rsidR="006500DE" w:rsidRPr="004A7191" w:rsidRDefault="006500DE">
            <w:pPr>
              <w:pStyle w:val="TableParagraph"/>
              <w:rPr>
                <w:color w:val="000000" w:themeColor="text1"/>
                <w:sz w:val="14"/>
              </w:rPr>
            </w:pPr>
          </w:p>
        </w:tc>
        <w:tc>
          <w:tcPr>
            <w:tcW w:w="1210" w:type="dxa"/>
            <w:tcBorders>
              <w:top w:val="nil"/>
              <w:bottom w:val="nil"/>
            </w:tcBorders>
          </w:tcPr>
          <w:p w14:paraId="5989E90F" w14:textId="77777777" w:rsidR="006500DE" w:rsidRPr="004A7191" w:rsidRDefault="006500DE">
            <w:pPr>
              <w:pStyle w:val="TableParagraph"/>
              <w:rPr>
                <w:color w:val="000000" w:themeColor="text1"/>
                <w:sz w:val="14"/>
              </w:rPr>
            </w:pPr>
          </w:p>
        </w:tc>
        <w:tc>
          <w:tcPr>
            <w:tcW w:w="1565" w:type="dxa"/>
            <w:gridSpan w:val="2"/>
            <w:tcBorders>
              <w:top w:val="nil"/>
              <w:bottom w:val="nil"/>
            </w:tcBorders>
          </w:tcPr>
          <w:p w14:paraId="1ABEBAC5" w14:textId="77777777" w:rsidR="006500DE" w:rsidRPr="004A7191" w:rsidRDefault="004A7191">
            <w:pPr>
              <w:pStyle w:val="TableParagraph"/>
              <w:spacing w:line="198" w:lineRule="exact"/>
              <w:ind w:left="152"/>
              <w:rPr>
                <w:color w:val="000000" w:themeColor="text1"/>
                <w:sz w:val="18"/>
              </w:rPr>
            </w:pPr>
            <w:r w:rsidRPr="004A7191">
              <w:rPr>
                <w:color w:val="000000" w:themeColor="text1"/>
                <w:sz w:val="18"/>
              </w:rPr>
              <w:t>Kingfisher</w:t>
            </w:r>
          </w:p>
        </w:tc>
        <w:tc>
          <w:tcPr>
            <w:tcW w:w="2005" w:type="dxa"/>
            <w:gridSpan w:val="4"/>
            <w:tcBorders>
              <w:top w:val="nil"/>
              <w:bottom w:val="nil"/>
            </w:tcBorders>
          </w:tcPr>
          <w:p w14:paraId="220FD4A3" w14:textId="77777777" w:rsidR="006500DE" w:rsidRPr="004A7191" w:rsidRDefault="004A7191">
            <w:pPr>
              <w:pStyle w:val="TableParagraph"/>
              <w:spacing w:before="15" w:line="182" w:lineRule="exact"/>
              <w:ind w:left="167"/>
              <w:rPr>
                <w:rFonts w:ascii="Georgia"/>
                <w:i/>
                <w:color w:val="000000" w:themeColor="text1"/>
                <w:sz w:val="18"/>
              </w:rPr>
            </w:pPr>
            <w:proofErr w:type="spellStart"/>
            <w:r w:rsidRPr="004A7191">
              <w:rPr>
                <w:rFonts w:ascii="Georgia"/>
                <w:i/>
                <w:color w:val="000000" w:themeColor="text1"/>
                <w:sz w:val="18"/>
              </w:rPr>
              <w:t>smyrens</w:t>
            </w:r>
            <w:proofErr w:type="spellEnd"/>
          </w:p>
        </w:tc>
        <w:tc>
          <w:tcPr>
            <w:tcW w:w="855" w:type="dxa"/>
            <w:gridSpan w:val="3"/>
            <w:tcBorders>
              <w:top w:val="nil"/>
              <w:bottom w:val="nil"/>
            </w:tcBorders>
          </w:tcPr>
          <w:p w14:paraId="545D261D" w14:textId="77777777" w:rsidR="006500DE" w:rsidRPr="004A7191" w:rsidRDefault="006500DE">
            <w:pPr>
              <w:pStyle w:val="TableParagraph"/>
              <w:rPr>
                <w:color w:val="000000" w:themeColor="text1"/>
                <w:sz w:val="14"/>
              </w:rPr>
            </w:pPr>
          </w:p>
        </w:tc>
      </w:tr>
      <w:tr w:rsidR="006500DE" w:rsidRPr="004A7191" w14:paraId="47938456" w14:textId="77777777" w:rsidTr="00D7016C">
        <w:trPr>
          <w:gridBefore w:val="1"/>
          <w:wBefore w:w="12" w:type="dxa"/>
          <w:trHeight w:val="274"/>
        </w:trPr>
        <w:tc>
          <w:tcPr>
            <w:tcW w:w="737" w:type="dxa"/>
            <w:gridSpan w:val="2"/>
            <w:tcBorders>
              <w:top w:val="nil"/>
            </w:tcBorders>
          </w:tcPr>
          <w:p w14:paraId="5B55E4C5" w14:textId="77777777" w:rsidR="006500DE" w:rsidRPr="004A7191" w:rsidRDefault="006500DE">
            <w:pPr>
              <w:pStyle w:val="TableParagraph"/>
              <w:rPr>
                <w:color w:val="000000" w:themeColor="text1"/>
                <w:sz w:val="18"/>
              </w:rPr>
            </w:pPr>
          </w:p>
        </w:tc>
        <w:tc>
          <w:tcPr>
            <w:tcW w:w="1210" w:type="dxa"/>
            <w:tcBorders>
              <w:top w:val="nil"/>
            </w:tcBorders>
          </w:tcPr>
          <w:p w14:paraId="09362EEA" w14:textId="77777777" w:rsidR="006500DE" w:rsidRPr="004A7191" w:rsidRDefault="006500DE">
            <w:pPr>
              <w:pStyle w:val="TableParagraph"/>
              <w:rPr>
                <w:color w:val="000000" w:themeColor="text1"/>
                <w:sz w:val="18"/>
              </w:rPr>
            </w:pPr>
          </w:p>
        </w:tc>
        <w:tc>
          <w:tcPr>
            <w:tcW w:w="1565" w:type="dxa"/>
            <w:gridSpan w:val="2"/>
            <w:tcBorders>
              <w:top w:val="nil"/>
            </w:tcBorders>
          </w:tcPr>
          <w:p w14:paraId="7EB27636" w14:textId="77777777" w:rsidR="006500DE" w:rsidRPr="004A7191" w:rsidRDefault="006500DE">
            <w:pPr>
              <w:pStyle w:val="TableParagraph"/>
              <w:rPr>
                <w:color w:val="000000" w:themeColor="text1"/>
                <w:sz w:val="18"/>
              </w:rPr>
            </w:pPr>
          </w:p>
        </w:tc>
        <w:tc>
          <w:tcPr>
            <w:tcW w:w="2005" w:type="dxa"/>
            <w:gridSpan w:val="4"/>
            <w:tcBorders>
              <w:top w:val="nil"/>
            </w:tcBorders>
          </w:tcPr>
          <w:p w14:paraId="1F6DE018" w14:textId="77777777" w:rsidR="006500DE" w:rsidRPr="004A7191" w:rsidRDefault="004A7191">
            <w:pPr>
              <w:pStyle w:val="TableParagraph"/>
              <w:spacing w:line="202" w:lineRule="exact"/>
              <w:ind w:left="167"/>
              <w:rPr>
                <w:rFonts w:ascii="Georgia"/>
                <w:i/>
                <w:color w:val="000000" w:themeColor="text1"/>
                <w:sz w:val="18"/>
              </w:rPr>
            </w:pPr>
            <w:r w:rsidRPr="004A7191">
              <w:rPr>
                <w:rFonts w:ascii="Georgia"/>
                <w:i/>
                <w:color w:val="000000" w:themeColor="text1"/>
                <w:sz w:val="18"/>
              </w:rPr>
              <w:t>is</w:t>
            </w:r>
          </w:p>
        </w:tc>
        <w:tc>
          <w:tcPr>
            <w:tcW w:w="855" w:type="dxa"/>
            <w:gridSpan w:val="3"/>
            <w:tcBorders>
              <w:top w:val="nil"/>
            </w:tcBorders>
          </w:tcPr>
          <w:p w14:paraId="553AB08A" w14:textId="77777777" w:rsidR="006500DE" w:rsidRPr="004A7191" w:rsidRDefault="006500DE">
            <w:pPr>
              <w:pStyle w:val="TableParagraph"/>
              <w:rPr>
                <w:color w:val="000000" w:themeColor="text1"/>
                <w:sz w:val="18"/>
              </w:rPr>
            </w:pPr>
          </w:p>
        </w:tc>
      </w:tr>
      <w:tr w:rsidR="004A7191" w:rsidRPr="004A7191" w14:paraId="77863251" w14:textId="77777777" w:rsidTr="00D7016C">
        <w:trPr>
          <w:trHeight w:val="552"/>
        </w:trPr>
        <w:tc>
          <w:tcPr>
            <w:tcW w:w="709" w:type="dxa"/>
            <w:gridSpan w:val="2"/>
          </w:tcPr>
          <w:p w14:paraId="0148A7CB" w14:textId="77777777" w:rsidR="006500DE" w:rsidRPr="004A7191" w:rsidRDefault="006500DE">
            <w:pPr>
              <w:pStyle w:val="TableParagraph"/>
              <w:rPr>
                <w:color w:val="000000" w:themeColor="text1"/>
                <w:sz w:val="18"/>
              </w:rPr>
            </w:pPr>
          </w:p>
        </w:tc>
        <w:tc>
          <w:tcPr>
            <w:tcW w:w="1276" w:type="dxa"/>
            <w:gridSpan w:val="3"/>
          </w:tcPr>
          <w:p w14:paraId="5B59D456" w14:textId="77777777" w:rsidR="006500DE" w:rsidRPr="004A7191" w:rsidRDefault="006500DE">
            <w:pPr>
              <w:pStyle w:val="TableParagraph"/>
              <w:rPr>
                <w:color w:val="000000" w:themeColor="text1"/>
                <w:sz w:val="18"/>
              </w:rPr>
            </w:pPr>
          </w:p>
        </w:tc>
        <w:tc>
          <w:tcPr>
            <w:tcW w:w="1559" w:type="dxa"/>
            <w:gridSpan w:val="2"/>
          </w:tcPr>
          <w:p w14:paraId="2033CCEC" w14:textId="77777777" w:rsidR="006500DE" w:rsidRPr="004A7191" w:rsidRDefault="004A7191">
            <w:pPr>
              <w:pStyle w:val="TableParagraph"/>
              <w:spacing w:before="75" w:line="232" w:lineRule="auto"/>
              <w:ind w:left="170" w:right="234"/>
              <w:rPr>
                <w:color w:val="000000" w:themeColor="text1"/>
                <w:sz w:val="18"/>
              </w:rPr>
            </w:pPr>
            <w:r w:rsidRPr="004A7191">
              <w:rPr>
                <w:color w:val="000000" w:themeColor="text1"/>
                <w:sz w:val="18"/>
              </w:rPr>
              <w:t>Common King- fisher</w:t>
            </w:r>
          </w:p>
        </w:tc>
        <w:tc>
          <w:tcPr>
            <w:tcW w:w="1951" w:type="dxa"/>
            <w:gridSpan w:val="2"/>
          </w:tcPr>
          <w:p w14:paraId="7E494B54" w14:textId="77777777" w:rsidR="006500DE" w:rsidRPr="004A7191" w:rsidRDefault="004A7191">
            <w:pPr>
              <w:pStyle w:val="TableParagraph"/>
              <w:spacing w:before="73"/>
              <w:ind w:left="165"/>
              <w:rPr>
                <w:rFonts w:ascii="Georgia"/>
                <w:i/>
                <w:color w:val="000000" w:themeColor="text1"/>
                <w:sz w:val="18"/>
              </w:rPr>
            </w:pPr>
            <w:proofErr w:type="spellStart"/>
            <w:r w:rsidRPr="004A7191">
              <w:rPr>
                <w:rFonts w:ascii="Georgia"/>
                <w:i/>
                <w:color w:val="000000" w:themeColor="text1"/>
                <w:sz w:val="18"/>
              </w:rPr>
              <w:t>Alcedo</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atthis</w:t>
            </w:r>
            <w:proofErr w:type="spellEnd"/>
          </w:p>
        </w:tc>
        <w:tc>
          <w:tcPr>
            <w:tcW w:w="889" w:type="dxa"/>
            <w:gridSpan w:val="4"/>
          </w:tcPr>
          <w:p w14:paraId="5CDBCE4C" w14:textId="77777777" w:rsidR="006500DE" w:rsidRPr="004A7191" w:rsidRDefault="004A7191">
            <w:pPr>
              <w:pStyle w:val="TableParagraph"/>
              <w:spacing w:before="70"/>
              <w:ind w:left="153"/>
              <w:rPr>
                <w:color w:val="000000" w:themeColor="text1"/>
                <w:sz w:val="18"/>
              </w:rPr>
            </w:pPr>
            <w:r w:rsidRPr="004A7191">
              <w:rPr>
                <w:color w:val="000000" w:themeColor="text1"/>
                <w:sz w:val="18"/>
              </w:rPr>
              <w:t>R, C</w:t>
            </w:r>
          </w:p>
        </w:tc>
      </w:tr>
      <w:tr w:rsidR="004A7191" w:rsidRPr="004A7191" w14:paraId="2C6A9D0E" w14:textId="77777777" w:rsidTr="00D7016C">
        <w:trPr>
          <w:trHeight w:val="952"/>
        </w:trPr>
        <w:tc>
          <w:tcPr>
            <w:tcW w:w="709" w:type="dxa"/>
            <w:gridSpan w:val="2"/>
          </w:tcPr>
          <w:p w14:paraId="72453F2A"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13</w:t>
            </w:r>
          </w:p>
        </w:tc>
        <w:tc>
          <w:tcPr>
            <w:tcW w:w="1276" w:type="dxa"/>
            <w:gridSpan w:val="3"/>
          </w:tcPr>
          <w:p w14:paraId="65952445" w14:textId="77777777" w:rsidR="006500DE" w:rsidRPr="004A7191" w:rsidRDefault="004A7191">
            <w:pPr>
              <w:pStyle w:val="TableParagraph"/>
              <w:spacing w:before="73"/>
              <w:ind w:left="160"/>
              <w:rPr>
                <w:color w:val="000000" w:themeColor="text1"/>
                <w:sz w:val="18"/>
              </w:rPr>
            </w:pPr>
            <w:proofErr w:type="spellStart"/>
            <w:r w:rsidRPr="004A7191">
              <w:rPr>
                <w:color w:val="000000" w:themeColor="text1"/>
                <w:sz w:val="18"/>
              </w:rPr>
              <w:t>Meropidae</w:t>
            </w:r>
            <w:proofErr w:type="spellEnd"/>
          </w:p>
        </w:tc>
        <w:tc>
          <w:tcPr>
            <w:tcW w:w="1559" w:type="dxa"/>
            <w:gridSpan w:val="2"/>
          </w:tcPr>
          <w:p w14:paraId="259D4834" w14:textId="77777777" w:rsidR="006500DE" w:rsidRPr="004A7191" w:rsidRDefault="004A7191">
            <w:pPr>
              <w:pStyle w:val="TableParagraph"/>
              <w:spacing w:before="78" w:line="232" w:lineRule="auto"/>
              <w:ind w:left="170" w:right="987"/>
              <w:rPr>
                <w:color w:val="000000" w:themeColor="text1"/>
                <w:sz w:val="18"/>
              </w:rPr>
            </w:pPr>
            <w:r w:rsidRPr="004A7191">
              <w:rPr>
                <w:color w:val="000000" w:themeColor="text1"/>
                <w:sz w:val="18"/>
              </w:rPr>
              <w:t>Blue- tailed Bee- eater</w:t>
            </w:r>
          </w:p>
        </w:tc>
        <w:tc>
          <w:tcPr>
            <w:tcW w:w="1951" w:type="dxa"/>
            <w:gridSpan w:val="2"/>
          </w:tcPr>
          <w:p w14:paraId="1DE7C444" w14:textId="77777777" w:rsidR="006500DE" w:rsidRPr="004A7191" w:rsidRDefault="004A7191">
            <w:pPr>
              <w:pStyle w:val="TableParagraph"/>
              <w:spacing w:before="79" w:line="235" w:lineRule="auto"/>
              <w:ind w:left="165" w:right="874"/>
              <w:jc w:val="both"/>
              <w:rPr>
                <w:rFonts w:ascii="Georgia"/>
                <w:i/>
                <w:color w:val="000000" w:themeColor="text1"/>
                <w:sz w:val="18"/>
              </w:rPr>
            </w:pPr>
            <w:proofErr w:type="spellStart"/>
            <w:r w:rsidRPr="004A7191">
              <w:rPr>
                <w:rFonts w:ascii="Georgia"/>
                <w:i/>
                <w:color w:val="000000" w:themeColor="text1"/>
                <w:sz w:val="18"/>
              </w:rPr>
              <w:t>Merops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philippi</w:t>
            </w:r>
            <w:proofErr w:type="spellEnd"/>
            <w:r w:rsidRPr="004A7191">
              <w:rPr>
                <w:rFonts w:ascii="Georgia"/>
                <w:i/>
                <w:color w:val="000000" w:themeColor="text1"/>
                <w:sz w:val="18"/>
              </w:rPr>
              <w:t xml:space="preserve"> nus</w:t>
            </w:r>
          </w:p>
        </w:tc>
        <w:tc>
          <w:tcPr>
            <w:tcW w:w="889" w:type="dxa"/>
            <w:gridSpan w:val="4"/>
          </w:tcPr>
          <w:p w14:paraId="5F612238" w14:textId="77777777" w:rsidR="006500DE" w:rsidRPr="004A7191" w:rsidRDefault="004A7191">
            <w:pPr>
              <w:pStyle w:val="TableParagraph"/>
              <w:spacing w:before="73"/>
              <w:ind w:left="153"/>
              <w:rPr>
                <w:color w:val="000000" w:themeColor="text1"/>
                <w:sz w:val="18"/>
              </w:rPr>
            </w:pPr>
            <w:r w:rsidRPr="004A7191">
              <w:rPr>
                <w:color w:val="000000" w:themeColor="text1"/>
                <w:sz w:val="18"/>
              </w:rPr>
              <w:t>R, C</w:t>
            </w:r>
          </w:p>
        </w:tc>
      </w:tr>
      <w:tr w:rsidR="004A7191" w:rsidRPr="004A7191" w14:paraId="6291DEF3" w14:textId="77777777" w:rsidTr="00D7016C">
        <w:trPr>
          <w:trHeight w:val="360"/>
        </w:trPr>
        <w:tc>
          <w:tcPr>
            <w:tcW w:w="709" w:type="dxa"/>
            <w:gridSpan w:val="2"/>
          </w:tcPr>
          <w:p w14:paraId="1117EC58"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14</w:t>
            </w:r>
          </w:p>
        </w:tc>
        <w:tc>
          <w:tcPr>
            <w:tcW w:w="1276" w:type="dxa"/>
            <w:gridSpan w:val="3"/>
          </w:tcPr>
          <w:p w14:paraId="5DD29FAB" w14:textId="77777777" w:rsidR="006500DE" w:rsidRPr="004A7191" w:rsidRDefault="004A7191">
            <w:pPr>
              <w:pStyle w:val="TableParagraph"/>
              <w:spacing w:before="55"/>
              <w:ind w:left="160"/>
              <w:rPr>
                <w:color w:val="000000" w:themeColor="text1"/>
                <w:sz w:val="18"/>
              </w:rPr>
            </w:pPr>
            <w:proofErr w:type="spellStart"/>
            <w:r w:rsidRPr="004A7191">
              <w:rPr>
                <w:color w:val="000000" w:themeColor="text1"/>
                <w:sz w:val="18"/>
              </w:rPr>
              <w:t>Upupidae</w:t>
            </w:r>
            <w:proofErr w:type="spellEnd"/>
          </w:p>
        </w:tc>
        <w:tc>
          <w:tcPr>
            <w:tcW w:w="1559" w:type="dxa"/>
            <w:gridSpan w:val="2"/>
          </w:tcPr>
          <w:p w14:paraId="744449B2" w14:textId="77777777" w:rsidR="006500DE" w:rsidRPr="004A7191" w:rsidRDefault="004A7191">
            <w:pPr>
              <w:pStyle w:val="TableParagraph"/>
              <w:spacing w:before="55"/>
              <w:ind w:left="170"/>
              <w:rPr>
                <w:color w:val="000000" w:themeColor="text1"/>
                <w:sz w:val="18"/>
              </w:rPr>
            </w:pPr>
            <w:r w:rsidRPr="004A7191">
              <w:rPr>
                <w:color w:val="000000" w:themeColor="text1"/>
                <w:sz w:val="18"/>
              </w:rPr>
              <w:t>Hoopoe</w:t>
            </w:r>
          </w:p>
        </w:tc>
        <w:tc>
          <w:tcPr>
            <w:tcW w:w="1951" w:type="dxa"/>
            <w:gridSpan w:val="2"/>
          </w:tcPr>
          <w:p w14:paraId="7ACC250D" w14:textId="77777777" w:rsidR="006500DE" w:rsidRPr="004A7191" w:rsidRDefault="004A7191">
            <w:pPr>
              <w:pStyle w:val="TableParagraph"/>
              <w:spacing w:before="78"/>
              <w:ind w:left="165"/>
              <w:rPr>
                <w:rFonts w:ascii="Georgia"/>
                <w:i/>
                <w:color w:val="000000" w:themeColor="text1"/>
                <w:sz w:val="18"/>
              </w:rPr>
            </w:pPr>
            <w:r w:rsidRPr="004A7191">
              <w:rPr>
                <w:rFonts w:ascii="Georgia"/>
                <w:i/>
                <w:color w:val="000000" w:themeColor="text1"/>
                <w:sz w:val="18"/>
              </w:rPr>
              <w:t xml:space="preserve">Upupa </w:t>
            </w:r>
            <w:proofErr w:type="spellStart"/>
            <w:r w:rsidRPr="004A7191">
              <w:rPr>
                <w:rFonts w:ascii="Georgia"/>
                <w:i/>
                <w:color w:val="000000" w:themeColor="text1"/>
                <w:sz w:val="18"/>
              </w:rPr>
              <w:t>epops</w:t>
            </w:r>
            <w:proofErr w:type="spellEnd"/>
          </w:p>
        </w:tc>
        <w:tc>
          <w:tcPr>
            <w:tcW w:w="889" w:type="dxa"/>
            <w:gridSpan w:val="4"/>
          </w:tcPr>
          <w:p w14:paraId="04B65970" w14:textId="77777777" w:rsidR="006500DE" w:rsidRPr="004A7191" w:rsidRDefault="004A7191">
            <w:pPr>
              <w:pStyle w:val="TableParagraph"/>
              <w:spacing w:before="55"/>
              <w:ind w:left="153"/>
              <w:rPr>
                <w:color w:val="000000" w:themeColor="text1"/>
                <w:sz w:val="18"/>
              </w:rPr>
            </w:pPr>
            <w:r w:rsidRPr="004A7191">
              <w:rPr>
                <w:color w:val="000000" w:themeColor="text1"/>
                <w:sz w:val="18"/>
              </w:rPr>
              <w:t>R, C</w:t>
            </w:r>
          </w:p>
        </w:tc>
      </w:tr>
      <w:tr w:rsidR="004A7191" w:rsidRPr="004A7191" w14:paraId="5FC191A3" w14:textId="77777777" w:rsidTr="00D7016C">
        <w:trPr>
          <w:trHeight w:val="763"/>
        </w:trPr>
        <w:tc>
          <w:tcPr>
            <w:tcW w:w="709" w:type="dxa"/>
            <w:gridSpan w:val="2"/>
          </w:tcPr>
          <w:p w14:paraId="1122F223"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15</w:t>
            </w:r>
          </w:p>
        </w:tc>
        <w:tc>
          <w:tcPr>
            <w:tcW w:w="1276" w:type="dxa"/>
            <w:gridSpan w:val="3"/>
          </w:tcPr>
          <w:p w14:paraId="04AFE4BD" w14:textId="77777777" w:rsidR="006500DE" w:rsidRPr="004A7191" w:rsidRDefault="004A7191">
            <w:pPr>
              <w:pStyle w:val="TableParagraph"/>
              <w:spacing w:before="70"/>
              <w:ind w:left="160"/>
              <w:rPr>
                <w:color w:val="000000" w:themeColor="text1"/>
                <w:sz w:val="18"/>
              </w:rPr>
            </w:pPr>
            <w:proofErr w:type="spellStart"/>
            <w:r w:rsidRPr="004A7191">
              <w:rPr>
                <w:color w:val="000000" w:themeColor="text1"/>
                <w:sz w:val="18"/>
              </w:rPr>
              <w:t>Bucerotidae</w:t>
            </w:r>
            <w:proofErr w:type="spellEnd"/>
          </w:p>
        </w:tc>
        <w:tc>
          <w:tcPr>
            <w:tcW w:w="1559" w:type="dxa"/>
            <w:gridSpan w:val="2"/>
          </w:tcPr>
          <w:p w14:paraId="6AE6C6BA" w14:textId="77777777" w:rsidR="006500DE" w:rsidRPr="004A7191" w:rsidRDefault="004A7191">
            <w:pPr>
              <w:pStyle w:val="TableParagraph"/>
              <w:spacing w:before="75" w:line="232" w:lineRule="auto"/>
              <w:ind w:left="170" w:right="415"/>
              <w:rPr>
                <w:color w:val="000000" w:themeColor="text1"/>
                <w:sz w:val="18"/>
              </w:rPr>
            </w:pPr>
            <w:r w:rsidRPr="004A7191">
              <w:rPr>
                <w:color w:val="000000" w:themeColor="text1"/>
                <w:sz w:val="18"/>
              </w:rPr>
              <w:t>Oriental Pied Hornbill</w:t>
            </w:r>
          </w:p>
        </w:tc>
        <w:tc>
          <w:tcPr>
            <w:tcW w:w="1951" w:type="dxa"/>
            <w:gridSpan w:val="2"/>
          </w:tcPr>
          <w:p w14:paraId="3262C3E2" w14:textId="77777777" w:rsidR="006500DE" w:rsidRPr="004A7191" w:rsidRDefault="004A7191">
            <w:pPr>
              <w:pStyle w:val="TableParagraph"/>
              <w:spacing w:before="77" w:line="235" w:lineRule="auto"/>
              <w:ind w:left="165" w:right="645"/>
              <w:rPr>
                <w:rFonts w:ascii="Georgia"/>
                <w:i/>
                <w:color w:val="000000" w:themeColor="text1"/>
                <w:sz w:val="18"/>
              </w:rPr>
            </w:pPr>
            <w:proofErr w:type="spellStart"/>
            <w:r w:rsidRPr="004A7191">
              <w:rPr>
                <w:rFonts w:ascii="Georgia"/>
                <w:i/>
                <w:color w:val="000000" w:themeColor="text1"/>
                <w:sz w:val="18"/>
              </w:rPr>
              <w:t>Anthracoc</w:t>
            </w:r>
            <w:proofErr w:type="spellEnd"/>
            <w:r w:rsidRPr="004A7191">
              <w:rPr>
                <w:rFonts w:ascii="Georgia"/>
                <w:i/>
                <w:color w:val="000000" w:themeColor="text1"/>
                <w:sz w:val="18"/>
              </w:rPr>
              <w:t xml:space="preserve"> eros </w:t>
            </w:r>
            <w:proofErr w:type="spellStart"/>
            <w:r w:rsidRPr="004A7191">
              <w:rPr>
                <w:rFonts w:ascii="Georgia"/>
                <w:i/>
                <w:color w:val="000000" w:themeColor="text1"/>
                <w:sz w:val="18"/>
              </w:rPr>
              <w:t>albrostris</w:t>
            </w:r>
            <w:proofErr w:type="spellEnd"/>
          </w:p>
        </w:tc>
        <w:tc>
          <w:tcPr>
            <w:tcW w:w="889" w:type="dxa"/>
            <w:gridSpan w:val="4"/>
          </w:tcPr>
          <w:p w14:paraId="120187C0" w14:textId="77777777" w:rsidR="006500DE" w:rsidRPr="004A7191" w:rsidRDefault="004A7191">
            <w:pPr>
              <w:pStyle w:val="TableParagraph"/>
              <w:spacing w:before="70"/>
              <w:ind w:left="153"/>
              <w:rPr>
                <w:color w:val="000000" w:themeColor="text1"/>
                <w:sz w:val="18"/>
              </w:rPr>
            </w:pPr>
            <w:r w:rsidRPr="004A7191">
              <w:rPr>
                <w:color w:val="000000" w:themeColor="text1"/>
                <w:sz w:val="18"/>
              </w:rPr>
              <w:t>R, C</w:t>
            </w:r>
          </w:p>
        </w:tc>
      </w:tr>
      <w:tr w:rsidR="004A7191" w:rsidRPr="004A7191" w14:paraId="3ACC6D8F" w14:textId="77777777" w:rsidTr="00D7016C">
        <w:trPr>
          <w:trHeight w:val="561"/>
        </w:trPr>
        <w:tc>
          <w:tcPr>
            <w:tcW w:w="709" w:type="dxa"/>
            <w:gridSpan w:val="2"/>
          </w:tcPr>
          <w:p w14:paraId="1FFCFF98" w14:textId="77777777" w:rsidR="006500DE" w:rsidRPr="004A7191" w:rsidRDefault="006500DE">
            <w:pPr>
              <w:pStyle w:val="TableParagraph"/>
              <w:rPr>
                <w:color w:val="000000" w:themeColor="text1"/>
                <w:sz w:val="18"/>
              </w:rPr>
            </w:pPr>
          </w:p>
        </w:tc>
        <w:tc>
          <w:tcPr>
            <w:tcW w:w="1276" w:type="dxa"/>
            <w:gridSpan w:val="3"/>
          </w:tcPr>
          <w:p w14:paraId="47E63AD7" w14:textId="77777777" w:rsidR="006500DE" w:rsidRPr="004A7191" w:rsidRDefault="006500DE">
            <w:pPr>
              <w:pStyle w:val="TableParagraph"/>
              <w:rPr>
                <w:color w:val="000000" w:themeColor="text1"/>
                <w:sz w:val="18"/>
              </w:rPr>
            </w:pPr>
          </w:p>
        </w:tc>
        <w:tc>
          <w:tcPr>
            <w:tcW w:w="1559" w:type="dxa"/>
            <w:gridSpan w:val="2"/>
          </w:tcPr>
          <w:p w14:paraId="666C3507" w14:textId="77777777" w:rsidR="006500DE" w:rsidRPr="004A7191" w:rsidRDefault="004A7191">
            <w:pPr>
              <w:pStyle w:val="TableParagraph"/>
              <w:spacing w:before="62"/>
              <w:ind w:left="170"/>
              <w:rPr>
                <w:color w:val="000000" w:themeColor="text1"/>
                <w:sz w:val="18"/>
              </w:rPr>
            </w:pPr>
            <w:r w:rsidRPr="004A7191">
              <w:rPr>
                <w:color w:val="000000" w:themeColor="text1"/>
                <w:sz w:val="18"/>
              </w:rPr>
              <w:t>Great Hornbill</w:t>
            </w:r>
          </w:p>
        </w:tc>
        <w:tc>
          <w:tcPr>
            <w:tcW w:w="1951" w:type="dxa"/>
            <w:gridSpan w:val="2"/>
          </w:tcPr>
          <w:p w14:paraId="603B2F19" w14:textId="77777777" w:rsidR="006500DE" w:rsidRPr="004A7191" w:rsidRDefault="004A7191">
            <w:pPr>
              <w:pStyle w:val="TableParagraph"/>
              <w:spacing w:before="88" w:line="235" w:lineRule="auto"/>
              <w:ind w:left="165" w:right="830"/>
              <w:rPr>
                <w:rFonts w:ascii="Georgia"/>
                <w:i/>
                <w:color w:val="000000" w:themeColor="text1"/>
                <w:sz w:val="18"/>
              </w:rPr>
            </w:pPr>
            <w:proofErr w:type="spellStart"/>
            <w:r w:rsidRPr="004A7191">
              <w:rPr>
                <w:rFonts w:ascii="Georgia"/>
                <w:i/>
                <w:color w:val="000000" w:themeColor="text1"/>
                <w:sz w:val="18"/>
              </w:rPr>
              <w:t>Buceros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bicornis</w:t>
            </w:r>
            <w:proofErr w:type="spellEnd"/>
          </w:p>
        </w:tc>
        <w:tc>
          <w:tcPr>
            <w:tcW w:w="889" w:type="dxa"/>
            <w:gridSpan w:val="4"/>
          </w:tcPr>
          <w:p w14:paraId="598ABEF4" w14:textId="77777777" w:rsidR="006500DE" w:rsidRPr="004A7191" w:rsidRDefault="006500DE">
            <w:pPr>
              <w:pStyle w:val="TableParagraph"/>
              <w:rPr>
                <w:color w:val="000000" w:themeColor="text1"/>
                <w:sz w:val="18"/>
              </w:rPr>
            </w:pPr>
          </w:p>
        </w:tc>
      </w:tr>
      <w:tr w:rsidR="004A7191" w:rsidRPr="004A7191" w14:paraId="27321820" w14:textId="77777777" w:rsidTr="00D7016C">
        <w:trPr>
          <w:trHeight w:val="561"/>
        </w:trPr>
        <w:tc>
          <w:tcPr>
            <w:tcW w:w="709" w:type="dxa"/>
            <w:gridSpan w:val="2"/>
          </w:tcPr>
          <w:p w14:paraId="4F93D566"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16</w:t>
            </w:r>
          </w:p>
        </w:tc>
        <w:tc>
          <w:tcPr>
            <w:tcW w:w="1276" w:type="dxa"/>
            <w:gridSpan w:val="3"/>
          </w:tcPr>
          <w:p w14:paraId="756E8AB6" w14:textId="77777777" w:rsidR="006500DE" w:rsidRPr="004A7191" w:rsidRDefault="004A7191">
            <w:pPr>
              <w:pStyle w:val="TableParagraph"/>
              <w:spacing w:before="60" w:line="232" w:lineRule="auto"/>
              <w:ind w:left="160" w:right="75"/>
              <w:rPr>
                <w:color w:val="000000" w:themeColor="text1"/>
                <w:sz w:val="18"/>
              </w:rPr>
            </w:pPr>
            <w:proofErr w:type="spellStart"/>
            <w:r w:rsidRPr="004A7191">
              <w:rPr>
                <w:color w:val="000000" w:themeColor="text1"/>
                <w:sz w:val="18"/>
              </w:rPr>
              <w:t>Megalaimida</w:t>
            </w:r>
            <w:proofErr w:type="spellEnd"/>
            <w:r w:rsidRPr="004A7191">
              <w:rPr>
                <w:color w:val="000000" w:themeColor="text1"/>
                <w:sz w:val="18"/>
              </w:rPr>
              <w:t xml:space="preserve"> e</w:t>
            </w:r>
          </w:p>
        </w:tc>
        <w:tc>
          <w:tcPr>
            <w:tcW w:w="1559" w:type="dxa"/>
            <w:gridSpan w:val="2"/>
          </w:tcPr>
          <w:p w14:paraId="2CCC4E19" w14:textId="77777777" w:rsidR="006500DE" w:rsidRPr="004A7191" w:rsidRDefault="004A7191">
            <w:pPr>
              <w:pStyle w:val="TableParagraph"/>
              <w:spacing w:before="60" w:line="232" w:lineRule="auto"/>
              <w:ind w:left="170" w:right="440"/>
              <w:rPr>
                <w:color w:val="000000" w:themeColor="text1"/>
                <w:sz w:val="18"/>
              </w:rPr>
            </w:pPr>
            <w:r w:rsidRPr="004A7191">
              <w:rPr>
                <w:color w:val="000000" w:themeColor="text1"/>
                <w:sz w:val="18"/>
              </w:rPr>
              <w:t>Coppersmith Barbet</w:t>
            </w:r>
          </w:p>
        </w:tc>
        <w:tc>
          <w:tcPr>
            <w:tcW w:w="1951" w:type="dxa"/>
            <w:gridSpan w:val="2"/>
          </w:tcPr>
          <w:p w14:paraId="34DCD0CD" w14:textId="77777777" w:rsidR="006500DE" w:rsidRPr="004A7191" w:rsidRDefault="004A7191">
            <w:pPr>
              <w:pStyle w:val="TableParagraph"/>
              <w:spacing w:before="82" w:line="235" w:lineRule="auto"/>
              <w:ind w:left="165" w:right="308"/>
              <w:rPr>
                <w:rFonts w:ascii="Georgia"/>
                <w:i/>
                <w:color w:val="000000" w:themeColor="text1"/>
                <w:sz w:val="18"/>
              </w:rPr>
            </w:pPr>
            <w:proofErr w:type="spellStart"/>
            <w:r w:rsidRPr="004A7191">
              <w:rPr>
                <w:rFonts w:ascii="Georgia"/>
                <w:i/>
                <w:color w:val="000000" w:themeColor="text1"/>
                <w:sz w:val="18"/>
              </w:rPr>
              <w:t>Megalaima</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haemocephala</w:t>
            </w:r>
            <w:proofErr w:type="spellEnd"/>
          </w:p>
        </w:tc>
        <w:tc>
          <w:tcPr>
            <w:tcW w:w="889" w:type="dxa"/>
            <w:gridSpan w:val="4"/>
          </w:tcPr>
          <w:p w14:paraId="16431966" w14:textId="77777777" w:rsidR="006500DE" w:rsidRPr="004A7191" w:rsidRDefault="004A7191">
            <w:pPr>
              <w:pStyle w:val="TableParagraph"/>
              <w:spacing w:before="55"/>
              <w:ind w:left="153"/>
              <w:rPr>
                <w:color w:val="000000" w:themeColor="text1"/>
                <w:sz w:val="18"/>
              </w:rPr>
            </w:pPr>
            <w:r w:rsidRPr="004A7191">
              <w:rPr>
                <w:color w:val="000000" w:themeColor="text1"/>
                <w:sz w:val="18"/>
              </w:rPr>
              <w:t>R, C</w:t>
            </w:r>
          </w:p>
        </w:tc>
      </w:tr>
      <w:tr w:rsidR="004A7191" w:rsidRPr="004A7191" w14:paraId="78BF4C1E" w14:textId="77777777" w:rsidTr="00D7016C">
        <w:trPr>
          <w:trHeight w:val="560"/>
        </w:trPr>
        <w:tc>
          <w:tcPr>
            <w:tcW w:w="709" w:type="dxa"/>
            <w:gridSpan w:val="2"/>
          </w:tcPr>
          <w:p w14:paraId="47D454B2" w14:textId="77777777" w:rsidR="006500DE" w:rsidRPr="004A7191" w:rsidRDefault="006500DE">
            <w:pPr>
              <w:pStyle w:val="TableParagraph"/>
              <w:rPr>
                <w:color w:val="000000" w:themeColor="text1"/>
                <w:sz w:val="18"/>
              </w:rPr>
            </w:pPr>
          </w:p>
        </w:tc>
        <w:tc>
          <w:tcPr>
            <w:tcW w:w="1276" w:type="dxa"/>
            <w:gridSpan w:val="3"/>
          </w:tcPr>
          <w:p w14:paraId="37C21F09" w14:textId="77777777" w:rsidR="006500DE" w:rsidRPr="004A7191" w:rsidRDefault="006500DE">
            <w:pPr>
              <w:pStyle w:val="TableParagraph"/>
              <w:rPr>
                <w:color w:val="000000" w:themeColor="text1"/>
                <w:sz w:val="18"/>
              </w:rPr>
            </w:pPr>
          </w:p>
        </w:tc>
        <w:tc>
          <w:tcPr>
            <w:tcW w:w="1559" w:type="dxa"/>
            <w:gridSpan w:val="2"/>
          </w:tcPr>
          <w:p w14:paraId="2D2D651A" w14:textId="77777777" w:rsidR="006500DE" w:rsidRPr="004A7191" w:rsidRDefault="004A7191">
            <w:pPr>
              <w:pStyle w:val="TableParagraph"/>
              <w:spacing w:before="74" w:line="232" w:lineRule="auto"/>
              <w:ind w:left="170" w:right="380"/>
              <w:rPr>
                <w:color w:val="000000" w:themeColor="text1"/>
                <w:sz w:val="18"/>
              </w:rPr>
            </w:pPr>
            <w:r w:rsidRPr="004A7191">
              <w:rPr>
                <w:color w:val="000000" w:themeColor="text1"/>
                <w:sz w:val="18"/>
              </w:rPr>
              <w:t>Blue-throated Barbet</w:t>
            </w:r>
          </w:p>
        </w:tc>
        <w:tc>
          <w:tcPr>
            <w:tcW w:w="1951" w:type="dxa"/>
            <w:gridSpan w:val="2"/>
          </w:tcPr>
          <w:p w14:paraId="418C5F33" w14:textId="77777777" w:rsidR="006500DE" w:rsidRPr="004A7191" w:rsidRDefault="004A7191">
            <w:pPr>
              <w:pStyle w:val="TableParagraph"/>
              <w:spacing w:before="75" w:line="235" w:lineRule="auto"/>
              <w:ind w:left="165" w:right="554"/>
              <w:rPr>
                <w:rFonts w:ascii="Georgia"/>
                <w:i/>
                <w:color w:val="000000" w:themeColor="text1"/>
                <w:sz w:val="18"/>
              </w:rPr>
            </w:pPr>
            <w:proofErr w:type="spellStart"/>
            <w:r w:rsidRPr="004A7191">
              <w:rPr>
                <w:rFonts w:ascii="Georgia"/>
                <w:i/>
                <w:color w:val="000000" w:themeColor="text1"/>
                <w:sz w:val="18"/>
              </w:rPr>
              <w:t>Megalaima</w:t>
            </w:r>
            <w:proofErr w:type="spellEnd"/>
            <w:r w:rsidRPr="004A7191">
              <w:rPr>
                <w:rFonts w:ascii="Georgia"/>
                <w:i/>
                <w:color w:val="000000" w:themeColor="text1"/>
                <w:sz w:val="18"/>
              </w:rPr>
              <w:t xml:space="preserve"> asiatica</w:t>
            </w:r>
          </w:p>
        </w:tc>
        <w:tc>
          <w:tcPr>
            <w:tcW w:w="889" w:type="dxa"/>
            <w:gridSpan w:val="4"/>
          </w:tcPr>
          <w:p w14:paraId="412D0FAE" w14:textId="77777777" w:rsidR="006500DE" w:rsidRPr="004A7191" w:rsidRDefault="004A7191">
            <w:pPr>
              <w:pStyle w:val="TableParagraph"/>
              <w:spacing w:before="69"/>
              <w:ind w:left="153"/>
              <w:rPr>
                <w:color w:val="000000" w:themeColor="text1"/>
                <w:sz w:val="18"/>
              </w:rPr>
            </w:pPr>
            <w:r w:rsidRPr="004A7191">
              <w:rPr>
                <w:color w:val="000000" w:themeColor="text1"/>
                <w:sz w:val="18"/>
              </w:rPr>
              <w:t>R, C</w:t>
            </w:r>
          </w:p>
        </w:tc>
      </w:tr>
      <w:tr w:rsidR="004A7191" w:rsidRPr="004A7191" w14:paraId="53BF506E" w14:textId="77777777" w:rsidTr="00D7016C">
        <w:trPr>
          <w:trHeight w:val="752"/>
        </w:trPr>
        <w:tc>
          <w:tcPr>
            <w:tcW w:w="709" w:type="dxa"/>
            <w:gridSpan w:val="2"/>
          </w:tcPr>
          <w:p w14:paraId="5DD806CB"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17</w:t>
            </w:r>
          </w:p>
        </w:tc>
        <w:tc>
          <w:tcPr>
            <w:tcW w:w="1276" w:type="dxa"/>
            <w:gridSpan w:val="3"/>
          </w:tcPr>
          <w:p w14:paraId="4389892A" w14:textId="77777777" w:rsidR="006500DE" w:rsidRPr="004A7191" w:rsidRDefault="004A7191">
            <w:pPr>
              <w:pStyle w:val="TableParagraph"/>
              <w:spacing w:before="64"/>
              <w:ind w:left="160"/>
              <w:rPr>
                <w:color w:val="000000" w:themeColor="text1"/>
                <w:sz w:val="18"/>
              </w:rPr>
            </w:pPr>
            <w:r w:rsidRPr="004A7191">
              <w:rPr>
                <w:color w:val="000000" w:themeColor="text1"/>
                <w:sz w:val="18"/>
              </w:rPr>
              <w:t>Picidae</w:t>
            </w:r>
          </w:p>
        </w:tc>
        <w:tc>
          <w:tcPr>
            <w:tcW w:w="1559" w:type="dxa"/>
            <w:gridSpan w:val="2"/>
          </w:tcPr>
          <w:p w14:paraId="0E5FEDEC" w14:textId="77777777" w:rsidR="006500DE" w:rsidRPr="004A7191" w:rsidRDefault="004A7191">
            <w:pPr>
              <w:pStyle w:val="TableParagraph"/>
              <w:spacing w:before="69" w:line="232" w:lineRule="auto"/>
              <w:ind w:left="170" w:right="338"/>
              <w:rPr>
                <w:color w:val="000000" w:themeColor="text1"/>
                <w:sz w:val="18"/>
              </w:rPr>
            </w:pPr>
            <w:r w:rsidRPr="004A7191">
              <w:rPr>
                <w:color w:val="000000" w:themeColor="text1"/>
                <w:sz w:val="18"/>
              </w:rPr>
              <w:t>Fulvous- breasted Woodpecker</w:t>
            </w:r>
          </w:p>
        </w:tc>
        <w:tc>
          <w:tcPr>
            <w:tcW w:w="1951" w:type="dxa"/>
            <w:gridSpan w:val="2"/>
          </w:tcPr>
          <w:p w14:paraId="11372C29" w14:textId="77777777" w:rsidR="006500DE" w:rsidRPr="004A7191" w:rsidRDefault="004A7191">
            <w:pPr>
              <w:pStyle w:val="TableParagraph"/>
              <w:spacing w:before="70" w:line="235" w:lineRule="auto"/>
              <w:ind w:left="165" w:right="416"/>
              <w:rPr>
                <w:rFonts w:ascii="Georgia"/>
                <w:i/>
                <w:color w:val="000000" w:themeColor="text1"/>
                <w:sz w:val="18"/>
              </w:rPr>
            </w:pPr>
            <w:proofErr w:type="spellStart"/>
            <w:r w:rsidRPr="004A7191">
              <w:rPr>
                <w:rFonts w:ascii="Georgia"/>
                <w:i/>
                <w:color w:val="000000" w:themeColor="text1"/>
                <w:sz w:val="18"/>
              </w:rPr>
              <w:t>Dendrocopos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macei</w:t>
            </w:r>
            <w:proofErr w:type="spellEnd"/>
          </w:p>
        </w:tc>
        <w:tc>
          <w:tcPr>
            <w:tcW w:w="889" w:type="dxa"/>
            <w:gridSpan w:val="4"/>
          </w:tcPr>
          <w:p w14:paraId="0CA5E7EE" w14:textId="77777777" w:rsidR="006500DE" w:rsidRPr="004A7191" w:rsidRDefault="004A7191">
            <w:pPr>
              <w:pStyle w:val="TableParagraph"/>
              <w:spacing w:before="64"/>
              <w:ind w:left="153"/>
              <w:rPr>
                <w:color w:val="000000" w:themeColor="text1"/>
                <w:sz w:val="18"/>
              </w:rPr>
            </w:pPr>
            <w:r w:rsidRPr="004A7191">
              <w:rPr>
                <w:color w:val="000000" w:themeColor="text1"/>
                <w:sz w:val="18"/>
              </w:rPr>
              <w:t>R, r</w:t>
            </w:r>
          </w:p>
        </w:tc>
      </w:tr>
      <w:tr w:rsidR="004A7191" w:rsidRPr="004A7191" w14:paraId="6F21F138" w14:textId="77777777" w:rsidTr="00D7016C">
        <w:trPr>
          <w:trHeight w:val="952"/>
        </w:trPr>
        <w:tc>
          <w:tcPr>
            <w:tcW w:w="709" w:type="dxa"/>
            <w:gridSpan w:val="2"/>
          </w:tcPr>
          <w:p w14:paraId="6D7D63ED" w14:textId="77777777" w:rsidR="006500DE" w:rsidRPr="004A7191" w:rsidRDefault="006500DE">
            <w:pPr>
              <w:pStyle w:val="TableParagraph"/>
              <w:rPr>
                <w:color w:val="000000" w:themeColor="text1"/>
                <w:sz w:val="18"/>
              </w:rPr>
            </w:pPr>
          </w:p>
        </w:tc>
        <w:tc>
          <w:tcPr>
            <w:tcW w:w="1276" w:type="dxa"/>
            <w:gridSpan w:val="3"/>
          </w:tcPr>
          <w:p w14:paraId="7E6F5E60" w14:textId="77777777" w:rsidR="006500DE" w:rsidRPr="004A7191" w:rsidRDefault="006500DE">
            <w:pPr>
              <w:pStyle w:val="TableParagraph"/>
              <w:rPr>
                <w:color w:val="000000" w:themeColor="text1"/>
                <w:sz w:val="18"/>
              </w:rPr>
            </w:pPr>
          </w:p>
        </w:tc>
        <w:tc>
          <w:tcPr>
            <w:tcW w:w="1559" w:type="dxa"/>
            <w:gridSpan w:val="2"/>
          </w:tcPr>
          <w:p w14:paraId="11847CA4" w14:textId="77777777" w:rsidR="006500DE" w:rsidRPr="004A7191" w:rsidRDefault="004A7191">
            <w:pPr>
              <w:pStyle w:val="TableParagraph"/>
              <w:spacing w:before="71" w:line="232" w:lineRule="auto"/>
              <w:ind w:left="170" w:right="750"/>
              <w:rPr>
                <w:color w:val="000000" w:themeColor="text1"/>
                <w:sz w:val="18"/>
              </w:rPr>
            </w:pPr>
            <w:proofErr w:type="spellStart"/>
            <w:r w:rsidRPr="004A7191">
              <w:rPr>
                <w:color w:val="000000" w:themeColor="text1"/>
                <w:sz w:val="18"/>
              </w:rPr>
              <w:t>Himalay</w:t>
            </w:r>
            <w:proofErr w:type="spellEnd"/>
            <w:r w:rsidRPr="004A7191">
              <w:rPr>
                <w:color w:val="000000" w:themeColor="text1"/>
                <w:sz w:val="18"/>
              </w:rPr>
              <w:t xml:space="preserve"> an </w:t>
            </w:r>
            <w:proofErr w:type="spellStart"/>
            <w:r w:rsidRPr="004A7191">
              <w:rPr>
                <w:color w:val="000000" w:themeColor="text1"/>
                <w:sz w:val="18"/>
              </w:rPr>
              <w:t>Flameba</w:t>
            </w:r>
            <w:proofErr w:type="spellEnd"/>
            <w:r w:rsidRPr="004A7191">
              <w:rPr>
                <w:color w:val="000000" w:themeColor="text1"/>
                <w:sz w:val="18"/>
              </w:rPr>
              <w:t xml:space="preserve"> ck</w:t>
            </w:r>
          </w:p>
        </w:tc>
        <w:tc>
          <w:tcPr>
            <w:tcW w:w="1951" w:type="dxa"/>
            <w:gridSpan w:val="2"/>
          </w:tcPr>
          <w:p w14:paraId="22AE6B7C" w14:textId="77777777" w:rsidR="006500DE" w:rsidRPr="004A7191" w:rsidRDefault="004A7191">
            <w:pPr>
              <w:pStyle w:val="TableParagraph"/>
              <w:spacing w:before="69"/>
              <w:ind w:left="165"/>
              <w:rPr>
                <w:rFonts w:ascii="Georgia"/>
                <w:i/>
                <w:color w:val="000000" w:themeColor="text1"/>
                <w:sz w:val="18"/>
              </w:rPr>
            </w:pPr>
            <w:proofErr w:type="spellStart"/>
            <w:r w:rsidRPr="004A7191">
              <w:rPr>
                <w:rFonts w:ascii="Georgia"/>
                <w:i/>
                <w:color w:val="000000" w:themeColor="text1"/>
                <w:sz w:val="18"/>
              </w:rPr>
              <w:t>Dinopium</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shorii</w:t>
            </w:r>
            <w:proofErr w:type="spellEnd"/>
          </w:p>
        </w:tc>
        <w:tc>
          <w:tcPr>
            <w:tcW w:w="889" w:type="dxa"/>
            <w:gridSpan w:val="4"/>
          </w:tcPr>
          <w:p w14:paraId="185E279A" w14:textId="77777777" w:rsidR="006500DE" w:rsidRPr="004A7191" w:rsidRDefault="004A7191">
            <w:pPr>
              <w:pStyle w:val="TableParagraph"/>
              <w:spacing w:before="66"/>
              <w:ind w:left="153"/>
              <w:rPr>
                <w:color w:val="000000" w:themeColor="text1"/>
                <w:sz w:val="18"/>
              </w:rPr>
            </w:pPr>
            <w:r w:rsidRPr="004A7191">
              <w:rPr>
                <w:color w:val="000000" w:themeColor="text1"/>
                <w:sz w:val="18"/>
              </w:rPr>
              <w:t>R, C</w:t>
            </w:r>
          </w:p>
        </w:tc>
      </w:tr>
      <w:tr w:rsidR="004A7191" w:rsidRPr="004A7191" w14:paraId="792D210E" w14:textId="77777777" w:rsidTr="00D7016C">
        <w:trPr>
          <w:trHeight w:val="763"/>
        </w:trPr>
        <w:tc>
          <w:tcPr>
            <w:tcW w:w="709" w:type="dxa"/>
            <w:gridSpan w:val="2"/>
          </w:tcPr>
          <w:p w14:paraId="042FECFB"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18</w:t>
            </w:r>
          </w:p>
        </w:tc>
        <w:tc>
          <w:tcPr>
            <w:tcW w:w="1276" w:type="dxa"/>
            <w:gridSpan w:val="3"/>
          </w:tcPr>
          <w:p w14:paraId="3DA30192" w14:textId="77777777" w:rsidR="006500DE" w:rsidRPr="004A7191" w:rsidRDefault="004A7191">
            <w:pPr>
              <w:pStyle w:val="TableParagraph"/>
              <w:spacing w:before="69"/>
              <w:ind w:left="160"/>
              <w:rPr>
                <w:color w:val="000000" w:themeColor="text1"/>
                <w:sz w:val="18"/>
              </w:rPr>
            </w:pPr>
            <w:proofErr w:type="spellStart"/>
            <w:r w:rsidRPr="004A7191">
              <w:rPr>
                <w:color w:val="000000" w:themeColor="text1"/>
                <w:sz w:val="18"/>
              </w:rPr>
              <w:t>Lanidae</w:t>
            </w:r>
            <w:proofErr w:type="spellEnd"/>
          </w:p>
        </w:tc>
        <w:tc>
          <w:tcPr>
            <w:tcW w:w="1559" w:type="dxa"/>
            <w:gridSpan w:val="2"/>
          </w:tcPr>
          <w:p w14:paraId="31801435" w14:textId="77777777" w:rsidR="006500DE" w:rsidRPr="004A7191" w:rsidRDefault="004A7191">
            <w:pPr>
              <w:pStyle w:val="TableParagraph"/>
              <w:spacing w:before="74" w:line="232" w:lineRule="auto"/>
              <w:ind w:left="170" w:right="440"/>
              <w:rPr>
                <w:color w:val="000000" w:themeColor="text1"/>
                <w:sz w:val="18"/>
              </w:rPr>
            </w:pPr>
            <w:r w:rsidRPr="004A7191">
              <w:rPr>
                <w:color w:val="000000" w:themeColor="text1"/>
                <w:sz w:val="18"/>
              </w:rPr>
              <w:t>Grey-backed Shrike</w:t>
            </w:r>
          </w:p>
        </w:tc>
        <w:tc>
          <w:tcPr>
            <w:tcW w:w="1951" w:type="dxa"/>
            <w:gridSpan w:val="2"/>
          </w:tcPr>
          <w:p w14:paraId="19940AC0" w14:textId="77777777" w:rsidR="006500DE" w:rsidRPr="004A7191" w:rsidRDefault="004A7191">
            <w:pPr>
              <w:pStyle w:val="TableParagraph"/>
              <w:spacing w:before="75" w:line="235" w:lineRule="auto"/>
              <w:ind w:left="165" w:right="684"/>
              <w:rPr>
                <w:rFonts w:ascii="Georgia"/>
                <w:i/>
                <w:color w:val="000000" w:themeColor="text1"/>
                <w:sz w:val="18"/>
              </w:rPr>
            </w:pPr>
            <w:proofErr w:type="spellStart"/>
            <w:r w:rsidRPr="004A7191">
              <w:rPr>
                <w:rFonts w:ascii="Georgia"/>
                <w:i/>
                <w:color w:val="000000" w:themeColor="text1"/>
                <w:sz w:val="18"/>
              </w:rPr>
              <w:t>Lanius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tephronot</w:t>
            </w:r>
            <w:proofErr w:type="spellEnd"/>
            <w:r w:rsidRPr="004A7191">
              <w:rPr>
                <w:rFonts w:ascii="Georgia"/>
                <w:i/>
                <w:color w:val="000000" w:themeColor="text1"/>
                <w:sz w:val="18"/>
              </w:rPr>
              <w:t xml:space="preserve"> us</w:t>
            </w:r>
          </w:p>
        </w:tc>
        <w:tc>
          <w:tcPr>
            <w:tcW w:w="889" w:type="dxa"/>
            <w:gridSpan w:val="4"/>
          </w:tcPr>
          <w:p w14:paraId="5F6D24E4" w14:textId="77777777" w:rsidR="006500DE" w:rsidRPr="004A7191" w:rsidRDefault="004A7191">
            <w:pPr>
              <w:pStyle w:val="TableParagraph"/>
              <w:spacing w:before="69"/>
              <w:ind w:left="153"/>
              <w:rPr>
                <w:color w:val="000000" w:themeColor="text1"/>
                <w:sz w:val="18"/>
              </w:rPr>
            </w:pPr>
            <w:r w:rsidRPr="004A7191">
              <w:rPr>
                <w:color w:val="000000" w:themeColor="text1"/>
                <w:sz w:val="18"/>
              </w:rPr>
              <w:t>R, r</w:t>
            </w:r>
          </w:p>
        </w:tc>
      </w:tr>
      <w:tr w:rsidR="004A7191" w:rsidRPr="004A7191" w14:paraId="207220FC" w14:textId="77777777" w:rsidTr="00D7016C">
        <w:trPr>
          <w:trHeight w:val="552"/>
        </w:trPr>
        <w:tc>
          <w:tcPr>
            <w:tcW w:w="709" w:type="dxa"/>
            <w:gridSpan w:val="2"/>
          </w:tcPr>
          <w:p w14:paraId="535A1B4F"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19</w:t>
            </w:r>
          </w:p>
        </w:tc>
        <w:tc>
          <w:tcPr>
            <w:tcW w:w="1276" w:type="dxa"/>
            <w:gridSpan w:val="3"/>
          </w:tcPr>
          <w:p w14:paraId="42D67E0A" w14:textId="77777777" w:rsidR="006500DE" w:rsidRPr="004A7191" w:rsidRDefault="004A7191">
            <w:pPr>
              <w:pStyle w:val="TableParagraph"/>
              <w:spacing w:before="61"/>
              <w:ind w:left="160"/>
              <w:rPr>
                <w:color w:val="000000" w:themeColor="text1"/>
                <w:sz w:val="18"/>
              </w:rPr>
            </w:pPr>
            <w:proofErr w:type="spellStart"/>
            <w:r w:rsidRPr="004A7191">
              <w:rPr>
                <w:color w:val="000000" w:themeColor="text1"/>
                <w:sz w:val="18"/>
              </w:rPr>
              <w:t>Motacillidae</w:t>
            </w:r>
            <w:proofErr w:type="spellEnd"/>
          </w:p>
        </w:tc>
        <w:tc>
          <w:tcPr>
            <w:tcW w:w="1559" w:type="dxa"/>
            <w:gridSpan w:val="2"/>
          </w:tcPr>
          <w:p w14:paraId="39AE2564" w14:textId="77777777" w:rsidR="006500DE" w:rsidRPr="004A7191" w:rsidRDefault="004A7191">
            <w:pPr>
              <w:pStyle w:val="TableParagraph"/>
              <w:spacing w:before="61"/>
              <w:ind w:left="170"/>
              <w:rPr>
                <w:color w:val="000000" w:themeColor="text1"/>
                <w:sz w:val="18"/>
              </w:rPr>
            </w:pPr>
            <w:r w:rsidRPr="004A7191">
              <w:rPr>
                <w:color w:val="000000" w:themeColor="text1"/>
                <w:sz w:val="18"/>
              </w:rPr>
              <w:t>White Wagtail</w:t>
            </w:r>
          </w:p>
        </w:tc>
        <w:tc>
          <w:tcPr>
            <w:tcW w:w="1951" w:type="dxa"/>
            <w:gridSpan w:val="2"/>
          </w:tcPr>
          <w:p w14:paraId="68DD4C69" w14:textId="77777777" w:rsidR="006500DE" w:rsidRPr="004A7191" w:rsidRDefault="004A7191">
            <w:pPr>
              <w:pStyle w:val="TableParagraph"/>
              <w:spacing w:before="84"/>
              <w:ind w:left="165"/>
              <w:rPr>
                <w:rFonts w:ascii="Georgia"/>
                <w:i/>
                <w:color w:val="000000" w:themeColor="text1"/>
                <w:sz w:val="18"/>
              </w:rPr>
            </w:pPr>
            <w:proofErr w:type="spellStart"/>
            <w:r w:rsidRPr="004A7191">
              <w:rPr>
                <w:rFonts w:ascii="Georgia"/>
                <w:i/>
                <w:color w:val="000000" w:themeColor="text1"/>
                <w:sz w:val="18"/>
              </w:rPr>
              <w:t>Motacilla</w:t>
            </w:r>
            <w:proofErr w:type="spellEnd"/>
            <w:r w:rsidRPr="004A7191">
              <w:rPr>
                <w:rFonts w:ascii="Georgia"/>
                <w:i/>
                <w:color w:val="000000" w:themeColor="text1"/>
                <w:sz w:val="18"/>
              </w:rPr>
              <w:t xml:space="preserve"> alba</w:t>
            </w:r>
          </w:p>
        </w:tc>
        <w:tc>
          <w:tcPr>
            <w:tcW w:w="889" w:type="dxa"/>
            <w:gridSpan w:val="4"/>
          </w:tcPr>
          <w:p w14:paraId="0CC9453E" w14:textId="77777777" w:rsidR="006500DE" w:rsidRPr="004A7191" w:rsidRDefault="004A7191">
            <w:pPr>
              <w:pStyle w:val="TableParagraph"/>
              <w:spacing w:before="66" w:line="232" w:lineRule="auto"/>
              <w:ind w:left="153" w:right="209"/>
              <w:rPr>
                <w:color w:val="000000" w:themeColor="text1"/>
                <w:sz w:val="18"/>
              </w:rPr>
            </w:pPr>
            <w:r w:rsidRPr="004A7191">
              <w:rPr>
                <w:color w:val="000000" w:themeColor="text1"/>
                <w:sz w:val="18"/>
              </w:rPr>
              <w:t>WM, C</w:t>
            </w:r>
          </w:p>
        </w:tc>
      </w:tr>
      <w:tr w:rsidR="004A7191" w:rsidRPr="004A7191" w14:paraId="319AA451" w14:textId="77777777" w:rsidTr="00D7016C">
        <w:trPr>
          <w:trHeight w:val="552"/>
        </w:trPr>
        <w:tc>
          <w:tcPr>
            <w:tcW w:w="709" w:type="dxa"/>
            <w:gridSpan w:val="2"/>
          </w:tcPr>
          <w:p w14:paraId="556825A2" w14:textId="77777777" w:rsidR="006500DE" w:rsidRPr="004A7191" w:rsidRDefault="006500DE">
            <w:pPr>
              <w:pStyle w:val="TableParagraph"/>
              <w:rPr>
                <w:color w:val="000000" w:themeColor="text1"/>
                <w:sz w:val="18"/>
              </w:rPr>
            </w:pPr>
          </w:p>
        </w:tc>
        <w:tc>
          <w:tcPr>
            <w:tcW w:w="1276" w:type="dxa"/>
            <w:gridSpan w:val="3"/>
          </w:tcPr>
          <w:p w14:paraId="177899A3" w14:textId="77777777" w:rsidR="006500DE" w:rsidRPr="004A7191" w:rsidRDefault="006500DE">
            <w:pPr>
              <w:pStyle w:val="TableParagraph"/>
              <w:rPr>
                <w:color w:val="000000" w:themeColor="text1"/>
                <w:sz w:val="18"/>
              </w:rPr>
            </w:pPr>
          </w:p>
        </w:tc>
        <w:tc>
          <w:tcPr>
            <w:tcW w:w="1559" w:type="dxa"/>
            <w:gridSpan w:val="2"/>
          </w:tcPr>
          <w:p w14:paraId="08AAB745" w14:textId="77777777" w:rsidR="006500DE" w:rsidRPr="004A7191" w:rsidRDefault="004A7191">
            <w:pPr>
              <w:pStyle w:val="TableParagraph"/>
              <w:spacing w:before="63"/>
              <w:ind w:left="170"/>
              <w:rPr>
                <w:color w:val="000000" w:themeColor="text1"/>
                <w:sz w:val="18"/>
              </w:rPr>
            </w:pPr>
            <w:proofErr w:type="spellStart"/>
            <w:r w:rsidRPr="004A7191">
              <w:rPr>
                <w:color w:val="000000" w:themeColor="text1"/>
                <w:sz w:val="18"/>
              </w:rPr>
              <w:t>Paddyfield</w:t>
            </w:r>
            <w:proofErr w:type="spellEnd"/>
            <w:r w:rsidRPr="004A7191">
              <w:rPr>
                <w:color w:val="000000" w:themeColor="text1"/>
                <w:sz w:val="18"/>
              </w:rPr>
              <w:t xml:space="preserve"> Pipit</w:t>
            </w:r>
          </w:p>
        </w:tc>
        <w:tc>
          <w:tcPr>
            <w:tcW w:w="1951" w:type="dxa"/>
            <w:gridSpan w:val="2"/>
          </w:tcPr>
          <w:p w14:paraId="18457642" w14:textId="77777777" w:rsidR="006500DE" w:rsidRPr="004A7191" w:rsidRDefault="004A7191">
            <w:pPr>
              <w:pStyle w:val="TableParagraph"/>
              <w:spacing w:before="66"/>
              <w:ind w:left="165"/>
              <w:rPr>
                <w:rFonts w:ascii="Georgia"/>
                <w:i/>
                <w:color w:val="000000" w:themeColor="text1"/>
                <w:sz w:val="18"/>
              </w:rPr>
            </w:pPr>
            <w:proofErr w:type="spellStart"/>
            <w:r w:rsidRPr="004A7191">
              <w:rPr>
                <w:rFonts w:ascii="Georgia"/>
                <w:i/>
                <w:color w:val="000000" w:themeColor="text1"/>
                <w:sz w:val="18"/>
              </w:rPr>
              <w:t>Anthus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rufulus</w:t>
            </w:r>
            <w:proofErr w:type="spellEnd"/>
          </w:p>
        </w:tc>
        <w:tc>
          <w:tcPr>
            <w:tcW w:w="889" w:type="dxa"/>
            <w:gridSpan w:val="4"/>
          </w:tcPr>
          <w:p w14:paraId="3BD6918D" w14:textId="77777777" w:rsidR="006500DE" w:rsidRPr="004A7191" w:rsidRDefault="004A7191">
            <w:pPr>
              <w:pStyle w:val="TableParagraph"/>
              <w:spacing w:before="68" w:line="232" w:lineRule="auto"/>
              <w:ind w:left="153" w:right="209"/>
              <w:rPr>
                <w:color w:val="000000" w:themeColor="text1"/>
                <w:sz w:val="18"/>
              </w:rPr>
            </w:pPr>
            <w:r w:rsidRPr="004A7191">
              <w:rPr>
                <w:color w:val="000000" w:themeColor="text1"/>
                <w:sz w:val="18"/>
              </w:rPr>
              <w:t>WM, C</w:t>
            </w:r>
          </w:p>
        </w:tc>
      </w:tr>
      <w:tr w:rsidR="004A7191" w:rsidRPr="004A7191" w14:paraId="32BCEA16" w14:textId="77777777" w:rsidTr="00D7016C">
        <w:trPr>
          <w:gridAfter w:val="1"/>
          <w:wAfter w:w="127" w:type="dxa"/>
          <w:trHeight w:val="360"/>
        </w:trPr>
        <w:tc>
          <w:tcPr>
            <w:tcW w:w="709" w:type="dxa"/>
            <w:gridSpan w:val="2"/>
          </w:tcPr>
          <w:p w14:paraId="149E85F4"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20</w:t>
            </w:r>
          </w:p>
        </w:tc>
        <w:tc>
          <w:tcPr>
            <w:tcW w:w="1276" w:type="dxa"/>
            <w:gridSpan w:val="3"/>
          </w:tcPr>
          <w:p w14:paraId="2085A2E8" w14:textId="77777777" w:rsidR="006500DE" w:rsidRPr="004A7191" w:rsidRDefault="004A7191">
            <w:pPr>
              <w:pStyle w:val="TableParagraph"/>
              <w:spacing w:before="67"/>
              <w:ind w:left="160"/>
              <w:rPr>
                <w:color w:val="000000" w:themeColor="text1"/>
                <w:sz w:val="18"/>
              </w:rPr>
            </w:pPr>
            <w:proofErr w:type="spellStart"/>
            <w:r w:rsidRPr="004A7191">
              <w:rPr>
                <w:color w:val="000000" w:themeColor="text1"/>
                <w:sz w:val="18"/>
              </w:rPr>
              <w:t>Paridae</w:t>
            </w:r>
            <w:proofErr w:type="spellEnd"/>
          </w:p>
        </w:tc>
        <w:tc>
          <w:tcPr>
            <w:tcW w:w="1559" w:type="dxa"/>
            <w:gridSpan w:val="2"/>
          </w:tcPr>
          <w:p w14:paraId="41C759C6" w14:textId="77777777" w:rsidR="006500DE" w:rsidRPr="004A7191" w:rsidRDefault="004A7191">
            <w:pPr>
              <w:pStyle w:val="TableParagraph"/>
              <w:spacing w:before="67"/>
              <w:ind w:left="170"/>
              <w:rPr>
                <w:color w:val="000000" w:themeColor="text1"/>
                <w:sz w:val="18"/>
              </w:rPr>
            </w:pPr>
            <w:proofErr w:type="spellStart"/>
            <w:r w:rsidRPr="004A7191">
              <w:rPr>
                <w:color w:val="000000" w:themeColor="text1"/>
                <w:sz w:val="18"/>
              </w:rPr>
              <w:t>Cenereous</w:t>
            </w:r>
            <w:proofErr w:type="spellEnd"/>
            <w:r w:rsidRPr="004A7191">
              <w:rPr>
                <w:color w:val="000000" w:themeColor="text1"/>
                <w:sz w:val="18"/>
              </w:rPr>
              <w:t xml:space="preserve"> Tit</w:t>
            </w:r>
          </w:p>
        </w:tc>
        <w:tc>
          <w:tcPr>
            <w:tcW w:w="1951" w:type="dxa"/>
            <w:gridSpan w:val="2"/>
          </w:tcPr>
          <w:p w14:paraId="17CBE350" w14:textId="77777777" w:rsidR="006500DE" w:rsidRPr="004A7191" w:rsidRDefault="004A7191">
            <w:pPr>
              <w:pStyle w:val="TableParagraph"/>
              <w:spacing w:before="70"/>
              <w:ind w:left="165"/>
              <w:rPr>
                <w:rFonts w:ascii="Georgia"/>
                <w:i/>
                <w:color w:val="000000" w:themeColor="text1"/>
                <w:sz w:val="18"/>
              </w:rPr>
            </w:pPr>
            <w:r w:rsidRPr="004A7191">
              <w:rPr>
                <w:rFonts w:ascii="Georgia"/>
                <w:i/>
                <w:color w:val="000000" w:themeColor="text1"/>
                <w:sz w:val="18"/>
              </w:rPr>
              <w:t>Parus major</w:t>
            </w:r>
          </w:p>
        </w:tc>
        <w:tc>
          <w:tcPr>
            <w:tcW w:w="762" w:type="dxa"/>
            <w:gridSpan w:val="3"/>
          </w:tcPr>
          <w:p w14:paraId="03DC3A80" w14:textId="77777777" w:rsidR="006500DE" w:rsidRPr="004A7191" w:rsidRDefault="004A7191">
            <w:pPr>
              <w:pStyle w:val="TableParagraph"/>
              <w:spacing w:before="67"/>
              <w:ind w:left="153"/>
              <w:rPr>
                <w:color w:val="000000" w:themeColor="text1"/>
                <w:sz w:val="18"/>
              </w:rPr>
            </w:pPr>
            <w:r w:rsidRPr="004A7191">
              <w:rPr>
                <w:color w:val="000000" w:themeColor="text1"/>
                <w:sz w:val="18"/>
              </w:rPr>
              <w:t>R, C</w:t>
            </w:r>
          </w:p>
        </w:tc>
      </w:tr>
      <w:tr w:rsidR="004A7191" w:rsidRPr="004A7191" w14:paraId="28B0E746" w14:textId="77777777" w:rsidTr="00D7016C">
        <w:trPr>
          <w:gridAfter w:val="1"/>
          <w:wAfter w:w="127" w:type="dxa"/>
          <w:trHeight w:val="560"/>
        </w:trPr>
        <w:tc>
          <w:tcPr>
            <w:tcW w:w="709" w:type="dxa"/>
            <w:gridSpan w:val="2"/>
          </w:tcPr>
          <w:p w14:paraId="146D2091"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21</w:t>
            </w:r>
          </w:p>
        </w:tc>
        <w:tc>
          <w:tcPr>
            <w:tcW w:w="1276" w:type="dxa"/>
            <w:gridSpan w:val="3"/>
          </w:tcPr>
          <w:p w14:paraId="39871499" w14:textId="77777777" w:rsidR="006500DE" w:rsidRPr="004A7191" w:rsidRDefault="004A7191">
            <w:pPr>
              <w:pStyle w:val="TableParagraph"/>
              <w:spacing w:before="62"/>
              <w:ind w:left="160"/>
              <w:rPr>
                <w:color w:val="000000" w:themeColor="text1"/>
                <w:sz w:val="18"/>
              </w:rPr>
            </w:pPr>
            <w:proofErr w:type="spellStart"/>
            <w:r w:rsidRPr="004A7191">
              <w:rPr>
                <w:color w:val="000000" w:themeColor="text1"/>
                <w:sz w:val="18"/>
              </w:rPr>
              <w:t>Timaliidae</w:t>
            </w:r>
            <w:proofErr w:type="spellEnd"/>
          </w:p>
        </w:tc>
        <w:tc>
          <w:tcPr>
            <w:tcW w:w="1559" w:type="dxa"/>
            <w:gridSpan w:val="2"/>
          </w:tcPr>
          <w:p w14:paraId="0E2DF4B9" w14:textId="77777777" w:rsidR="006500DE" w:rsidRPr="004A7191" w:rsidRDefault="004A7191">
            <w:pPr>
              <w:pStyle w:val="TableParagraph"/>
              <w:spacing w:before="62"/>
              <w:ind w:left="170"/>
              <w:rPr>
                <w:color w:val="000000" w:themeColor="text1"/>
                <w:sz w:val="18"/>
              </w:rPr>
            </w:pPr>
            <w:r w:rsidRPr="004A7191">
              <w:rPr>
                <w:color w:val="000000" w:themeColor="text1"/>
                <w:sz w:val="18"/>
              </w:rPr>
              <w:t>Jungle Babbler</w:t>
            </w:r>
          </w:p>
        </w:tc>
        <w:tc>
          <w:tcPr>
            <w:tcW w:w="1951" w:type="dxa"/>
            <w:gridSpan w:val="2"/>
          </w:tcPr>
          <w:p w14:paraId="14120718" w14:textId="77777777" w:rsidR="006500DE" w:rsidRPr="004A7191" w:rsidRDefault="004A7191">
            <w:pPr>
              <w:pStyle w:val="TableParagraph"/>
              <w:spacing w:before="88" w:line="235" w:lineRule="auto"/>
              <w:ind w:left="165" w:right="664"/>
              <w:rPr>
                <w:rFonts w:ascii="Georgia"/>
                <w:i/>
                <w:color w:val="000000" w:themeColor="text1"/>
                <w:sz w:val="18"/>
              </w:rPr>
            </w:pPr>
            <w:proofErr w:type="spellStart"/>
            <w:r w:rsidRPr="004A7191">
              <w:rPr>
                <w:rFonts w:ascii="Georgia"/>
                <w:i/>
                <w:color w:val="000000" w:themeColor="text1"/>
                <w:sz w:val="18"/>
              </w:rPr>
              <w:t>Turdoides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striatus</w:t>
            </w:r>
            <w:proofErr w:type="spellEnd"/>
          </w:p>
        </w:tc>
        <w:tc>
          <w:tcPr>
            <w:tcW w:w="762" w:type="dxa"/>
            <w:gridSpan w:val="3"/>
          </w:tcPr>
          <w:p w14:paraId="12A6EBCE" w14:textId="77777777" w:rsidR="006500DE" w:rsidRPr="004A7191" w:rsidRDefault="004A7191">
            <w:pPr>
              <w:pStyle w:val="TableParagraph"/>
              <w:spacing w:before="62"/>
              <w:ind w:left="153"/>
              <w:rPr>
                <w:color w:val="000000" w:themeColor="text1"/>
                <w:sz w:val="18"/>
              </w:rPr>
            </w:pPr>
            <w:r w:rsidRPr="004A7191">
              <w:rPr>
                <w:color w:val="000000" w:themeColor="text1"/>
                <w:sz w:val="18"/>
              </w:rPr>
              <w:t>R, C</w:t>
            </w:r>
          </w:p>
        </w:tc>
      </w:tr>
      <w:tr w:rsidR="004A7191" w:rsidRPr="004A7191" w14:paraId="1ADF045D" w14:textId="77777777" w:rsidTr="00D7016C">
        <w:trPr>
          <w:gridAfter w:val="1"/>
          <w:wAfter w:w="127" w:type="dxa"/>
          <w:trHeight w:val="560"/>
        </w:trPr>
        <w:tc>
          <w:tcPr>
            <w:tcW w:w="709" w:type="dxa"/>
            <w:gridSpan w:val="2"/>
          </w:tcPr>
          <w:p w14:paraId="25A52D11" w14:textId="77777777" w:rsidR="006500DE" w:rsidRPr="004A7191" w:rsidRDefault="006500DE">
            <w:pPr>
              <w:pStyle w:val="TableParagraph"/>
              <w:rPr>
                <w:color w:val="000000" w:themeColor="text1"/>
                <w:sz w:val="18"/>
              </w:rPr>
            </w:pPr>
          </w:p>
        </w:tc>
        <w:tc>
          <w:tcPr>
            <w:tcW w:w="1276" w:type="dxa"/>
            <w:gridSpan w:val="3"/>
          </w:tcPr>
          <w:p w14:paraId="4CBEA756" w14:textId="77777777" w:rsidR="006500DE" w:rsidRPr="004A7191" w:rsidRDefault="006500DE">
            <w:pPr>
              <w:pStyle w:val="TableParagraph"/>
              <w:rPr>
                <w:color w:val="000000" w:themeColor="text1"/>
                <w:sz w:val="18"/>
              </w:rPr>
            </w:pPr>
          </w:p>
        </w:tc>
        <w:tc>
          <w:tcPr>
            <w:tcW w:w="1559" w:type="dxa"/>
            <w:gridSpan w:val="2"/>
          </w:tcPr>
          <w:p w14:paraId="492676FE" w14:textId="77777777" w:rsidR="006500DE" w:rsidRPr="004A7191" w:rsidRDefault="004A7191">
            <w:pPr>
              <w:pStyle w:val="TableParagraph"/>
              <w:spacing w:before="62" w:line="232" w:lineRule="auto"/>
              <w:ind w:left="170" w:right="155"/>
              <w:rPr>
                <w:color w:val="000000" w:themeColor="text1"/>
                <w:sz w:val="18"/>
              </w:rPr>
            </w:pPr>
            <w:r w:rsidRPr="004A7191">
              <w:rPr>
                <w:color w:val="000000" w:themeColor="text1"/>
                <w:sz w:val="18"/>
              </w:rPr>
              <w:t>Common Tailor- bird</w:t>
            </w:r>
          </w:p>
        </w:tc>
        <w:tc>
          <w:tcPr>
            <w:tcW w:w="1951" w:type="dxa"/>
            <w:gridSpan w:val="2"/>
          </w:tcPr>
          <w:p w14:paraId="63AFC590" w14:textId="77777777" w:rsidR="006500DE" w:rsidRPr="004A7191" w:rsidRDefault="004A7191">
            <w:pPr>
              <w:pStyle w:val="TableParagraph"/>
              <w:spacing w:before="83" w:line="235" w:lineRule="auto"/>
              <w:ind w:left="165" w:right="508"/>
              <w:rPr>
                <w:rFonts w:ascii="Georgia"/>
                <w:i/>
                <w:color w:val="000000" w:themeColor="text1"/>
                <w:sz w:val="18"/>
              </w:rPr>
            </w:pPr>
            <w:proofErr w:type="spellStart"/>
            <w:r w:rsidRPr="004A7191">
              <w:rPr>
                <w:rFonts w:ascii="Georgia"/>
                <w:i/>
                <w:color w:val="000000" w:themeColor="text1"/>
                <w:sz w:val="18"/>
              </w:rPr>
              <w:t>Orthotomus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sutorius</w:t>
            </w:r>
            <w:proofErr w:type="spellEnd"/>
          </w:p>
        </w:tc>
        <w:tc>
          <w:tcPr>
            <w:tcW w:w="762" w:type="dxa"/>
            <w:gridSpan w:val="3"/>
          </w:tcPr>
          <w:p w14:paraId="693B169A" w14:textId="77777777" w:rsidR="006500DE" w:rsidRPr="004A7191" w:rsidRDefault="004A7191">
            <w:pPr>
              <w:pStyle w:val="TableParagraph"/>
              <w:spacing w:before="57"/>
              <w:ind w:left="153"/>
              <w:rPr>
                <w:color w:val="000000" w:themeColor="text1"/>
                <w:sz w:val="18"/>
              </w:rPr>
            </w:pPr>
            <w:r w:rsidRPr="004A7191">
              <w:rPr>
                <w:color w:val="000000" w:themeColor="text1"/>
                <w:sz w:val="18"/>
              </w:rPr>
              <w:t>R, C</w:t>
            </w:r>
          </w:p>
        </w:tc>
      </w:tr>
      <w:tr w:rsidR="004A7191" w:rsidRPr="004A7191" w14:paraId="4C7AED5A" w14:textId="77777777" w:rsidTr="00D7016C">
        <w:trPr>
          <w:gridAfter w:val="1"/>
          <w:wAfter w:w="127" w:type="dxa"/>
          <w:trHeight w:val="561"/>
        </w:trPr>
        <w:tc>
          <w:tcPr>
            <w:tcW w:w="709" w:type="dxa"/>
            <w:gridSpan w:val="2"/>
          </w:tcPr>
          <w:p w14:paraId="78B72545"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22</w:t>
            </w:r>
          </w:p>
        </w:tc>
        <w:tc>
          <w:tcPr>
            <w:tcW w:w="1276" w:type="dxa"/>
            <w:gridSpan w:val="3"/>
          </w:tcPr>
          <w:p w14:paraId="251DBED4" w14:textId="77777777" w:rsidR="006500DE" w:rsidRPr="004A7191" w:rsidRDefault="004A7191">
            <w:pPr>
              <w:pStyle w:val="TableParagraph"/>
              <w:spacing w:before="77" w:line="232" w:lineRule="auto"/>
              <w:ind w:left="160" w:right="75"/>
              <w:rPr>
                <w:color w:val="000000" w:themeColor="text1"/>
                <w:sz w:val="18"/>
              </w:rPr>
            </w:pPr>
            <w:proofErr w:type="spellStart"/>
            <w:r w:rsidRPr="004A7191">
              <w:rPr>
                <w:color w:val="000000" w:themeColor="text1"/>
                <w:sz w:val="18"/>
              </w:rPr>
              <w:t>Phyllocopida</w:t>
            </w:r>
            <w:proofErr w:type="spellEnd"/>
            <w:r w:rsidRPr="004A7191">
              <w:rPr>
                <w:color w:val="000000" w:themeColor="text1"/>
                <w:sz w:val="18"/>
              </w:rPr>
              <w:t xml:space="preserve"> e</w:t>
            </w:r>
          </w:p>
        </w:tc>
        <w:tc>
          <w:tcPr>
            <w:tcW w:w="1559" w:type="dxa"/>
            <w:gridSpan w:val="2"/>
          </w:tcPr>
          <w:p w14:paraId="012EA11D" w14:textId="77777777" w:rsidR="006500DE" w:rsidRPr="004A7191" w:rsidRDefault="004A7191">
            <w:pPr>
              <w:pStyle w:val="TableParagraph"/>
              <w:spacing w:before="72"/>
              <w:ind w:left="170"/>
              <w:rPr>
                <w:color w:val="000000" w:themeColor="text1"/>
                <w:sz w:val="18"/>
              </w:rPr>
            </w:pPr>
            <w:r w:rsidRPr="004A7191">
              <w:rPr>
                <w:color w:val="000000" w:themeColor="text1"/>
                <w:sz w:val="18"/>
              </w:rPr>
              <w:t>Greenish Warbler</w:t>
            </w:r>
          </w:p>
        </w:tc>
        <w:tc>
          <w:tcPr>
            <w:tcW w:w="1951" w:type="dxa"/>
            <w:gridSpan w:val="2"/>
          </w:tcPr>
          <w:p w14:paraId="74E77DB2" w14:textId="77777777" w:rsidR="006500DE" w:rsidRPr="004A7191" w:rsidRDefault="004A7191">
            <w:pPr>
              <w:pStyle w:val="TableParagraph"/>
              <w:spacing w:before="78" w:line="235" w:lineRule="auto"/>
              <w:ind w:left="165" w:right="429"/>
              <w:rPr>
                <w:rFonts w:ascii="Georgia"/>
                <w:i/>
                <w:color w:val="000000" w:themeColor="text1"/>
                <w:sz w:val="18"/>
              </w:rPr>
            </w:pPr>
            <w:proofErr w:type="spellStart"/>
            <w:r w:rsidRPr="004A7191">
              <w:rPr>
                <w:rFonts w:ascii="Georgia"/>
                <w:i/>
                <w:color w:val="000000" w:themeColor="text1"/>
                <w:sz w:val="18"/>
              </w:rPr>
              <w:t>Phylloscopus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trochiloides</w:t>
            </w:r>
            <w:proofErr w:type="spellEnd"/>
          </w:p>
        </w:tc>
        <w:tc>
          <w:tcPr>
            <w:tcW w:w="762" w:type="dxa"/>
            <w:gridSpan w:val="3"/>
          </w:tcPr>
          <w:p w14:paraId="6FCDFD4A" w14:textId="77777777" w:rsidR="006500DE" w:rsidRPr="004A7191" w:rsidRDefault="004A7191">
            <w:pPr>
              <w:pStyle w:val="TableParagraph"/>
              <w:spacing w:before="72"/>
              <w:ind w:left="153"/>
              <w:rPr>
                <w:color w:val="000000" w:themeColor="text1"/>
                <w:sz w:val="18"/>
              </w:rPr>
            </w:pPr>
            <w:r w:rsidRPr="004A7191">
              <w:rPr>
                <w:color w:val="000000" w:themeColor="text1"/>
                <w:sz w:val="18"/>
              </w:rPr>
              <w:t>WM, r</w:t>
            </w:r>
          </w:p>
        </w:tc>
      </w:tr>
      <w:tr w:rsidR="004A7191" w:rsidRPr="004A7191" w14:paraId="2BBEF094" w14:textId="77777777" w:rsidTr="00D7016C">
        <w:trPr>
          <w:gridAfter w:val="1"/>
          <w:wAfter w:w="127" w:type="dxa"/>
          <w:trHeight w:val="965"/>
        </w:trPr>
        <w:tc>
          <w:tcPr>
            <w:tcW w:w="709" w:type="dxa"/>
            <w:gridSpan w:val="2"/>
          </w:tcPr>
          <w:p w14:paraId="22F07E13"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23</w:t>
            </w:r>
          </w:p>
        </w:tc>
        <w:tc>
          <w:tcPr>
            <w:tcW w:w="1276" w:type="dxa"/>
            <w:gridSpan w:val="3"/>
          </w:tcPr>
          <w:p w14:paraId="7F215359" w14:textId="77777777" w:rsidR="006500DE" w:rsidRPr="004A7191" w:rsidRDefault="004A7191">
            <w:pPr>
              <w:pStyle w:val="TableParagraph"/>
              <w:spacing w:before="70" w:line="232" w:lineRule="auto"/>
              <w:ind w:left="160" w:right="105"/>
              <w:rPr>
                <w:color w:val="000000" w:themeColor="text1"/>
                <w:sz w:val="18"/>
              </w:rPr>
            </w:pPr>
            <w:proofErr w:type="spellStart"/>
            <w:r w:rsidRPr="004A7191">
              <w:rPr>
                <w:color w:val="000000" w:themeColor="text1"/>
                <w:sz w:val="18"/>
              </w:rPr>
              <w:t>Muscicapida</w:t>
            </w:r>
            <w:proofErr w:type="spellEnd"/>
            <w:r w:rsidRPr="004A7191">
              <w:rPr>
                <w:color w:val="000000" w:themeColor="text1"/>
                <w:sz w:val="18"/>
              </w:rPr>
              <w:t xml:space="preserve"> e</w:t>
            </w:r>
          </w:p>
        </w:tc>
        <w:tc>
          <w:tcPr>
            <w:tcW w:w="1559" w:type="dxa"/>
            <w:gridSpan w:val="2"/>
          </w:tcPr>
          <w:p w14:paraId="3C87833B" w14:textId="77777777" w:rsidR="006500DE" w:rsidRPr="004A7191" w:rsidRDefault="004A7191">
            <w:pPr>
              <w:pStyle w:val="TableParagraph"/>
              <w:spacing w:before="70" w:line="232" w:lineRule="auto"/>
              <w:ind w:left="170" w:right="440"/>
              <w:rPr>
                <w:color w:val="000000" w:themeColor="text1"/>
                <w:sz w:val="18"/>
              </w:rPr>
            </w:pPr>
            <w:r w:rsidRPr="004A7191">
              <w:rPr>
                <w:color w:val="000000" w:themeColor="text1"/>
                <w:sz w:val="18"/>
              </w:rPr>
              <w:t>Grey-headed Canary Flycatcher</w:t>
            </w:r>
          </w:p>
        </w:tc>
        <w:tc>
          <w:tcPr>
            <w:tcW w:w="1951" w:type="dxa"/>
            <w:gridSpan w:val="2"/>
          </w:tcPr>
          <w:p w14:paraId="35C238B0" w14:textId="77777777" w:rsidR="006500DE" w:rsidRPr="004A7191" w:rsidRDefault="004A7191">
            <w:pPr>
              <w:pStyle w:val="TableParagraph"/>
              <w:spacing w:before="68" w:line="242" w:lineRule="auto"/>
              <w:ind w:left="165" w:right="838"/>
              <w:rPr>
                <w:rFonts w:ascii="Georgia"/>
                <w:i/>
                <w:color w:val="000000" w:themeColor="text1"/>
                <w:sz w:val="18"/>
              </w:rPr>
            </w:pPr>
            <w:proofErr w:type="spellStart"/>
            <w:r w:rsidRPr="004A7191">
              <w:rPr>
                <w:rFonts w:ascii="Georgia"/>
                <w:i/>
                <w:color w:val="000000" w:themeColor="text1"/>
                <w:sz w:val="18"/>
              </w:rPr>
              <w:t>Culicica</w:t>
            </w:r>
            <w:proofErr w:type="spellEnd"/>
            <w:r w:rsidRPr="004A7191">
              <w:rPr>
                <w:rFonts w:ascii="Georgia"/>
                <w:i/>
                <w:color w:val="000000" w:themeColor="text1"/>
                <w:sz w:val="18"/>
              </w:rPr>
              <w:t xml:space="preserve"> pa </w:t>
            </w:r>
            <w:proofErr w:type="spellStart"/>
            <w:r w:rsidRPr="004A7191">
              <w:rPr>
                <w:rFonts w:ascii="Georgia"/>
                <w:i/>
                <w:color w:val="000000" w:themeColor="text1"/>
                <w:sz w:val="18"/>
              </w:rPr>
              <w:t>ceylone</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nsis</w:t>
            </w:r>
            <w:proofErr w:type="spellEnd"/>
          </w:p>
        </w:tc>
        <w:tc>
          <w:tcPr>
            <w:tcW w:w="762" w:type="dxa"/>
            <w:gridSpan w:val="3"/>
          </w:tcPr>
          <w:p w14:paraId="77059200" w14:textId="77777777" w:rsidR="006500DE" w:rsidRPr="004A7191" w:rsidRDefault="004A7191">
            <w:pPr>
              <w:pStyle w:val="TableParagraph"/>
              <w:spacing w:before="65"/>
              <w:ind w:left="153"/>
              <w:rPr>
                <w:color w:val="000000" w:themeColor="text1"/>
                <w:sz w:val="18"/>
              </w:rPr>
            </w:pPr>
            <w:r w:rsidRPr="004A7191">
              <w:rPr>
                <w:color w:val="000000" w:themeColor="text1"/>
                <w:sz w:val="18"/>
              </w:rPr>
              <w:t>R, r</w:t>
            </w:r>
          </w:p>
        </w:tc>
      </w:tr>
      <w:tr w:rsidR="004A7191" w:rsidRPr="004A7191" w14:paraId="4176D568" w14:textId="77777777" w:rsidTr="00D7016C">
        <w:trPr>
          <w:gridAfter w:val="1"/>
          <w:wAfter w:w="127" w:type="dxa"/>
          <w:trHeight w:val="552"/>
        </w:trPr>
        <w:tc>
          <w:tcPr>
            <w:tcW w:w="709" w:type="dxa"/>
            <w:gridSpan w:val="2"/>
          </w:tcPr>
          <w:p w14:paraId="57202ADE" w14:textId="77777777" w:rsidR="006500DE" w:rsidRPr="004A7191" w:rsidRDefault="006500DE">
            <w:pPr>
              <w:pStyle w:val="TableParagraph"/>
              <w:rPr>
                <w:color w:val="000000" w:themeColor="text1"/>
                <w:sz w:val="18"/>
              </w:rPr>
            </w:pPr>
          </w:p>
        </w:tc>
        <w:tc>
          <w:tcPr>
            <w:tcW w:w="1276" w:type="dxa"/>
            <w:gridSpan w:val="3"/>
          </w:tcPr>
          <w:p w14:paraId="08195CF8" w14:textId="77777777" w:rsidR="006500DE" w:rsidRPr="004A7191" w:rsidRDefault="006500DE">
            <w:pPr>
              <w:pStyle w:val="TableParagraph"/>
              <w:rPr>
                <w:color w:val="000000" w:themeColor="text1"/>
                <w:sz w:val="18"/>
              </w:rPr>
            </w:pPr>
          </w:p>
        </w:tc>
        <w:tc>
          <w:tcPr>
            <w:tcW w:w="1559" w:type="dxa"/>
            <w:gridSpan w:val="2"/>
          </w:tcPr>
          <w:p w14:paraId="50105329" w14:textId="77777777" w:rsidR="006500DE" w:rsidRPr="004A7191" w:rsidRDefault="004A7191">
            <w:pPr>
              <w:pStyle w:val="TableParagraph"/>
              <w:spacing w:before="80" w:line="232" w:lineRule="auto"/>
              <w:ind w:left="170" w:right="620"/>
              <w:rPr>
                <w:color w:val="000000" w:themeColor="text1"/>
                <w:sz w:val="18"/>
              </w:rPr>
            </w:pPr>
            <w:r w:rsidRPr="004A7191">
              <w:rPr>
                <w:color w:val="000000" w:themeColor="text1"/>
                <w:sz w:val="18"/>
              </w:rPr>
              <w:t xml:space="preserve">Siberian </w:t>
            </w:r>
            <w:proofErr w:type="spellStart"/>
            <w:r w:rsidRPr="004A7191">
              <w:rPr>
                <w:color w:val="000000" w:themeColor="text1"/>
                <w:sz w:val="18"/>
              </w:rPr>
              <w:t>StoneChat</w:t>
            </w:r>
            <w:proofErr w:type="spellEnd"/>
          </w:p>
        </w:tc>
        <w:tc>
          <w:tcPr>
            <w:tcW w:w="1951" w:type="dxa"/>
            <w:gridSpan w:val="2"/>
          </w:tcPr>
          <w:p w14:paraId="1D532729" w14:textId="77777777" w:rsidR="006500DE" w:rsidRPr="004A7191" w:rsidRDefault="004A7191">
            <w:pPr>
              <w:pStyle w:val="TableParagraph"/>
              <w:spacing w:before="78"/>
              <w:ind w:left="165"/>
              <w:rPr>
                <w:rFonts w:ascii="Georgia"/>
                <w:i/>
                <w:color w:val="000000" w:themeColor="text1"/>
                <w:sz w:val="18"/>
              </w:rPr>
            </w:pPr>
            <w:r w:rsidRPr="004A7191">
              <w:rPr>
                <w:rFonts w:ascii="Georgia"/>
                <w:i/>
                <w:color w:val="000000" w:themeColor="text1"/>
                <w:sz w:val="18"/>
              </w:rPr>
              <w:t xml:space="preserve">Saxicola </w:t>
            </w:r>
            <w:proofErr w:type="spellStart"/>
            <w:r w:rsidRPr="004A7191">
              <w:rPr>
                <w:rFonts w:ascii="Georgia"/>
                <w:i/>
                <w:color w:val="000000" w:themeColor="text1"/>
                <w:sz w:val="18"/>
              </w:rPr>
              <w:t>maurus</w:t>
            </w:r>
            <w:proofErr w:type="spellEnd"/>
          </w:p>
        </w:tc>
        <w:tc>
          <w:tcPr>
            <w:tcW w:w="762" w:type="dxa"/>
            <w:gridSpan w:val="3"/>
          </w:tcPr>
          <w:p w14:paraId="1A120C84" w14:textId="77777777" w:rsidR="006500DE" w:rsidRPr="004A7191" w:rsidRDefault="004A7191">
            <w:pPr>
              <w:pStyle w:val="TableParagraph"/>
              <w:spacing w:before="80" w:line="232" w:lineRule="auto"/>
              <w:ind w:left="153" w:right="209"/>
              <w:rPr>
                <w:color w:val="000000" w:themeColor="text1"/>
                <w:sz w:val="18"/>
              </w:rPr>
            </w:pPr>
            <w:r w:rsidRPr="004A7191">
              <w:rPr>
                <w:color w:val="000000" w:themeColor="text1"/>
                <w:sz w:val="18"/>
              </w:rPr>
              <w:t>WM, C</w:t>
            </w:r>
          </w:p>
        </w:tc>
      </w:tr>
      <w:tr w:rsidR="004A7191" w:rsidRPr="004A7191" w14:paraId="386D2DD1" w14:textId="77777777" w:rsidTr="00D7016C">
        <w:trPr>
          <w:gridAfter w:val="1"/>
          <w:wAfter w:w="127" w:type="dxa"/>
          <w:trHeight w:val="560"/>
        </w:trPr>
        <w:tc>
          <w:tcPr>
            <w:tcW w:w="709" w:type="dxa"/>
            <w:gridSpan w:val="2"/>
          </w:tcPr>
          <w:p w14:paraId="06E5CC21" w14:textId="77777777" w:rsidR="006500DE" w:rsidRPr="004A7191" w:rsidRDefault="006500DE">
            <w:pPr>
              <w:pStyle w:val="TableParagraph"/>
              <w:rPr>
                <w:color w:val="000000" w:themeColor="text1"/>
                <w:sz w:val="18"/>
              </w:rPr>
            </w:pPr>
          </w:p>
        </w:tc>
        <w:tc>
          <w:tcPr>
            <w:tcW w:w="1276" w:type="dxa"/>
            <w:gridSpan w:val="3"/>
          </w:tcPr>
          <w:p w14:paraId="38D4BD32" w14:textId="77777777" w:rsidR="006500DE" w:rsidRPr="004A7191" w:rsidRDefault="006500DE">
            <w:pPr>
              <w:pStyle w:val="TableParagraph"/>
              <w:rPr>
                <w:color w:val="000000" w:themeColor="text1"/>
                <w:sz w:val="18"/>
              </w:rPr>
            </w:pPr>
          </w:p>
        </w:tc>
        <w:tc>
          <w:tcPr>
            <w:tcW w:w="1559" w:type="dxa"/>
            <w:gridSpan w:val="2"/>
          </w:tcPr>
          <w:p w14:paraId="546AEB46" w14:textId="77777777" w:rsidR="006500DE" w:rsidRPr="004A7191" w:rsidRDefault="004A7191">
            <w:pPr>
              <w:pStyle w:val="TableParagraph"/>
              <w:spacing w:before="58"/>
              <w:ind w:left="170"/>
              <w:rPr>
                <w:color w:val="000000" w:themeColor="text1"/>
                <w:sz w:val="18"/>
              </w:rPr>
            </w:pPr>
            <w:r w:rsidRPr="004A7191">
              <w:rPr>
                <w:color w:val="000000" w:themeColor="text1"/>
                <w:sz w:val="18"/>
              </w:rPr>
              <w:t>Magpie Robin</w:t>
            </w:r>
          </w:p>
        </w:tc>
        <w:tc>
          <w:tcPr>
            <w:tcW w:w="1951" w:type="dxa"/>
            <w:gridSpan w:val="2"/>
          </w:tcPr>
          <w:p w14:paraId="24D0BA8B" w14:textId="77777777" w:rsidR="006500DE" w:rsidRPr="004A7191" w:rsidRDefault="004A7191">
            <w:pPr>
              <w:pStyle w:val="TableParagraph"/>
              <w:spacing w:before="84" w:line="235" w:lineRule="auto"/>
              <w:ind w:left="165" w:right="623"/>
              <w:rPr>
                <w:rFonts w:ascii="Georgia"/>
                <w:i/>
                <w:color w:val="000000" w:themeColor="text1"/>
                <w:sz w:val="18"/>
              </w:rPr>
            </w:pPr>
            <w:proofErr w:type="spellStart"/>
            <w:r w:rsidRPr="004A7191">
              <w:rPr>
                <w:rFonts w:ascii="Georgia"/>
                <w:i/>
                <w:color w:val="000000" w:themeColor="text1"/>
                <w:sz w:val="18"/>
              </w:rPr>
              <w:t>Copsychus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saularis</w:t>
            </w:r>
            <w:proofErr w:type="spellEnd"/>
          </w:p>
        </w:tc>
        <w:tc>
          <w:tcPr>
            <w:tcW w:w="762" w:type="dxa"/>
            <w:gridSpan w:val="3"/>
          </w:tcPr>
          <w:p w14:paraId="76911F5D" w14:textId="77777777" w:rsidR="006500DE" w:rsidRPr="004A7191" w:rsidRDefault="004A7191">
            <w:pPr>
              <w:pStyle w:val="TableParagraph"/>
              <w:spacing w:before="58"/>
              <w:ind w:left="153"/>
              <w:rPr>
                <w:color w:val="000000" w:themeColor="text1"/>
                <w:sz w:val="18"/>
              </w:rPr>
            </w:pPr>
            <w:r w:rsidRPr="004A7191">
              <w:rPr>
                <w:color w:val="000000" w:themeColor="text1"/>
                <w:sz w:val="18"/>
              </w:rPr>
              <w:t>R, C</w:t>
            </w:r>
          </w:p>
        </w:tc>
      </w:tr>
      <w:tr w:rsidR="004A7191" w:rsidRPr="004A7191" w14:paraId="65904E2E" w14:textId="77777777" w:rsidTr="00D7016C">
        <w:trPr>
          <w:gridAfter w:val="1"/>
          <w:wAfter w:w="127" w:type="dxa"/>
          <w:trHeight w:val="561"/>
        </w:trPr>
        <w:tc>
          <w:tcPr>
            <w:tcW w:w="709" w:type="dxa"/>
            <w:gridSpan w:val="2"/>
          </w:tcPr>
          <w:p w14:paraId="4F838EA8" w14:textId="77777777" w:rsidR="006500DE" w:rsidRPr="004A7191" w:rsidRDefault="006500DE">
            <w:pPr>
              <w:pStyle w:val="TableParagraph"/>
              <w:rPr>
                <w:color w:val="000000" w:themeColor="text1"/>
                <w:sz w:val="18"/>
              </w:rPr>
            </w:pPr>
          </w:p>
        </w:tc>
        <w:tc>
          <w:tcPr>
            <w:tcW w:w="1276" w:type="dxa"/>
            <w:gridSpan w:val="3"/>
          </w:tcPr>
          <w:p w14:paraId="050493CF" w14:textId="77777777" w:rsidR="006500DE" w:rsidRPr="004A7191" w:rsidRDefault="006500DE">
            <w:pPr>
              <w:pStyle w:val="TableParagraph"/>
              <w:rPr>
                <w:color w:val="000000" w:themeColor="text1"/>
                <w:sz w:val="18"/>
              </w:rPr>
            </w:pPr>
          </w:p>
        </w:tc>
        <w:tc>
          <w:tcPr>
            <w:tcW w:w="1559" w:type="dxa"/>
            <w:gridSpan w:val="2"/>
          </w:tcPr>
          <w:p w14:paraId="1BA71856" w14:textId="77777777" w:rsidR="006500DE" w:rsidRPr="004A7191" w:rsidRDefault="004A7191">
            <w:pPr>
              <w:pStyle w:val="TableParagraph"/>
              <w:spacing w:before="78" w:line="232" w:lineRule="auto"/>
              <w:ind w:left="170" w:right="549"/>
              <w:rPr>
                <w:color w:val="000000" w:themeColor="text1"/>
                <w:sz w:val="18"/>
              </w:rPr>
            </w:pPr>
            <w:r w:rsidRPr="004A7191">
              <w:rPr>
                <w:color w:val="000000" w:themeColor="text1"/>
                <w:sz w:val="18"/>
              </w:rPr>
              <w:t>Hodgson’s Redstart</w:t>
            </w:r>
          </w:p>
        </w:tc>
        <w:tc>
          <w:tcPr>
            <w:tcW w:w="1951" w:type="dxa"/>
            <w:gridSpan w:val="2"/>
          </w:tcPr>
          <w:p w14:paraId="745D4E31" w14:textId="77777777" w:rsidR="006500DE" w:rsidRPr="004A7191" w:rsidRDefault="004A7191">
            <w:pPr>
              <w:pStyle w:val="TableParagraph"/>
              <w:spacing w:before="79" w:line="235" w:lineRule="auto"/>
              <w:ind w:left="165" w:right="480"/>
              <w:rPr>
                <w:rFonts w:ascii="Georgia"/>
                <w:i/>
                <w:color w:val="000000" w:themeColor="text1"/>
                <w:sz w:val="18"/>
              </w:rPr>
            </w:pPr>
            <w:proofErr w:type="spellStart"/>
            <w:r w:rsidRPr="004A7191">
              <w:rPr>
                <w:rFonts w:ascii="Georgia"/>
                <w:i/>
                <w:color w:val="000000" w:themeColor="text1"/>
                <w:sz w:val="18"/>
              </w:rPr>
              <w:t>Phoenicurus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auroreus</w:t>
            </w:r>
            <w:proofErr w:type="spellEnd"/>
          </w:p>
        </w:tc>
        <w:tc>
          <w:tcPr>
            <w:tcW w:w="762" w:type="dxa"/>
            <w:gridSpan w:val="3"/>
          </w:tcPr>
          <w:p w14:paraId="3A8D9B6C" w14:textId="77777777" w:rsidR="006500DE" w:rsidRPr="004A7191" w:rsidRDefault="004A7191">
            <w:pPr>
              <w:pStyle w:val="TableParagraph"/>
              <w:spacing w:before="73"/>
              <w:ind w:left="153"/>
              <w:rPr>
                <w:color w:val="000000" w:themeColor="text1"/>
                <w:sz w:val="18"/>
              </w:rPr>
            </w:pPr>
            <w:r w:rsidRPr="004A7191">
              <w:rPr>
                <w:color w:val="000000" w:themeColor="text1"/>
                <w:sz w:val="18"/>
              </w:rPr>
              <w:t>WM, r</w:t>
            </w:r>
          </w:p>
        </w:tc>
      </w:tr>
      <w:tr w:rsidR="004A7191" w:rsidRPr="004A7191" w14:paraId="50F34DEA" w14:textId="77777777" w:rsidTr="00D7016C">
        <w:trPr>
          <w:gridAfter w:val="1"/>
          <w:wAfter w:w="127" w:type="dxa"/>
          <w:trHeight w:val="552"/>
        </w:trPr>
        <w:tc>
          <w:tcPr>
            <w:tcW w:w="709" w:type="dxa"/>
            <w:gridSpan w:val="2"/>
          </w:tcPr>
          <w:p w14:paraId="6C1433A5"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24</w:t>
            </w:r>
          </w:p>
        </w:tc>
        <w:tc>
          <w:tcPr>
            <w:tcW w:w="1276" w:type="dxa"/>
            <w:gridSpan w:val="3"/>
          </w:tcPr>
          <w:p w14:paraId="5E0E2139" w14:textId="77777777" w:rsidR="006500DE" w:rsidRPr="004A7191" w:rsidRDefault="004A7191">
            <w:pPr>
              <w:pStyle w:val="TableParagraph"/>
              <w:spacing w:before="71" w:line="232" w:lineRule="auto"/>
              <w:ind w:left="160" w:right="125"/>
              <w:rPr>
                <w:color w:val="000000" w:themeColor="text1"/>
                <w:sz w:val="18"/>
              </w:rPr>
            </w:pPr>
            <w:proofErr w:type="spellStart"/>
            <w:r w:rsidRPr="004A7191">
              <w:rPr>
                <w:color w:val="000000" w:themeColor="text1"/>
                <w:sz w:val="18"/>
              </w:rPr>
              <w:t>Pycnonotida</w:t>
            </w:r>
            <w:proofErr w:type="spellEnd"/>
            <w:r w:rsidRPr="004A7191">
              <w:rPr>
                <w:color w:val="000000" w:themeColor="text1"/>
                <w:sz w:val="18"/>
              </w:rPr>
              <w:t xml:space="preserve"> e</w:t>
            </w:r>
          </w:p>
        </w:tc>
        <w:tc>
          <w:tcPr>
            <w:tcW w:w="1559" w:type="dxa"/>
            <w:gridSpan w:val="2"/>
          </w:tcPr>
          <w:p w14:paraId="5F1D7148" w14:textId="77777777" w:rsidR="006500DE" w:rsidRPr="004A7191" w:rsidRDefault="004A7191">
            <w:pPr>
              <w:pStyle w:val="TableParagraph"/>
              <w:spacing w:before="71" w:line="232" w:lineRule="auto"/>
              <w:ind w:left="170" w:right="540"/>
              <w:rPr>
                <w:color w:val="000000" w:themeColor="text1"/>
                <w:sz w:val="18"/>
              </w:rPr>
            </w:pPr>
            <w:r w:rsidRPr="004A7191">
              <w:rPr>
                <w:color w:val="000000" w:themeColor="text1"/>
                <w:sz w:val="18"/>
              </w:rPr>
              <w:t>Red-vented Bulbul</w:t>
            </w:r>
          </w:p>
        </w:tc>
        <w:tc>
          <w:tcPr>
            <w:tcW w:w="1951" w:type="dxa"/>
            <w:gridSpan w:val="2"/>
          </w:tcPr>
          <w:p w14:paraId="078FAE60" w14:textId="77777777" w:rsidR="006500DE" w:rsidRPr="004A7191" w:rsidRDefault="004A7191">
            <w:pPr>
              <w:pStyle w:val="TableParagraph"/>
              <w:spacing w:before="69"/>
              <w:ind w:left="165"/>
              <w:rPr>
                <w:rFonts w:ascii="Georgia"/>
                <w:i/>
                <w:color w:val="000000" w:themeColor="text1"/>
                <w:sz w:val="18"/>
              </w:rPr>
            </w:pPr>
            <w:proofErr w:type="spellStart"/>
            <w:r w:rsidRPr="004A7191">
              <w:rPr>
                <w:rFonts w:ascii="Georgia"/>
                <w:i/>
                <w:color w:val="000000" w:themeColor="text1"/>
                <w:sz w:val="18"/>
              </w:rPr>
              <w:t>Pycnonotus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cafer</w:t>
            </w:r>
            <w:proofErr w:type="spellEnd"/>
          </w:p>
        </w:tc>
        <w:tc>
          <w:tcPr>
            <w:tcW w:w="762" w:type="dxa"/>
            <w:gridSpan w:val="3"/>
          </w:tcPr>
          <w:p w14:paraId="2E215CD6" w14:textId="77777777" w:rsidR="006500DE" w:rsidRPr="004A7191" w:rsidRDefault="004A7191">
            <w:pPr>
              <w:pStyle w:val="TableParagraph"/>
              <w:spacing w:before="66"/>
              <w:ind w:left="153"/>
              <w:rPr>
                <w:color w:val="000000" w:themeColor="text1"/>
                <w:sz w:val="18"/>
              </w:rPr>
            </w:pPr>
            <w:r w:rsidRPr="004A7191">
              <w:rPr>
                <w:color w:val="000000" w:themeColor="text1"/>
                <w:sz w:val="18"/>
              </w:rPr>
              <w:t>R, C</w:t>
            </w:r>
          </w:p>
        </w:tc>
      </w:tr>
      <w:tr w:rsidR="004A7191" w:rsidRPr="004A7191" w14:paraId="01B3D1F3" w14:textId="77777777" w:rsidTr="00D7016C">
        <w:trPr>
          <w:gridBefore w:val="1"/>
          <w:gridAfter w:val="2"/>
          <w:wBefore w:w="12" w:type="dxa"/>
          <w:wAfter w:w="147" w:type="dxa"/>
          <w:trHeight w:val="560"/>
        </w:trPr>
        <w:tc>
          <w:tcPr>
            <w:tcW w:w="737" w:type="dxa"/>
            <w:gridSpan w:val="2"/>
          </w:tcPr>
          <w:p w14:paraId="2100F17C"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25</w:t>
            </w:r>
          </w:p>
        </w:tc>
        <w:tc>
          <w:tcPr>
            <w:tcW w:w="1210" w:type="dxa"/>
          </w:tcPr>
          <w:p w14:paraId="3C3CF5F8" w14:textId="77777777" w:rsidR="006500DE" w:rsidRPr="004A7191" w:rsidRDefault="004A7191">
            <w:pPr>
              <w:pStyle w:val="TableParagraph"/>
              <w:spacing w:before="71"/>
              <w:ind w:left="167"/>
              <w:rPr>
                <w:color w:val="000000" w:themeColor="text1"/>
                <w:sz w:val="18"/>
              </w:rPr>
            </w:pPr>
            <w:proofErr w:type="spellStart"/>
            <w:r w:rsidRPr="004A7191">
              <w:rPr>
                <w:color w:val="000000" w:themeColor="text1"/>
                <w:sz w:val="18"/>
              </w:rPr>
              <w:t>Saturnidae</w:t>
            </w:r>
            <w:proofErr w:type="spellEnd"/>
          </w:p>
        </w:tc>
        <w:tc>
          <w:tcPr>
            <w:tcW w:w="1565" w:type="dxa"/>
            <w:gridSpan w:val="2"/>
          </w:tcPr>
          <w:p w14:paraId="09B4EF5B" w14:textId="77777777" w:rsidR="006500DE" w:rsidRPr="004A7191" w:rsidRDefault="004A7191">
            <w:pPr>
              <w:pStyle w:val="TableParagraph"/>
              <w:spacing w:before="71"/>
              <w:ind w:left="157"/>
              <w:rPr>
                <w:color w:val="000000" w:themeColor="text1"/>
                <w:sz w:val="18"/>
              </w:rPr>
            </w:pPr>
            <w:r w:rsidRPr="004A7191">
              <w:rPr>
                <w:color w:val="000000" w:themeColor="text1"/>
                <w:sz w:val="18"/>
              </w:rPr>
              <w:t>Common Myna</w:t>
            </w:r>
          </w:p>
        </w:tc>
        <w:tc>
          <w:tcPr>
            <w:tcW w:w="1672" w:type="dxa"/>
            <w:gridSpan w:val="2"/>
          </w:tcPr>
          <w:p w14:paraId="7D4F3BBD" w14:textId="77777777" w:rsidR="006500DE" w:rsidRPr="004A7191" w:rsidRDefault="004A7191">
            <w:pPr>
              <w:pStyle w:val="TableParagraph"/>
              <w:spacing w:before="77" w:line="235" w:lineRule="auto"/>
              <w:ind w:left="152" w:right="461"/>
              <w:rPr>
                <w:rFonts w:ascii="Georgia"/>
                <w:i/>
                <w:color w:val="000000" w:themeColor="text1"/>
                <w:sz w:val="18"/>
              </w:rPr>
            </w:pPr>
            <w:proofErr w:type="spellStart"/>
            <w:r w:rsidRPr="004A7191">
              <w:rPr>
                <w:rFonts w:ascii="Georgia"/>
                <w:i/>
                <w:color w:val="000000" w:themeColor="text1"/>
                <w:sz w:val="18"/>
              </w:rPr>
              <w:t>Acridotheres</w:t>
            </w:r>
            <w:proofErr w:type="spellEnd"/>
            <w:r w:rsidRPr="004A7191">
              <w:rPr>
                <w:rFonts w:ascii="Georgia"/>
                <w:i/>
                <w:color w:val="000000" w:themeColor="text1"/>
                <w:sz w:val="18"/>
              </w:rPr>
              <w:t xml:space="preserve"> tristis</w:t>
            </w:r>
          </w:p>
        </w:tc>
        <w:tc>
          <w:tcPr>
            <w:tcW w:w="1041" w:type="dxa"/>
            <w:gridSpan w:val="3"/>
          </w:tcPr>
          <w:p w14:paraId="63B3BF03" w14:textId="77777777" w:rsidR="006500DE" w:rsidRPr="004A7191" w:rsidRDefault="004A7191">
            <w:pPr>
              <w:pStyle w:val="TableParagraph"/>
              <w:spacing w:before="71"/>
              <w:ind w:left="160"/>
              <w:rPr>
                <w:color w:val="000000" w:themeColor="text1"/>
                <w:sz w:val="18"/>
              </w:rPr>
            </w:pPr>
            <w:r w:rsidRPr="004A7191">
              <w:rPr>
                <w:color w:val="000000" w:themeColor="text1"/>
                <w:sz w:val="18"/>
              </w:rPr>
              <w:t>R, C</w:t>
            </w:r>
          </w:p>
        </w:tc>
      </w:tr>
      <w:tr w:rsidR="004A7191" w:rsidRPr="004A7191" w14:paraId="1F478ADD" w14:textId="77777777" w:rsidTr="00D7016C">
        <w:trPr>
          <w:gridBefore w:val="1"/>
          <w:gridAfter w:val="2"/>
          <w:wBefore w:w="12" w:type="dxa"/>
          <w:wAfter w:w="147" w:type="dxa"/>
          <w:trHeight w:val="360"/>
        </w:trPr>
        <w:tc>
          <w:tcPr>
            <w:tcW w:w="737" w:type="dxa"/>
            <w:gridSpan w:val="2"/>
          </w:tcPr>
          <w:p w14:paraId="6A8A146B" w14:textId="77777777" w:rsidR="006500DE" w:rsidRPr="004A7191" w:rsidRDefault="006500DE">
            <w:pPr>
              <w:pStyle w:val="TableParagraph"/>
              <w:rPr>
                <w:color w:val="000000" w:themeColor="text1"/>
                <w:sz w:val="18"/>
              </w:rPr>
            </w:pPr>
          </w:p>
        </w:tc>
        <w:tc>
          <w:tcPr>
            <w:tcW w:w="1210" w:type="dxa"/>
          </w:tcPr>
          <w:p w14:paraId="4E3E2F1B" w14:textId="77777777" w:rsidR="006500DE" w:rsidRPr="004A7191" w:rsidRDefault="006500DE">
            <w:pPr>
              <w:pStyle w:val="TableParagraph"/>
              <w:rPr>
                <w:color w:val="000000" w:themeColor="text1"/>
                <w:sz w:val="18"/>
              </w:rPr>
            </w:pPr>
          </w:p>
        </w:tc>
        <w:tc>
          <w:tcPr>
            <w:tcW w:w="1565" w:type="dxa"/>
            <w:gridSpan w:val="2"/>
          </w:tcPr>
          <w:p w14:paraId="42A1EE4F" w14:textId="77777777" w:rsidR="006500DE" w:rsidRPr="004A7191" w:rsidRDefault="004A7191">
            <w:pPr>
              <w:pStyle w:val="TableParagraph"/>
              <w:spacing w:before="66"/>
              <w:ind w:left="157"/>
              <w:rPr>
                <w:color w:val="000000" w:themeColor="text1"/>
                <w:sz w:val="18"/>
              </w:rPr>
            </w:pPr>
            <w:r w:rsidRPr="004A7191">
              <w:rPr>
                <w:color w:val="000000" w:themeColor="text1"/>
                <w:sz w:val="18"/>
              </w:rPr>
              <w:t>Pied Myna</w:t>
            </w:r>
          </w:p>
        </w:tc>
        <w:tc>
          <w:tcPr>
            <w:tcW w:w="1672" w:type="dxa"/>
            <w:gridSpan w:val="2"/>
          </w:tcPr>
          <w:p w14:paraId="59401BD3" w14:textId="77777777" w:rsidR="006500DE" w:rsidRPr="004A7191" w:rsidRDefault="004A7191">
            <w:pPr>
              <w:pStyle w:val="TableParagraph"/>
              <w:spacing w:before="69"/>
              <w:ind w:left="152"/>
              <w:rPr>
                <w:rFonts w:ascii="Georgia"/>
                <w:i/>
                <w:color w:val="000000" w:themeColor="text1"/>
                <w:sz w:val="18"/>
              </w:rPr>
            </w:pPr>
            <w:proofErr w:type="spellStart"/>
            <w:r w:rsidRPr="004A7191">
              <w:rPr>
                <w:rFonts w:ascii="Georgia"/>
                <w:i/>
                <w:color w:val="000000" w:themeColor="text1"/>
                <w:sz w:val="18"/>
              </w:rPr>
              <w:t>Gracupia</w:t>
            </w:r>
            <w:proofErr w:type="spellEnd"/>
            <w:r w:rsidRPr="004A7191">
              <w:rPr>
                <w:rFonts w:ascii="Georgia"/>
                <w:i/>
                <w:color w:val="000000" w:themeColor="text1"/>
                <w:sz w:val="18"/>
              </w:rPr>
              <w:t xml:space="preserve"> contra</w:t>
            </w:r>
          </w:p>
        </w:tc>
        <w:tc>
          <w:tcPr>
            <w:tcW w:w="1041" w:type="dxa"/>
            <w:gridSpan w:val="3"/>
          </w:tcPr>
          <w:p w14:paraId="0B78404D" w14:textId="77777777" w:rsidR="006500DE" w:rsidRPr="004A7191" w:rsidRDefault="004A7191">
            <w:pPr>
              <w:pStyle w:val="TableParagraph"/>
              <w:spacing w:before="66"/>
              <w:ind w:left="160"/>
              <w:rPr>
                <w:color w:val="000000" w:themeColor="text1"/>
                <w:sz w:val="18"/>
              </w:rPr>
            </w:pPr>
            <w:r w:rsidRPr="004A7191">
              <w:rPr>
                <w:color w:val="000000" w:themeColor="text1"/>
                <w:sz w:val="18"/>
              </w:rPr>
              <w:t>R, C</w:t>
            </w:r>
          </w:p>
        </w:tc>
      </w:tr>
      <w:tr w:rsidR="004A7191" w:rsidRPr="004A7191" w14:paraId="2FFD1420" w14:textId="77777777" w:rsidTr="00D7016C">
        <w:trPr>
          <w:gridBefore w:val="1"/>
          <w:gridAfter w:val="2"/>
          <w:wBefore w:w="12" w:type="dxa"/>
          <w:wAfter w:w="147" w:type="dxa"/>
          <w:trHeight w:val="560"/>
        </w:trPr>
        <w:tc>
          <w:tcPr>
            <w:tcW w:w="737" w:type="dxa"/>
            <w:gridSpan w:val="2"/>
          </w:tcPr>
          <w:p w14:paraId="16A6FF4D" w14:textId="77777777" w:rsidR="006500DE" w:rsidRPr="004A7191" w:rsidRDefault="006500DE">
            <w:pPr>
              <w:pStyle w:val="TableParagraph"/>
              <w:rPr>
                <w:color w:val="000000" w:themeColor="text1"/>
                <w:sz w:val="18"/>
              </w:rPr>
            </w:pPr>
          </w:p>
        </w:tc>
        <w:tc>
          <w:tcPr>
            <w:tcW w:w="1210" w:type="dxa"/>
          </w:tcPr>
          <w:p w14:paraId="1F9CFD99" w14:textId="77777777" w:rsidR="006500DE" w:rsidRPr="004A7191" w:rsidRDefault="006500DE">
            <w:pPr>
              <w:pStyle w:val="TableParagraph"/>
              <w:rPr>
                <w:color w:val="000000" w:themeColor="text1"/>
                <w:sz w:val="18"/>
              </w:rPr>
            </w:pPr>
          </w:p>
        </w:tc>
        <w:tc>
          <w:tcPr>
            <w:tcW w:w="1565" w:type="dxa"/>
            <w:gridSpan w:val="2"/>
          </w:tcPr>
          <w:p w14:paraId="64B99B24" w14:textId="77777777" w:rsidR="006500DE" w:rsidRPr="004A7191" w:rsidRDefault="004A7191">
            <w:pPr>
              <w:pStyle w:val="TableParagraph"/>
              <w:spacing w:before="61"/>
              <w:ind w:left="157"/>
              <w:rPr>
                <w:color w:val="000000" w:themeColor="text1"/>
                <w:sz w:val="18"/>
              </w:rPr>
            </w:pPr>
            <w:r w:rsidRPr="004A7191">
              <w:rPr>
                <w:color w:val="000000" w:themeColor="text1"/>
                <w:sz w:val="18"/>
              </w:rPr>
              <w:t>Jungle Myna</w:t>
            </w:r>
          </w:p>
        </w:tc>
        <w:tc>
          <w:tcPr>
            <w:tcW w:w="1672" w:type="dxa"/>
            <w:gridSpan w:val="2"/>
          </w:tcPr>
          <w:p w14:paraId="3F8195A3" w14:textId="77777777" w:rsidR="006500DE" w:rsidRPr="004A7191" w:rsidRDefault="004A7191">
            <w:pPr>
              <w:pStyle w:val="TableParagraph"/>
              <w:spacing w:before="87" w:line="235" w:lineRule="auto"/>
              <w:ind w:left="152" w:right="461"/>
              <w:rPr>
                <w:rFonts w:ascii="Georgia"/>
                <w:i/>
                <w:color w:val="000000" w:themeColor="text1"/>
                <w:sz w:val="18"/>
              </w:rPr>
            </w:pPr>
            <w:proofErr w:type="spellStart"/>
            <w:r w:rsidRPr="004A7191">
              <w:rPr>
                <w:rFonts w:ascii="Georgia"/>
                <w:i/>
                <w:color w:val="000000" w:themeColor="text1"/>
                <w:sz w:val="18"/>
              </w:rPr>
              <w:t>Acridotheres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fuscus</w:t>
            </w:r>
            <w:proofErr w:type="spellEnd"/>
          </w:p>
        </w:tc>
        <w:tc>
          <w:tcPr>
            <w:tcW w:w="1041" w:type="dxa"/>
            <w:gridSpan w:val="3"/>
          </w:tcPr>
          <w:p w14:paraId="695654B8" w14:textId="77777777" w:rsidR="006500DE" w:rsidRPr="004A7191" w:rsidRDefault="004A7191">
            <w:pPr>
              <w:pStyle w:val="TableParagraph"/>
              <w:spacing w:before="61"/>
              <w:ind w:left="160"/>
              <w:rPr>
                <w:color w:val="000000" w:themeColor="text1"/>
                <w:sz w:val="18"/>
              </w:rPr>
            </w:pPr>
            <w:r w:rsidRPr="004A7191">
              <w:rPr>
                <w:color w:val="000000" w:themeColor="text1"/>
                <w:sz w:val="18"/>
              </w:rPr>
              <w:t>R, C</w:t>
            </w:r>
          </w:p>
        </w:tc>
      </w:tr>
      <w:tr w:rsidR="004A7191" w:rsidRPr="004A7191" w14:paraId="359D2C49" w14:textId="77777777" w:rsidTr="00D7016C">
        <w:trPr>
          <w:gridBefore w:val="1"/>
          <w:gridAfter w:val="2"/>
          <w:wBefore w:w="12" w:type="dxa"/>
          <w:wAfter w:w="147" w:type="dxa"/>
          <w:trHeight w:val="763"/>
        </w:trPr>
        <w:tc>
          <w:tcPr>
            <w:tcW w:w="737" w:type="dxa"/>
            <w:gridSpan w:val="2"/>
          </w:tcPr>
          <w:p w14:paraId="1AF9DE14" w14:textId="77777777" w:rsidR="006500DE" w:rsidRPr="004A7191" w:rsidRDefault="006500DE">
            <w:pPr>
              <w:pStyle w:val="TableParagraph"/>
              <w:rPr>
                <w:color w:val="000000" w:themeColor="text1"/>
                <w:sz w:val="18"/>
              </w:rPr>
            </w:pPr>
          </w:p>
        </w:tc>
        <w:tc>
          <w:tcPr>
            <w:tcW w:w="1210" w:type="dxa"/>
          </w:tcPr>
          <w:p w14:paraId="7EC95F8E" w14:textId="77777777" w:rsidR="006500DE" w:rsidRPr="004A7191" w:rsidRDefault="006500DE">
            <w:pPr>
              <w:pStyle w:val="TableParagraph"/>
              <w:rPr>
                <w:color w:val="000000" w:themeColor="text1"/>
                <w:sz w:val="18"/>
              </w:rPr>
            </w:pPr>
          </w:p>
        </w:tc>
        <w:tc>
          <w:tcPr>
            <w:tcW w:w="1565" w:type="dxa"/>
            <w:gridSpan w:val="2"/>
          </w:tcPr>
          <w:p w14:paraId="0E63D6EE" w14:textId="77777777" w:rsidR="006500DE" w:rsidRPr="004A7191" w:rsidRDefault="004A7191">
            <w:pPr>
              <w:pStyle w:val="TableParagraph"/>
              <w:spacing w:before="61" w:line="232" w:lineRule="auto"/>
              <w:ind w:left="157" w:right="283"/>
              <w:rPr>
                <w:color w:val="000000" w:themeColor="text1"/>
                <w:sz w:val="18"/>
              </w:rPr>
            </w:pPr>
            <w:r w:rsidRPr="004A7191">
              <w:rPr>
                <w:color w:val="000000" w:themeColor="text1"/>
                <w:sz w:val="18"/>
              </w:rPr>
              <w:t>Chestnut-tailed Starling</w:t>
            </w:r>
          </w:p>
        </w:tc>
        <w:tc>
          <w:tcPr>
            <w:tcW w:w="1672" w:type="dxa"/>
            <w:gridSpan w:val="2"/>
          </w:tcPr>
          <w:p w14:paraId="2739242E" w14:textId="77777777" w:rsidR="006500DE" w:rsidRPr="004A7191" w:rsidRDefault="004A7191">
            <w:pPr>
              <w:pStyle w:val="TableParagraph"/>
              <w:spacing w:before="82" w:line="235" w:lineRule="auto"/>
              <w:ind w:left="152" w:right="658"/>
              <w:rPr>
                <w:rFonts w:ascii="Georgia"/>
                <w:i/>
                <w:color w:val="000000" w:themeColor="text1"/>
                <w:sz w:val="18"/>
              </w:rPr>
            </w:pPr>
            <w:r w:rsidRPr="004A7191">
              <w:rPr>
                <w:rFonts w:ascii="Georgia"/>
                <w:i/>
                <w:color w:val="000000" w:themeColor="text1"/>
                <w:sz w:val="18"/>
              </w:rPr>
              <w:t xml:space="preserve">Sturnus </w:t>
            </w:r>
            <w:proofErr w:type="spellStart"/>
            <w:r w:rsidRPr="004A7191">
              <w:rPr>
                <w:rFonts w:ascii="Georgia"/>
                <w:i/>
                <w:color w:val="000000" w:themeColor="text1"/>
                <w:sz w:val="18"/>
              </w:rPr>
              <w:t>malabaric</w:t>
            </w:r>
            <w:proofErr w:type="spellEnd"/>
            <w:r w:rsidRPr="004A7191">
              <w:rPr>
                <w:rFonts w:ascii="Georgia"/>
                <w:i/>
                <w:color w:val="000000" w:themeColor="text1"/>
                <w:sz w:val="18"/>
              </w:rPr>
              <w:t xml:space="preserve"> us</w:t>
            </w:r>
          </w:p>
        </w:tc>
        <w:tc>
          <w:tcPr>
            <w:tcW w:w="1041" w:type="dxa"/>
            <w:gridSpan w:val="3"/>
          </w:tcPr>
          <w:p w14:paraId="562DC9A2" w14:textId="77777777" w:rsidR="006500DE" w:rsidRPr="004A7191" w:rsidRDefault="004A7191">
            <w:pPr>
              <w:pStyle w:val="TableParagraph"/>
              <w:spacing w:before="56"/>
              <w:ind w:left="160"/>
              <w:rPr>
                <w:color w:val="000000" w:themeColor="text1"/>
                <w:sz w:val="18"/>
              </w:rPr>
            </w:pPr>
            <w:r w:rsidRPr="004A7191">
              <w:rPr>
                <w:color w:val="000000" w:themeColor="text1"/>
                <w:sz w:val="18"/>
              </w:rPr>
              <w:t>R, C</w:t>
            </w:r>
          </w:p>
        </w:tc>
      </w:tr>
      <w:tr w:rsidR="004A7191" w:rsidRPr="004A7191" w14:paraId="06E29420" w14:textId="77777777" w:rsidTr="00D7016C">
        <w:trPr>
          <w:gridBefore w:val="1"/>
          <w:gridAfter w:val="2"/>
          <w:wBefore w:w="12" w:type="dxa"/>
          <w:wAfter w:w="147" w:type="dxa"/>
          <w:trHeight w:val="763"/>
        </w:trPr>
        <w:tc>
          <w:tcPr>
            <w:tcW w:w="737" w:type="dxa"/>
            <w:gridSpan w:val="2"/>
          </w:tcPr>
          <w:p w14:paraId="69B8BD97" w14:textId="77777777" w:rsidR="006500DE" w:rsidRPr="004A7191" w:rsidRDefault="006500DE">
            <w:pPr>
              <w:pStyle w:val="TableParagraph"/>
              <w:rPr>
                <w:color w:val="000000" w:themeColor="text1"/>
                <w:sz w:val="18"/>
              </w:rPr>
            </w:pPr>
          </w:p>
        </w:tc>
        <w:tc>
          <w:tcPr>
            <w:tcW w:w="1210" w:type="dxa"/>
          </w:tcPr>
          <w:p w14:paraId="6F4E3839" w14:textId="77777777" w:rsidR="006500DE" w:rsidRPr="004A7191" w:rsidRDefault="006500DE">
            <w:pPr>
              <w:pStyle w:val="TableParagraph"/>
              <w:rPr>
                <w:color w:val="000000" w:themeColor="text1"/>
                <w:sz w:val="18"/>
              </w:rPr>
            </w:pPr>
          </w:p>
        </w:tc>
        <w:tc>
          <w:tcPr>
            <w:tcW w:w="1565" w:type="dxa"/>
            <w:gridSpan w:val="2"/>
          </w:tcPr>
          <w:p w14:paraId="26CFD1E7" w14:textId="77777777" w:rsidR="006500DE" w:rsidRPr="004A7191" w:rsidRDefault="004A7191">
            <w:pPr>
              <w:pStyle w:val="TableParagraph"/>
              <w:spacing w:before="67"/>
              <w:ind w:left="157"/>
              <w:rPr>
                <w:color w:val="000000" w:themeColor="text1"/>
                <w:sz w:val="18"/>
              </w:rPr>
            </w:pPr>
            <w:r w:rsidRPr="004A7191">
              <w:rPr>
                <w:color w:val="000000" w:themeColor="text1"/>
                <w:sz w:val="18"/>
              </w:rPr>
              <w:t>Hill Myna</w:t>
            </w:r>
          </w:p>
        </w:tc>
        <w:tc>
          <w:tcPr>
            <w:tcW w:w="1672" w:type="dxa"/>
            <w:gridSpan w:val="2"/>
          </w:tcPr>
          <w:p w14:paraId="0DB453AD" w14:textId="77777777" w:rsidR="006500DE" w:rsidRPr="004A7191" w:rsidRDefault="004A7191">
            <w:pPr>
              <w:pStyle w:val="TableParagraph"/>
              <w:spacing w:before="74" w:line="235" w:lineRule="auto"/>
              <w:ind w:left="152" w:right="838"/>
              <w:rPr>
                <w:rFonts w:ascii="Georgia"/>
                <w:i/>
                <w:color w:val="000000" w:themeColor="text1"/>
                <w:sz w:val="18"/>
              </w:rPr>
            </w:pPr>
            <w:r w:rsidRPr="004A7191">
              <w:rPr>
                <w:rFonts w:ascii="Georgia"/>
                <w:i/>
                <w:color w:val="000000" w:themeColor="text1"/>
                <w:sz w:val="18"/>
              </w:rPr>
              <w:t xml:space="preserve">Gracula </w:t>
            </w:r>
            <w:proofErr w:type="spellStart"/>
            <w:r w:rsidRPr="004A7191">
              <w:rPr>
                <w:rFonts w:ascii="Georgia"/>
                <w:i/>
                <w:color w:val="000000" w:themeColor="text1"/>
                <w:sz w:val="18"/>
              </w:rPr>
              <w:t>religios</w:t>
            </w:r>
            <w:proofErr w:type="spellEnd"/>
            <w:r w:rsidRPr="004A7191">
              <w:rPr>
                <w:rFonts w:ascii="Georgia"/>
                <w:i/>
                <w:color w:val="000000" w:themeColor="text1"/>
                <w:sz w:val="18"/>
              </w:rPr>
              <w:t xml:space="preserve"> a</w:t>
            </w:r>
          </w:p>
        </w:tc>
        <w:tc>
          <w:tcPr>
            <w:tcW w:w="1041" w:type="dxa"/>
            <w:gridSpan w:val="3"/>
          </w:tcPr>
          <w:p w14:paraId="59FAD5A2" w14:textId="77777777" w:rsidR="006500DE" w:rsidRPr="004A7191" w:rsidRDefault="004A7191">
            <w:pPr>
              <w:pStyle w:val="TableParagraph"/>
              <w:spacing w:before="67"/>
              <w:ind w:left="160"/>
              <w:rPr>
                <w:color w:val="000000" w:themeColor="text1"/>
                <w:sz w:val="18"/>
              </w:rPr>
            </w:pPr>
            <w:r w:rsidRPr="004A7191">
              <w:rPr>
                <w:color w:val="000000" w:themeColor="text1"/>
                <w:sz w:val="18"/>
              </w:rPr>
              <w:t>R, r</w:t>
            </w:r>
          </w:p>
        </w:tc>
      </w:tr>
      <w:tr w:rsidR="004A7191" w:rsidRPr="004A7191" w14:paraId="14372888" w14:textId="77777777" w:rsidTr="00D7016C">
        <w:trPr>
          <w:gridBefore w:val="1"/>
          <w:gridAfter w:val="2"/>
          <w:wBefore w:w="12" w:type="dxa"/>
          <w:wAfter w:w="147" w:type="dxa"/>
          <w:trHeight w:val="763"/>
        </w:trPr>
        <w:tc>
          <w:tcPr>
            <w:tcW w:w="737" w:type="dxa"/>
            <w:gridSpan w:val="2"/>
          </w:tcPr>
          <w:p w14:paraId="3D595529"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25</w:t>
            </w:r>
          </w:p>
        </w:tc>
        <w:tc>
          <w:tcPr>
            <w:tcW w:w="1210" w:type="dxa"/>
          </w:tcPr>
          <w:p w14:paraId="2724CEF4" w14:textId="77777777" w:rsidR="006500DE" w:rsidRPr="004A7191" w:rsidRDefault="004A7191">
            <w:pPr>
              <w:pStyle w:val="TableParagraph"/>
              <w:spacing w:before="59"/>
              <w:ind w:left="167"/>
              <w:rPr>
                <w:color w:val="000000" w:themeColor="text1"/>
                <w:sz w:val="18"/>
              </w:rPr>
            </w:pPr>
            <w:proofErr w:type="spellStart"/>
            <w:r w:rsidRPr="004A7191">
              <w:rPr>
                <w:color w:val="000000" w:themeColor="text1"/>
                <w:sz w:val="18"/>
              </w:rPr>
              <w:t>Oriolidae</w:t>
            </w:r>
            <w:proofErr w:type="spellEnd"/>
          </w:p>
        </w:tc>
        <w:tc>
          <w:tcPr>
            <w:tcW w:w="1565" w:type="dxa"/>
            <w:gridSpan w:val="2"/>
          </w:tcPr>
          <w:p w14:paraId="4A241DF0" w14:textId="77777777" w:rsidR="006500DE" w:rsidRPr="004A7191" w:rsidRDefault="004A7191">
            <w:pPr>
              <w:pStyle w:val="TableParagraph"/>
              <w:spacing w:before="64" w:line="232" w:lineRule="auto"/>
              <w:ind w:left="157" w:right="393"/>
              <w:rPr>
                <w:color w:val="000000" w:themeColor="text1"/>
                <w:sz w:val="18"/>
              </w:rPr>
            </w:pPr>
            <w:r w:rsidRPr="004A7191">
              <w:rPr>
                <w:color w:val="000000" w:themeColor="text1"/>
                <w:sz w:val="18"/>
              </w:rPr>
              <w:t>Black-headed Oriole</w:t>
            </w:r>
          </w:p>
        </w:tc>
        <w:tc>
          <w:tcPr>
            <w:tcW w:w="1672" w:type="dxa"/>
            <w:gridSpan w:val="2"/>
          </w:tcPr>
          <w:p w14:paraId="669D5BF9" w14:textId="77777777" w:rsidR="006500DE" w:rsidRPr="004A7191" w:rsidRDefault="004A7191">
            <w:pPr>
              <w:pStyle w:val="TableParagraph"/>
              <w:spacing w:before="85" w:line="235" w:lineRule="auto"/>
              <w:ind w:left="152" w:right="642"/>
              <w:rPr>
                <w:rFonts w:ascii="Georgia"/>
                <w:i/>
                <w:color w:val="000000" w:themeColor="text1"/>
                <w:sz w:val="18"/>
              </w:rPr>
            </w:pPr>
            <w:proofErr w:type="spellStart"/>
            <w:r w:rsidRPr="004A7191">
              <w:rPr>
                <w:rFonts w:ascii="Georgia"/>
                <w:i/>
                <w:color w:val="000000" w:themeColor="text1"/>
                <w:sz w:val="18"/>
              </w:rPr>
              <w:t>Oriolus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xanthornu</w:t>
            </w:r>
            <w:proofErr w:type="spellEnd"/>
            <w:r w:rsidRPr="004A7191">
              <w:rPr>
                <w:rFonts w:ascii="Georgia"/>
                <w:i/>
                <w:color w:val="000000" w:themeColor="text1"/>
                <w:sz w:val="18"/>
              </w:rPr>
              <w:t xml:space="preserve"> s</w:t>
            </w:r>
          </w:p>
        </w:tc>
        <w:tc>
          <w:tcPr>
            <w:tcW w:w="1041" w:type="dxa"/>
            <w:gridSpan w:val="3"/>
          </w:tcPr>
          <w:p w14:paraId="3DDE4CDA" w14:textId="77777777" w:rsidR="006500DE" w:rsidRPr="004A7191" w:rsidRDefault="004A7191">
            <w:pPr>
              <w:pStyle w:val="TableParagraph"/>
              <w:spacing w:before="59"/>
              <w:ind w:left="160"/>
              <w:rPr>
                <w:color w:val="000000" w:themeColor="text1"/>
                <w:sz w:val="18"/>
              </w:rPr>
            </w:pPr>
            <w:r w:rsidRPr="004A7191">
              <w:rPr>
                <w:color w:val="000000" w:themeColor="text1"/>
                <w:sz w:val="18"/>
              </w:rPr>
              <w:t>R, C</w:t>
            </w:r>
          </w:p>
        </w:tc>
      </w:tr>
      <w:tr w:rsidR="004A7191" w:rsidRPr="004A7191" w14:paraId="59D4A192" w14:textId="77777777" w:rsidTr="00D7016C">
        <w:trPr>
          <w:gridBefore w:val="1"/>
          <w:gridAfter w:val="2"/>
          <w:wBefore w:w="12" w:type="dxa"/>
          <w:wAfter w:w="147" w:type="dxa"/>
          <w:trHeight w:val="763"/>
        </w:trPr>
        <w:tc>
          <w:tcPr>
            <w:tcW w:w="737" w:type="dxa"/>
            <w:gridSpan w:val="2"/>
          </w:tcPr>
          <w:p w14:paraId="231A9B03"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26</w:t>
            </w:r>
          </w:p>
        </w:tc>
        <w:tc>
          <w:tcPr>
            <w:tcW w:w="1210" w:type="dxa"/>
          </w:tcPr>
          <w:p w14:paraId="4EB97F02" w14:textId="77777777" w:rsidR="006500DE" w:rsidRPr="004A7191" w:rsidRDefault="004A7191">
            <w:pPr>
              <w:pStyle w:val="TableParagraph"/>
              <w:spacing w:before="71"/>
              <w:ind w:left="167"/>
              <w:rPr>
                <w:color w:val="000000" w:themeColor="text1"/>
                <w:sz w:val="18"/>
              </w:rPr>
            </w:pPr>
            <w:proofErr w:type="spellStart"/>
            <w:r w:rsidRPr="004A7191">
              <w:rPr>
                <w:color w:val="000000" w:themeColor="text1"/>
                <w:sz w:val="18"/>
              </w:rPr>
              <w:t>Dicruridae</w:t>
            </w:r>
            <w:proofErr w:type="spellEnd"/>
          </w:p>
        </w:tc>
        <w:tc>
          <w:tcPr>
            <w:tcW w:w="1565" w:type="dxa"/>
            <w:gridSpan w:val="2"/>
          </w:tcPr>
          <w:p w14:paraId="3D4A3D0E" w14:textId="77777777" w:rsidR="006500DE" w:rsidRPr="004A7191" w:rsidRDefault="004A7191">
            <w:pPr>
              <w:pStyle w:val="TableParagraph"/>
              <w:spacing w:before="71"/>
              <w:ind w:left="157"/>
              <w:rPr>
                <w:color w:val="000000" w:themeColor="text1"/>
                <w:sz w:val="18"/>
              </w:rPr>
            </w:pPr>
            <w:r w:rsidRPr="004A7191">
              <w:rPr>
                <w:color w:val="000000" w:themeColor="text1"/>
                <w:sz w:val="18"/>
              </w:rPr>
              <w:t xml:space="preserve">Black </w:t>
            </w:r>
            <w:proofErr w:type="spellStart"/>
            <w:r w:rsidRPr="004A7191">
              <w:rPr>
                <w:color w:val="000000" w:themeColor="text1"/>
                <w:sz w:val="18"/>
              </w:rPr>
              <w:t>Drongo</w:t>
            </w:r>
            <w:proofErr w:type="spellEnd"/>
          </w:p>
        </w:tc>
        <w:tc>
          <w:tcPr>
            <w:tcW w:w="1672" w:type="dxa"/>
            <w:gridSpan w:val="2"/>
          </w:tcPr>
          <w:p w14:paraId="641506F1" w14:textId="77777777" w:rsidR="006500DE" w:rsidRPr="004A7191" w:rsidRDefault="004A7191">
            <w:pPr>
              <w:pStyle w:val="TableParagraph"/>
              <w:spacing w:before="77" w:line="235" w:lineRule="auto"/>
              <w:ind w:left="152" w:right="791"/>
              <w:jc w:val="both"/>
              <w:rPr>
                <w:rFonts w:ascii="Georgia"/>
                <w:i/>
                <w:color w:val="000000" w:themeColor="text1"/>
                <w:sz w:val="18"/>
              </w:rPr>
            </w:pPr>
            <w:proofErr w:type="spellStart"/>
            <w:r w:rsidRPr="004A7191">
              <w:rPr>
                <w:rFonts w:ascii="Georgia"/>
                <w:i/>
                <w:color w:val="000000" w:themeColor="text1"/>
                <w:sz w:val="18"/>
              </w:rPr>
              <w:t>Dicrurus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macroce</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rcus</w:t>
            </w:r>
            <w:proofErr w:type="spellEnd"/>
          </w:p>
        </w:tc>
        <w:tc>
          <w:tcPr>
            <w:tcW w:w="1041" w:type="dxa"/>
            <w:gridSpan w:val="3"/>
          </w:tcPr>
          <w:p w14:paraId="15B848FC" w14:textId="77777777" w:rsidR="006500DE" w:rsidRPr="004A7191" w:rsidRDefault="004A7191">
            <w:pPr>
              <w:pStyle w:val="TableParagraph"/>
              <w:spacing w:before="71"/>
              <w:ind w:left="160"/>
              <w:rPr>
                <w:color w:val="000000" w:themeColor="text1"/>
                <w:sz w:val="18"/>
              </w:rPr>
            </w:pPr>
            <w:r w:rsidRPr="004A7191">
              <w:rPr>
                <w:color w:val="000000" w:themeColor="text1"/>
                <w:sz w:val="18"/>
              </w:rPr>
              <w:t>R, r</w:t>
            </w:r>
          </w:p>
        </w:tc>
      </w:tr>
      <w:tr w:rsidR="004A7191" w:rsidRPr="004A7191" w14:paraId="71ADD4F3" w14:textId="77777777" w:rsidTr="00D7016C">
        <w:trPr>
          <w:gridBefore w:val="1"/>
          <w:gridAfter w:val="2"/>
          <w:wBefore w:w="12" w:type="dxa"/>
          <w:wAfter w:w="147" w:type="dxa"/>
          <w:trHeight w:val="763"/>
        </w:trPr>
        <w:tc>
          <w:tcPr>
            <w:tcW w:w="737" w:type="dxa"/>
            <w:gridSpan w:val="2"/>
          </w:tcPr>
          <w:p w14:paraId="4D473674" w14:textId="77777777" w:rsidR="006500DE" w:rsidRPr="004A7191" w:rsidRDefault="006500DE">
            <w:pPr>
              <w:pStyle w:val="TableParagraph"/>
              <w:rPr>
                <w:color w:val="000000" w:themeColor="text1"/>
                <w:sz w:val="18"/>
              </w:rPr>
            </w:pPr>
          </w:p>
        </w:tc>
        <w:tc>
          <w:tcPr>
            <w:tcW w:w="1210" w:type="dxa"/>
          </w:tcPr>
          <w:p w14:paraId="4000E6DE" w14:textId="77777777" w:rsidR="006500DE" w:rsidRPr="004A7191" w:rsidRDefault="006500DE">
            <w:pPr>
              <w:pStyle w:val="TableParagraph"/>
              <w:rPr>
                <w:color w:val="000000" w:themeColor="text1"/>
                <w:sz w:val="18"/>
              </w:rPr>
            </w:pPr>
          </w:p>
        </w:tc>
        <w:tc>
          <w:tcPr>
            <w:tcW w:w="1565" w:type="dxa"/>
            <w:gridSpan w:val="2"/>
          </w:tcPr>
          <w:p w14:paraId="7DA5AD9C" w14:textId="77777777" w:rsidR="006500DE" w:rsidRPr="004A7191" w:rsidRDefault="004A7191">
            <w:pPr>
              <w:pStyle w:val="TableParagraph"/>
              <w:spacing w:before="62"/>
              <w:ind w:left="157"/>
              <w:rPr>
                <w:color w:val="000000" w:themeColor="text1"/>
                <w:sz w:val="18"/>
              </w:rPr>
            </w:pPr>
            <w:r w:rsidRPr="004A7191">
              <w:rPr>
                <w:color w:val="000000" w:themeColor="text1"/>
                <w:sz w:val="18"/>
              </w:rPr>
              <w:t xml:space="preserve">Spangled </w:t>
            </w:r>
            <w:proofErr w:type="spellStart"/>
            <w:r w:rsidRPr="004A7191">
              <w:rPr>
                <w:color w:val="000000" w:themeColor="text1"/>
                <w:sz w:val="18"/>
              </w:rPr>
              <w:t>Drongo</w:t>
            </w:r>
            <w:proofErr w:type="spellEnd"/>
          </w:p>
        </w:tc>
        <w:tc>
          <w:tcPr>
            <w:tcW w:w="1672" w:type="dxa"/>
            <w:gridSpan w:val="2"/>
          </w:tcPr>
          <w:p w14:paraId="58022724" w14:textId="77777777" w:rsidR="006500DE" w:rsidRPr="004A7191" w:rsidRDefault="004A7191">
            <w:pPr>
              <w:pStyle w:val="TableParagraph"/>
              <w:spacing w:before="65" w:line="247" w:lineRule="auto"/>
              <w:ind w:left="152" w:right="696"/>
              <w:rPr>
                <w:rFonts w:ascii="Georgia"/>
                <w:i/>
                <w:color w:val="000000" w:themeColor="text1"/>
                <w:sz w:val="18"/>
              </w:rPr>
            </w:pPr>
            <w:proofErr w:type="spellStart"/>
            <w:r w:rsidRPr="004A7191">
              <w:rPr>
                <w:rFonts w:ascii="Georgia"/>
                <w:i/>
                <w:color w:val="000000" w:themeColor="text1"/>
                <w:sz w:val="18"/>
              </w:rPr>
              <w:t>Dicrurus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hottentott</w:t>
            </w:r>
            <w:proofErr w:type="spellEnd"/>
            <w:r w:rsidRPr="004A7191">
              <w:rPr>
                <w:rFonts w:ascii="Georgia"/>
                <w:i/>
                <w:color w:val="000000" w:themeColor="text1"/>
                <w:sz w:val="18"/>
              </w:rPr>
              <w:t xml:space="preserve"> us</w:t>
            </w:r>
          </w:p>
        </w:tc>
        <w:tc>
          <w:tcPr>
            <w:tcW w:w="1041" w:type="dxa"/>
            <w:gridSpan w:val="3"/>
          </w:tcPr>
          <w:p w14:paraId="65A47874" w14:textId="77777777" w:rsidR="006500DE" w:rsidRPr="004A7191" w:rsidRDefault="004A7191">
            <w:pPr>
              <w:pStyle w:val="TableParagraph"/>
              <w:spacing w:before="62"/>
              <w:ind w:left="160"/>
              <w:rPr>
                <w:color w:val="000000" w:themeColor="text1"/>
                <w:sz w:val="18"/>
              </w:rPr>
            </w:pPr>
            <w:r w:rsidRPr="004A7191">
              <w:rPr>
                <w:color w:val="000000" w:themeColor="text1"/>
                <w:sz w:val="18"/>
              </w:rPr>
              <w:t>R, C</w:t>
            </w:r>
          </w:p>
        </w:tc>
      </w:tr>
      <w:tr w:rsidR="004A7191" w:rsidRPr="004A7191" w14:paraId="6E1E5C22" w14:textId="77777777" w:rsidTr="00D7016C">
        <w:trPr>
          <w:gridBefore w:val="1"/>
          <w:gridAfter w:val="2"/>
          <w:wBefore w:w="12" w:type="dxa"/>
          <w:wAfter w:w="147" w:type="dxa"/>
          <w:trHeight w:val="561"/>
        </w:trPr>
        <w:tc>
          <w:tcPr>
            <w:tcW w:w="737" w:type="dxa"/>
            <w:gridSpan w:val="2"/>
          </w:tcPr>
          <w:p w14:paraId="34CF742D"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27</w:t>
            </w:r>
          </w:p>
        </w:tc>
        <w:tc>
          <w:tcPr>
            <w:tcW w:w="1210" w:type="dxa"/>
          </w:tcPr>
          <w:p w14:paraId="15A8AC9B" w14:textId="77777777" w:rsidR="006500DE" w:rsidRPr="004A7191" w:rsidRDefault="004A7191">
            <w:pPr>
              <w:pStyle w:val="TableParagraph"/>
              <w:spacing w:before="74"/>
              <w:ind w:left="167"/>
              <w:rPr>
                <w:color w:val="000000" w:themeColor="text1"/>
                <w:sz w:val="18"/>
              </w:rPr>
            </w:pPr>
            <w:r w:rsidRPr="004A7191">
              <w:rPr>
                <w:color w:val="000000" w:themeColor="text1"/>
                <w:sz w:val="18"/>
              </w:rPr>
              <w:t>Corvidae</w:t>
            </w:r>
          </w:p>
        </w:tc>
        <w:tc>
          <w:tcPr>
            <w:tcW w:w="1565" w:type="dxa"/>
            <w:gridSpan w:val="2"/>
          </w:tcPr>
          <w:p w14:paraId="02F26A03" w14:textId="77777777" w:rsidR="006500DE" w:rsidRPr="004A7191" w:rsidRDefault="004A7191">
            <w:pPr>
              <w:pStyle w:val="TableParagraph"/>
              <w:spacing w:before="74"/>
              <w:ind w:left="157"/>
              <w:rPr>
                <w:color w:val="000000" w:themeColor="text1"/>
                <w:sz w:val="18"/>
              </w:rPr>
            </w:pPr>
            <w:r w:rsidRPr="004A7191">
              <w:rPr>
                <w:color w:val="000000" w:themeColor="text1"/>
                <w:sz w:val="18"/>
              </w:rPr>
              <w:t>Rufous Treepie</w:t>
            </w:r>
          </w:p>
        </w:tc>
        <w:tc>
          <w:tcPr>
            <w:tcW w:w="1672" w:type="dxa"/>
            <w:gridSpan w:val="2"/>
          </w:tcPr>
          <w:p w14:paraId="28D9B54E" w14:textId="77777777" w:rsidR="006500DE" w:rsidRPr="004A7191" w:rsidRDefault="004A7191">
            <w:pPr>
              <w:pStyle w:val="TableParagraph"/>
              <w:spacing w:before="80" w:line="235" w:lineRule="auto"/>
              <w:ind w:left="152" w:right="522"/>
              <w:rPr>
                <w:rFonts w:ascii="Georgia"/>
                <w:i/>
                <w:color w:val="000000" w:themeColor="text1"/>
                <w:sz w:val="18"/>
              </w:rPr>
            </w:pPr>
            <w:proofErr w:type="spellStart"/>
            <w:r w:rsidRPr="004A7191">
              <w:rPr>
                <w:rFonts w:ascii="Georgia"/>
                <w:i/>
                <w:color w:val="000000" w:themeColor="text1"/>
                <w:sz w:val="18"/>
              </w:rPr>
              <w:t>Dendrocitta</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vagabunda</w:t>
            </w:r>
            <w:proofErr w:type="spellEnd"/>
          </w:p>
        </w:tc>
        <w:tc>
          <w:tcPr>
            <w:tcW w:w="1041" w:type="dxa"/>
            <w:gridSpan w:val="3"/>
          </w:tcPr>
          <w:p w14:paraId="430D3E5D" w14:textId="77777777" w:rsidR="006500DE" w:rsidRPr="004A7191" w:rsidRDefault="004A7191">
            <w:pPr>
              <w:pStyle w:val="TableParagraph"/>
              <w:spacing w:before="74"/>
              <w:ind w:left="160"/>
              <w:rPr>
                <w:color w:val="000000" w:themeColor="text1"/>
                <w:sz w:val="18"/>
              </w:rPr>
            </w:pPr>
            <w:r w:rsidRPr="004A7191">
              <w:rPr>
                <w:color w:val="000000" w:themeColor="text1"/>
                <w:sz w:val="18"/>
              </w:rPr>
              <w:t>R, r</w:t>
            </w:r>
          </w:p>
        </w:tc>
      </w:tr>
      <w:tr w:rsidR="004A7191" w:rsidRPr="004A7191" w14:paraId="3CC7DFE8" w14:textId="77777777" w:rsidTr="00D7016C">
        <w:trPr>
          <w:gridBefore w:val="1"/>
          <w:gridAfter w:val="2"/>
          <w:wBefore w:w="12" w:type="dxa"/>
          <w:wAfter w:w="147" w:type="dxa"/>
          <w:trHeight w:val="763"/>
        </w:trPr>
        <w:tc>
          <w:tcPr>
            <w:tcW w:w="737" w:type="dxa"/>
            <w:gridSpan w:val="2"/>
          </w:tcPr>
          <w:p w14:paraId="1DC18934" w14:textId="77777777" w:rsidR="006500DE" w:rsidRPr="004A7191" w:rsidRDefault="006500DE">
            <w:pPr>
              <w:pStyle w:val="TableParagraph"/>
              <w:rPr>
                <w:color w:val="000000" w:themeColor="text1"/>
                <w:sz w:val="18"/>
              </w:rPr>
            </w:pPr>
          </w:p>
        </w:tc>
        <w:tc>
          <w:tcPr>
            <w:tcW w:w="1210" w:type="dxa"/>
          </w:tcPr>
          <w:p w14:paraId="24B94551" w14:textId="77777777" w:rsidR="006500DE" w:rsidRPr="004A7191" w:rsidRDefault="006500DE">
            <w:pPr>
              <w:pStyle w:val="TableParagraph"/>
              <w:rPr>
                <w:color w:val="000000" w:themeColor="text1"/>
                <w:sz w:val="18"/>
              </w:rPr>
            </w:pPr>
          </w:p>
        </w:tc>
        <w:tc>
          <w:tcPr>
            <w:tcW w:w="1565" w:type="dxa"/>
            <w:gridSpan w:val="2"/>
          </w:tcPr>
          <w:p w14:paraId="72A4FB74" w14:textId="77777777" w:rsidR="006500DE" w:rsidRPr="004A7191" w:rsidRDefault="004A7191">
            <w:pPr>
              <w:pStyle w:val="TableParagraph"/>
              <w:spacing w:before="67"/>
              <w:ind w:left="157"/>
              <w:rPr>
                <w:color w:val="000000" w:themeColor="text1"/>
                <w:sz w:val="18"/>
              </w:rPr>
            </w:pPr>
            <w:r w:rsidRPr="004A7191">
              <w:rPr>
                <w:color w:val="000000" w:themeColor="text1"/>
                <w:sz w:val="18"/>
              </w:rPr>
              <w:t>Common Crow</w:t>
            </w:r>
          </w:p>
        </w:tc>
        <w:tc>
          <w:tcPr>
            <w:tcW w:w="1672" w:type="dxa"/>
            <w:gridSpan w:val="2"/>
          </w:tcPr>
          <w:p w14:paraId="3E4F98D6" w14:textId="77777777" w:rsidR="006500DE" w:rsidRPr="004A7191" w:rsidRDefault="004A7191">
            <w:pPr>
              <w:pStyle w:val="TableParagraph"/>
              <w:spacing w:before="74" w:line="235" w:lineRule="auto"/>
              <w:ind w:left="152" w:right="899"/>
              <w:jc w:val="both"/>
              <w:rPr>
                <w:rFonts w:ascii="Georgia"/>
                <w:i/>
                <w:color w:val="000000" w:themeColor="text1"/>
                <w:sz w:val="18"/>
              </w:rPr>
            </w:pPr>
            <w:r w:rsidRPr="004A7191">
              <w:rPr>
                <w:rFonts w:ascii="Georgia"/>
                <w:i/>
                <w:color w:val="000000" w:themeColor="text1"/>
                <w:sz w:val="18"/>
              </w:rPr>
              <w:t xml:space="preserve">Corvus </w:t>
            </w:r>
            <w:proofErr w:type="spellStart"/>
            <w:r w:rsidRPr="004A7191">
              <w:rPr>
                <w:rFonts w:ascii="Georgia"/>
                <w:i/>
                <w:color w:val="000000" w:themeColor="text1"/>
                <w:sz w:val="18"/>
              </w:rPr>
              <w:t>splende</w:t>
            </w:r>
            <w:proofErr w:type="spellEnd"/>
            <w:r w:rsidRPr="004A7191">
              <w:rPr>
                <w:rFonts w:ascii="Georgia"/>
                <w:i/>
                <w:color w:val="000000" w:themeColor="text1"/>
                <w:sz w:val="18"/>
              </w:rPr>
              <w:t xml:space="preserve"> ns</w:t>
            </w:r>
          </w:p>
        </w:tc>
        <w:tc>
          <w:tcPr>
            <w:tcW w:w="1041" w:type="dxa"/>
            <w:gridSpan w:val="3"/>
          </w:tcPr>
          <w:p w14:paraId="0EA721C9" w14:textId="77777777" w:rsidR="006500DE" w:rsidRPr="004A7191" w:rsidRDefault="004A7191">
            <w:pPr>
              <w:pStyle w:val="TableParagraph"/>
              <w:spacing w:before="67"/>
              <w:ind w:left="160"/>
              <w:rPr>
                <w:color w:val="000000" w:themeColor="text1"/>
                <w:sz w:val="18"/>
              </w:rPr>
            </w:pPr>
            <w:r w:rsidRPr="004A7191">
              <w:rPr>
                <w:color w:val="000000" w:themeColor="text1"/>
                <w:sz w:val="18"/>
              </w:rPr>
              <w:t>R, C</w:t>
            </w:r>
          </w:p>
        </w:tc>
      </w:tr>
      <w:tr w:rsidR="004A7191" w:rsidRPr="004A7191" w14:paraId="3FAE9D37" w14:textId="77777777" w:rsidTr="00D7016C">
        <w:trPr>
          <w:gridBefore w:val="1"/>
          <w:gridAfter w:val="2"/>
          <w:wBefore w:w="12" w:type="dxa"/>
          <w:wAfter w:w="147" w:type="dxa"/>
          <w:trHeight w:val="763"/>
        </w:trPr>
        <w:tc>
          <w:tcPr>
            <w:tcW w:w="737" w:type="dxa"/>
            <w:gridSpan w:val="2"/>
          </w:tcPr>
          <w:p w14:paraId="5AE5907C"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28</w:t>
            </w:r>
          </w:p>
        </w:tc>
        <w:tc>
          <w:tcPr>
            <w:tcW w:w="1210" w:type="dxa"/>
          </w:tcPr>
          <w:p w14:paraId="33E4D0A5" w14:textId="77777777" w:rsidR="006500DE" w:rsidRPr="004A7191" w:rsidRDefault="004A7191">
            <w:pPr>
              <w:pStyle w:val="TableParagraph"/>
              <w:spacing w:before="59"/>
              <w:ind w:left="167"/>
              <w:rPr>
                <w:color w:val="000000" w:themeColor="text1"/>
                <w:sz w:val="18"/>
              </w:rPr>
            </w:pPr>
            <w:proofErr w:type="spellStart"/>
            <w:r w:rsidRPr="004A7191">
              <w:rPr>
                <w:color w:val="000000" w:themeColor="text1"/>
                <w:sz w:val="18"/>
              </w:rPr>
              <w:t>Passeridae</w:t>
            </w:r>
            <w:proofErr w:type="spellEnd"/>
          </w:p>
        </w:tc>
        <w:tc>
          <w:tcPr>
            <w:tcW w:w="1565" w:type="dxa"/>
            <w:gridSpan w:val="2"/>
          </w:tcPr>
          <w:p w14:paraId="6C251D7C" w14:textId="77777777" w:rsidR="006500DE" w:rsidRPr="004A7191" w:rsidRDefault="004A7191">
            <w:pPr>
              <w:pStyle w:val="TableParagraph"/>
              <w:spacing w:before="59"/>
              <w:ind w:left="157"/>
              <w:rPr>
                <w:color w:val="000000" w:themeColor="text1"/>
                <w:sz w:val="18"/>
              </w:rPr>
            </w:pPr>
            <w:r w:rsidRPr="004A7191">
              <w:rPr>
                <w:color w:val="000000" w:themeColor="text1"/>
                <w:sz w:val="18"/>
              </w:rPr>
              <w:t>House Sparrow</w:t>
            </w:r>
          </w:p>
        </w:tc>
        <w:tc>
          <w:tcPr>
            <w:tcW w:w="1672" w:type="dxa"/>
            <w:gridSpan w:val="2"/>
          </w:tcPr>
          <w:p w14:paraId="66E90C30" w14:textId="77777777" w:rsidR="006500DE" w:rsidRPr="004A7191" w:rsidRDefault="004A7191">
            <w:pPr>
              <w:pStyle w:val="TableParagraph"/>
              <w:spacing w:before="85" w:line="235" w:lineRule="auto"/>
              <w:ind w:left="152" w:right="857"/>
              <w:rPr>
                <w:rFonts w:ascii="Georgia"/>
                <w:i/>
                <w:color w:val="000000" w:themeColor="text1"/>
                <w:sz w:val="18"/>
              </w:rPr>
            </w:pPr>
            <w:r w:rsidRPr="004A7191">
              <w:rPr>
                <w:rFonts w:ascii="Georgia"/>
                <w:i/>
                <w:color w:val="000000" w:themeColor="text1"/>
                <w:sz w:val="18"/>
              </w:rPr>
              <w:t xml:space="preserve">Passer </w:t>
            </w:r>
            <w:proofErr w:type="spellStart"/>
            <w:r w:rsidRPr="004A7191">
              <w:rPr>
                <w:rFonts w:ascii="Georgia"/>
                <w:i/>
                <w:color w:val="000000" w:themeColor="text1"/>
                <w:sz w:val="18"/>
              </w:rPr>
              <w:t>domesti</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cus</w:t>
            </w:r>
            <w:proofErr w:type="spellEnd"/>
          </w:p>
        </w:tc>
        <w:tc>
          <w:tcPr>
            <w:tcW w:w="1041" w:type="dxa"/>
            <w:gridSpan w:val="3"/>
          </w:tcPr>
          <w:p w14:paraId="15858E3E" w14:textId="77777777" w:rsidR="006500DE" w:rsidRPr="004A7191" w:rsidRDefault="004A7191">
            <w:pPr>
              <w:pStyle w:val="TableParagraph"/>
              <w:spacing w:before="59"/>
              <w:ind w:left="160"/>
              <w:rPr>
                <w:color w:val="000000" w:themeColor="text1"/>
                <w:sz w:val="18"/>
              </w:rPr>
            </w:pPr>
            <w:r w:rsidRPr="004A7191">
              <w:rPr>
                <w:color w:val="000000" w:themeColor="text1"/>
                <w:sz w:val="18"/>
              </w:rPr>
              <w:t>R, C</w:t>
            </w:r>
          </w:p>
        </w:tc>
      </w:tr>
      <w:tr w:rsidR="004A7191" w:rsidRPr="004A7191" w14:paraId="4317CF3E" w14:textId="77777777" w:rsidTr="00D7016C">
        <w:trPr>
          <w:gridBefore w:val="1"/>
          <w:gridAfter w:val="2"/>
          <w:wBefore w:w="12" w:type="dxa"/>
          <w:wAfter w:w="147" w:type="dxa"/>
          <w:trHeight w:val="561"/>
        </w:trPr>
        <w:tc>
          <w:tcPr>
            <w:tcW w:w="737" w:type="dxa"/>
            <w:gridSpan w:val="2"/>
          </w:tcPr>
          <w:p w14:paraId="28D225C4"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29</w:t>
            </w:r>
          </w:p>
        </w:tc>
        <w:tc>
          <w:tcPr>
            <w:tcW w:w="1210" w:type="dxa"/>
          </w:tcPr>
          <w:p w14:paraId="20FFA16D" w14:textId="77777777" w:rsidR="006500DE" w:rsidRPr="004A7191" w:rsidRDefault="004A7191">
            <w:pPr>
              <w:pStyle w:val="TableParagraph"/>
              <w:spacing w:before="71"/>
              <w:ind w:left="167"/>
              <w:rPr>
                <w:color w:val="000000" w:themeColor="text1"/>
                <w:sz w:val="18"/>
              </w:rPr>
            </w:pPr>
            <w:proofErr w:type="spellStart"/>
            <w:r w:rsidRPr="004A7191">
              <w:rPr>
                <w:color w:val="000000" w:themeColor="text1"/>
                <w:sz w:val="18"/>
              </w:rPr>
              <w:t>Zosteropidae</w:t>
            </w:r>
            <w:proofErr w:type="spellEnd"/>
          </w:p>
        </w:tc>
        <w:tc>
          <w:tcPr>
            <w:tcW w:w="1565" w:type="dxa"/>
            <w:gridSpan w:val="2"/>
          </w:tcPr>
          <w:p w14:paraId="09E0A88B" w14:textId="77777777" w:rsidR="006500DE" w:rsidRPr="004A7191" w:rsidRDefault="004A7191">
            <w:pPr>
              <w:pStyle w:val="TableParagraph"/>
              <w:spacing w:before="76" w:line="232" w:lineRule="auto"/>
              <w:ind w:left="157" w:right="155"/>
              <w:rPr>
                <w:color w:val="000000" w:themeColor="text1"/>
                <w:sz w:val="18"/>
              </w:rPr>
            </w:pPr>
            <w:r w:rsidRPr="004A7191">
              <w:rPr>
                <w:color w:val="000000" w:themeColor="text1"/>
                <w:sz w:val="18"/>
              </w:rPr>
              <w:t>Oriental White- eye</w:t>
            </w:r>
          </w:p>
        </w:tc>
        <w:tc>
          <w:tcPr>
            <w:tcW w:w="1672" w:type="dxa"/>
            <w:gridSpan w:val="2"/>
          </w:tcPr>
          <w:p w14:paraId="0AAE9D16" w14:textId="77777777" w:rsidR="006500DE" w:rsidRPr="004A7191" w:rsidRDefault="004A7191">
            <w:pPr>
              <w:pStyle w:val="TableParagraph"/>
              <w:spacing w:before="77" w:line="235" w:lineRule="auto"/>
              <w:ind w:left="152" w:right="509"/>
              <w:rPr>
                <w:rFonts w:ascii="Georgia"/>
                <w:i/>
                <w:color w:val="000000" w:themeColor="text1"/>
                <w:sz w:val="18"/>
              </w:rPr>
            </w:pPr>
            <w:proofErr w:type="spellStart"/>
            <w:r w:rsidRPr="004A7191">
              <w:rPr>
                <w:rFonts w:ascii="Georgia"/>
                <w:i/>
                <w:color w:val="000000" w:themeColor="text1"/>
                <w:sz w:val="18"/>
              </w:rPr>
              <w:t>Zosterops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palpebrosus</w:t>
            </w:r>
            <w:proofErr w:type="spellEnd"/>
          </w:p>
        </w:tc>
        <w:tc>
          <w:tcPr>
            <w:tcW w:w="1041" w:type="dxa"/>
            <w:gridSpan w:val="3"/>
          </w:tcPr>
          <w:p w14:paraId="67CD1E7F" w14:textId="77777777" w:rsidR="006500DE" w:rsidRPr="004A7191" w:rsidRDefault="004A7191">
            <w:pPr>
              <w:pStyle w:val="TableParagraph"/>
              <w:spacing w:before="71"/>
              <w:ind w:left="160"/>
              <w:rPr>
                <w:color w:val="000000" w:themeColor="text1"/>
                <w:sz w:val="18"/>
              </w:rPr>
            </w:pPr>
            <w:r w:rsidRPr="004A7191">
              <w:rPr>
                <w:color w:val="000000" w:themeColor="text1"/>
                <w:sz w:val="18"/>
              </w:rPr>
              <w:t>R, C</w:t>
            </w:r>
          </w:p>
        </w:tc>
      </w:tr>
      <w:tr w:rsidR="004A7191" w:rsidRPr="004A7191" w14:paraId="39A5E889" w14:textId="77777777" w:rsidTr="00D7016C">
        <w:trPr>
          <w:gridBefore w:val="1"/>
          <w:gridAfter w:val="2"/>
          <w:wBefore w:w="12" w:type="dxa"/>
          <w:wAfter w:w="147" w:type="dxa"/>
          <w:trHeight w:val="965"/>
        </w:trPr>
        <w:tc>
          <w:tcPr>
            <w:tcW w:w="737" w:type="dxa"/>
            <w:gridSpan w:val="2"/>
          </w:tcPr>
          <w:p w14:paraId="037666F4"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30</w:t>
            </w:r>
          </w:p>
        </w:tc>
        <w:tc>
          <w:tcPr>
            <w:tcW w:w="1210" w:type="dxa"/>
          </w:tcPr>
          <w:p w14:paraId="7058418E" w14:textId="77777777" w:rsidR="006500DE" w:rsidRPr="004A7191" w:rsidRDefault="004A7191">
            <w:pPr>
              <w:pStyle w:val="TableParagraph"/>
              <w:spacing w:before="64"/>
              <w:ind w:left="167"/>
              <w:rPr>
                <w:color w:val="000000" w:themeColor="text1"/>
                <w:sz w:val="18"/>
              </w:rPr>
            </w:pPr>
            <w:proofErr w:type="spellStart"/>
            <w:r w:rsidRPr="004A7191">
              <w:rPr>
                <w:color w:val="000000" w:themeColor="text1"/>
                <w:sz w:val="18"/>
              </w:rPr>
              <w:t>Estrildidae</w:t>
            </w:r>
            <w:proofErr w:type="spellEnd"/>
          </w:p>
        </w:tc>
        <w:tc>
          <w:tcPr>
            <w:tcW w:w="1565" w:type="dxa"/>
            <w:gridSpan w:val="2"/>
          </w:tcPr>
          <w:p w14:paraId="04D7D728" w14:textId="77777777" w:rsidR="006500DE" w:rsidRPr="004A7191" w:rsidRDefault="004A7191">
            <w:pPr>
              <w:pStyle w:val="TableParagraph"/>
              <w:spacing w:before="69" w:line="232" w:lineRule="auto"/>
              <w:ind w:left="157" w:right="323"/>
              <w:rPr>
                <w:color w:val="000000" w:themeColor="text1"/>
                <w:sz w:val="18"/>
              </w:rPr>
            </w:pPr>
            <w:r w:rsidRPr="004A7191">
              <w:rPr>
                <w:color w:val="000000" w:themeColor="text1"/>
                <w:sz w:val="18"/>
              </w:rPr>
              <w:t>Scaly-breasted Munia</w:t>
            </w:r>
          </w:p>
        </w:tc>
        <w:tc>
          <w:tcPr>
            <w:tcW w:w="1672" w:type="dxa"/>
            <w:gridSpan w:val="2"/>
          </w:tcPr>
          <w:p w14:paraId="6765C2AA" w14:textId="77777777" w:rsidR="006500DE" w:rsidRPr="004A7191" w:rsidRDefault="004A7191">
            <w:pPr>
              <w:pStyle w:val="TableParagraph"/>
              <w:spacing w:before="67" w:line="242" w:lineRule="auto"/>
              <w:ind w:left="152" w:right="882"/>
              <w:rPr>
                <w:rFonts w:ascii="Georgia"/>
                <w:i/>
                <w:color w:val="000000" w:themeColor="text1"/>
                <w:sz w:val="18"/>
              </w:rPr>
            </w:pPr>
            <w:proofErr w:type="spellStart"/>
            <w:r w:rsidRPr="004A7191">
              <w:rPr>
                <w:rFonts w:ascii="Georgia"/>
                <w:i/>
                <w:color w:val="000000" w:themeColor="text1"/>
                <w:sz w:val="18"/>
              </w:rPr>
              <w:t>Lonchu</w:t>
            </w:r>
            <w:proofErr w:type="spellEnd"/>
            <w:r w:rsidRPr="004A7191">
              <w:rPr>
                <w:rFonts w:ascii="Georgia"/>
                <w:i/>
                <w:color w:val="000000" w:themeColor="text1"/>
                <w:sz w:val="18"/>
              </w:rPr>
              <w:t xml:space="preserve"> ra </w:t>
            </w:r>
            <w:proofErr w:type="spellStart"/>
            <w:r w:rsidRPr="004A7191">
              <w:rPr>
                <w:rFonts w:ascii="Georgia"/>
                <w:i/>
                <w:color w:val="000000" w:themeColor="text1"/>
                <w:sz w:val="18"/>
              </w:rPr>
              <w:t>punctul</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ata</w:t>
            </w:r>
            <w:proofErr w:type="spellEnd"/>
          </w:p>
        </w:tc>
        <w:tc>
          <w:tcPr>
            <w:tcW w:w="1041" w:type="dxa"/>
            <w:gridSpan w:val="3"/>
          </w:tcPr>
          <w:p w14:paraId="45E9E93F" w14:textId="77777777" w:rsidR="006500DE" w:rsidRPr="004A7191" w:rsidRDefault="004A7191">
            <w:pPr>
              <w:pStyle w:val="TableParagraph"/>
              <w:spacing w:before="64"/>
              <w:ind w:left="160"/>
              <w:rPr>
                <w:color w:val="000000" w:themeColor="text1"/>
                <w:sz w:val="18"/>
              </w:rPr>
            </w:pPr>
            <w:r w:rsidRPr="004A7191">
              <w:rPr>
                <w:color w:val="000000" w:themeColor="text1"/>
                <w:sz w:val="18"/>
              </w:rPr>
              <w:t>R, C</w:t>
            </w:r>
          </w:p>
        </w:tc>
      </w:tr>
      <w:tr w:rsidR="004A7191" w:rsidRPr="004A7191" w14:paraId="3BA88295" w14:textId="77777777" w:rsidTr="00D7016C">
        <w:trPr>
          <w:gridBefore w:val="1"/>
          <w:gridAfter w:val="2"/>
          <w:wBefore w:w="12" w:type="dxa"/>
          <w:wAfter w:w="147" w:type="dxa"/>
          <w:trHeight w:val="952"/>
        </w:trPr>
        <w:tc>
          <w:tcPr>
            <w:tcW w:w="737" w:type="dxa"/>
            <w:gridSpan w:val="2"/>
          </w:tcPr>
          <w:p w14:paraId="2CD690A9"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31</w:t>
            </w:r>
          </w:p>
        </w:tc>
        <w:tc>
          <w:tcPr>
            <w:tcW w:w="1210" w:type="dxa"/>
          </w:tcPr>
          <w:p w14:paraId="3E786269" w14:textId="77777777" w:rsidR="006500DE" w:rsidRPr="004A7191" w:rsidRDefault="004A7191">
            <w:pPr>
              <w:pStyle w:val="TableParagraph"/>
              <w:spacing w:before="67"/>
              <w:ind w:left="167"/>
              <w:rPr>
                <w:color w:val="000000" w:themeColor="text1"/>
                <w:sz w:val="18"/>
              </w:rPr>
            </w:pPr>
            <w:proofErr w:type="spellStart"/>
            <w:r w:rsidRPr="004A7191">
              <w:rPr>
                <w:color w:val="000000" w:themeColor="text1"/>
                <w:sz w:val="18"/>
              </w:rPr>
              <w:t>Dicacidae</w:t>
            </w:r>
            <w:proofErr w:type="spellEnd"/>
          </w:p>
        </w:tc>
        <w:tc>
          <w:tcPr>
            <w:tcW w:w="1565" w:type="dxa"/>
            <w:gridSpan w:val="2"/>
          </w:tcPr>
          <w:p w14:paraId="2B6426C5" w14:textId="77777777" w:rsidR="006500DE" w:rsidRPr="004A7191" w:rsidRDefault="004A7191">
            <w:pPr>
              <w:pStyle w:val="TableParagraph"/>
              <w:spacing w:before="72" w:line="232" w:lineRule="auto"/>
              <w:ind w:left="157" w:right="453"/>
              <w:rPr>
                <w:color w:val="000000" w:themeColor="text1"/>
                <w:sz w:val="18"/>
              </w:rPr>
            </w:pPr>
            <w:r w:rsidRPr="004A7191">
              <w:rPr>
                <w:color w:val="000000" w:themeColor="text1"/>
                <w:sz w:val="18"/>
              </w:rPr>
              <w:t xml:space="preserve">Scarlet- backed </w:t>
            </w:r>
            <w:proofErr w:type="spellStart"/>
            <w:r w:rsidRPr="004A7191">
              <w:rPr>
                <w:color w:val="000000" w:themeColor="text1"/>
                <w:sz w:val="18"/>
              </w:rPr>
              <w:t>Flowerpecke</w:t>
            </w:r>
            <w:proofErr w:type="spellEnd"/>
            <w:r w:rsidRPr="004A7191">
              <w:rPr>
                <w:color w:val="000000" w:themeColor="text1"/>
                <w:sz w:val="18"/>
              </w:rPr>
              <w:t xml:space="preserve"> r</w:t>
            </w:r>
          </w:p>
        </w:tc>
        <w:tc>
          <w:tcPr>
            <w:tcW w:w="1672" w:type="dxa"/>
            <w:gridSpan w:val="2"/>
          </w:tcPr>
          <w:p w14:paraId="3C301820" w14:textId="77777777" w:rsidR="006500DE" w:rsidRPr="004A7191" w:rsidRDefault="004A7191">
            <w:pPr>
              <w:pStyle w:val="TableParagraph"/>
              <w:spacing w:before="73" w:line="235" w:lineRule="auto"/>
              <w:ind w:left="152" w:right="704"/>
              <w:rPr>
                <w:rFonts w:ascii="Georgia"/>
                <w:i/>
                <w:color w:val="000000" w:themeColor="text1"/>
                <w:sz w:val="18"/>
              </w:rPr>
            </w:pPr>
            <w:proofErr w:type="spellStart"/>
            <w:r w:rsidRPr="004A7191">
              <w:rPr>
                <w:rFonts w:ascii="Georgia"/>
                <w:i/>
                <w:color w:val="000000" w:themeColor="text1"/>
                <w:sz w:val="18"/>
              </w:rPr>
              <w:t>Dicaeum</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cruentatu</w:t>
            </w:r>
            <w:proofErr w:type="spellEnd"/>
            <w:r w:rsidRPr="004A7191">
              <w:rPr>
                <w:rFonts w:ascii="Georgia"/>
                <w:i/>
                <w:color w:val="000000" w:themeColor="text1"/>
                <w:sz w:val="18"/>
              </w:rPr>
              <w:t xml:space="preserve"> m</w:t>
            </w:r>
          </w:p>
        </w:tc>
        <w:tc>
          <w:tcPr>
            <w:tcW w:w="1041" w:type="dxa"/>
            <w:gridSpan w:val="3"/>
          </w:tcPr>
          <w:p w14:paraId="1C1A652F" w14:textId="77777777" w:rsidR="006500DE" w:rsidRPr="004A7191" w:rsidRDefault="004A7191">
            <w:pPr>
              <w:pStyle w:val="TableParagraph"/>
              <w:spacing w:before="67"/>
              <w:ind w:left="160"/>
              <w:rPr>
                <w:color w:val="000000" w:themeColor="text1"/>
                <w:sz w:val="18"/>
              </w:rPr>
            </w:pPr>
            <w:r w:rsidRPr="004A7191">
              <w:rPr>
                <w:color w:val="000000" w:themeColor="text1"/>
                <w:sz w:val="18"/>
              </w:rPr>
              <w:t>R, C</w:t>
            </w:r>
          </w:p>
        </w:tc>
      </w:tr>
      <w:tr w:rsidR="004A7191" w:rsidRPr="004A7191" w14:paraId="254CF808" w14:textId="77777777" w:rsidTr="00D7016C">
        <w:trPr>
          <w:gridBefore w:val="1"/>
          <w:gridAfter w:val="2"/>
          <w:wBefore w:w="12" w:type="dxa"/>
          <w:wAfter w:w="147" w:type="dxa"/>
          <w:trHeight w:val="560"/>
        </w:trPr>
        <w:tc>
          <w:tcPr>
            <w:tcW w:w="737" w:type="dxa"/>
            <w:gridSpan w:val="2"/>
          </w:tcPr>
          <w:p w14:paraId="4AA6650C"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32</w:t>
            </w:r>
          </w:p>
        </w:tc>
        <w:tc>
          <w:tcPr>
            <w:tcW w:w="1210" w:type="dxa"/>
          </w:tcPr>
          <w:p w14:paraId="6C7F4BCF" w14:textId="77777777" w:rsidR="006500DE" w:rsidRPr="004A7191" w:rsidRDefault="004A7191">
            <w:pPr>
              <w:pStyle w:val="TableParagraph"/>
              <w:spacing w:before="74" w:line="232" w:lineRule="auto"/>
              <w:ind w:left="167" w:right="128"/>
              <w:rPr>
                <w:color w:val="000000" w:themeColor="text1"/>
                <w:sz w:val="18"/>
              </w:rPr>
            </w:pPr>
            <w:proofErr w:type="spellStart"/>
            <w:r w:rsidRPr="004A7191">
              <w:rPr>
                <w:color w:val="000000" w:themeColor="text1"/>
                <w:sz w:val="18"/>
              </w:rPr>
              <w:t>Nectariniida</w:t>
            </w:r>
            <w:proofErr w:type="spellEnd"/>
            <w:r w:rsidRPr="004A7191">
              <w:rPr>
                <w:color w:val="000000" w:themeColor="text1"/>
                <w:sz w:val="18"/>
              </w:rPr>
              <w:t xml:space="preserve"> e</w:t>
            </w:r>
          </w:p>
        </w:tc>
        <w:tc>
          <w:tcPr>
            <w:tcW w:w="1565" w:type="dxa"/>
            <w:gridSpan w:val="2"/>
          </w:tcPr>
          <w:p w14:paraId="6A8C24DB" w14:textId="77777777" w:rsidR="006500DE" w:rsidRPr="004A7191" w:rsidRDefault="004A7191">
            <w:pPr>
              <w:pStyle w:val="TableParagraph"/>
              <w:spacing w:before="69"/>
              <w:ind w:left="157"/>
              <w:rPr>
                <w:color w:val="000000" w:themeColor="text1"/>
                <w:sz w:val="18"/>
              </w:rPr>
            </w:pPr>
            <w:r w:rsidRPr="004A7191">
              <w:rPr>
                <w:color w:val="000000" w:themeColor="text1"/>
                <w:sz w:val="18"/>
              </w:rPr>
              <w:t>Crimson Sunbird</w:t>
            </w:r>
          </w:p>
        </w:tc>
        <w:tc>
          <w:tcPr>
            <w:tcW w:w="1672" w:type="dxa"/>
            <w:gridSpan w:val="2"/>
          </w:tcPr>
          <w:p w14:paraId="1D6ECBB0" w14:textId="77777777" w:rsidR="006500DE" w:rsidRPr="004A7191" w:rsidRDefault="004A7191">
            <w:pPr>
              <w:pStyle w:val="TableParagraph"/>
              <w:spacing w:before="76" w:line="235" w:lineRule="auto"/>
              <w:ind w:left="152" w:right="617"/>
              <w:rPr>
                <w:rFonts w:ascii="Georgia"/>
                <w:i/>
                <w:color w:val="000000" w:themeColor="text1"/>
                <w:sz w:val="18"/>
              </w:rPr>
            </w:pPr>
            <w:proofErr w:type="spellStart"/>
            <w:r w:rsidRPr="004A7191">
              <w:rPr>
                <w:rFonts w:ascii="Georgia"/>
                <w:i/>
                <w:color w:val="000000" w:themeColor="text1"/>
                <w:sz w:val="18"/>
              </w:rPr>
              <w:t>Aethopyga</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siparaja</w:t>
            </w:r>
            <w:proofErr w:type="spellEnd"/>
          </w:p>
        </w:tc>
        <w:tc>
          <w:tcPr>
            <w:tcW w:w="1041" w:type="dxa"/>
            <w:gridSpan w:val="3"/>
          </w:tcPr>
          <w:p w14:paraId="3E88E884" w14:textId="77777777" w:rsidR="006500DE" w:rsidRPr="004A7191" w:rsidRDefault="004A7191">
            <w:pPr>
              <w:pStyle w:val="TableParagraph"/>
              <w:spacing w:before="69"/>
              <w:ind w:left="160"/>
              <w:rPr>
                <w:color w:val="000000" w:themeColor="text1"/>
                <w:sz w:val="18"/>
              </w:rPr>
            </w:pPr>
            <w:r w:rsidRPr="004A7191">
              <w:rPr>
                <w:color w:val="000000" w:themeColor="text1"/>
                <w:sz w:val="18"/>
              </w:rPr>
              <w:t>R, C</w:t>
            </w:r>
          </w:p>
        </w:tc>
      </w:tr>
      <w:tr w:rsidR="004A7191" w:rsidRPr="004A7191" w14:paraId="62286A6A" w14:textId="77777777" w:rsidTr="00D7016C">
        <w:trPr>
          <w:gridBefore w:val="1"/>
          <w:gridAfter w:val="2"/>
          <w:wBefore w:w="12" w:type="dxa"/>
          <w:wAfter w:w="147" w:type="dxa"/>
          <w:trHeight w:val="763"/>
        </w:trPr>
        <w:tc>
          <w:tcPr>
            <w:tcW w:w="737" w:type="dxa"/>
            <w:gridSpan w:val="2"/>
          </w:tcPr>
          <w:p w14:paraId="14D409D9" w14:textId="77777777" w:rsidR="006500DE" w:rsidRPr="004A7191" w:rsidRDefault="006500DE">
            <w:pPr>
              <w:pStyle w:val="TableParagraph"/>
              <w:rPr>
                <w:color w:val="000000" w:themeColor="text1"/>
                <w:sz w:val="18"/>
              </w:rPr>
            </w:pPr>
          </w:p>
        </w:tc>
        <w:tc>
          <w:tcPr>
            <w:tcW w:w="1210" w:type="dxa"/>
          </w:tcPr>
          <w:p w14:paraId="258A937D" w14:textId="77777777" w:rsidR="006500DE" w:rsidRPr="004A7191" w:rsidRDefault="006500DE">
            <w:pPr>
              <w:pStyle w:val="TableParagraph"/>
              <w:rPr>
                <w:color w:val="000000" w:themeColor="text1"/>
                <w:sz w:val="18"/>
              </w:rPr>
            </w:pPr>
          </w:p>
        </w:tc>
        <w:tc>
          <w:tcPr>
            <w:tcW w:w="1565" w:type="dxa"/>
            <w:gridSpan w:val="2"/>
          </w:tcPr>
          <w:p w14:paraId="5048EB17" w14:textId="77777777" w:rsidR="006500DE" w:rsidRPr="004A7191" w:rsidRDefault="004A7191">
            <w:pPr>
              <w:pStyle w:val="TableParagraph"/>
              <w:spacing w:before="64"/>
              <w:ind w:left="157"/>
              <w:rPr>
                <w:color w:val="000000" w:themeColor="text1"/>
                <w:sz w:val="18"/>
              </w:rPr>
            </w:pPr>
            <w:r w:rsidRPr="004A7191">
              <w:rPr>
                <w:color w:val="000000" w:themeColor="text1"/>
                <w:sz w:val="18"/>
              </w:rPr>
              <w:t>Purple Sunbird</w:t>
            </w:r>
          </w:p>
        </w:tc>
        <w:tc>
          <w:tcPr>
            <w:tcW w:w="1672" w:type="dxa"/>
            <w:gridSpan w:val="2"/>
          </w:tcPr>
          <w:p w14:paraId="186FB28A" w14:textId="77777777" w:rsidR="006500DE" w:rsidRPr="004A7191" w:rsidRDefault="004A7191">
            <w:pPr>
              <w:pStyle w:val="TableParagraph"/>
              <w:spacing w:before="67" w:line="247" w:lineRule="auto"/>
              <w:ind w:left="152" w:right="798"/>
              <w:rPr>
                <w:rFonts w:ascii="Georgia"/>
                <w:i/>
                <w:color w:val="000000" w:themeColor="text1"/>
                <w:sz w:val="18"/>
              </w:rPr>
            </w:pPr>
            <w:proofErr w:type="spellStart"/>
            <w:r w:rsidRPr="004A7191">
              <w:rPr>
                <w:rFonts w:ascii="Georgia"/>
                <w:i/>
                <w:color w:val="000000" w:themeColor="text1"/>
                <w:sz w:val="18"/>
              </w:rPr>
              <w:t>Cinnyris</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asiaticu</w:t>
            </w:r>
            <w:proofErr w:type="spellEnd"/>
            <w:r w:rsidRPr="004A7191">
              <w:rPr>
                <w:rFonts w:ascii="Georgia"/>
                <w:i/>
                <w:color w:val="000000" w:themeColor="text1"/>
                <w:sz w:val="18"/>
              </w:rPr>
              <w:t xml:space="preserve"> s</w:t>
            </w:r>
          </w:p>
        </w:tc>
        <w:tc>
          <w:tcPr>
            <w:tcW w:w="1041" w:type="dxa"/>
            <w:gridSpan w:val="3"/>
          </w:tcPr>
          <w:p w14:paraId="1021222A" w14:textId="77777777" w:rsidR="006500DE" w:rsidRPr="004A7191" w:rsidRDefault="004A7191">
            <w:pPr>
              <w:pStyle w:val="TableParagraph"/>
              <w:spacing w:before="64"/>
              <w:ind w:left="160"/>
              <w:rPr>
                <w:color w:val="000000" w:themeColor="text1"/>
                <w:sz w:val="18"/>
              </w:rPr>
            </w:pPr>
            <w:r w:rsidRPr="004A7191">
              <w:rPr>
                <w:color w:val="000000" w:themeColor="text1"/>
                <w:sz w:val="18"/>
              </w:rPr>
              <w:t>R, C</w:t>
            </w:r>
          </w:p>
        </w:tc>
      </w:tr>
      <w:tr w:rsidR="004A7191" w:rsidRPr="004A7191" w14:paraId="6AA9970E" w14:textId="77777777" w:rsidTr="00D7016C">
        <w:trPr>
          <w:gridBefore w:val="1"/>
          <w:gridAfter w:val="2"/>
          <w:wBefore w:w="12" w:type="dxa"/>
          <w:wAfter w:w="147" w:type="dxa"/>
          <w:trHeight w:val="965"/>
        </w:trPr>
        <w:tc>
          <w:tcPr>
            <w:tcW w:w="737" w:type="dxa"/>
            <w:gridSpan w:val="2"/>
          </w:tcPr>
          <w:p w14:paraId="43875773" w14:textId="77777777" w:rsidR="006500DE" w:rsidRPr="004A7191" w:rsidRDefault="006500DE">
            <w:pPr>
              <w:pStyle w:val="TableParagraph"/>
              <w:rPr>
                <w:color w:val="000000" w:themeColor="text1"/>
                <w:sz w:val="18"/>
              </w:rPr>
            </w:pPr>
          </w:p>
        </w:tc>
        <w:tc>
          <w:tcPr>
            <w:tcW w:w="1210" w:type="dxa"/>
          </w:tcPr>
          <w:p w14:paraId="3A32A2AE" w14:textId="77777777" w:rsidR="006500DE" w:rsidRPr="004A7191" w:rsidRDefault="006500DE">
            <w:pPr>
              <w:pStyle w:val="TableParagraph"/>
              <w:rPr>
                <w:color w:val="000000" w:themeColor="text1"/>
                <w:sz w:val="18"/>
              </w:rPr>
            </w:pPr>
          </w:p>
        </w:tc>
        <w:tc>
          <w:tcPr>
            <w:tcW w:w="1565" w:type="dxa"/>
            <w:gridSpan w:val="2"/>
          </w:tcPr>
          <w:p w14:paraId="4397C720" w14:textId="77777777" w:rsidR="006500DE" w:rsidRPr="004A7191" w:rsidRDefault="004A7191">
            <w:pPr>
              <w:pStyle w:val="TableParagraph"/>
              <w:spacing w:before="61" w:line="232" w:lineRule="auto"/>
              <w:ind w:left="157" w:right="453"/>
              <w:rPr>
                <w:color w:val="000000" w:themeColor="text1"/>
                <w:sz w:val="18"/>
              </w:rPr>
            </w:pPr>
            <w:r w:rsidRPr="004A7191">
              <w:rPr>
                <w:color w:val="000000" w:themeColor="text1"/>
                <w:sz w:val="18"/>
              </w:rPr>
              <w:t>Little Spiderhunter</w:t>
            </w:r>
          </w:p>
        </w:tc>
        <w:tc>
          <w:tcPr>
            <w:tcW w:w="1672" w:type="dxa"/>
            <w:gridSpan w:val="2"/>
          </w:tcPr>
          <w:p w14:paraId="30BEEF44" w14:textId="77777777" w:rsidR="006500DE" w:rsidRPr="004A7191" w:rsidRDefault="004A7191">
            <w:pPr>
              <w:pStyle w:val="TableParagraph"/>
              <w:spacing w:before="82" w:line="235" w:lineRule="auto"/>
              <w:ind w:left="152" w:right="681"/>
              <w:rPr>
                <w:rFonts w:ascii="Georgia"/>
                <w:i/>
                <w:color w:val="000000" w:themeColor="text1"/>
                <w:sz w:val="18"/>
              </w:rPr>
            </w:pPr>
            <w:proofErr w:type="spellStart"/>
            <w:r w:rsidRPr="004A7191">
              <w:rPr>
                <w:rFonts w:ascii="Georgia"/>
                <w:i/>
                <w:color w:val="000000" w:themeColor="text1"/>
                <w:sz w:val="18"/>
              </w:rPr>
              <w:t>Arachnot</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hera</w:t>
            </w:r>
            <w:proofErr w:type="spellEnd"/>
            <w:r w:rsidRPr="004A7191">
              <w:rPr>
                <w:rFonts w:ascii="Georgia"/>
                <w:i/>
                <w:color w:val="000000" w:themeColor="text1"/>
                <w:sz w:val="18"/>
              </w:rPr>
              <w:t xml:space="preserve"> </w:t>
            </w:r>
            <w:proofErr w:type="spellStart"/>
            <w:r w:rsidRPr="004A7191">
              <w:rPr>
                <w:rFonts w:ascii="Georgia"/>
                <w:i/>
                <w:color w:val="000000" w:themeColor="text1"/>
                <w:sz w:val="18"/>
              </w:rPr>
              <w:t>longirostr</w:t>
            </w:r>
            <w:proofErr w:type="spellEnd"/>
            <w:r w:rsidRPr="004A7191">
              <w:rPr>
                <w:rFonts w:ascii="Georgia"/>
                <w:i/>
                <w:color w:val="000000" w:themeColor="text1"/>
                <w:sz w:val="18"/>
              </w:rPr>
              <w:t xml:space="preserve"> a</w:t>
            </w:r>
          </w:p>
        </w:tc>
        <w:tc>
          <w:tcPr>
            <w:tcW w:w="1041" w:type="dxa"/>
            <w:gridSpan w:val="3"/>
          </w:tcPr>
          <w:p w14:paraId="27EDD8F9" w14:textId="77777777" w:rsidR="006500DE" w:rsidRPr="004A7191" w:rsidRDefault="004A7191">
            <w:pPr>
              <w:pStyle w:val="TableParagraph"/>
              <w:spacing w:before="56"/>
              <w:ind w:left="160"/>
              <w:rPr>
                <w:color w:val="000000" w:themeColor="text1"/>
                <w:sz w:val="18"/>
              </w:rPr>
            </w:pPr>
            <w:r w:rsidRPr="004A7191">
              <w:rPr>
                <w:color w:val="000000" w:themeColor="text1"/>
                <w:sz w:val="18"/>
              </w:rPr>
              <w:t>R, C</w:t>
            </w:r>
          </w:p>
        </w:tc>
      </w:tr>
      <w:tr w:rsidR="004A7191" w:rsidRPr="004A7191" w14:paraId="2D950A80" w14:textId="77777777" w:rsidTr="00D7016C">
        <w:trPr>
          <w:gridBefore w:val="1"/>
          <w:gridAfter w:val="2"/>
          <w:wBefore w:w="12" w:type="dxa"/>
          <w:wAfter w:w="147" w:type="dxa"/>
          <w:trHeight w:val="763"/>
        </w:trPr>
        <w:tc>
          <w:tcPr>
            <w:tcW w:w="737" w:type="dxa"/>
            <w:gridSpan w:val="2"/>
          </w:tcPr>
          <w:p w14:paraId="0714E2AF"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33</w:t>
            </w:r>
          </w:p>
        </w:tc>
        <w:tc>
          <w:tcPr>
            <w:tcW w:w="1210" w:type="dxa"/>
          </w:tcPr>
          <w:p w14:paraId="47490AF2" w14:textId="77777777" w:rsidR="006500DE" w:rsidRPr="004A7191" w:rsidRDefault="004A7191">
            <w:pPr>
              <w:pStyle w:val="TableParagraph"/>
              <w:spacing w:before="66"/>
              <w:ind w:left="167"/>
              <w:rPr>
                <w:color w:val="000000" w:themeColor="text1"/>
                <w:sz w:val="18"/>
              </w:rPr>
            </w:pPr>
            <w:proofErr w:type="spellStart"/>
            <w:r w:rsidRPr="004A7191">
              <w:rPr>
                <w:color w:val="000000" w:themeColor="text1"/>
                <w:sz w:val="18"/>
              </w:rPr>
              <w:t>Falconidae</w:t>
            </w:r>
            <w:proofErr w:type="spellEnd"/>
          </w:p>
        </w:tc>
        <w:tc>
          <w:tcPr>
            <w:tcW w:w="1565" w:type="dxa"/>
            <w:gridSpan w:val="2"/>
          </w:tcPr>
          <w:p w14:paraId="5835C8AB" w14:textId="77777777" w:rsidR="006500DE" w:rsidRPr="004A7191" w:rsidRDefault="004A7191">
            <w:pPr>
              <w:pStyle w:val="TableParagraph"/>
              <w:spacing w:before="66"/>
              <w:ind w:left="157"/>
              <w:rPr>
                <w:color w:val="000000" w:themeColor="text1"/>
                <w:sz w:val="18"/>
              </w:rPr>
            </w:pPr>
            <w:r w:rsidRPr="004A7191">
              <w:rPr>
                <w:color w:val="000000" w:themeColor="text1"/>
                <w:sz w:val="18"/>
              </w:rPr>
              <w:t>Common Kestrel</w:t>
            </w:r>
          </w:p>
        </w:tc>
        <w:tc>
          <w:tcPr>
            <w:tcW w:w="1672" w:type="dxa"/>
            <w:gridSpan w:val="2"/>
          </w:tcPr>
          <w:p w14:paraId="22603166" w14:textId="77777777" w:rsidR="006500DE" w:rsidRPr="004A7191" w:rsidRDefault="004A7191">
            <w:pPr>
              <w:pStyle w:val="TableParagraph"/>
              <w:spacing w:before="72" w:line="235" w:lineRule="auto"/>
              <w:ind w:left="152" w:right="875"/>
              <w:rPr>
                <w:rFonts w:ascii="Georgia"/>
                <w:i/>
                <w:color w:val="000000" w:themeColor="text1"/>
                <w:sz w:val="18"/>
              </w:rPr>
            </w:pPr>
            <w:r w:rsidRPr="004A7191">
              <w:rPr>
                <w:rFonts w:ascii="Georgia"/>
                <w:i/>
                <w:color w:val="000000" w:themeColor="text1"/>
                <w:sz w:val="18"/>
              </w:rPr>
              <w:t xml:space="preserve">Falco </w:t>
            </w:r>
            <w:proofErr w:type="spellStart"/>
            <w:r w:rsidRPr="004A7191">
              <w:rPr>
                <w:rFonts w:ascii="Georgia"/>
                <w:i/>
                <w:color w:val="000000" w:themeColor="text1"/>
                <w:sz w:val="18"/>
              </w:rPr>
              <w:t>tinnunc</w:t>
            </w:r>
            <w:proofErr w:type="spellEnd"/>
            <w:r w:rsidRPr="004A7191">
              <w:rPr>
                <w:rFonts w:ascii="Georgia"/>
                <w:i/>
                <w:color w:val="000000" w:themeColor="text1"/>
                <w:sz w:val="18"/>
              </w:rPr>
              <w:t xml:space="preserve"> ulus</w:t>
            </w:r>
          </w:p>
        </w:tc>
        <w:tc>
          <w:tcPr>
            <w:tcW w:w="1041" w:type="dxa"/>
            <w:gridSpan w:val="3"/>
          </w:tcPr>
          <w:p w14:paraId="5F53D165" w14:textId="77777777" w:rsidR="006500DE" w:rsidRPr="004A7191" w:rsidRDefault="004A7191">
            <w:pPr>
              <w:pStyle w:val="TableParagraph"/>
              <w:spacing w:before="66"/>
              <w:ind w:left="160"/>
              <w:rPr>
                <w:color w:val="000000" w:themeColor="text1"/>
                <w:sz w:val="18"/>
              </w:rPr>
            </w:pPr>
            <w:r w:rsidRPr="004A7191">
              <w:rPr>
                <w:color w:val="000000" w:themeColor="text1"/>
                <w:sz w:val="18"/>
              </w:rPr>
              <w:t>R, C</w:t>
            </w:r>
          </w:p>
        </w:tc>
      </w:tr>
      <w:tr w:rsidR="004A7191" w:rsidRPr="004A7191" w14:paraId="5C6E9A7D" w14:textId="77777777" w:rsidTr="00D7016C">
        <w:trPr>
          <w:gridBefore w:val="1"/>
          <w:gridAfter w:val="2"/>
          <w:wBefore w:w="12" w:type="dxa"/>
          <w:wAfter w:w="147" w:type="dxa"/>
          <w:trHeight w:val="552"/>
        </w:trPr>
        <w:tc>
          <w:tcPr>
            <w:tcW w:w="737" w:type="dxa"/>
            <w:gridSpan w:val="2"/>
          </w:tcPr>
          <w:p w14:paraId="49C09F2D" w14:textId="77777777" w:rsidR="006500DE" w:rsidRPr="004A7191" w:rsidRDefault="004A7191">
            <w:pPr>
              <w:pStyle w:val="TableParagraph"/>
              <w:spacing w:before="65"/>
              <w:ind w:left="243" w:right="269"/>
              <w:jc w:val="center"/>
              <w:rPr>
                <w:color w:val="000000" w:themeColor="text1"/>
                <w:sz w:val="18"/>
              </w:rPr>
            </w:pPr>
            <w:r w:rsidRPr="004A7191">
              <w:rPr>
                <w:color w:val="000000" w:themeColor="text1"/>
                <w:sz w:val="18"/>
              </w:rPr>
              <w:t>34</w:t>
            </w:r>
          </w:p>
        </w:tc>
        <w:tc>
          <w:tcPr>
            <w:tcW w:w="1210" w:type="dxa"/>
          </w:tcPr>
          <w:p w14:paraId="7DA7508B" w14:textId="77777777" w:rsidR="006500DE" w:rsidRPr="004A7191" w:rsidRDefault="004A7191">
            <w:pPr>
              <w:pStyle w:val="TableParagraph"/>
              <w:spacing w:before="58"/>
              <w:ind w:left="167"/>
              <w:rPr>
                <w:color w:val="000000" w:themeColor="text1"/>
                <w:sz w:val="18"/>
              </w:rPr>
            </w:pPr>
            <w:proofErr w:type="spellStart"/>
            <w:r w:rsidRPr="004A7191">
              <w:rPr>
                <w:color w:val="000000" w:themeColor="text1"/>
                <w:sz w:val="18"/>
              </w:rPr>
              <w:t>Charadriidae</w:t>
            </w:r>
            <w:proofErr w:type="spellEnd"/>
          </w:p>
        </w:tc>
        <w:tc>
          <w:tcPr>
            <w:tcW w:w="1565" w:type="dxa"/>
            <w:gridSpan w:val="2"/>
          </w:tcPr>
          <w:p w14:paraId="16C9E47A" w14:textId="77777777" w:rsidR="006500DE" w:rsidRPr="004A7191" w:rsidRDefault="004A7191">
            <w:pPr>
              <w:pStyle w:val="TableParagraph"/>
              <w:spacing w:before="63" w:line="232" w:lineRule="auto"/>
              <w:ind w:left="157" w:right="503"/>
              <w:rPr>
                <w:color w:val="000000" w:themeColor="text1"/>
                <w:sz w:val="18"/>
              </w:rPr>
            </w:pPr>
            <w:r w:rsidRPr="004A7191">
              <w:rPr>
                <w:color w:val="000000" w:themeColor="text1"/>
                <w:sz w:val="18"/>
              </w:rPr>
              <w:t>Red-wattled Lapwing</w:t>
            </w:r>
          </w:p>
        </w:tc>
        <w:tc>
          <w:tcPr>
            <w:tcW w:w="1672" w:type="dxa"/>
            <w:gridSpan w:val="2"/>
          </w:tcPr>
          <w:p w14:paraId="5A4ED916" w14:textId="77777777" w:rsidR="006500DE" w:rsidRPr="004A7191" w:rsidRDefault="004A7191">
            <w:pPr>
              <w:pStyle w:val="TableParagraph"/>
              <w:spacing w:before="81"/>
              <w:ind w:left="152"/>
              <w:rPr>
                <w:rFonts w:ascii="Georgia"/>
                <w:i/>
                <w:color w:val="000000" w:themeColor="text1"/>
                <w:sz w:val="18"/>
              </w:rPr>
            </w:pPr>
            <w:proofErr w:type="spellStart"/>
            <w:r w:rsidRPr="004A7191">
              <w:rPr>
                <w:rFonts w:ascii="Georgia"/>
                <w:i/>
                <w:color w:val="000000" w:themeColor="text1"/>
                <w:sz w:val="18"/>
              </w:rPr>
              <w:t>Vanellus</w:t>
            </w:r>
            <w:proofErr w:type="spellEnd"/>
            <w:r w:rsidRPr="004A7191">
              <w:rPr>
                <w:rFonts w:ascii="Georgia"/>
                <w:i/>
                <w:color w:val="000000" w:themeColor="text1"/>
                <w:sz w:val="18"/>
              </w:rPr>
              <w:t xml:space="preserve"> indicus</w:t>
            </w:r>
          </w:p>
        </w:tc>
        <w:tc>
          <w:tcPr>
            <w:tcW w:w="1041" w:type="dxa"/>
            <w:gridSpan w:val="3"/>
          </w:tcPr>
          <w:p w14:paraId="1DEB06BF" w14:textId="77777777" w:rsidR="006500DE" w:rsidRPr="004A7191" w:rsidRDefault="004A7191">
            <w:pPr>
              <w:pStyle w:val="TableParagraph"/>
              <w:spacing w:before="58"/>
              <w:ind w:left="160"/>
              <w:rPr>
                <w:color w:val="000000" w:themeColor="text1"/>
                <w:sz w:val="18"/>
              </w:rPr>
            </w:pPr>
            <w:r w:rsidRPr="004A7191">
              <w:rPr>
                <w:color w:val="000000" w:themeColor="text1"/>
                <w:sz w:val="18"/>
              </w:rPr>
              <w:t>R, C</w:t>
            </w:r>
          </w:p>
        </w:tc>
      </w:tr>
    </w:tbl>
    <w:p w14:paraId="1A2983BB" w14:textId="77777777" w:rsidR="006500DE" w:rsidRPr="004A7191" w:rsidRDefault="006500DE">
      <w:pPr>
        <w:rPr>
          <w:color w:val="000000" w:themeColor="text1"/>
          <w:sz w:val="18"/>
        </w:rPr>
        <w:sectPr w:rsidR="006500DE" w:rsidRPr="004A7191" w:rsidSect="000A0B86">
          <w:pgSz w:w="8240" w:h="12200"/>
          <w:pgMar w:top="0" w:right="0" w:bottom="280" w:left="0" w:header="720" w:footer="720" w:gutter="0"/>
          <w:pgNumType w:start="0"/>
          <w:cols w:space="720"/>
          <w:titlePg/>
          <w:docGrid w:linePitch="299"/>
        </w:sectPr>
      </w:pPr>
    </w:p>
    <w:p w14:paraId="45AF5A00" w14:textId="77777777" w:rsidR="005C19DA" w:rsidRPr="004A7191" w:rsidRDefault="005C19DA" w:rsidP="005C19DA">
      <w:pPr>
        <w:pStyle w:val="Heading1"/>
        <w:tabs>
          <w:tab w:val="left" w:pos="1139"/>
          <w:tab w:val="left" w:pos="8220"/>
        </w:tabs>
        <w:rPr>
          <w:color w:val="000000" w:themeColor="text1"/>
        </w:rPr>
      </w:pPr>
      <w:r w:rsidRPr="004A7191">
        <w:rPr>
          <w:color w:val="000000" w:themeColor="text1"/>
          <w:shd w:val="clear" w:color="auto" w:fill="422F3D"/>
        </w:rPr>
        <w:lastRenderedPageBreak/>
        <w:tab/>
      </w:r>
      <w:r w:rsidRPr="005C19DA">
        <w:rPr>
          <w:color w:val="FFFFFF" w:themeColor="background1"/>
          <w:shd w:val="clear" w:color="auto" w:fill="422F3D"/>
        </w:rPr>
        <w:t>1. Asian Openbill</w:t>
      </w:r>
      <w:r w:rsidRPr="004A7191">
        <w:rPr>
          <w:color w:val="000000" w:themeColor="text1"/>
          <w:shd w:val="clear" w:color="auto" w:fill="422F3D"/>
        </w:rPr>
        <w:tab/>
      </w:r>
    </w:p>
    <w:p w14:paraId="731C8D43" w14:textId="77777777" w:rsidR="006500DE" w:rsidRPr="004A7191" w:rsidRDefault="004A7191">
      <w:pPr>
        <w:pStyle w:val="BodyText"/>
        <w:spacing w:before="344" w:line="235" w:lineRule="auto"/>
        <w:ind w:left="1140" w:right="1188"/>
        <w:rPr>
          <w:color w:val="000000" w:themeColor="text1"/>
        </w:rPr>
      </w:pPr>
      <w:r w:rsidRPr="004A7191">
        <w:rPr>
          <w:color w:val="000000" w:themeColor="text1"/>
        </w:rPr>
        <w:t>The</w:t>
      </w:r>
      <w:r w:rsidR="005C19DA">
        <w:rPr>
          <w:color w:val="000000" w:themeColor="text1"/>
        </w:rPr>
        <w:t xml:space="preserve"> </w:t>
      </w:r>
      <w:r w:rsidRPr="004A7191">
        <w:rPr>
          <w:color w:val="000000" w:themeColor="text1"/>
        </w:rPr>
        <w:t>Asian</w:t>
      </w:r>
      <w:r w:rsidRPr="004A7191">
        <w:rPr>
          <w:color w:val="000000" w:themeColor="text1"/>
          <w:spacing w:val="-28"/>
        </w:rPr>
        <w:t xml:space="preserve"> </w:t>
      </w:r>
      <w:r w:rsidRPr="004A7191">
        <w:rPr>
          <w:color w:val="000000" w:themeColor="text1"/>
        </w:rPr>
        <w:t>openbill</w:t>
      </w:r>
      <w:r w:rsidRPr="004A7191">
        <w:rPr>
          <w:color w:val="000000" w:themeColor="text1"/>
          <w:spacing w:val="-28"/>
        </w:rPr>
        <w:t xml:space="preserve"> </w:t>
      </w:r>
      <w:r w:rsidRPr="004A7191">
        <w:rPr>
          <w:color w:val="000000" w:themeColor="text1"/>
        </w:rPr>
        <w:t>or</w:t>
      </w:r>
      <w:r w:rsidR="005C19DA">
        <w:rPr>
          <w:color w:val="000000" w:themeColor="text1"/>
        </w:rPr>
        <w:t xml:space="preserve"> </w:t>
      </w:r>
      <w:r w:rsidRPr="004A7191">
        <w:rPr>
          <w:color w:val="000000" w:themeColor="text1"/>
        </w:rPr>
        <w:t>Asian</w:t>
      </w:r>
      <w:r w:rsidRPr="004A7191">
        <w:rPr>
          <w:color w:val="000000" w:themeColor="text1"/>
          <w:spacing w:val="-27"/>
        </w:rPr>
        <w:t xml:space="preserve"> </w:t>
      </w:r>
      <w:r w:rsidRPr="004A7191">
        <w:rPr>
          <w:color w:val="000000" w:themeColor="text1"/>
        </w:rPr>
        <w:t>openbill</w:t>
      </w:r>
      <w:r w:rsidRPr="004A7191">
        <w:rPr>
          <w:color w:val="000000" w:themeColor="text1"/>
          <w:spacing w:val="-28"/>
        </w:rPr>
        <w:t xml:space="preserve"> </w:t>
      </w:r>
      <w:r w:rsidRPr="004A7191">
        <w:rPr>
          <w:color w:val="000000" w:themeColor="text1"/>
        </w:rPr>
        <w:t>stork</w:t>
      </w:r>
      <w:r w:rsidRPr="004A7191">
        <w:rPr>
          <w:color w:val="000000" w:themeColor="text1"/>
          <w:spacing w:val="-26"/>
        </w:rPr>
        <w:t xml:space="preserve"> </w:t>
      </w:r>
      <w:r w:rsidRPr="004A7191">
        <w:rPr>
          <w:color w:val="000000" w:themeColor="text1"/>
        </w:rPr>
        <w:t>(</w:t>
      </w:r>
      <w:proofErr w:type="spellStart"/>
      <w:r w:rsidRPr="004A7191">
        <w:rPr>
          <w:rFonts w:ascii="Georgia"/>
          <w:i/>
          <w:color w:val="000000" w:themeColor="text1"/>
        </w:rPr>
        <w:t>Anastomus</w:t>
      </w:r>
      <w:proofErr w:type="spellEnd"/>
      <w:r w:rsidRPr="004A7191">
        <w:rPr>
          <w:rFonts w:ascii="Georgia"/>
          <w:i/>
          <w:color w:val="000000" w:themeColor="text1"/>
          <w:spacing w:val="-27"/>
        </w:rPr>
        <w:t xml:space="preserve"> </w:t>
      </w:r>
      <w:proofErr w:type="spellStart"/>
      <w:r w:rsidRPr="004A7191">
        <w:rPr>
          <w:rFonts w:ascii="Georgia"/>
          <w:i/>
          <w:color w:val="000000" w:themeColor="text1"/>
        </w:rPr>
        <w:t>oscitans</w:t>
      </w:r>
      <w:proofErr w:type="spellEnd"/>
      <w:r w:rsidRPr="004A7191">
        <w:rPr>
          <w:color w:val="000000" w:themeColor="text1"/>
        </w:rPr>
        <w:t>)</w:t>
      </w:r>
      <w:r w:rsidRPr="004A7191">
        <w:rPr>
          <w:color w:val="000000" w:themeColor="text1"/>
          <w:spacing w:val="-26"/>
        </w:rPr>
        <w:t xml:space="preserve"> </w:t>
      </w:r>
      <w:r w:rsidRPr="004A7191">
        <w:rPr>
          <w:color w:val="000000" w:themeColor="text1"/>
        </w:rPr>
        <w:t>is</w:t>
      </w:r>
      <w:r w:rsidRPr="004A7191">
        <w:rPr>
          <w:color w:val="000000" w:themeColor="text1"/>
          <w:spacing w:val="1"/>
        </w:rPr>
        <w:t xml:space="preserve"> </w:t>
      </w:r>
      <w:r w:rsidRPr="004A7191">
        <w:rPr>
          <w:color w:val="000000" w:themeColor="text1"/>
        </w:rPr>
        <w:t>a</w:t>
      </w:r>
      <w:r w:rsidRPr="004A7191">
        <w:rPr>
          <w:color w:val="000000" w:themeColor="text1"/>
          <w:spacing w:val="-25"/>
        </w:rPr>
        <w:t xml:space="preserve"> </w:t>
      </w:r>
      <w:r w:rsidRPr="004A7191">
        <w:rPr>
          <w:color w:val="000000" w:themeColor="text1"/>
        </w:rPr>
        <w:t xml:space="preserve">large wading bird in the stork family </w:t>
      </w:r>
      <w:proofErr w:type="spellStart"/>
      <w:r w:rsidRPr="004A7191">
        <w:rPr>
          <w:color w:val="000000" w:themeColor="text1"/>
        </w:rPr>
        <w:t>Ciconiidae.This</w:t>
      </w:r>
      <w:proofErr w:type="spellEnd"/>
      <w:r w:rsidRPr="004A7191">
        <w:rPr>
          <w:color w:val="000000" w:themeColor="text1"/>
        </w:rPr>
        <w:t xml:space="preserve"> distinctive stork is found mainly</w:t>
      </w:r>
      <w:r w:rsidRPr="004A7191">
        <w:rPr>
          <w:color w:val="000000" w:themeColor="text1"/>
          <w:spacing w:val="-2"/>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Indian</w:t>
      </w:r>
      <w:r w:rsidRPr="004A7191">
        <w:rPr>
          <w:color w:val="000000" w:themeColor="text1"/>
          <w:spacing w:val="-2"/>
        </w:rPr>
        <w:t xml:space="preserve"> </w:t>
      </w:r>
      <w:r w:rsidRPr="004A7191">
        <w:rPr>
          <w:color w:val="000000" w:themeColor="text1"/>
        </w:rPr>
        <w:t>subcontinent</w:t>
      </w:r>
      <w:r w:rsidRPr="004A7191">
        <w:rPr>
          <w:color w:val="000000" w:themeColor="text1"/>
          <w:spacing w:val="-2"/>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Southeast</w:t>
      </w:r>
      <w:r w:rsidRPr="004A7191">
        <w:rPr>
          <w:color w:val="000000" w:themeColor="text1"/>
          <w:spacing w:val="-13"/>
        </w:rPr>
        <w:t xml:space="preserve"> </w:t>
      </w:r>
      <w:r w:rsidRPr="004A7191">
        <w:rPr>
          <w:color w:val="000000" w:themeColor="text1"/>
        </w:rPr>
        <w:t>Asia.</w:t>
      </w:r>
      <w:r w:rsidRPr="004A7191">
        <w:rPr>
          <w:color w:val="000000" w:themeColor="text1"/>
          <w:spacing w:val="-22"/>
        </w:rPr>
        <w:t xml:space="preserve"> </w:t>
      </w:r>
      <w:r w:rsidRPr="004A7191">
        <w:rPr>
          <w:color w:val="000000" w:themeColor="text1"/>
        </w:rPr>
        <w:t>It</w:t>
      </w:r>
      <w:r w:rsidRPr="004A7191">
        <w:rPr>
          <w:color w:val="000000" w:themeColor="text1"/>
          <w:spacing w:val="-24"/>
        </w:rPr>
        <w:t xml:space="preserve"> </w:t>
      </w:r>
      <w:r w:rsidRPr="004A7191">
        <w:rPr>
          <w:color w:val="000000" w:themeColor="text1"/>
        </w:rPr>
        <w:t>is</w:t>
      </w:r>
      <w:r w:rsidRPr="004A7191">
        <w:rPr>
          <w:color w:val="000000" w:themeColor="text1"/>
          <w:spacing w:val="-22"/>
        </w:rPr>
        <w:t xml:space="preserve"> </w:t>
      </w:r>
      <w:r w:rsidRPr="004A7191">
        <w:rPr>
          <w:color w:val="000000" w:themeColor="text1"/>
        </w:rPr>
        <w:t>greyish</w:t>
      </w:r>
      <w:r w:rsidRPr="004A7191">
        <w:rPr>
          <w:color w:val="000000" w:themeColor="text1"/>
          <w:spacing w:val="-21"/>
        </w:rPr>
        <w:t xml:space="preserve"> </w:t>
      </w:r>
      <w:r w:rsidRPr="004A7191">
        <w:rPr>
          <w:color w:val="000000" w:themeColor="text1"/>
        </w:rPr>
        <w:t>or</w:t>
      </w:r>
      <w:r w:rsidRPr="004A7191">
        <w:rPr>
          <w:color w:val="000000" w:themeColor="text1"/>
          <w:spacing w:val="-23"/>
        </w:rPr>
        <w:t xml:space="preserve"> </w:t>
      </w:r>
      <w:r w:rsidRPr="004A7191">
        <w:rPr>
          <w:color w:val="000000" w:themeColor="text1"/>
        </w:rPr>
        <w:t>white with</w:t>
      </w:r>
      <w:r w:rsidRPr="004A7191">
        <w:rPr>
          <w:color w:val="000000" w:themeColor="text1"/>
          <w:spacing w:val="-23"/>
        </w:rPr>
        <w:t xml:space="preserve"> </w:t>
      </w:r>
      <w:r w:rsidRPr="004A7191">
        <w:rPr>
          <w:color w:val="000000" w:themeColor="text1"/>
        </w:rPr>
        <w:t>glossy</w:t>
      </w:r>
      <w:r w:rsidRPr="004A7191">
        <w:rPr>
          <w:color w:val="000000" w:themeColor="text1"/>
          <w:spacing w:val="-21"/>
        </w:rPr>
        <w:t xml:space="preserve"> </w:t>
      </w:r>
      <w:r w:rsidRPr="004A7191">
        <w:rPr>
          <w:color w:val="000000" w:themeColor="text1"/>
        </w:rPr>
        <w:t>black</w:t>
      </w:r>
      <w:r w:rsidRPr="004A7191">
        <w:rPr>
          <w:color w:val="000000" w:themeColor="text1"/>
          <w:spacing w:val="-21"/>
        </w:rPr>
        <w:t xml:space="preserve"> </w:t>
      </w:r>
      <w:r w:rsidRPr="004A7191">
        <w:rPr>
          <w:color w:val="000000" w:themeColor="text1"/>
        </w:rPr>
        <w:t>wings</w:t>
      </w:r>
      <w:r w:rsidRPr="004A7191">
        <w:rPr>
          <w:color w:val="000000" w:themeColor="text1"/>
          <w:spacing w:val="-21"/>
        </w:rPr>
        <w:t xml:space="preserve"> </w:t>
      </w:r>
      <w:r w:rsidRPr="004A7191">
        <w:rPr>
          <w:color w:val="000000" w:themeColor="text1"/>
        </w:rPr>
        <w:t>and</w:t>
      </w:r>
      <w:r w:rsidRPr="004A7191">
        <w:rPr>
          <w:color w:val="000000" w:themeColor="text1"/>
          <w:spacing w:val="-21"/>
        </w:rPr>
        <w:t xml:space="preserve"> </w:t>
      </w:r>
      <w:r w:rsidRPr="004A7191">
        <w:rPr>
          <w:color w:val="000000" w:themeColor="text1"/>
        </w:rPr>
        <w:t>tail</w:t>
      </w:r>
      <w:r w:rsidRPr="004A7191">
        <w:rPr>
          <w:color w:val="000000" w:themeColor="text1"/>
          <w:spacing w:val="-20"/>
        </w:rPr>
        <w:t xml:space="preserve"> </w:t>
      </w:r>
      <w:r w:rsidRPr="004A7191">
        <w:rPr>
          <w:color w:val="000000" w:themeColor="text1"/>
        </w:rPr>
        <w:t>and</w:t>
      </w:r>
    </w:p>
    <w:p w14:paraId="29642652" w14:textId="77777777" w:rsidR="006500DE" w:rsidRPr="004A7191" w:rsidRDefault="004A7191">
      <w:pPr>
        <w:pStyle w:val="BodyText"/>
        <w:ind w:left="1140" w:right="1065"/>
        <w:rPr>
          <w:color w:val="000000" w:themeColor="text1"/>
        </w:rPr>
      </w:pPr>
      <w:r w:rsidRPr="004A7191">
        <w:rPr>
          <w:color w:val="000000" w:themeColor="text1"/>
        </w:rPr>
        <w:t>the adults have a gap between the arched upper mandible and recurved lower mandible. Young birds are born without this gap which is thought to be an adaptation that aids in the handling of snails, their main prey.</w:t>
      </w:r>
    </w:p>
    <w:p w14:paraId="021EEFAF" w14:textId="77777777" w:rsidR="006500DE" w:rsidRPr="004A7191" w:rsidRDefault="004A7191">
      <w:pPr>
        <w:pStyle w:val="BodyText"/>
        <w:spacing w:before="11" w:line="230" w:lineRule="auto"/>
        <w:ind w:left="1140" w:right="1159"/>
        <w:rPr>
          <w:color w:val="000000" w:themeColor="text1"/>
        </w:rPr>
      </w:pPr>
      <w:r w:rsidRPr="004A7191">
        <w:rPr>
          <w:color w:val="000000" w:themeColor="text1"/>
        </w:rPr>
        <w:t>Although resident within their range, they make long distance movements depending on conducive weather and food availability.</w:t>
      </w:r>
    </w:p>
    <w:p w14:paraId="77DDC285" w14:textId="77777777" w:rsidR="006500DE" w:rsidRPr="004A7191" w:rsidRDefault="004A7191">
      <w:pPr>
        <w:pStyle w:val="BodyText"/>
        <w:spacing w:before="15" w:line="235" w:lineRule="auto"/>
        <w:ind w:left="1140" w:right="1415" w:firstLine="280"/>
        <w:rPr>
          <w:color w:val="000000" w:themeColor="text1"/>
        </w:rPr>
      </w:pPr>
      <w:r w:rsidRPr="004A7191">
        <w:rPr>
          <w:color w:val="000000" w:themeColor="text1"/>
        </w:rPr>
        <w:t xml:space="preserve">The usual foraging habitats are inland wetlands and are only rarely seen along river banks and tidal flats. On agricultural landscapes, birds forage in crop fields, irrigation canals, and in seasonal marshes. Birds may move widely in response to habitat </w:t>
      </w:r>
      <w:proofErr w:type="spellStart"/>
      <w:r w:rsidRPr="004A7191">
        <w:rPr>
          <w:color w:val="000000" w:themeColor="text1"/>
        </w:rPr>
        <w:t>conditions.Young</w:t>
      </w:r>
      <w:proofErr w:type="spellEnd"/>
      <w:r w:rsidRPr="004A7191">
        <w:rPr>
          <w:color w:val="000000" w:themeColor="text1"/>
        </w:rPr>
        <w:t xml:space="preserve"> birds also disperse widely after fledging.</w:t>
      </w:r>
    </w:p>
    <w:p w14:paraId="117C6022" w14:textId="77777777" w:rsidR="006500DE" w:rsidRPr="004A7191" w:rsidRDefault="004A7191">
      <w:pPr>
        <w:pStyle w:val="BodyText"/>
        <w:spacing w:before="11" w:line="237" w:lineRule="auto"/>
        <w:ind w:left="1140" w:right="1415"/>
        <w:rPr>
          <w:color w:val="000000" w:themeColor="text1"/>
        </w:rPr>
      </w:pPr>
      <w:r w:rsidRPr="004A7191">
        <w:rPr>
          <w:color w:val="000000" w:themeColor="text1"/>
        </w:rPr>
        <w:t xml:space="preserve">Individuals ringed at </w:t>
      </w:r>
      <w:proofErr w:type="spellStart"/>
      <w:r w:rsidRPr="004A7191">
        <w:rPr>
          <w:color w:val="000000" w:themeColor="text1"/>
        </w:rPr>
        <w:t>Bharatpur</w:t>
      </w:r>
      <w:proofErr w:type="spellEnd"/>
      <w:r w:rsidRPr="004A7191">
        <w:rPr>
          <w:color w:val="000000" w:themeColor="text1"/>
        </w:rPr>
        <w:t xml:space="preserve"> in India have been recovered 800 km east and a bird ringed in Thailand has been recovered 1500 km west in Bangladesh. Storks are regularly disoriented by lighthouses along the southeast coast of India on overcast nights </w:t>
      </w:r>
      <w:proofErr w:type="spellStart"/>
      <w:r w:rsidRPr="004A7191">
        <w:rPr>
          <w:color w:val="000000" w:themeColor="text1"/>
        </w:rPr>
        <w:t>betweenAugust</w:t>
      </w:r>
      <w:proofErr w:type="spellEnd"/>
      <w:r w:rsidRPr="004A7191">
        <w:rPr>
          <w:color w:val="000000" w:themeColor="text1"/>
        </w:rPr>
        <w:t xml:space="preserve"> and </w:t>
      </w:r>
      <w:proofErr w:type="spellStart"/>
      <w:r w:rsidRPr="004A7191">
        <w:rPr>
          <w:color w:val="000000" w:themeColor="text1"/>
        </w:rPr>
        <w:t>September.The</w:t>
      </w:r>
      <w:proofErr w:type="spellEnd"/>
      <w:r w:rsidRPr="004A7191">
        <w:rPr>
          <w:color w:val="000000" w:themeColor="text1"/>
        </w:rPr>
        <w:t xml:space="preserve"> species is very rare in the Sind and Punjab regions of Pakistan, but widespread and common in India, Sri Lanka, Burma and Thailand.</w:t>
      </w:r>
    </w:p>
    <w:p w14:paraId="6B80AD79" w14:textId="77777777" w:rsidR="006500DE" w:rsidRPr="004A7191" w:rsidRDefault="004A7191">
      <w:pPr>
        <w:pStyle w:val="BodyText"/>
        <w:spacing w:before="7" w:line="237" w:lineRule="auto"/>
        <w:ind w:left="1140" w:right="1142" w:firstLine="280"/>
        <w:rPr>
          <w:color w:val="000000" w:themeColor="text1"/>
        </w:rPr>
      </w:pPr>
      <w:r w:rsidRPr="004A7191">
        <w:rPr>
          <w:color w:val="000000" w:themeColor="text1"/>
        </w:rPr>
        <w:t xml:space="preserve">During the warmer part of the </w:t>
      </w:r>
      <w:r w:rsidRPr="004A7191">
        <w:rPr>
          <w:color w:val="000000" w:themeColor="text1"/>
          <w:spacing w:val="-7"/>
        </w:rPr>
        <w:t xml:space="preserve">day, </w:t>
      </w:r>
      <w:r w:rsidRPr="004A7191">
        <w:rPr>
          <w:color w:val="000000" w:themeColor="text1"/>
        </w:rPr>
        <w:t>Asian Openbills soar on thermals and</w:t>
      </w:r>
      <w:r w:rsidRPr="004A7191">
        <w:rPr>
          <w:color w:val="000000" w:themeColor="text1"/>
          <w:spacing w:val="-13"/>
        </w:rPr>
        <w:t xml:space="preserve"> </w:t>
      </w:r>
      <w:r w:rsidRPr="004A7191">
        <w:rPr>
          <w:color w:val="000000" w:themeColor="text1"/>
        </w:rPr>
        <w:t>have</w:t>
      </w:r>
      <w:r w:rsidRPr="004A7191">
        <w:rPr>
          <w:color w:val="000000" w:themeColor="text1"/>
          <w:spacing w:val="-14"/>
        </w:rPr>
        <w:t xml:space="preserve"> </w:t>
      </w:r>
      <w:r w:rsidRPr="004A7191">
        <w:rPr>
          <w:color w:val="000000" w:themeColor="text1"/>
        </w:rPr>
        <w:t>a</w:t>
      </w:r>
      <w:r w:rsidRPr="004A7191">
        <w:rPr>
          <w:color w:val="000000" w:themeColor="text1"/>
          <w:spacing w:val="-12"/>
        </w:rPr>
        <w:t xml:space="preserve"> </w:t>
      </w:r>
      <w:r w:rsidRPr="004A7191">
        <w:rPr>
          <w:color w:val="000000" w:themeColor="text1"/>
        </w:rPr>
        <w:t>habit</w:t>
      </w:r>
      <w:r w:rsidRPr="004A7191">
        <w:rPr>
          <w:color w:val="000000" w:themeColor="text1"/>
          <w:spacing w:val="-13"/>
        </w:rPr>
        <w:t xml:space="preserve"> </w:t>
      </w:r>
      <w:r w:rsidRPr="004A7191">
        <w:rPr>
          <w:color w:val="000000" w:themeColor="text1"/>
        </w:rPr>
        <w:t>of</w:t>
      </w:r>
      <w:r w:rsidRPr="004A7191">
        <w:rPr>
          <w:color w:val="000000" w:themeColor="text1"/>
          <w:spacing w:val="-14"/>
        </w:rPr>
        <w:t xml:space="preserve"> </w:t>
      </w:r>
      <w:r w:rsidRPr="004A7191">
        <w:rPr>
          <w:color w:val="000000" w:themeColor="text1"/>
        </w:rPr>
        <w:t>descending</w:t>
      </w:r>
      <w:r w:rsidRPr="004A7191">
        <w:rPr>
          <w:color w:val="000000" w:themeColor="text1"/>
          <w:spacing w:val="-14"/>
        </w:rPr>
        <w:t xml:space="preserve"> </w:t>
      </w:r>
      <w:r w:rsidRPr="004A7191">
        <w:rPr>
          <w:color w:val="000000" w:themeColor="text1"/>
        </w:rPr>
        <w:t>rapidly</w:t>
      </w:r>
      <w:r w:rsidRPr="004A7191">
        <w:rPr>
          <w:color w:val="000000" w:themeColor="text1"/>
          <w:spacing w:val="-12"/>
        </w:rPr>
        <w:t xml:space="preserve"> </w:t>
      </w:r>
      <w:r w:rsidRPr="004A7191">
        <w:rPr>
          <w:color w:val="000000" w:themeColor="text1"/>
        </w:rPr>
        <w:t>into</w:t>
      </w:r>
      <w:r w:rsidRPr="004A7191">
        <w:rPr>
          <w:color w:val="000000" w:themeColor="text1"/>
          <w:spacing w:val="-13"/>
        </w:rPr>
        <w:t xml:space="preserve"> </w:t>
      </w:r>
      <w:r w:rsidRPr="004A7191">
        <w:rPr>
          <w:color w:val="000000" w:themeColor="text1"/>
        </w:rPr>
        <w:t>their</w:t>
      </w:r>
      <w:r w:rsidRPr="004A7191">
        <w:rPr>
          <w:color w:val="000000" w:themeColor="text1"/>
          <w:spacing w:val="-13"/>
        </w:rPr>
        <w:t xml:space="preserve"> </w:t>
      </w:r>
      <w:r w:rsidRPr="004A7191">
        <w:rPr>
          <w:color w:val="000000" w:themeColor="text1"/>
        </w:rPr>
        <w:t>feeding</w:t>
      </w:r>
      <w:r w:rsidRPr="004A7191">
        <w:rPr>
          <w:color w:val="000000" w:themeColor="text1"/>
          <w:spacing w:val="-2"/>
        </w:rPr>
        <w:t xml:space="preserve"> </w:t>
      </w:r>
      <w:r w:rsidRPr="004A7191">
        <w:rPr>
          <w:color w:val="000000" w:themeColor="text1"/>
        </w:rPr>
        <w:t>areas.</w:t>
      </w:r>
      <w:r w:rsidRPr="004A7191">
        <w:rPr>
          <w:color w:val="000000" w:themeColor="text1"/>
          <w:spacing w:val="-1"/>
        </w:rPr>
        <w:t xml:space="preserve"> </w:t>
      </w:r>
      <w:r w:rsidRPr="004A7191">
        <w:rPr>
          <w:color w:val="000000" w:themeColor="text1"/>
        </w:rPr>
        <w:t>Groups</w:t>
      </w:r>
      <w:r w:rsidRPr="004A7191">
        <w:rPr>
          <w:color w:val="000000" w:themeColor="text1"/>
          <w:spacing w:val="-1"/>
        </w:rPr>
        <w:t xml:space="preserve"> </w:t>
      </w:r>
      <w:r w:rsidRPr="004A7191">
        <w:rPr>
          <w:color w:val="000000" w:themeColor="text1"/>
        </w:rPr>
        <w:t>may forage together in close proximity in shallow water or marshy ground on which</w:t>
      </w:r>
      <w:r w:rsidRPr="004A7191">
        <w:rPr>
          <w:color w:val="000000" w:themeColor="text1"/>
          <w:spacing w:val="-19"/>
        </w:rPr>
        <w:t xml:space="preserve"> </w:t>
      </w:r>
      <w:r w:rsidRPr="004A7191">
        <w:rPr>
          <w:color w:val="000000" w:themeColor="text1"/>
        </w:rPr>
        <w:t>they</w:t>
      </w:r>
      <w:r w:rsidRPr="004A7191">
        <w:rPr>
          <w:color w:val="000000" w:themeColor="text1"/>
          <w:spacing w:val="-17"/>
        </w:rPr>
        <w:t xml:space="preserve"> </w:t>
      </w:r>
      <w:r w:rsidRPr="004A7191">
        <w:rPr>
          <w:color w:val="000000" w:themeColor="text1"/>
        </w:rPr>
        <w:t>may</w:t>
      </w:r>
      <w:r w:rsidRPr="004A7191">
        <w:rPr>
          <w:color w:val="000000" w:themeColor="text1"/>
          <w:spacing w:val="-16"/>
        </w:rPr>
        <w:t xml:space="preserve"> </w:t>
      </w:r>
      <w:r w:rsidRPr="004A7191">
        <w:rPr>
          <w:color w:val="000000" w:themeColor="text1"/>
        </w:rPr>
        <w:t>walk</w:t>
      </w:r>
      <w:r w:rsidRPr="004A7191">
        <w:rPr>
          <w:color w:val="000000" w:themeColor="text1"/>
          <w:spacing w:val="-19"/>
        </w:rPr>
        <w:t xml:space="preserve"> </w:t>
      </w:r>
      <w:r w:rsidRPr="004A7191">
        <w:rPr>
          <w:color w:val="000000" w:themeColor="text1"/>
        </w:rPr>
        <w:t>with</w:t>
      </w:r>
      <w:r w:rsidRPr="004A7191">
        <w:rPr>
          <w:color w:val="000000" w:themeColor="text1"/>
          <w:spacing w:val="-19"/>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slow</w:t>
      </w:r>
      <w:r w:rsidRPr="004A7191">
        <w:rPr>
          <w:color w:val="000000" w:themeColor="text1"/>
          <w:spacing w:val="-17"/>
        </w:rPr>
        <w:t xml:space="preserve"> </w:t>
      </w:r>
      <w:r w:rsidRPr="004A7191">
        <w:rPr>
          <w:color w:val="000000" w:themeColor="text1"/>
        </w:rPr>
        <w:t>and steady</w:t>
      </w:r>
      <w:r w:rsidRPr="004A7191">
        <w:rPr>
          <w:color w:val="000000" w:themeColor="text1"/>
          <w:spacing w:val="-14"/>
        </w:rPr>
        <w:t xml:space="preserve"> </w:t>
      </w:r>
      <w:r w:rsidRPr="004A7191">
        <w:rPr>
          <w:color w:val="000000" w:themeColor="text1"/>
        </w:rPr>
        <w:t>gait.</w:t>
      </w:r>
    </w:p>
    <w:p w14:paraId="428BF2D8" w14:textId="77777777" w:rsidR="006500DE" w:rsidRPr="004A7191" w:rsidRDefault="004A7191">
      <w:pPr>
        <w:pStyle w:val="BodyText"/>
        <w:spacing w:before="14" w:line="230" w:lineRule="auto"/>
        <w:ind w:left="1140" w:right="1270" w:firstLine="280"/>
        <w:rPr>
          <w:color w:val="000000" w:themeColor="text1"/>
        </w:rPr>
      </w:pPr>
      <w:r w:rsidRPr="004A7191">
        <w:rPr>
          <w:color w:val="000000" w:themeColor="text1"/>
        </w:rPr>
        <w:t xml:space="preserve">The breeding season is after the rains, during July to September in northern India and Nepal, and November to March in southern India and Sri </w:t>
      </w:r>
      <w:proofErr w:type="spellStart"/>
      <w:r w:rsidRPr="004A7191">
        <w:rPr>
          <w:color w:val="000000" w:themeColor="text1"/>
        </w:rPr>
        <w:t>Lanka.They</w:t>
      </w:r>
      <w:proofErr w:type="spellEnd"/>
      <w:r w:rsidRPr="004A7191">
        <w:rPr>
          <w:color w:val="000000" w:themeColor="text1"/>
        </w:rPr>
        <w:t xml:space="preserve"> may skip breeding in drought years.</w:t>
      </w:r>
    </w:p>
    <w:p w14:paraId="0DF013ED" w14:textId="77777777" w:rsidR="006500DE" w:rsidRPr="004A7191" w:rsidRDefault="004A7191">
      <w:pPr>
        <w:pStyle w:val="BodyText"/>
        <w:spacing w:before="18" w:line="230" w:lineRule="auto"/>
        <w:ind w:left="1140" w:right="1488" w:firstLine="280"/>
        <w:rPr>
          <w:color w:val="000000" w:themeColor="text1"/>
        </w:rPr>
      </w:pPr>
      <w:r w:rsidRPr="004A7191">
        <w:rPr>
          <w:color w:val="000000" w:themeColor="text1"/>
        </w:rPr>
        <w:t>In</w:t>
      </w:r>
      <w:r w:rsidRPr="004A7191">
        <w:rPr>
          <w:color w:val="000000" w:themeColor="text1"/>
          <w:spacing w:val="-19"/>
        </w:rPr>
        <w:t xml:space="preserve"> </w:t>
      </w:r>
      <w:r w:rsidRPr="004A7191">
        <w:rPr>
          <w:color w:val="000000" w:themeColor="text1"/>
        </w:rPr>
        <w:t>colonial</w:t>
      </w:r>
      <w:r w:rsidRPr="004A7191">
        <w:rPr>
          <w:color w:val="000000" w:themeColor="text1"/>
          <w:spacing w:val="-17"/>
        </w:rPr>
        <w:t xml:space="preserve"> </w:t>
      </w:r>
      <w:r w:rsidRPr="004A7191">
        <w:rPr>
          <w:color w:val="000000" w:themeColor="text1"/>
        </w:rPr>
        <w:t>India,</w:t>
      </w:r>
      <w:r w:rsidRPr="004A7191">
        <w:rPr>
          <w:color w:val="000000" w:themeColor="text1"/>
          <w:spacing w:val="-18"/>
        </w:rPr>
        <w:t xml:space="preserve"> </w:t>
      </w:r>
      <w:r w:rsidRPr="004A7191">
        <w:rPr>
          <w:color w:val="000000" w:themeColor="text1"/>
        </w:rPr>
        <w:t>sportsmen</w:t>
      </w:r>
      <w:r w:rsidRPr="004A7191">
        <w:rPr>
          <w:color w:val="000000" w:themeColor="text1"/>
          <w:spacing w:val="-17"/>
        </w:rPr>
        <w:t xml:space="preserve"> </w:t>
      </w:r>
      <w:r w:rsidRPr="004A7191">
        <w:rPr>
          <w:color w:val="000000" w:themeColor="text1"/>
        </w:rPr>
        <w:t>shot</w:t>
      </w:r>
      <w:r w:rsidRPr="004A7191">
        <w:rPr>
          <w:color w:val="000000" w:themeColor="text1"/>
          <w:spacing w:val="-18"/>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Openbill</w:t>
      </w:r>
      <w:r w:rsidRPr="004A7191">
        <w:rPr>
          <w:color w:val="000000" w:themeColor="text1"/>
          <w:spacing w:val="-17"/>
        </w:rPr>
        <w:t xml:space="preserve"> </w:t>
      </w:r>
      <w:r w:rsidRPr="004A7191">
        <w:rPr>
          <w:color w:val="000000" w:themeColor="text1"/>
        </w:rPr>
        <w:t>for</w:t>
      </w:r>
      <w:r w:rsidRPr="004A7191">
        <w:rPr>
          <w:color w:val="000000" w:themeColor="text1"/>
          <w:spacing w:val="-17"/>
        </w:rPr>
        <w:t xml:space="preserve"> </w:t>
      </w:r>
      <w:r w:rsidRPr="004A7191">
        <w:rPr>
          <w:color w:val="000000" w:themeColor="text1"/>
        </w:rPr>
        <w:t>meat,</w:t>
      </w:r>
      <w:r w:rsidRPr="004A7191">
        <w:rPr>
          <w:color w:val="000000" w:themeColor="text1"/>
          <w:spacing w:val="-16"/>
        </w:rPr>
        <w:t xml:space="preserve"> </w:t>
      </w:r>
      <w:r w:rsidRPr="004A7191">
        <w:rPr>
          <w:color w:val="000000" w:themeColor="text1"/>
        </w:rPr>
        <w:t>calling</w:t>
      </w:r>
      <w:r w:rsidRPr="004A7191">
        <w:rPr>
          <w:color w:val="000000" w:themeColor="text1"/>
          <w:spacing w:val="-1"/>
        </w:rPr>
        <w:t xml:space="preserve"> </w:t>
      </w:r>
      <w:r w:rsidRPr="004A7191">
        <w:rPr>
          <w:color w:val="000000" w:themeColor="text1"/>
        </w:rPr>
        <w:t>it</w:t>
      </w:r>
      <w:r w:rsidRPr="004A7191">
        <w:rPr>
          <w:color w:val="000000" w:themeColor="text1"/>
          <w:spacing w:val="-13"/>
        </w:rPr>
        <w:t xml:space="preserve"> </w:t>
      </w:r>
      <w:r w:rsidRPr="004A7191">
        <w:rPr>
          <w:color w:val="000000" w:themeColor="text1"/>
          <w:spacing w:val="-4"/>
        </w:rPr>
        <w:t xml:space="preserve">the </w:t>
      </w:r>
      <w:r w:rsidRPr="004A7191">
        <w:rPr>
          <w:color w:val="000000" w:themeColor="text1"/>
        </w:rPr>
        <w:t>‘beef-steak</w:t>
      </w:r>
      <w:r w:rsidRPr="004A7191">
        <w:rPr>
          <w:color w:val="000000" w:themeColor="text1"/>
          <w:spacing w:val="-13"/>
        </w:rPr>
        <w:t xml:space="preserve"> </w:t>
      </w:r>
      <w:r w:rsidRPr="004A7191">
        <w:rPr>
          <w:color w:val="000000" w:themeColor="text1"/>
          <w:spacing w:val="-7"/>
        </w:rPr>
        <w:t>bird’.</w:t>
      </w:r>
    </w:p>
    <w:p w14:paraId="4E391B33" w14:textId="77777777" w:rsidR="006500DE" w:rsidRPr="004A7191" w:rsidRDefault="006500DE">
      <w:pPr>
        <w:spacing w:line="230" w:lineRule="auto"/>
        <w:rPr>
          <w:color w:val="000000" w:themeColor="text1"/>
        </w:rPr>
        <w:sectPr w:rsidR="006500DE" w:rsidRPr="004A7191">
          <w:pgSz w:w="8240" w:h="12200"/>
          <w:pgMar w:top="1140" w:right="0" w:bottom="280" w:left="0" w:header="720" w:footer="720" w:gutter="0"/>
          <w:cols w:space="720"/>
        </w:sectPr>
      </w:pPr>
    </w:p>
    <w:p w14:paraId="7FD564E4" w14:textId="77777777" w:rsidR="006500DE" w:rsidRPr="005C19DA" w:rsidRDefault="004A7191">
      <w:pPr>
        <w:pStyle w:val="Heading2"/>
        <w:ind w:left="3099" w:right="2546"/>
        <w:jc w:val="center"/>
        <w:rPr>
          <w:color w:val="FFFFFF" w:themeColor="background1"/>
        </w:rPr>
      </w:pPr>
      <w:r w:rsidRPr="005C19DA">
        <w:rPr>
          <w:color w:val="FFFFFF" w:themeColor="background1"/>
        </w:rPr>
        <w:lastRenderedPageBreak/>
        <w:t>Conservation status</w:t>
      </w:r>
    </w:p>
    <w:p w14:paraId="388C7836" w14:textId="77777777" w:rsidR="006500DE" w:rsidRPr="005C19DA" w:rsidRDefault="006500DE">
      <w:pPr>
        <w:pStyle w:val="BodyText"/>
        <w:spacing w:before="6"/>
        <w:rPr>
          <w:b/>
          <w:color w:val="FFFFFF" w:themeColor="background1"/>
          <w:sz w:val="12"/>
        </w:rPr>
      </w:pPr>
    </w:p>
    <w:p w14:paraId="7FEC9358" w14:textId="77777777" w:rsidR="006500DE" w:rsidRPr="005C19DA" w:rsidRDefault="006500DE">
      <w:pPr>
        <w:rPr>
          <w:color w:val="FFFFFF" w:themeColor="background1"/>
          <w:sz w:val="12"/>
        </w:rPr>
        <w:sectPr w:rsidR="006500DE" w:rsidRPr="005C19DA">
          <w:pgSz w:w="8240" w:h="12200"/>
          <w:pgMar w:top="920" w:right="0" w:bottom="280" w:left="0" w:header="720" w:footer="720" w:gutter="0"/>
          <w:cols w:space="720"/>
        </w:sectPr>
      </w:pPr>
    </w:p>
    <w:p w14:paraId="31DD8E1B" w14:textId="77777777" w:rsidR="006500DE" w:rsidRPr="005C19DA" w:rsidRDefault="004A7191">
      <w:pPr>
        <w:spacing w:before="93"/>
        <w:ind w:right="405"/>
        <w:jc w:val="right"/>
        <w:rPr>
          <w:color w:val="FFFFFF" w:themeColor="background1"/>
          <w:sz w:val="16"/>
        </w:rPr>
      </w:pPr>
      <w:r w:rsidRPr="005C19DA">
        <w:rPr>
          <w:color w:val="FFFFFF" w:themeColor="background1"/>
          <w:sz w:val="16"/>
        </w:rPr>
        <w:t>Extinct</w:t>
      </w:r>
    </w:p>
    <w:p w14:paraId="1BA17475" w14:textId="77777777" w:rsidR="006500DE" w:rsidRPr="005C19DA" w:rsidRDefault="006500DE">
      <w:pPr>
        <w:pStyle w:val="BodyText"/>
        <w:spacing w:before="9"/>
        <w:rPr>
          <w:color w:val="FFFFFF" w:themeColor="background1"/>
          <w:sz w:val="15"/>
        </w:rPr>
      </w:pPr>
    </w:p>
    <w:p w14:paraId="1BFD6D65" w14:textId="77777777" w:rsidR="006500DE" w:rsidRPr="005C19DA" w:rsidRDefault="004A7191">
      <w:pPr>
        <w:pStyle w:val="BodyText"/>
        <w:tabs>
          <w:tab w:val="left" w:pos="478"/>
        </w:tabs>
        <w:jc w:val="right"/>
        <w:rPr>
          <w:rFonts w:ascii="Trebuchet MS"/>
          <w:color w:val="000000" w:themeColor="text1"/>
        </w:rPr>
      </w:pPr>
      <w:r w:rsidRPr="005C19DA">
        <w:rPr>
          <w:rFonts w:ascii="Trebuchet MS"/>
          <w:color w:val="000000" w:themeColor="text1"/>
        </w:rPr>
        <w:t>EX</w:t>
      </w:r>
      <w:r w:rsidRPr="005C19DA">
        <w:rPr>
          <w:rFonts w:ascii="Trebuchet MS"/>
          <w:color w:val="000000" w:themeColor="text1"/>
        </w:rPr>
        <w:tab/>
      </w:r>
      <w:r w:rsidRPr="005C19DA">
        <w:rPr>
          <w:rFonts w:ascii="Trebuchet MS"/>
          <w:color w:val="000000" w:themeColor="text1"/>
          <w:spacing w:val="3"/>
        </w:rPr>
        <w:t>EW</w:t>
      </w:r>
    </w:p>
    <w:p w14:paraId="645A7AB4" w14:textId="77777777" w:rsidR="006500DE" w:rsidRPr="005C19DA" w:rsidRDefault="004A7191">
      <w:pPr>
        <w:spacing w:before="94"/>
        <w:ind w:left="270"/>
        <w:jc w:val="center"/>
        <w:rPr>
          <w:color w:val="000000" w:themeColor="text1"/>
          <w:sz w:val="16"/>
        </w:rPr>
      </w:pPr>
      <w:r w:rsidRPr="005C19DA">
        <w:rPr>
          <w:color w:val="000000" w:themeColor="text1"/>
        </w:rPr>
        <w:br w:type="column"/>
      </w:r>
      <w:proofErr w:type="spellStart"/>
      <w:r w:rsidRPr="005C19DA">
        <w:rPr>
          <w:color w:val="000000" w:themeColor="text1"/>
          <w:sz w:val="16"/>
        </w:rPr>
        <w:t>Threatned</w:t>
      </w:r>
      <w:proofErr w:type="spellEnd"/>
    </w:p>
    <w:p w14:paraId="7E224260" w14:textId="77777777" w:rsidR="006500DE" w:rsidRPr="005C19DA" w:rsidRDefault="006500DE">
      <w:pPr>
        <w:pStyle w:val="BodyText"/>
        <w:spacing w:before="2"/>
        <w:rPr>
          <w:color w:val="000000" w:themeColor="text1"/>
          <w:sz w:val="17"/>
        </w:rPr>
      </w:pPr>
    </w:p>
    <w:p w14:paraId="035947CD" w14:textId="77777777" w:rsidR="006500DE" w:rsidRPr="005C19DA" w:rsidRDefault="004A7191">
      <w:pPr>
        <w:pStyle w:val="BodyText"/>
        <w:tabs>
          <w:tab w:val="left" w:pos="738"/>
          <w:tab w:val="left" w:pos="1239"/>
        </w:tabs>
        <w:ind w:left="231"/>
        <w:jc w:val="center"/>
        <w:rPr>
          <w:rFonts w:ascii="Trebuchet MS"/>
          <w:color w:val="000000" w:themeColor="text1"/>
        </w:rPr>
      </w:pPr>
      <w:r w:rsidRPr="005C19DA">
        <w:rPr>
          <w:rFonts w:ascii="Trebuchet MS"/>
          <w:color w:val="000000" w:themeColor="text1"/>
        </w:rPr>
        <w:t>CR</w:t>
      </w:r>
      <w:r w:rsidRPr="005C19DA">
        <w:rPr>
          <w:rFonts w:ascii="Trebuchet MS"/>
          <w:color w:val="000000" w:themeColor="text1"/>
        </w:rPr>
        <w:tab/>
        <w:t>EN</w:t>
      </w:r>
      <w:r w:rsidRPr="005C19DA">
        <w:rPr>
          <w:rFonts w:ascii="Trebuchet MS"/>
          <w:color w:val="000000" w:themeColor="text1"/>
        </w:rPr>
        <w:tab/>
      </w:r>
      <w:r w:rsidRPr="005C19DA">
        <w:rPr>
          <w:rFonts w:ascii="Trebuchet MS"/>
          <w:color w:val="000000" w:themeColor="text1"/>
          <w:spacing w:val="-13"/>
          <w:position w:val="-1"/>
        </w:rPr>
        <w:t>VU</w:t>
      </w:r>
    </w:p>
    <w:p w14:paraId="13243EBE" w14:textId="77777777" w:rsidR="006500DE" w:rsidRPr="005C19DA" w:rsidRDefault="004A7191">
      <w:pPr>
        <w:spacing w:before="114" w:line="208" w:lineRule="auto"/>
        <w:ind w:left="570" w:right="1258" w:firstLine="100"/>
        <w:rPr>
          <w:color w:val="000000" w:themeColor="text1"/>
          <w:sz w:val="16"/>
        </w:rPr>
      </w:pPr>
      <w:r w:rsidRPr="005C19DA">
        <w:rPr>
          <w:color w:val="000000" w:themeColor="text1"/>
        </w:rPr>
        <w:br w:type="column"/>
      </w:r>
      <w:r w:rsidRPr="005C19DA">
        <w:rPr>
          <w:color w:val="000000" w:themeColor="text1"/>
          <w:sz w:val="16"/>
        </w:rPr>
        <w:t>Least Concern</w:t>
      </w:r>
    </w:p>
    <w:p w14:paraId="7087CC7F" w14:textId="77777777" w:rsidR="006500DE" w:rsidRPr="005C19DA" w:rsidRDefault="004A7191">
      <w:pPr>
        <w:pStyle w:val="BodyText"/>
        <w:tabs>
          <w:tab w:val="left" w:pos="760"/>
        </w:tabs>
        <w:spacing w:before="142"/>
        <w:ind w:left="230"/>
        <w:rPr>
          <w:rFonts w:ascii="Trebuchet MS"/>
          <w:color w:val="000000" w:themeColor="text1"/>
        </w:rPr>
      </w:pPr>
      <w:r w:rsidRPr="005C19DA">
        <w:rPr>
          <w:rFonts w:ascii="Trebuchet MS"/>
          <w:color w:val="000000" w:themeColor="text1"/>
        </w:rPr>
        <w:t>NT</w:t>
      </w:r>
      <w:r w:rsidRPr="005C19DA">
        <w:rPr>
          <w:rFonts w:ascii="Trebuchet MS"/>
          <w:color w:val="000000" w:themeColor="text1"/>
        </w:rPr>
        <w:tab/>
        <w:t>LC</w:t>
      </w:r>
    </w:p>
    <w:p w14:paraId="24BD1D4C" w14:textId="77777777" w:rsidR="006500DE" w:rsidRPr="005C19DA" w:rsidRDefault="006500DE">
      <w:pPr>
        <w:rPr>
          <w:rFonts w:ascii="Trebuchet MS"/>
          <w:color w:val="FFFFFF" w:themeColor="background1"/>
        </w:rPr>
        <w:sectPr w:rsidR="006500DE" w:rsidRPr="005C19DA">
          <w:type w:val="continuous"/>
          <w:pgSz w:w="8240" w:h="12200"/>
          <w:pgMar w:top="880" w:right="0" w:bottom="280" w:left="0" w:header="720" w:footer="720" w:gutter="0"/>
          <w:cols w:num="3" w:space="720" w:equalWidth="0">
            <w:col w:w="4289" w:space="40"/>
            <w:col w:w="1481" w:space="39"/>
            <w:col w:w="2391"/>
          </w:cols>
        </w:sectPr>
      </w:pPr>
    </w:p>
    <w:p w14:paraId="0619BB83" w14:textId="77777777" w:rsidR="006500DE" w:rsidRPr="005C19DA" w:rsidRDefault="00AE6195">
      <w:pPr>
        <w:pStyle w:val="BodyText"/>
        <w:spacing w:before="4"/>
        <w:rPr>
          <w:rFonts w:ascii="Trebuchet MS"/>
          <w:color w:val="FFFFFF" w:themeColor="background1"/>
          <w:sz w:val="18"/>
        </w:rPr>
      </w:pPr>
      <w:r w:rsidRPr="005C19DA">
        <w:rPr>
          <w:noProof/>
          <w:color w:val="FFFFFF" w:themeColor="background1"/>
        </w:rPr>
        <mc:AlternateContent>
          <mc:Choice Requires="wps">
            <w:drawing>
              <wp:anchor distT="0" distB="0" distL="114300" distR="114300" simplePos="0" relativeHeight="242456576" behindDoc="1" locked="0" layoutInCell="1" allowOverlap="1" wp14:anchorId="48C27F65" wp14:editId="689E23A6">
                <wp:simplePos x="0" y="0"/>
                <wp:positionH relativeFrom="page">
                  <wp:posOffset>2400300</wp:posOffset>
                </wp:positionH>
                <wp:positionV relativeFrom="page">
                  <wp:posOffset>227965</wp:posOffset>
                </wp:positionV>
                <wp:extent cx="81280" cy="154940"/>
                <wp:effectExtent l="0" t="0" r="0" b="0"/>
                <wp:wrapNone/>
                <wp:docPr id="1566" name="Text Box 2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D1284" w14:textId="77777777" w:rsidR="00B7268B" w:rsidRDefault="00B7268B">
                            <w:pPr>
                              <w:pStyle w:val="BodyText"/>
                              <w:rPr>
                                <w:rFonts w:ascii="Verdana"/>
                              </w:rPr>
                            </w:pPr>
                            <w:r>
                              <w:rPr>
                                <w:rFonts w:ascii="Verdana"/>
                                <w:color w:val="58595B"/>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27F65" id="Text Box 2177" o:spid="_x0000_s1057" type="#_x0000_t202" style="position:absolute;margin-left:189pt;margin-top:17.95pt;width:6.4pt;height:12.2pt;z-index:-26085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" filled="f" stroked="f">
                <v:textbox inset="0,0,0,0">
                  <w:txbxContent>
                    <w:p w14:paraId="2BAD1284" w14:textId="77777777" w:rsidR="00B7268B" w:rsidRDefault="00B7268B">
                      <w:pPr>
                        <w:pStyle w:val="BodyText"/>
                        <w:rPr>
                          <w:rFonts w:ascii="Verdana"/>
                        </w:rPr>
                      </w:pPr>
                      <w:r>
                        <w:rPr>
                          <w:rFonts w:ascii="Verdana"/>
                          <w:color w:val="58595B"/>
                        </w:rPr>
                        <w:t>3</w:t>
                      </w:r>
                    </w:p>
                  </w:txbxContent>
                </v:textbox>
                <w10:wrap anchorx="page" anchory="page"/>
              </v:shape>
            </w:pict>
          </mc:Fallback>
        </mc:AlternateContent>
      </w:r>
      <w:r w:rsidRPr="005C19DA">
        <w:rPr>
          <w:noProof/>
          <w:color w:val="FFFFFF" w:themeColor="background1"/>
        </w:rPr>
        <mc:AlternateContent>
          <mc:Choice Requires="wpg">
            <w:drawing>
              <wp:anchor distT="0" distB="0" distL="114300" distR="114300" simplePos="0" relativeHeight="242457600" behindDoc="1" locked="0" layoutInCell="1" allowOverlap="1" wp14:anchorId="15CA8EF8" wp14:editId="16DB76A5">
                <wp:simplePos x="0" y="0"/>
                <wp:positionH relativeFrom="page">
                  <wp:posOffset>-1270</wp:posOffset>
                </wp:positionH>
                <wp:positionV relativeFrom="page">
                  <wp:posOffset>0</wp:posOffset>
                </wp:positionV>
                <wp:extent cx="5221605" cy="7734300"/>
                <wp:effectExtent l="0" t="0" r="0" b="0"/>
                <wp:wrapNone/>
                <wp:docPr id="1546" name="Group 2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547" name="Picture 21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8" name="Picture 21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9" name="Line 2174"/>
                        <wps:cNvCnPr>
                          <a:cxnSpLocks noChangeShapeType="1"/>
                        </wps:cNvCnPr>
                        <wps:spPr bwMode="auto">
                          <a:xfrm>
                            <a:off x="0" y="1121"/>
                            <a:ext cx="0" cy="869"/>
                          </a:xfrm>
                          <a:prstGeom prst="line">
                            <a:avLst/>
                          </a:prstGeom>
                          <a:noFill/>
                          <a:ln w="3175">
                            <a:solidFill>
                              <a:srgbClr val="4D545E"/>
                            </a:solidFill>
                            <a:prstDash val="solid"/>
                            <a:round/>
                            <a:headEnd/>
                            <a:tailEnd/>
                          </a:ln>
                          <a:extLst>
                            <a:ext uri="{909E8E84-426E-40DD-AFC4-6F175D3DCCD1}">
                              <a14:hiddenFill xmlns:a14="http://schemas.microsoft.com/office/drawing/2010/main">
                                <a:noFill/>
                              </a14:hiddenFill>
                            </a:ext>
                          </a:extLst>
                        </wps:spPr>
                        <wps:bodyPr/>
                      </wps:wsp>
                      <wps:wsp>
                        <wps:cNvPr id="1550" name="Freeform 2173"/>
                        <wps:cNvSpPr>
                          <a:spLocks/>
                        </wps:cNvSpPr>
                        <wps:spPr bwMode="auto">
                          <a:xfrm>
                            <a:off x="3493" y="1870"/>
                            <a:ext cx="297" cy="298"/>
                          </a:xfrm>
                          <a:custGeom>
                            <a:avLst/>
                            <a:gdLst>
                              <a:gd name="T0" fmla="+- 0 3641 3493"/>
                              <a:gd name="T1" fmla="*/ T0 w 297"/>
                              <a:gd name="T2" fmla="+- 0 1870 1870"/>
                              <a:gd name="T3" fmla="*/ 1870 h 298"/>
                              <a:gd name="T4" fmla="+- 0 3583 3493"/>
                              <a:gd name="T5" fmla="*/ T4 w 297"/>
                              <a:gd name="T6" fmla="+- 0 1882 1870"/>
                              <a:gd name="T7" fmla="*/ 1882 h 298"/>
                              <a:gd name="T8" fmla="+- 0 3536 3493"/>
                              <a:gd name="T9" fmla="*/ T8 w 297"/>
                              <a:gd name="T10" fmla="+- 0 1914 1870"/>
                              <a:gd name="T11" fmla="*/ 1914 h 298"/>
                              <a:gd name="T12" fmla="+- 0 3504 3493"/>
                              <a:gd name="T13" fmla="*/ T12 w 297"/>
                              <a:gd name="T14" fmla="+- 0 1961 1870"/>
                              <a:gd name="T15" fmla="*/ 1961 h 298"/>
                              <a:gd name="T16" fmla="+- 0 3493 3493"/>
                              <a:gd name="T17" fmla="*/ T16 w 297"/>
                              <a:gd name="T18" fmla="+- 0 2019 1870"/>
                              <a:gd name="T19" fmla="*/ 2019 h 298"/>
                              <a:gd name="T20" fmla="+- 0 3504 3493"/>
                              <a:gd name="T21" fmla="*/ T20 w 297"/>
                              <a:gd name="T22" fmla="+- 0 2077 1870"/>
                              <a:gd name="T23" fmla="*/ 2077 h 298"/>
                              <a:gd name="T24" fmla="+- 0 3536 3493"/>
                              <a:gd name="T25" fmla="*/ T24 w 297"/>
                              <a:gd name="T26" fmla="+- 0 2124 1870"/>
                              <a:gd name="T27" fmla="*/ 2124 h 298"/>
                              <a:gd name="T28" fmla="+- 0 3583 3493"/>
                              <a:gd name="T29" fmla="*/ T28 w 297"/>
                              <a:gd name="T30" fmla="+- 0 2156 1870"/>
                              <a:gd name="T31" fmla="*/ 2156 h 298"/>
                              <a:gd name="T32" fmla="+- 0 3641 3493"/>
                              <a:gd name="T33" fmla="*/ T32 w 297"/>
                              <a:gd name="T34" fmla="+- 0 2168 1870"/>
                              <a:gd name="T35" fmla="*/ 2168 h 298"/>
                              <a:gd name="T36" fmla="+- 0 3699 3493"/>
                              <a:gd name="T37" fmla="*/ T36 w 297"/>
                              <a:gd name="T38" fmla="+- 0 2156 1870"/>
                              <a:gd name="T39" fmla="*/ 2156 h 298"/>
                              <a:gd name="T40" fmla="+- 0 3747 3493"/>
                              <a:gd name="T41" fmla="*/ T40 w 297"/>
                              <a:gd name="T42" fmla="+- 0 2124 1870"/>
                              <a:gd name="T43" fmla="*/ 2124 h 298"/>
                              <a:gd name="T44" fmla="+- 0 3778 3493"/>
                              <a:gd name="T45" fmla="*/ T44 w 297"/>
                              <a:gd name="T46" fmla="+- 0 2077 1870"/>
                              <a:gd name="T47" fmla="*/ 2077 h 298"/>
                              <a:gd name="T48" fmla="+- 0 3790 3493"/>
                              <a:gd name="T49" fmla="*/ T48 w 297"/>
                              <a:gd name="T50" fmla="+- 0 2019 1870"/>
                              <a:gd name="T51" fmla="*/ 2019 h 298"/>
                              <a:gd name="T52" fmla="+- 0 3778 3493"/>
                              <a:gd name="T53" fmla="*/ T52 w 297"/>
                              <a:gd name="T54" fmla="+- 0 1961 1870"/>
                              <a:gd name="T55" fmla="*/ 1961 h 298"/>
                              <a:gd name="T56" fmla="+- 0 3747 3493"/>
                              <a:gd name="T57" fmla="*/ T56 w 297"/>
                              <a:gd name="T58" fmla="+- 0 1914 1870"/>
                              <a:gd name="T59" fmla="*/ 1914 h 298"/>
                              <a:gd name="T60" fmla="+- 0 3699 3493"/>
                              <a:gd name="T61" fmla="*/ T60 w 297"/>
                              <a:gd name="T62" fmla="+- 0 1882 1870"/>
                              <a:gd name="T63" fmla="*/ 1882 h 298"/>
                              <a:gd name="T64" fmla="+- 0 3641 3493"/>
                              <a:gd name="T65" fmla="*/ T64 w 297"/>
                              <a:gd name="T66" fmla="+- 0 1870 1870"/>
                              <a:gd name="T67" fmla="*/ 187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5" y="207"/>
                                </a:lnTo>
                                <a:lnTo>
                                  <a:pt x="297" y="149"/>
                                </a:lnTo>
                                <a:lnTo>
                                  <a:pt x="285"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Freeform 2172"/>
                        <wps:cNvSpPr>
                          <a:spLocks/>
                        </wps:cNvSpPr>
                        <wps:spPr bwMode="auto">
                          <a:xfrm>
                            <a:off x="3493" y="1870"/>
                            <a:ext cx="297" cy="298"/>
                          </a:xfrm>
                          <a:custGeom>
                            <a:avLst/>
                            <a:gdLst>
                              <a:gd name="T0" fmla="+- 0 3641 3493"/>
                              <a:gd name="T1" fmla="*/ T0 w 297"/>
                              <a:gd name="T2" fmla="+- 0 2168 1870"/>
                              <a:gd name="T3" fmla="*/ 2168 h 298"/>
                              <a:gd name="T4" fmla="+- 0 3699 3493"/>
                              <a:gd name="T5" fmla="*/ T4 w 297"/>
                              <a:gd name="T6" fmla="+- 0 2156 1870"/>
                              <a:gd name="T7" fmla="*/ 2156 h 298"/>
                              <a:gd name="T8" fmla="+- 0 3747 3493"/>
                              <a:gd name="T9" fmla="*/ T8 w 297"/>
                              <a:gd name="T10" fmla="+- 0 2124 1870"/>
                              <a:gd name="T11" fmla="*/ 2124 h 298"/>
                              <a:gd name="T12" fmla="+- 0 3778 3493"/>
                              <a:gd name="T13" fmla="*/ T12 w 297"/>
                              <a:gd name="T14" fmla="+- 0 2077 1870"/>
                              <a:gd name="T15" fmla="*/ 2077 h 298"/>
                              <a:gd name="T16" fmla="+- 0 3790 3493"/>
                              <a:gd name="T17" fmla="*/ T16 w 297"/>
                              <a:gd name="T18" fmla="+- 0 2019 1870"/>
                              <a:gd name="T19" fmla="*/ 2019 h 298"/>
                              <a:gd name="T20" fmla="+- 0 3778 3493"/>
                              <a:gd name="T21" fmla="*/ T20 w 297"/>
                              <a:gd name="T22" fmla="+- 0 1961 1870"/>
                              <a:gd name="T23" fmla="*/ 1961 h 298"/>
                              <a:gd name="T24" fmla="+- 0 3747 3493"/>
                              <a:gd name="T25" fmla="*/ T24 w 297"/>
                              <a:gd name="T26" fmla="+- 0 1914 1870"/>
                              <a:gd name="T27" fmla="*/ 1914 h 298"/>
                              <a:gd name="T28" fmla="+- 0 3699 3493"/>
                              <a:gd name="T29" fmla="*/ T28 w 297"/>
                              <a:gd name="T30" fmla="+- 0 1882 1870"/>
                              <a:gd name="T31" fmla="*/ 1882 h 298"/>
                              <a:gd name="T32" fmla="+- 0 3641 3493"/>
                              <a:gd name="T33" fmla="*/ T32 w 297"/>
                              <a:gd name="T34" fmla="+- 0 1870 1870"/>
                              <a:gd name="T35" fmla="*/ 1870 h 298"/>
                              <a:gd name="T36" fmla="+- 0 3583 3493"/>
                              <a:gd name="T37" fmla="*/ T36 w 297"/>
                              <a:gd name="T38" fmla="+- 0 1882 1870"/>
                              <a:gd name="T39" fmla="*/ 1882 h 298"/>
                              <a:gd name="T40" fmla="+- 0 3536 3493"/>
                              <a:gd name="T41" fmla="*/ T40 w 297"/>
                              <a:gd name="T42" fmla="+- 0 1914 1870"/>
                              <a:gd name="T43" fmla="*/ 1914 h 298"/>
                              <a:gd name="T44" fmla="+- 0 3504 3493"/>
                              <a:gd name="T45" fmla="*/ T44 w 297"/>
                              <a:gd name="T46" fmla="+- 0 1961 1870"/>
                              <a:gd name="T47" fmla="*/ 1961 h 298"/>
                              <a:gd name="T48" fmla="+- 0 3493 3493"/>
                              <a:gd name="T49" fmla="*/ T48 w 297"/>
                              <a:gd name="T50" fmla="+- 0 2019 1870"/>
                              <a:gd name="T51" fmla="*/ 2019 h 298"/>
                              <a:gd name="T52" fmla="+- 0 3504 3493"/>
                              <a:gd name="T53" fmla="*/ T52 w 297"/>
                              <a:gd name="T54" fmla="+- 0 2077 1870"/>
                              <a:gd name="T55" fmla="*/ 2077 h 298"/>
                              <a:gd name="T56" fmla="+- 0 3536 3493"/>
                              <a:gd name="T57" fmla="*/ T56 w 297"/>
                              <a:gd name="T58" fmla="+- 0 2124 1870"/>
                              <a:gd name="T59" fmla="*/ 2124 h 298"/>
                              <a:gd name="T60" fmla="+- 0 3583 3493"/>
                              <a:gd name="T61" fmla="*/ T60 w 297"/>
                              <a:gd name="T62" fmla="+- 0 2156 1870"/>
                              <a:gd name="T63" fmla="*/ 2156 h 298"/>
                              <a:gd name="T64" fmla="+- 0 3641 3493"/>
                              <a:gd name="T65" fmla="*/ T64 w 297"/>
                              <a:gd name="T66" fmla="+- 0 2168 1870"/>
                              <a:gd name="T67" fmla="*/ 216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5" y="207"/>
                                </a:lnTo>
                                <a:lnTo>
                                  <a:pt x="297" y="149"/>
                                </a:lnTo>
                                <a:lnTo>
                                  <a:pt x="285"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 name="Freeform 2171"/>
                        <wps:cNvSpPr>
                          <a:spLocks/>
                        </wps:cNvSpPr>
                        <wps:spPr bwMode="auto">
                          <a:xfrm>
                            <a:off x="4510" y="1875"/>
                            <a:ext cx="298" cy="297"/>
                          </a:xfrm>
                          <a:custGeom>
                            <a:avLst/>
                            <a:gdLst>
                              <a:gd name="T0" fmla="+- 0 4659 4510"/>
                              <a:gd name="T1" fmla="*/ T0 w 298"/>
                              <a:gd name="T2" fmla="+- 0 1875 1875"/>
                              <a:gd name="T3" fmla="*/ 1875 h 297"/>
                              <a:gd name="T4" fmla="+- 0 4601 4510"/>
                              <a:gd name="T5" fmla="*/ T4 w 298"/>
                              <a:gd name="T6" fmla="+- 0 1886 1875"/>
                              <a:gd name="T7" fmla="*/ 1886 h 297"/>
                              <a:gd name="T8" fmla="+- 0 4554 4510"/>
                              <a:gd name="T9" fmla="*/ T8 w 298"/>
                              <a:gd name="T10" fmla="+- 0 1918 1875"/>
                              <a:gd name="T11" fmla="*/ 1918 h 297"/>
                              <a:gd name="T12" fmla="+- 0 4522 4510"/>
                              <a:gd name="T13" fmla="*/ T12 w 298"/>
                              <a:gd name="T14" fmla="+- 0 1966 1875"/>
                              <a:gd name="T15" fmla="*/ 1966 h 297"/>
                              <a:gd name="T16" fmla="+- 0 4510 4510"/>
                              <a:gd name="T17" fmla="*/ T16 w 298"/>
                              <a:gd name="T18" fmla="+- 0 2024 1875"/>
                              <a:gd name="T19" fmla="*/ 2024 h 297"/>
                              <a:gd name="T20" fmla="+- 0 4522 4510"/>
                              <a:gd name="T21" fmla="*/ T20 w 298"/>
                              <a:gd name="T22" fmla="+- 0 2082 1875"/>
                              <a:gd name="T23" fmla="*/ 2082 h 297"/>
                              <a:gd name="T24" fmla="+- 0 4554 4510"/>
                              <a:gd name="T25" fmla="*/ T24 w 298"/>
                              <a:gd name="T26" fmla="+- 0 2129 1875"/>
                              <a:gd name="T27" fmla="*/ 2129 h 297"/>
                              <a:gd name="T28" fmla="+- 0 4601 4510"/>
                              <a:gd name="T29" fmla="*/ T28 w 298"/>
                              <a:gd name="T30" fmla="+- 0 2161 1875"/>
                              <a:gd name="T31" fmla="*/ 2161 h 297"/>
                              <a:gd name="T32" fmla="+- 0 4659 4510"/>
                              <a:gd name="T33" fmla="*/ T32 w 298"/>
                              <a:gd name="T34" fmla="+- 0 2172 1875"/>
                              <a:gd name="T35" fmla="*/ 2172 h 297"/>
                              <a:gd name="T36" fmla="+- 0 4717 4510"/>
                              <a:gd name="T37" fmla="*/ T36 w 298"/>
                              <a:gd name="T38" fmla="+- 0 2161 1875"/>
                              <a:gd name="T39" fmla="*/ 2161 h 297"/>
                              <a:gd name="T40" fmla="+- 0 4764 4510"/>
                              <a:gd name="T41" fmla="*/ T40 w 298"/>
                              <a:gd name="T42" fmla="+- 0 2129 1875"/>
                              <a:gd name="T43" fmla="*/ 2129 h 297"/>
                              <a:gd name="T44" fmla="+- 0 4796 4510"/>
                              <a:gd name="T45" fmla="*/ T44 w 298"/>
                              <a:gd name="T46" fmla="+- 0 2082 1875"/>
                              <a:gd name="T47" fmla="*/ 2082 h 297"/>
                              <a:gd name="T48" fmla="+- 0 4808 4510"/>
                              <a:gd name="T49" fmla="*/ T48 w 298"/>
                              <a:gd name="T50" fmla="+- 0 2024 1875"/>
                              <a:gd name="T51" fmla="*/ 2024 h 297"/>
                              <a:gd name="T52" fmla="+- 0 4796 4510"/>
                              <a:gd name="T53" fmla="*/ T52 w 298"/>
                              <a:gd name="T54" fmla="+- 0 1966 1875"/>
                              <a:gd name="T55" fmla="*/ 1966 h 297"/>
                              <a:gd name="T56" fmla="+- 0 4764 4510"/>
                              <a:gd name="T57" fmla="*/ T56 w 298"/>
                              <a:gd name="T58" fmla="+- 0 1918 1875"/>
                              <a:gd name="T59" fmla="*/ 1918 h 297"/>
                              <a:gd name="T60" fmla="+- 0 4717 4510"/>
                              <a:gd name="T61" fmla="*/ T60 w 298"/>
                              <a:gd name="T62" fmla="+- 0 1886 1875"/>
                              <a:gd name="T63" fmla="*/ 1886 h 297"/>
                              <a:gd name="T64" fmla="+- 0 4659 4510"/>
                              <a:gd name="T65" fmla="*/ T64 w 298"/>
                              <a:gd name="T66" fmla="+- 0 1875 1875"/>
                              <a:gd name="T67" fmla="*/ 187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7"/>
                                </a:lnTo>
                                <a:lnTo>
                                  <a:pt x="44" y="254"/>
                                </a:lnTo>
                                <a:lnTo>
                                  <a:pt x="91" y="286"/>
                                </a:lnTo>
                                <a:lnTo>
                                  <a:pt x="149" y="297"/>
                                </a:lnTo>
                                <a:lnTo>
                                  <a:pt x="207" y="286"/>
                                </a:lnTo>
                                <a:lnTo>
                                  <a:pt x="254" y="254"/>
                                </a:lnTo>
                                <a:lnTo>
                                  <a:pt x="286" y="207"/>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 name="Freeform 2170"/>
                        <wps:cNvSpPr>
                          <a:spLocks/>
                        </wps:cNvSpPr>
                        <wps:spPr bwMode="auto">
                          <a:xfrm>
                            <a:off x="4510" y="1875"/>
                            <a:ext cx="298" cy="297"/>
                          </a:xfrm>
                          <a:custGeom>
                            <a:avLst/>
                            <a:gdLst>
                              <a:gd name="T0" fmla="+- 0 4659 4510"/>
                              <a:gd name="T1" fmla="*/ T0 w 298"/>
                              <a:gd name="T2" fmla="+- 0 2172 1875"/>
                              <a:gd name="T3" fmla="*/ 2172 h 297"/>
                              <a:gd name="T4" fmla="+- 0 4717 4510"/>
                              <a:gd name="T5" fmla="*/ T4 w 298"/>
                              <a:gd name="T6" fmla="+- 0 2161 1875"/>
                              <a:gd name="T7" fmla="*/ 2161 h 297"/>
                              <a:gd name="T8" fmla="+- 0 4764 4510"/>
                              <a:gd name="T9" fmla="*/ T8 w 298"/>
                              <a:gd name="T10" fmla="+- 0 2129 1875"/>
                              <a:gd name="T11" fmla="*/ 2129 h 297"/>
                              <a:gd name="T12" fmla="+- 0 4796 4510"/>
                              <a:gd name="T13" fmla="*/ T12 w 298"/>
                              <a:gd name="T14" fmla="+- 0 2082 1875"/>
                              <a:gd name="T15" fmla="*/ 2082 h 297"/>
                              <a:gd name="T16" fmla="+- 0 4808 4510"/>
                              <a:gd name="T17" fmla="*/ T16 w 298"/>
                              <a:gd name="T18" fmla="+- 0 2024 1875"/>
                              <a:gd name="T19" fmla="*/ 2024 h 297"/>
                              <a:gd name="T20" fmla="+- 0 4796 4510"/>
                              <a:gd name="T21" fmla="*/ T20 w 298"/>
                              <a:gd name="T22" fmla="+- 0 1966 1875"/>
                              <a:gd name="T23" fmla="*/ 1966 h 297"/>
                              <a:gd name="T24" fmla="+- 0 4764 4510"/>
                              <a:gd name="T25" fmla="*/ T24 w 298"/>
                              <a:gd name="T26" fmla="+- 0 1918 1875"/>
                              <a:gd name="T27" fmla="*/ 1918 h 297"/>
                              <a:gd name="T28" fmla="+- 0 4717 4510"/>
                              <a:gd name="T29" fmla="*/ T28 w 298"/>
                              <a:gd name="T30" fmla="+- 0 1886 1875"/>
                              <a:gd name="T31" fmla="*/ 1886 h 297"/>
                              <a:gd name="T32" fmla="+- 0 4659 4510"/>
                              <a:gd name="T33" fmla="*/ T32 w 298"/>
                              <a:gd name="T34" fmla="+- 0 1875 1875"/>
                              <a:gd name="T35" fmla="*/ 1875 h 297"/>
                              <a:gd name="T36" fmla="+- 0 4601 4510"/>
                              <a:gd name="T37" fmla="*/ T36 w 298"/>
                              <a:gd name="T38" fmla="+- 0 1886 1875"/>
                              <a:gd name="T39" fmla="*/ 1886 h 297"/>
                              <a:gd name="T40" fmla="+- 0 4554 4510"/>
                              <a:gd name="T41" fmla="*/ T40 w 298"/>
                              <a:gd name="T42" fmla="+- 0 1918 1875"/>
                              <a:gd name="T43" fmla="*/ 1918 h 297"/>
                              <a:gd name="T44" fmla="+- 0 4522 4510"/>
                              <a:gd name="T45" fmla="*/ T44 w 298"/>
                              <a:gd name="T46" fmla="+- 0 1966 1875"/>
                              <a:gd name="T47" fmla="*/ 1966 h 297"/>
                              <a:gd name="T48" fmla="+- 0 4510 4510"/>
                              <a:gd name="T49" fmla="*/ T48 w 298"/>
                              <a:gd name="T50" fmla="+- 0 2024 1875"/>
                              <a:gd name="T51" fmla="*/ 2024 h 297"/>
                              <a:gd name="T52" fmla="+- 0 4522 4510"/>
                              <a:gd name="T53" fmla="*/ T52 w 298"/>
                              <a:gd name="T54" fmla="+- 0 2082 1875"/>
                              <a:gd name="T55" fmla="*/ 2082 h 297"/>
                              <a:gd name="T56" fmla="+- 0 4554 4510"/>
                              <a:gd name="T57" fmla="*/ T56 w 298"/>
                              <a:gd name="T58" fmla="+- 0 2129 1875"/>
                              <a:gd name="T59" fmla="*/ 2129 h 297"/>
                              <a:gd name="T60" fmla="+- 0 4601 4510"/>
                              <a:gd name="T61" fmla="*/ T60 w 298"/>
                              <a:gd name="T62" fmla="+- 0 2161 1875"/>
                              <a:gd name="T63" fmla="*/ 2161 h 297"/>
                              <a:gd name="T64" fmla="+- 0 4659 4510"/>
                              <a:gd name="T65" fmla="*/ T64 w 298"/>
                              <a:gd name="T66" fmla="+- 0 2172 1875"/>
                              <a:gd name="T67" fmla="*/ 217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7"/>
                                </a:lnTo>
                                <a:lnTo>
                                  <a:pt x="298" y="149"/>
                                </a:lnTo>
                                <a:lnTo>
                                  <a:pt x="286" y="91"/>
                                </a:lnTo>
                                <a:lnTo>
                                  <a:pt x="254" y="43"/>
                                </a:lnTo>
                                <a:lnTo>
                                  <a:pt x="207" y="11"/>
                                </a:lnTo>
                                <a:lnTo>
                                  <a:pt x="149" y="0"/>
                                </a:lnTo>
                                <a:lnTo>
                                  <a:pt x="91" y="11"/>
                                </a:lnTo>
                                <a:lnTo>
                                  <a:pt x="44" y="43"/>
                                </a:lnTo>
                                <a:lnTo>
                                  <a:pt x="12" y="91"/>
                                </a:lnTo>
                                <a:lnTo>
                                  <a:pt x="0" y="149"/>
                                </a:lnTo>
                                <a:lnTo>
                                  <a:pt x="12" y="207"/>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54" name="Picture 21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040" y="1885"/>
                            <a:ext cx="29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5" name="Picture 21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000" y="1867"/>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6" name="Freeform 2167"/>
                        <wps:cNvSpPr>
                          <a:spLocks/>
                        </wps:cNvSpPr>
                        <wps:spPr bwMode="auto">
                          <a:xfrm>
                            <a:off x="5526" y="1887"/>
                            <a:ext cx="298" cy="298"/>
                          </a:xfrm>
                          <a:custGeom>
                            <a:avLst/>
                            <a:gdLst>
                              <a:gd name="T0" fmla="+- 0 5675 5526"/>
                              <a:gd name="T1" fmla="*/ T0 w 298"/>
                              <a:gd name="T2" fmla="+- 0 1887 1887"/>
                              <a:gd name="T3" fmla="*/ 1887 h 298"/>
                              <a:gd name="T4" fmla="+- 0 5617 5526"/>
                              <a:gd name="T5" fmla="*/ T4 w 298"/>
                              <a:gd name="T6" fmla="+- 0 1899 1887"/>
                              <a:gd name="T7" fmla="*/ 1899 h 298"/>
                              <a:gd name="T8" fmla="+- 0 5569 5526"/>
                              <a:gd name="T9" fmla="*/ T8 w 298"/>
                              <a:gd name="T10" fmla="+- 0 1931 1887"/>
                              <a:gd name="T11" fmla="*/ 1931 h 298"/>
                              <a:gd name="T12" fmla="+- 0 5538 5526"/>
                              <a:gd name="T13" fmla="*/ T12 w 298"/>
                              <a:gd name="T14" fmla="+- 0 1978 1887"/>
                              <a:gd name="T15" fmla="*/ 1978 h 298"/>
                              <a:gd name="T16" fmla="+- 0 5526 5526"/>
                              <a:gd name="T17" fmla="*/ T16 w 298"/>
                              <a:gd name="T18" fmla="+- 0 2036 1887"/>
                              <a:gd name="T19" fmla="*/ 2036 h 298"/>
                              <a:gd name="T20" fmla="+- 0 5538 5526"/>
                              <a:gd name="T21" fmla="*/ T20 w 298"/>
                              <a:gd name="T22" fmla="+- 0 2094 1887"/>
                              <a:gd name="T23" fmla="*/ 2094 h 298"/>
                              <a:gd name="T24" fmla="+- 0 5569 5526"/>
                              <a:gd name="T25" fmla="*/ T24 w 298"/>
                              <a:gd name="T26" fmla="+- 0 2141 1887"/>
                              <a:gd name="T27" fmla="*/ 2141 h 298"/>
                              <a:gd name="T28" fmla="+- 0 5617 5526"/>
                              <a:gd name="T29" fmla="*/ T28 w 298"/>
                              <a:gd name="T30" fmla="+- 0 2173 1887"/>
                              <a:gd name="T31" fmla="*/ 2173 h 298"/>
                              <a:gd name="T32" fmla="+- 0 5675 5526"/>
                              <a:gd name="T33" fmla="*/ T32 w 298"/>
                              <a:gd name="T34" fmla="+- 0 2185 1887"/>
                              <a:gd name="T35" fmla="*/ 2185 h 298"/>
                              <a:gd name="T36" fmla="+- 0 5733 5526"/>
                              <a:gd name="T37" fmla="*/ T36 w 298"/>
                              <a:gd name="T38" fmla="+- 0 2173 1887"/>
                              <a:gd name="T39" fmla="*/ 2173 h 298"/>
                              <a:gd name="T40" fmla="+- 0 5780 5526"/>
                              <a:gd name="T41" fmla="*/ T40 w 298"/>
                              <a:gd name="T42" fmla="+- 0 2141 1887"/>
                              <a:gd name="T43" fmla="*/ 2141 h 298"/>
                              <a:gd name="T44" fmla="+- 0 5812 5526"/>
                              <a:gd name="T45" fmla="*/ T44 w 298"/>
                              <a:gd name="T46" fmla="+- 0 2094 1887"/>
                              <a:gd name="T47" fmla="*/ 2094 h 298"/>
                              <a:gd name="T48" fmla="+- 0 5824 5526"/>
                              <a:gd name="T49" fmla="*/ T48 w 298"/>
                              <a:gd name="T50" fmla="+- 0 2036 1887"/>
                              <a:gd name="T51" fmla="*/ 2036 h 298"/>
                              <a:gd name="T52" fmla="+- 0 5812 5526"/>
                              <a:gd name="T53" fmla="*/ T52 w 298"/>
                              <a:gd name="T54" fmla="+- 0 1978 1887"/>
                              <a:gd name="T55" fmla="*/ 1978 h 298"/>
                              <a:gd name="T56" fmla="+- 0 5780 5526"/>
                              <a:gd name="T57" fmla="*/ T56 w 298"/>
                              <a:gd name="T58" fmla="+- 0 1931 1887"/>
                              <a:gd name="T59" fmla="*/ 1931 h 298"/>
                              <a:gd name="T60" fmla="+- 0 5733 5526"/>
                              <a:gd name="T61" fmla="*/ T60 w 298"/>
                              <a:gd name="T62" fmla="+- 0 1899 1887"/>
                              <a:gd name="T63" fmla="*/ 1899 h 298"/>
                              <a:gd name="T64" fmla="+- 0 5675 5526"/>
                              <a:gd name="T65" fmla="*/ T64 w 298"/>
                              <a:gd name="T66" fmla="+- 0 1887 1887"/>
                              <a:gd name="T67" fmla="*/ 188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3" y="44"/>
                                </a:lnTo>
                                <a:lnTo>
                                  <a:pt x="12" y="91"/>
                                </a:lnTo>
                                <a:lnTo>
                                  <a:pt x="0" y="149"/>
                                </a:lnTo>
                                <a:lnTo>
                                  <a:pt x="12" y="207"/>
                                </a:lnTo>
                                <a:lnTo>
                                  <a:pt x="43"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2166"/>
                        <wps:cNvSpPr>
                          <a:spLocks/>
                        </wps:cNvSpPr>
                        <wps:spPr bwMode="auto">
                          <a:xfrm>
                            <a:off x="5526" y="1887"/>
                            <a:ext cx="298" cy="298"/>
                          </a:xfrm>
                          <a:custGeom>
                            <a:avLst/>
                            <a:gdLst>
                              <a:gd name="T0" fmla="+- 0 5675 5526"/>
                              <a:gd name="T1" fmla="*/ T0 w 298"/>
                              <a:gd name="T2" fmla="+- 0 2185 1887"/>
                              <a:gd name="T3" fmla="*/ 2185 h 298"/>
                              <a:gd name="T4" fmla="+- 0 5733 5526"/>
                              <a:gd name="T5" fmla="*/ T4 w 298"/>
                              <a:gd name="T6" fmla="+- 0 2173 1887"/>
                              <a:gd name="T7" fmla="*/ 2173 h 298"/>
                              <a:gd name="T8" fmla="+- 0 5780 5526"/>
                              <a:gd name="T9" fmla="*/ T8 w 298"/>
                              <a:gd name="T10" fmla="+- 0 2141 1887"/>
                              <a:gd name="T11" fmla="*/ 2141 h 298"/>
                              <a:gd name="T12" fmla="+- 0 5812 5526"/>
                              <a:gd name="T13" fmla="*/ T12 w 298"/>
                              <a:gd name="T14" fmla="+- 0 2094 1887"/>
                              <a:gd name="T15" fmla="*/ 2094 h 298"/>
                              <a:gd name="T16" fmla="+- 0 5824 5526"/>
                              <a:gd name="T17" fmla="*/ T16 w 298"/>
                              <a:gd name="T18" fmla="+- 0 2036 1887"/>
                              <a:gd name="T19" fmla="*/ 2036 h 298"/>
                              <a:gd name="T20" fmla="+- 0 5812 5526"/>
                              <a:gd name="T21" fmla="*/ T20 w 298"/>
                              <a:gd name="T22" fmla="+- 0 1978 1887"/>
                              <a:gd name="T23" fmla="*/ 1978 h 298"/>
                              <a:gd name="T24" fmla="+- 0 5780 5526"/>
                              <a:gd name="T25" fmla="*/ T24 w 298"/>
                              <a:gd name="T26" fmla="+- 0 1931 1887"/>
                              <a:gd name="T27" fmla="*/ 1931 h 298"/>
                              <a:gd name="T28" fmla="+- 0 5733 5526"/>
                              <a:gd name="T29" fmla="*/ T28 w 298"/>
                              <a:gd name="T30" fmla="+- 0 1899 1887"/>
                              <a:gd name="T31" fmla="*/ 1899 h 298"/>
                              <a:gd name="T32" fmla="+- 0 5675 5526"/>
                              <a:gd name="T33" fmla="*/ T32 w 298"/>
                              <a:gd name="T34" fmla="+- 0 1887 1887"/>
                              <a:gd name="T35" fmla="*/ 1887 h 298"/>
                              <a:gd name="T36" fmla="+- 0 5617 5526"/>
                              <a:gd name="T37" fmla="*/ T36 w 298"/>
                              <a:gd name="T38" fmla="+- 0 1899 1887"/>
                              <a:gd name="T39" fmla="*/ 1899 h 298"/>
                              <a:gd name="T40" fmla="+- 0 5569 5526"/>
                              <a:gd name="T41" fmla="*/ T40 w 298"/>
                              <a:gd name="T42" fmla="+- 0 1931 1887"/>
                              <a:gd name="T43" fmla="*/ 1931 h 298"/>
                              <a:gd name="T44" fmla="+- 0 5538 5526"/>
                              <a:gd name="T45" fmla="*/ T44 w 298"/>
                              <a:gd name="T46" fmla="+- 0 1978 1887"/>
                              <a:gd name="T47" fmla="*/ 1978 h 298"/>
                              <a:gd name="T48" fmla="+- 0 5526 5526"/>
                              <a:gd name="T49" fmla="*/ T48 w 298"/>
                              <a:gd name="T50" fmla="+- 0 2036 1887"/>
                              <a:gd name="T51" fmla="*/ 2036 h 298"/>
                              <a:gd name="T52" fmla="+- 0 5538 5526"/>
                              <a:gd name="T53" fmla="*/ T52 w 298"/>
                              <a:gd name="T54" fmla="+- 0 2094 1887"/>
                              <a:gd name="T55" fmla="*/ 2094 h 298"/>
                              <a:gd name="T56" fmla="+- 0 5569 5526"/>
                              <a:gd name="T57" fmla="*/ T56 w 298"/>
                              <a:gd name="T58" fmla="+- 0 2141 1887"/>
                              <a:gd name="T59" fmla="*/ 2141 h 298"/>
                              <a:gd name="T60" fmla="+- 0 5617 5526"/>
                              <a:gd name="T61" fmla="*/ T60 w 298"/>
                              <a:gd name="T62" fmla="+- 0 2173 1887"/>
                              <a:gd name="T63" fmla="*/ 2173 h 298"/>
                              <a:gd name="T64" fmla="+- 0 5675 5526"/>
                              <a:gd name="T65" fmla="*/ T64 w 298"/>
                              <a:gd name="T66" fmla="+- 0 2185 1887"/>
                              <a:gd name="T67" fmla="*/ 218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3" y="44"/>
                                </a:lnTo>
                                <a:lnTo>
                                  <a:pt x="12" y="91"/>
                                </a:lnTo>
                                <a:lnTo>
                                  <a:pt x="0" y="149"/>
                                </a:lnTo>
                                <a:lnTo>
                                  <a:pt x="12"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58" name="Picture 21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020" y="188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9" name="Freeform 2164"/>
                        <wps:cNvSpPr>
                          <a:spLocks/>
                        </wps:cNvSpPr>
                        <wps:spPr bwMode="auto">
                          <a:xfrm>
                            <a:off x="6543" y="1892"/>
                            <a:ext cx="297" cy="297"/>
                          </a:xfrm>
                          <a:custGeom>
                            <a:avLst/>
                            <a:gdLst>
                              <a:gd name="T0" fmla="+- 0 6691 6543"/>
                              <a:gd name="T1" fmla="*/ T0 w 297"/>
                              <a:gd name="T2" fmla="+- 0 1892 1892"/>
                              <a:gd name="T3" fmla="*/ 1892 h 297"/>
                              <a:gd name="T4" fmla="+- 0 6633 6543"/>
                              <a:gd name="T5" fmla="*/ T4 w 297"/>
                              <a:gd name="T6" fmla="+- 0 1903 1892"/>
                              <a:gd name="T7" fmla="*/ 1903 h 297"/>
                              <a:gd name="T8" fmla="+- 0 6586 6543"/>
                              <a:gd name="T9" fmla="*/ T8 w 297"/>
                              <a:gd name="T10" fmla="+- 0 1935 1892"/>
                              <a:gd name="T11" fmla="*/ 1935 h 297"/>
                              <a:gd name="T12" fmla="+- 0 6554 6543"/>
                              <a:gd name="T13" fmla="*/ T12 w 297"/>
                              <a:gd name="T14" fmla="+- 0 1983 1892"/>
                              <a:gd name="T15" fmla="*/ 1983 h 297"/>
                              <a:gd name="T16" fmla="+- 0 6543 6543"/>
                              <a:gd name="T17" fmla="*/ T16 w 297"/>
                              <a:gd name="T18" fmla="+- 0 2041 1892"/>
                              <a:gd name="T19" fmla="*/ 2041 h 297"/>
                              <a:gd name="T20" fmla="+- 0 6554 6543"/>
                              <a:gd name="T21" fmla="*/ T20 w 297"/>
                              <a:gd name="T22" fmla="+- 0 2099 1892"/>
                              <a:gd name="T23" fmla="*/ 2099 h 297"/>
                              <a:gd name="T24" fmla="+- 0 6586 6543"/>
                              <a:gd name="T25" fmla="*/ T24 w 297"/>
                              <a:gd name="T26" fmla="+- 0 2146 1892"/>
                              <a:gd name="T27" fmla="*/ 2146 h 297"/>
                              <a:gd name="T28" fmla="+- 0 6633 6543"/>
                              <a:gd name="T29" fmla="*/ T28 w 297"/>
                              <a:gd name="T30" fmla="+- 0 2178 1892"/>
                              <a:gd name="T31" fmla="*/ 2178 h 297"/>
                              <a:gd name="T32" fmla="+- 0 6691 6543"/>
                              <a:gd name="T33" fmla="*/ T32 w 297"/>
                              <a:gd name="T34" fmla="+- 0 2189 1892"/>
                              <a:gd name="T35" fmla="*/ 2189 h 297"/>
                              <a:gd name="T36" fmla="+- 0 6749 6543"/>
                              <a:gd name="T37" fmla="*/ T36 w 297"/>
                              <a:gd name="T38" fmla="+- 0 2178 1892"/>
                              <a:gd name="T39" fmla="*/ 2178 h 297"/>
                              <a:gd name="T40" fmla="+- 0 6797 6543"/>
                              <a:gd name="T41" fmla="*/ T40 w 297"/>
                              <a:gd name="T42" fmla="+- 0 2146 1892"/>
                              <a:gd name="T43" fmla="*/ 2146 h 297"/>
                              <a:gd name="T44" fmla="+- 0 6829 6543"/>
                              <a:gd name="T45" fmla="*/ T44 w 297"/>
                              <a:gd name="T46" fmla="+- 0 2099 1892"/>
                              <a:gd name="T47" fmla="*/ 2099 h 297"/>
                              <a:gd name="T48" fmla="+- 0 6840 6543"/>
                              <a:gd name="T49" fmla="*/ T48 w 297"/>
                              <a:gd name="T50" fmla="+- 0 2041 1892"/>
                              <a:gd name="T51" fmla="*/ 2041 h 297"/>
                              <a:gd name="T52" fmla="+- 0 6829 6543"/>
                              <a:gd name="T53" fmla="*/ T52 w 297"/>
                              <a:gd name="T54" fmla="+- 0 1983 1892"/>
                              <a:gd name="T55" fmla="*/ 1983 h 297"/>
                              <a:gd name="T56" fmla="+- 0 6797 6543"/>
                              <a:gd name="T57" fmla="*/ T56 w 297"/>
                              <a:gd name="T58" fmla="+- 0 1935 1892"/>
                              <a:gd name="T59" fmla="*/ 1935 h 297"/>
                              <a:gd name="T60" fmla="+- 0 6749 6543"/>
                              <a:gd name="T61" fmla="*/ T60 w 297"/>
                              <a:gd name="T62" fmla="+- 0 1903 1892"/>
                              <a:gd name="T63" fmla="*/ 1903 h 297"/>
                              <a:gd name="T64" fmla="+- 0 6691 6543"/>
                              <a:gd name="T65" fmla="*/ T64 w 297"/>
                              <a:gd name="T66" fmla="+- 0 1892 1892"/>
                              <a:gd name="T67" fmla="*/ 189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0" y="11"/>
                                </a:lnTo>
                                <a:lnTo>
                                  <a:pt x="43" y="43"/>
                                </a:lnTo>
                                <a:lnTo>
                                  <a:pt x="11" y="91"/>
                                </a:lnTo>
                                <a:lnTo>
                                  <a:pt x="0" y="149"/>
                                </a:lnTo>
                                <a:lnTo>
                                  <a:pt x="11" y="207"/>
                                </a:lnTo>
                                <a:lnTo>
                                  <a:pt x="43" y="254"/>
                                </a:lnTo>
                                <a:lnTo>
                                  <a:pt x="90" y="286"/>
                                </a:lnTo>
                                <a:lnTo>
                                  <a:pt x="148" y="297"/>
                                </a:lnTo>
                                <a:lnTo>
                                  <a:pt x="206" y="286"/>
                                </a:lnTo>
                                <a:lnTo>
                                  <a:pt x="254" y="254"/>
                                </a:lnTo>
                                <a:lnTo>
                                  <a:pt x="286" y="207"/>
                                </a:lnTo>
                                <a:lnTo>
                                  <a:pt x="297" y="149"/>
                                </a:lnTo>
                                <a:lnTo>
                                  <a:pt x="286" y="91"/>
                                </a:lnTo>
                                <a:lnTo>
                                  <a:pt x="254" y="43"/>
                                </a:lnTo>
                                <a:lnTo>
                                  <a:pt x="206" y="11"/>
                                </a:lnTo>
                                <a:lnTo>
                                  <a:pt x="148"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2163"/>
                        <wps:cNvSpPr>
                          <a:spLocks/>
                        </wps:cNvSpPr>
                        <wps:spPr bwMode="auto">
                          <a:xfrm>
                            <a:off x="6543" y="1892"/>
                            <a:ext cx="297" cy="297"/>
                          </a:xfrm>
                          <a:custGeom>
                            <a:avLst/>
                            <a:gdLst>
                              <a:gd name="T0" fmla="+- 0 6691 6543"/>
                              <a:gd name="T1" fmla="*/ T0 w 297"/>
                              <a:gd name="T2" fmla="+- 0 2189 1892"/>
                              <a:gd name="T3" fmla="*/ 2189 h 297"/>
                              <a:gd name="T4" fmla="+- 0 6749 6543"/>
                              <a:gd name="T5" fmla="*/ T4 w 297"/>
                              <a:gd name="T6" fmla="+- 0 2178 1892"/>
                              <a:gd name="T7" fmla="*/ 2178 h 297"/>
                              <a:gd name="T8" fmla="+- 0 6797 6543"/>
                              <a:gd name="T9" fmla="*/ T8 w 297"/>
                              <a:gd name="T10" fmla="+- 0 2146 1892"/>
                              <a:gd name="T11" fmla="*/ 2146 h 297"/>
                              <a:gd name="T12" fmla="+- 0 6829 6543"/>
                              <a:gd name="T13" fmla="*/ T12 w 297"/>
                              <a:gd name="T14" fmla="+- 0 2099 1892"/>
                              <a:gd name="T15" fmla="*/ 2099 h 297"/>
                              <a:gd name="T16" fmla="+- 0 6840 6543"/>
                              <a:gd name="T17" fmla="*/ T16 w 297"/>
                              <a:gd name="T18" fmla="+- 0 2041 1892"/>
                              <a:gd name="T19" fmla="*/ 2041 h 297"/>
                              <a:gd name="T20" fmla="+- 0 6829 6543"/>
                              <a:gd name="T21" fmla="*/ T20 w 297"/>
                              <a:gd name="T22" fmla="+- 0 1983 1892"/>
                              <a:gd name="T23" fmla="*/ 1983 h 297"/>
                              <a:gd name="T24" fmla="+- 0 6797 6543"/>
                              <a:gd name="T25" fmla="*/ T24 w 297"/>
                              <a:gd name="T26" fmla="+- 0 1935 1892"/>
                              <a:gd name="T27" fmla="*/ 1935 h 297"/>
                              <a:gd name="T28" fmla="+- 0 6749 6543"/>
                              <a:gd name="T29" fmla="*/ T28 w 297"/>
                              <a:gd name="T30" fmla="+- 0 1903 1892"/>
                              <a:gd name="T31" fmla="*/ 1903 h 297"/>
                              <a:gd name="T32" fmla="+- 0 6691 6543"/>
                              <a:gd name="T33" fmla="*/ T32 w 297"/>
                              <a:gd name="T34" fmla="+- 0 1892 1892"/>
                              <a:gd name="T35" fmla="*/ 1892 h 297"/>
                              <a:gd name="T36" fmla="+- 0 6633 6543"/>
                              <a:gd name="T37" fmla="*/ T36 w 297"/>
                              <a:gd name="T38" fmla="+- 0 1903 1892"/>
                              <a:gd name="T39" fmla="*/ 1903 h 297"/>
                              <a:gd name="T40" fmla="+- 0 6586 6543"/>
                              <a:gd name="T41" fmla="*/ T40 w 297"/>
                              <a:gd name="T42" fmla="+- 0 1935 1892"/>
                              <a:gd name="T43" fmla="*/ 1935 h 297"/>
                              <a:gd name="T44" fmla="+- 0 6554 6543"/>
                              <a:gd name="T45" fmla="*/ T44 w 297"/>
                              <a:gd name="T46" fmla="+- 0 1983 1892"/>
                              <a:gd name="T47" fmla="*/ 1983 h 297"/>
                              <a:gd name="T48" fmla="+- 0 6543 6543"/>
                              <a:gd name="T49" fmla="*/ T48 w 297"/>
                              <a:gd name="T50" fmla="+- 0 2041 1892"/>
                              <a:gd name="T51" fmla="*/ 2041 h 297"/>
                              <a:gd name="T52" fmla="+- 0 6554 6543"/>
                              <a:gd name="T53" fmla="*/ T52 w 297"/>
                              <a:gd name="T54" fmla="+- 0 2099 1892"/>
                              <a:gd name="T55" fmla="*/ 2099 h 297"/>
                              <a:gd name="T56" fmla="+- 0 6586 6543"/>
                              <a:gd name="T57" fmla="*/ T56 w 297"/>
                              <a:gd name="T58" fmla="+- 0 2146 1892"/>
                              <a:gd name="T59" fmla="*/ 2146 h 297"/>
                              <a:gd name="T60" fmla="+- 0 6633 6543"/>
                              <a:gd name="T61" fmla="*/ T60 w 297"/>
                              <a:gd name="T62" fmla="+- 0 2178 1892"/>
                              <a:gd name="T63" fmla="*/ 2178 h 297"/>
                              <a:gd name="T64" fmla="+- 0 6691 6543"/>
                              <a:gd name="T65" fmla="*/ T64 w 297"/>
                              <a:gd name="T66" fmla="+- 0 2189 1892"/>
                              <a:gd name="T67" fmla="*/ 218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7"/>
                                </a:lnTo>
                                <a:lnTo>
                                  <a:pt x="297" y="149"/>
                                </a:lnTo>
                                <a:lnTo>
                                  <a:pt x="286" y="91"/>
                                </a:lnTo>
                                <a:lnTo>
                                  <a:pt x="254" y="43"/>
                                </a:lnTo>
                                <a:lnTo>
                                  <a:pt x="206" y="11"/>
                                </a:lnTo>
                                <a:lnTo>
                                  <a:pt x="148" y="0"/>
                                </a:lnTo>
                                <a:lnTo>
                                  <a:pt x="90" y="11"/>
                                </a:lnTo>
                                <a:lnTo>
                                  <a:pt x="43" y="43"/>
                                </a:lnTo>
                                <a:lnTo>
                                  <a:pt x="11" y="91"/>
                                </a:lnTo>
                                <a:lnTo>
                                  <a:pt x="0" y="149"/>
                                </a:lnTo>
                                <a:lnTo>
                                  <a:pt x="11" y="207"/>
                                </a:lnTo>
                                <a:lnTo>
                                  <a:pt x="43" y="254"/>
                                </a:lnTo>
                                <a:lnTo>
                                  <a:pt x="90"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1" name="Line 2162"/>
                        <wps:cNvCnPr>
                          <a:cxnSpLocks noChangeShapeType="1"/>
                        </wps:cNvCnPr>
                        <wps:spPr bwMode="auto">
                          <a:xfrm>
                            <a:off x="3642" y="1712"/>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562" name="Line 2161"/>
                        <wps:cNvCnPr>
                          <a:cxnSpLocks noChangeShapeType="1"/>
                        </wps:cNvCnPr>
                        <wps:spPr bwMode="auto">
                          <a:xfrm>
                            <a:off x="6689" y="1740"/>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563" name="Line 2160"/>
                        <wps:cNvCnPr>
                          <a:cxnSpLocks noChangeShapeType="1"/>
                        </wps:cNvCnPr>
                        <wps:spPr bwMode="auto">
                          <a:xfrm>
                            <a:off x="4650" y="172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564" name="Line 2159"/>
                        <wps:cNvCnPr>
                          <a:cxnSpLocks noChangeShapeType="1"/>
                        </wps:cNvCnPr>
                        <wps:spPr bwMode="auto">
                          <a:xfrm>
                            <a:off x="5672" y="172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565" name="Line 2158"/>
                        <wps:cNvCnPr>
                          <a:cxnSpLocks noChangeShapeType="1"/>
                        </wps:cNvCnPr>
                        <wps:spPr bwMode="auto">
                          <a:xfrm>
                            <a:off x="4645" y="1728"/>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4D93AD" id="Group 2157" o:spid="_x0000_s1026" style="position:absolute;margin-left:-.1pt;margin-top:0;width:411.15pt;height:609pt;z-index:-260858880;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6"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">
                  <v:imagedata r:id="rId13" o:title=""/>
                </v:shape>
                <v:shape id="Picture 2175"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">
                  <v:imagedata r:id="rId14" o:title=""/>
                </v:shape>
                <v:line id="Line 2174" o:spid="_x0000_s1029" style="position:absolute;visibility:visible;mso-wrap-style:square" from="0,1121" to="0,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" strokecolor="#4d545e" strokeweight=".25pt"/>
                <v:shape id="Freeform 2173" o:spid="_x0000_s1030" style="position:absolute;left:3493;top:187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" path="m148,l90,12,43,44,11,91,,149r11,58l43,254r47,32l148,298r58,-12l254,254r31,-47l297,149,285,91,254,44,206,12,148,xe" stroked="f">
                  <v:path arrowok="t" o:connecttype="custom" o:connectlocs="148,1870;90,1882;43,1914;11,1961;0,2019;11,2077;43,2124;90,2156;148,2168;206,2156;254,2124;285,2077;297,2019;285,1961;254,1914;206,1882;148,1870" o:connectangles="0,0,0,0,0,0,0,0,0,0,0,0,0,0,0,0,0"/>
                </v:shape>
                <v:shape id="Freeform 2172" o:spid="_x0000_s1031" style="position:absolute;left:3493;top:187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" path="m148,298r58,-12l254,254r31,-47l297,149,285,91,254,44,206,12,148,,90,12,43,44,11,91,,149r11,58l43,254r47,32l148,298xe" filled="f" strokeweight=".5pt">
                  <v:path arrowok="t" o:connecttype="custom" o:connectlocs="148,2168;206,2156;254,2124;285,2077;297,2019;285,1961;254,1914;206,1882;148,1870;90,1882;43,1914;11,1961;0,2019;11,2077;43,2124;90,2156;148,2168" o:connectangles="0,0,0,0,0,0,0,0,0,0,0,0,0,0,0,0,0"/>
                </v:shape>
                <v:shape id="Freeform 2171" o:spid="_x0000_s1032" style="position:absolute;left:4510;top:1875;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" path="m149,l91,11,44,43,12,91,,149r12,58l44,254r47,32l149,297r58,-11l254,254r32,-47l298,149,286,91,254,43,207,11,149,xe" stroked="f">
                  <v:path arrowok="t" o:connecttype="custom" o:connectlocs="149,1875;91,1886;44,1918;12,1966;0,2024;12,2082;44,2129;91,2161;149,2172;207,2161;254,2129;286,2082;298,2024;286,1966;254,1918;207,1886;149,1875" o:connectangles="0,0,0,0,0,0,0,0,0,0,0,0,0,0,0,0,0"/>
                </v:shape>
                <v:shape id="Freeform 2170" o:spid="_x0000_s1033" style="position:absolute;left:4510;top:1875;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" path="m149,297r58,-11l254,254r32,-47l298,149,286,91,254,43,207,11,149,,91,11,44,43,12,91,,149r12,58l44,254r47,32l149,297xe" filled="f" strokeweight=".5pt">
                  <v:path arrowok="t" o:connecttype="custom" o:connectlocs="149,2172;207,2161;254,2129;286,2082;298,2024;286,1966;254,1918;207,1886;149,1875;91,1886;44,1918;12,1966;0,2024;12,2082;44,2129;91,2161;149,2172" o:connectangles="0,0,0,0,0,0,0,0,0,0,0,0,0,0,0,0,0"/>
                </v:shape>
                <v:shape id="Picture 2169" o:spid="_x0000_s1034" type="#_x0000_t75" style="position:absolute;left:6040;top:1885;width:29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">
                  <v:imagedata r:id="rId15" o:title=""/>
                </v:shape>
                <v:shape id="Picture 2168" o:spid="_x0000_s1035" type="#_x0000_t75" style="position:absolute;left:4000;top:1867;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">
                  <v:imagedata r:id="rId15" o:title=""/>
                </v:shape>
                <v:shape id="Freeform 2167" o:spid="_x0000_s1036" style="position:absolute;left:5526;top:188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" path="m149,l91,12,43,44,12,91,,149r12,58l43,254r48,32l149,298r58,-12l254,254r32,-47l298,149,286,91,254,44,207,12,149,xe" stroked="f">
                  <v:path arrowok="t" o:connecttype="custom" o:connectlocs="149,1887;91,1899;43,1931;12,1978;0,2036;12,2094;43,2141;91,2173;149,2185;207,2173;254,2141;286,2094;298,2036;286,1978;254,1931;207,1899;149,1887" o:connectangles="0,0,0,0,0,0,0,0,0,0,0,0,0,0,0,0,0"/>
                </v:shape>
                <v:shape id="Freeform 2166" o:spid="_x0000_s1037" style="position:absolute;left:5526;top:188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" path="m149,298r58,-12l254,254r32,-47l298,149,286,91,254,44,207,12,149,,91,12,43,44,12,91,,149r12,58l43,254r48,32l149,298xe" filled="f" strokeweight=".5pt">
                  <v:path arrowok="t" o:connecttype="custom" o:connectlocs="149,2185;207,2173;254,2141;286,2094;298,2036;286,1978;254,1931;207,1899;149,1887;91,1899;43,1931;12,1978;0,2036;12,2094;43,2141;91,2173;149,2185" o:connectangles="0,0,0,0,0,0,0,0,0,0,0,0,0,0,0,0,0"/>
                </v:shape>
                <v:shape id="Picture 2165" o:spid="_x0000_s1038" type="#_x0000_t75" style="position:absolute;left:5020;top:188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">
                  <v:imagedata r:id="rId15" o:title=""/>
                </v:shape>
                <v:shape id="Freeform 2164" o:spid="_x0000_s1039" style="position:absolute;left:6543;top:1892;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" path="m148,l90,11,43,43,11,91,,149r11,58l43,254r47,32l148,297r58,-11l254,254r32,-47l297,149,286,91,254,43,206,11,148,xe" fillcolor="#41ad49" stroked="f">
                  <v:path arrowok="t" o:connecttype="custom" o:connectlocs="148,1892;90,1903;43,1935;11,1983;0,2041;11,2099;43,2146;90,2178;148,2189;206,2178;254,2146;286,2099;297,2041;286,1983;254,1935;206,1903;148,1892" o:connectangles="0,0,0,0,0,0,0,0,0,0,0,0,0,0,0,0,0"/>
                </v:shape>
                <v:shape id="Freeform 2163" o:spid="_x0000_s1040" style="position:absolute;left:6543;top:1892;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" path="m148,297r58,-11l254,254r32,-47l297,149,286,91,254,43,206,11,148,,90,11,43,43,11,91,,149r11,58l43,254r47,32l148,297xe" filled="f" strokeweight=".5pt">
                  <v:path arrowok="t" o:connecttype="custom" o:connectlocs="148,2189;206,2178;254,2146;286,2099;297,2041;286,1983;254,1935;206,1903;148,1892;90,1903;43,1935;11,1983;0,2041;11,2099;43,2146;90,2178;148,2189" o:connectangles="0,0,0,0,0,0,0,0,0,0,0,0,0,0,0,0,0"/>
                </v:shape>
                <v:line id="Line 2162" o:spid="_x0000_s1041" style="position:absolute;visibility:visible;mso-wrap-style:square" from="3642,1712" to="3642,1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" strokecolor="white" strokeweight=".5pt"/>
                <v:line id="Line 2161" o:spid="_x0000_s1042" style="position:absolute;visibility:visible;mso-wrap-style:square" from="6689,1740" to="6689,1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" strokecolor="white" strokeweight=".5pt"/>
                <v:line id="Line 2160" o:spid="_x0000_s1043" style="position:absolute;visibility:visible;mso-wrap-style:square" from="4650,1723" to="4650,1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" strokecolor="white" strokeweight=".5pt"/>
                <v:line id="Line 2159" o:spid="_x0000_s1044" style="position:absolute;visibility:visible;mso-wrap-style:square" from="5672,1723" to="5672,1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" strokecolor="white" strokeweight=".5pt"/>
                <v:line id="Line 2158" o:spid="_x0000_s1045" style="position:absolute;visibility:visible;mso-wrap-style:square" from="4645,1728" to="5677,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" strokecolor="white" strokeweight=".5pt"/>
                <w10:wrap anchorx="page" anchory="page"/>
              </v:group>
            </w:pict>
          </mc:Fallback>
        </mc:AlternateContent>
      </w:r>
    </w:p>
    <w:p w14:paraId="243B4E55" w14:textId="77777777" w:rsidR="006500DE" w:rsidRPr="005C19DA" w:rsidRDefault="004A7191">
      <w:pPr>
        <w:spacing w:before="93"/>
        <w:ind w:left="3052" w:right="2786"/>
        <w:jc w:val="center"/>
        <w:rPr>
          <w:color w:val="FFFFFF" w:themeColor="background1"/>
          <w:sz w:val="16"/>
        </w:rPr>
      </w:pPr>
      <w:r w:rsidRPr="005C19DA">
        <w:rPr>
          <w:color w:val="FFFFFF" w:themeColor="background1"/>
          <w:sz w:val="16"/>
        </w:rPr>
        <w:t>Least Concern (IUCN 3.1)</w:t>
      </w:r>
    </w:p>
    <w:p w14:paraId="1238E022" w14:textId="77777777" w:rsidR="006500DE" w:rsidRPr="005C19DA" w:rsidRDefault="006500DE">
      <w:pPr>
        <w:pStyle w:val="BodyText"/>
        <w:spacing w:before="1"/>
        <w:rPr>
          <w:color w:val="FFFFFF" w:themeColor="background1"/>
          <w:sz w:val="17"/>
        </w:rPr>
      </w:pPr>
    </w:p>
    <w:p w14:paraId="2AFB363E" w14:textId="77777777" w:rsidR="006500DE" w:rsidRPr="005C19DA" w:rsidRDefault="004A7191">
      <w:pPr>
        <w:pStyle w:val="BodyText"/>
        <w:tabs>
          <w:tab w:val="left" w:pos="5530"/>
        </w:tabs>
        <w:spacing w:line="328" w:lineRule="auto"/>
        <w:ind w:left="4320" w:right="1962"/>
        <w:rPr>
          <w:color w:val="FFFFFF" w:themeColor="background1"/>
        </w:rPr>
      </w:pPr>
      <w:r w:rsidRPr="005C19DA">
        <w:rPr>
          <w:rFonts w:ascii="Bookman Old Style"/>
          <w:b/>
          <w:color w:val="FFFFFF" w:themeColor="background1"/>
        </w:rPr>
        <w:t xml:space="preserve">Scientific classification </w:t>
      </w:r>
      <w:r w:rsidRPr="005C19DA">
        <w:rPr>
          <w:color w:val="FFFFFF" w:themeColor="background1"/>
        </w:rPr>
        <w:t>Kingdom:</w:t>
      </w:r>
      <w:r w:rsidRPr="005C19DA">
        <w:rPr>
          <w:color w:val="FFFFFF" w:themeColor="background1"/>
        </w:rPr>
        <w:tab/>
      </w:r>
      <w:r w:rsidRPr="005C19DA">
        <w:rPr>
          <w:color w:val="FFFFFF" w:themeColor="background1"/>
          <w:spacing w:val="-3"/>
        </w:rPr>
        <w:t>Animalia</w:t>
      </w:r>
    </w:p>
    <w:p w14:paraId="025CC3B7" w14:textId="77777777" w:rsidR="006500DE" w:rsidRPr="005C19DA" w:rsidRDefault="004A7191">
      <w:pPr>
        <w:pStyle w:val="BodyText"/>
        <w:tabs>
          <w:tab w:val="left" w:pos="5530"/>
        </w:tabs>
        <w:spacing w:before="4"/>
        <w:ind w:left="4320"/>
        <w:rPr>
          <w:color w:val="FFFFFF" w:themeColor="background1"/>
        </w:rPr>
      </w:pPr>
      <w:r w:rsidRPr="005C19DA">
        <w:rPr>
          <w:color w:val="FFFFFF" w:themeColor="background1"/>
        </w:rPr>
        <w:t>Phylum:</w:t>
      </w:r>
      <w:r w:rsidRPr="005C19DA">
        <w:rPr>
          <w:color w:val="FFFFFF" w:themeColor="background1"/>
        </w:rPr>
        <w:tab/>
        <w:t>Chordata</w:t>
      </w:r>
    </w:p>
    <w:p w14:paraId="3BCCF921" w14:textId="77777777" w:rsidR="006500DE" w:rsidRPr="005C19DA" w:rsidRDefault="004A7191">
      <w:pPr>
        <w:pStyle w:val="BodyText"/>
        <w:tabs>
          <w:tab w:val="left" w:pos="5530"/>
        </w:tabs>
        <w:spacing w:before="90"/>
        <w:ind w:left="4320"/>
        <w:rPr>
          <w:color w:val="FFFFFF" w:themeColor="background1"/>
        </w:rPr>
      </w:pPr>
      <w:r w:rsidRPr="005C19DA">
        <w:rPr>
          <w:color w:val="FFFFFF" w:themeColor="background1"/>
        </w:rPr>
        <w:t>Class:</w:t>
      </w:r>
      <w:r w:rsidRPr="005C19DA">
        <w:rPr>
          <w:color w:val="FFFFFF" w:themeColor="background1"/>
        </w:rPr>
        <w:tab/>
      </w:r>
      <w:r w:rsidRPr="005C19DA">
        <w:rPr>
          <w:color w:val="FFFFFF" w:themeColor="background1"/>
          <w:spacing w:val="-7"/>
        </w:rPr>
        <w:t>Aves</w:t>
      </w:r>
    </w:p>
    <w:p w14:paraId="417E42EE" w14:textId="77777777" w:rsidR="006500DE" w:rsidRPr="005C19DA" w:rsidRDefault="004A7191">
      <w:pPr>
        <w:pStyle w:val="BodyText"/>
        <w:tabs>
          <w:tab w:val="left" w:pos="5530"/>
        </w:tabs>
        <w:spacing w:before="110"/>
        <w:ind w:left="4320"/>
        <w:rPr>
          <w:color w:val="FFFFFF" w:themeColor="background1"/>
        </w:rPr>
      </w:pPr>
      <w:r w:rsidRPr="005C19DA">
        <w:rPr>
          <w:color w:val="FFFFFF" w:themeColor="background1"/>
        </w:rPr>
        <w:t>Order:</w:t>
      </w:r>
      <w:r w:rsidRPr="005C19DA">
        <w:rPr>
          <w:color w:val="FFFFFF" w:themeColor="background1"/>
        </w:rPr>
        <w:tab/>
      </w:r>
      <w:proofErr w:type="spellStart"/>
      <w:r w:rsidRPr="005C19DA">
        <w:rPr>
          <w:color w:val="FFFFFF" w:themeColor="background1"/>
        </w:rPr>
        <w:t>Ciconiiformes</w:t>
      </w:r>
      <w:proofErr w:type="spellEnd"/>
    </w:p>
    <w:p w14:paraId="23DA6A12" w14:textId="77777777" w:rsidR="006500DE" w:rsidRPr="005C19DA" w:rsidRDefault="004A7191">
      <w:pPr>
        <w:pStyle w:val="BodyText"/>
        <w:tabs>
          <w:tab w:val="left" w:pos="5530"/>
        </w:tabs>
        <w:spacing w:before="90"/>
        <w:ind w:left="4320"/>
        <w:rPr>
          <w:color w:val="FFFFFF" w:themeColor="background1"/>
        </w:rPr>
      </w:pPr>
      <w:r w:rsidRPr="005C19DA">
        <w:rPr>
          <w:color w:val="FFFFFF" w:themeColor="background1"/>
        </w:rPr>
        <w:t>Family:</w:t>
      </w:r>
      <w:r w:rsidRPr="005C19DA">
        <w:rPr>
          <w:color w:val="FFFFFF" w:themeColor="background1"/>
        </w:rPr>
        <w:tab/>
        <w:t>Ciconiidae</w:t>
      </w:r>
    </w:p>
    <w:p w14:paraId="0D240491" w14:textId="77777777" w:rsidR="006500DE" w:rsidRPr="005C19DA" w:rsidRDefault="004A7191">
      <w:pPr>
        <w:pStyle w:val="BodyText"/>
        <w:tabs>
          <w:tab w:val="left" w:pos="5530"/>
        </w:tabs>
        <w:spacing w:before="110"/>
        <w:ind w:left="4320"/>
        <w:rPr>
          <w:color w:val="FFFFFF" w:themeColor="background1"/>
        </w:rPr>
      </w:pPr>
      <w:r w:rsidRPr="005C19DA">
        <w:rPr>
          <w:color w:val="FFFFFF" w:themeColor="background1"/>
        </w:rPr>
        <w:t>Genus:</w:t>
      </w:r>
      <w:r w:rsidRPr="005C19DA">
        <w:rPr>
          <w:color w:val="FFFFFF" w:themeColor="background1"/>
        </w:rPr>
        <w:tab/>
      </w:r>
      <w:proofErr w:type="spellStart"/>
      <w:r w:rsidRPr="005C19DA">
        <w:rPr>
          <w:color w:val="FFFFFF" w:themeColor="background1"/>
        </w:rPr>
        <w:t>Anastomus</w:t>
      </w:r>
      <w:proofErr w:type="spellEnd"/>
    </w:p>
    <w:p w14:paraId="39CFE1DA" w14:textId="77777777" w:rsidR="006500DE" w:rsidRPr="005C19DA" w:rsidRDefault="004A7191">
      <w:pPr>
        <w:tabs>
          <w:tab w:val="left" w:pos="5530"/>
        </w:tabs>
        <w:spacing w:before="90"/>
        <w:ind w:left="4320"/>
        <w:rPr>
          <w:rFonts w:ascii="Georgia"/>
          <w:i/>
          <w:color w:val="FFFFFF" w:themeColor="background1"/>
          <w:sz w:val="20"/>
        </w:rPr>
      </w:pPr>
      <w:r w:rsidRPr="005C19DA">
        <w:rPr>
          <w:color w:val="FFFFFF" w:themeColor="background1"/>
          <w:sz w:val="20"/>
        </w:rPr>
        <w:t>Species:</w:t>
      </w:r>
      <w:r w:rsidRPr="005C19DA">
        <w:rPr>
          <w:color w:val="FFFFFF" w:themeColor="background1"/>
          <w:sz w:val="20"/>
        </w:rPr>
        <w:tab/>
      </w:r>
      <w:r w:rsidRPr="005C19DA">
        <w:rPr>
          <w:rFonts w:ascii="Georgia"/>
          <w:i/>
          <w:color w:val="FFFFFF" w:themeColor="background1"/>
          <w:sz w:val="20"/>
        </w:rPr>
        <w:t>A.</w:t>
      </w:r>
      <w:r w:rsidRPr="005C19DA">
        <w:rPr>
          <w:rFonts w:ascii="Georgia"/>
          <w:i/>
          <w:color w:val="FFFFFF" w:themeColor="background1"/>
          <w:spacing w:val="-14"/>
          <w:sz w:val="20"/>
        </w:rPr>
        <w:t xml:space="preserve"> </w:t>
      </w:r>
      <w:proofErr w:type="spellStart"/>
      <w:r w:rsidRPr="005C19DA">
        <w:rPr>
          <w:rFonts w:ascii="Georgia"/>
          <w:i/>
          <w:color w:val="FFFFFF" w:themeColor="background1"/>
          <w:sz w:val="20"/>
        </w:rPr>
        <w:t>oscitans</w:t>
      </w:r>
      <w:proofErr w:type="spellEnd"/>
    </w:p>
    <w:p w14:paraId="7718445B" w14:textId="77777777" w:rsidR="006500DE" w:rsidRPr="005C19DA" w:rsidRDefault="006500DE">
      <w:pPr>
        <w:pStyle w:val="BodyText"/>
        <w:rPr>
          <w:rFonts w:ascii="Georgia"/>
          <w:i/>
          <w:color w:val="FFFFFF" w:themeColor="background1"/>
          <w:sz w:val="22"/>
        </w:rPr>
      </w:pPr>
    </w:p>
    <w:p w14:paraId="790340EE" w14:textId="77777777" w:rsidR="006500DE" w:rsidRPr="004A7191" w:rsidRDefault="006500DE">
      <w:pPr>
        <w:pStyle w:val="BodyText"/>
        <w:rPr>
          <w:rFonts w:ascii="Georgia"/>
          <w:i/>
          <w:color w:val="000000" w:themeColor="text1"/>
          <w:sz w:val="22"/>
        </w:rPr>
      </w:pPr>
    </w:p>
    <w:p w14:paraId="0CDEDDA1" w14:textId="77777777" w:rsidR="006500DE" w:rsidRPr="004A7191" w:rsidRDefault="006500DE">
      <w:pPr>
        <w:pStyle w:val="BodyText"/>
        <w:rPr>
          <w:rFonts w:ascii="Georgia"/>
          <w:i/>
          <w:color w:val="000000" w:themeColor="text1"/>
          <w:sz w:val="22"/>
        </w:rPr>
      </w:pPr>
    </w:p>
    <w:p w14:paraId="5CE92401" w14:textId="77777777" w:rsidR="006500DE" w:rsidRPr="004A7191" w:rsidRDefault="006500DE">
      <w:pPr>
        <w:pStyle w:val="BodyText"/>
        <w:rPr>
          <w:rFonts w:ascii="Georgia"/>
          <w:i/>
          <w:color w:val="000000" w:themeColor="text1"/>
          <w:sz w:val="22"/>
        </w:rPr>
      </w:pPr>
    </w:p>
    <w:p w14:paraId="7717353E" w14:textId="77777777" w:rsidR="006500DE" w:rsidRPr="004A7191" w:rsidRDefault="006500DE">
      <w:pPr>
        <w:pStyle w:val="BodyText"/>
        <w:rPr>
          <w:rFonts w:ascii="Georgia"/>
          <w:i/>
          <w:color w:val="000000" w:themeColor="text1"/>
          <w:sz w:val="22"/>
        </w:rPr>
      </w:pPr>
    </w:p>
    <w:p w14:paraId="50628787" w14:textId="77777777" w:rsidR="006500DE" w:rsidRPr="004A7191" w:rsidRDefault="006500DE">
      <w:pPr>
        <w:pStyle w:val="BodyText"/>
        <w:rPr>
          <w:rFonts w:ascii="Georgia"/>
          <w:i/>
          <w:color w:val="000000" w:themeColor="text1"/>
          <w:sz w:val="22"/>
        </w:rPr>
      </w:pPr>
    </w:p>
    <w:p w14:paraId="6EF6378F" w14:textId="77777777" w:rsidR="006500DE" w:rsidRPr="004A7191" w:rsidRDefault="006500DE">
      <w:pPr>
        <w:pStyle w:val="BodyText"/>
        <w:rPr>
          <w:rFonts w:ascii="Georgia"/>
          <w:i/>
          <w:color w:val="000000" w:themeColor="text1"/>
          <w:sz w:val="22"/>
        </w:rPr>
      </w:pPr>
    </w:p>
    <w:p w14:paraId="76BE49E7" w14:textId="77777777" w:rsidR="006500DE" w:rsidRPr="004A7191" w:rsidRDefault="006500DE">
      <w:pPr>
        <w:pStyle w:val="BodyText"/>
        <w:rPr>
          <w:rFonts w:ascii="Georgia"/>
          <w:i/>
          <w:color w:val="000000" w:themeColor="text1"/>
          <w:sz w:val="22"/>
        </w:rPr>
      </w:pPr>
    </w:p>
    <w:p w14:paraId="7D2624EA" w14:textId="77777777" w:rsidR="006500DE" w:rsidRPr="004A7191" w:rsidRDefault="006500DE">
      <w:pPr>
        <w:pStyle w:val="BodyText"/>
        <w:rPr>
          <w:rFonts w:ascii="Georgia"/>
          <w:i/>
          <w:color w:val="000000" w:themeColor="text1"/>
          <w:sz w:val="22"/>
        </w:rPr>
      </w:pPr>
    </w:p>
    <w:p w14:paraId="3B632AE8" w14:textId="77777777" w:rsidR="006500DE" w:rsidRPr="004A7191" w:rsidRDefault="006500DE">
      <w:pPr>
        <w:pStyle w:val="BodyText"/>
        <w:rPr>
          <w:rFonts w:ascii="Georgia"/>
          <w:i/>
          <w:color w:val="000000" w:themeColor="text1"/>
          <w:sz w:val="22"/>
        </w:rPr>
      </w:pPr>
    </w:p>
    <w:p w14:paraId="6671D088" w14:textId="77777777" w:rsidR="006500DE" w:rsidRPr="004A7191" w:rsidRDefault="006500DE">
      <w:pPr>
        <w:pStyle w:val="BodyText"/>
        <w:rPr>
          <w:rFonts w:ascii="Georgia"/>
          <w:i/>
          <w:color w:val="000000" w:themeColor="text1"/>
          <w:sz w:val="22"/>
        </w:rPr>
      </w:pPr>
    </w:p>
    <w:p w14:paraId="3759F1D6" w14:textId="77777777" w:rsidR="006500DE" w:rsidRPr="004A7191" w:rsidRDefault="006500DE">
      <w:pPr>
        <w:pStyle w:val="BodyText"/>
        <w:rPr>
          <w:rFonts w:ascii="Georgia"/>
          <w:i/>
          <w:color w:val="000000" w:themeColor="text1"/>
          <w:sz w:val="22"/>
        </w:rPr>
      </w:pPr>
    </w:p>
    <w:p w14:paraId="109F5EF5" w14:textId="77777777" w:rsidR="006500DE" w:rsidRPr="004A7191" w:rsidRDefault="006500DE">
      <w:pPr>
        <w:pStyle w:val="BodyText"/>
        <w:rPr>
          <w:rFonts w:ascii="Georgia"/>
          <w:i/>
          <w:color w:val="000000" w:themeColor="text1"/>
          <w:sz w:val="22"/>
        </w:rPr>
      </w:pPr>
    </w:p>
    <w:p w14:paraId="4D0AAA08" w14:textId="77777777" w:rsidR="006500DE" w:rsidRPr="004A7191" w:rsidRDefault="006500DE">
      <w:pPr>
        <w:pStyle w:val="BodyText"/>
        <w:rPr>
          <w:rFonts w:ascii="Georgia"/>
          <w:i/>
          <w:color w:val="000000" w:themeColor="text1"/>
          <w:sz w:val="22"/>
        </w:rPr>
      </w:pPr>
    </w:p>
    <w:p w14:paraId="2D29C442" w14:textId="77777777" w:rsidR="006500DE" w:rsidRPr="004A7191" w:rsidRDefault="006500DE">
      <w:pPr>
        <w:pStyle w:val="BodyText"/>
        <w:rPr>
          <w:rFonts w:ascii="Georgia"/>
          <w:i/>
          <w:color w:val="000000" w:themeColor="text1"/>
          <w:sz w:val="22"/>
        </w:rPr>
      </w:pPr>
    </w:p>
    <w:p w14:paraId="365AD92A" w14:textId="77777777" w:rsidR="006500DE" w:rsidRPr="004A7191" w:rsidRDefault="006500DE">
      <w:pPr>
        <w:pStyle w:val="BodyText"/>
        <w:rPr>
          <w:rFonts w:ascii="Georgia"/>
          <w:i/>
          <w:color w:val="000000" w:themeColor="text1"/>
          <w:sz w:val="22"/>
        </w:rPr>
      </w:pPr>
    </w:p>
    <w:p w14:paraId="5649FB25" w14:textId="77777777" w:rsidR="006500DE" w:rsidRPr="004A7191" w:rsidRDefault="006500DE">
      <w:pPr>
        <w:pStyle w:val="BodyText"/>
        <w:rPr>
          <w:rFonts w:ascii="Georgia"/>
          <w:i/>
          <w:color w:val="000000" w:themeColor="text1"/>
          <w:sz w:val="22"/>
        </w:rPr>
      </w:pPr>
    </w:p>
    <w:p w14:paraId="6F34A0F1" w14:textId="77777777" w:rsidR="006500DE" w:rsidRPr="004A7191" w:rsidRDefault="006500DE">
      <w:pPr>
        <w:pStyle w:val="BodyText"/>
        <w:rPr>
          <w:rFonts w:ascii="Georgia"/>
          <w:i/>
          <w:color w:val="000000" w:themeColor="text1"/>
          <w:sz w:val="22"/>
        </w:rPr>
      </w:pPr>
    </w:p>
    <w:p w14:paraId="510F29F9" w14:textId="77777777" w:rsidR="006500DE" w:rsidRPr="004A7191" w:rsidRDefault="006500DE">
      <w:pPr>
        <w:pStyle w:val="BodyText"/>
        <w:rPr>
          <w:rFonts w:ascii="Georgia"/>
          <w:i/>
          <w:color w:val="000000" w:themeColor="text1"/>
          <w:sz w:val="22"/>
        </w:rPr>
      </w:pPr>
    </w:p>
    <w:p w14:paraId="4DCA0900" w14:textId="77777777" w:rsidR="006500DE" w:rsidRPr="004A7191" w:rsidRDefault="006500DE">
      <w:pPr>
        <w:pStyle w:val="BodyText"/>
        <w:rPr>
          <w:rFonts w:ascii="Georgia"/>
          <w:i/>
          <w:color w:val="000000" w:themeColor="text1"/>
          <w:sz w:val="22"/>
        </w:rPr>
      </w:pPr>
    </w:p>
    <w:p w14:paraId="5AC83325" w14:textId="77777777" w:rsidR="006500DE" w:rsidRPr="004A7191" w:rsidRDefault="006500DE">
      <w:pPr>
        <w:pStyle w:val="BodyText"/>
        <w:rPr>
          <w:rFonts w:ascii="Georgia"/>
          <w:i/>
          <w:color w:val="000000" w:themeColor="text1"/>
          <w:sz w:val="22"/>
        </w:rPr>
      </w:pPr>
    </w:p>
    <w:p w14:paraId="4D5EECBB" w14:textId="77777777" w:rsidR="006500DE" w:rsidRPr="00AE6195" w:rsidRDefault="004A7191">
      <w:pPr>
        <w:spacing w:before="173"/>
        <w:ind w:left="5350"/>
        <w:rPr>
          <w:rFonts w:ascii="Trebuchet MS"/>
          <w:color w:val="FFFFFF" w:themeColor="background1"/>
          <w:sz w:val="16"/>
        </w:rPr>
      </w:pPr>
      <w:r w:rsidRPr="00AE6195">
        <w:rPr>
          <w:rFonts w:ascii="Trebuchet MS"/>
          <w:color w:val="FFFFFF" w:themeColor="background1"/>
          <w:sz w:val="16"/>
        </w:rPr>
        <w:t xml:space="preserve">Photograph: </w:t>
      </w:r>
      <w:proofErr w:type="spellStart"/>
      <w:r w:rsidR="00AE6195" w:rsidRPr="00AE6195">
        <w:rPr>
          <w:rFonts w:ascii="Trebuchet MS"/>
          <w:color w:val="FFFFFF" w:themeColor="background1"/>
          <w:sz w:val="16"/>
        </w:rPr>
        <w:t>Urjit</w:t>
      </w:r>
      <w:proofErr w:type="spellEnd"/>
      <w:r w:rsidR="00AE6195" w:rsidRPr="00AE6195">
        <w:rPr>
          <w:rFonts w:ascii="Trebuchet MS"/>
          <w:color w:val="FFFFFF" w:themeColor="background1"/>
          <w:sz w:val="16"/>
        </w:rPr>
        <w:t xml:space="preserve"> </w:t>
      </w:r>
      <w:r w:rsidRPr="00AE6195">
        <w:rPr>
          <w:rFonts w:ascii="Trebuchet MS"/>
          <w:color w:val="FFFFFF" w:themeColor="background1"/>
          <w:sz w:val="16"/>
        </w:rPr>
        <w:t>Dwivedi</w:t>
      </w:r>
    </w:p>
    <w:p w14:paraId="4DAC970D"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712BB4BF" w14:textId="77777777" w:rsidR="006500DE" w:rsidRPr="004A7191" w:rsidRDefault="004A7191">
      <w:pPr>
        <w:pStyle w:val="Heading1"/>
        <w:tabs>
          <w:tab w:val="left" w:pos="1119"/>
          <w:tab w:val="left" w:pos="7739"/>
        </w:tabs>
        <w:rPr>
          <w:color w:val="000000" w:themeColor="text1"/>
        </w:rPr>
      </w:pPr>
      <w:r w:rsidRPr="004A7191">
        <w:rPr>
          <w:color w:val="000000" w:themeColor="text1"/>
          <w:shd w:val="clear" w:color="auto" w:fill="D9962D"/>
        </w:rPr>
        <w:lastRenderedPageBreak/>
        <w:t xml:space="preserve"> </w:t>
      </w:r>
      <w:r w:rsidRPr="004A7191">
        <w:rPr>
          <w:color w:val="000000" w:themeColor="text1"/>
          <w:shd w:val="clear" w:color="auto" w:fill="D9962D"/>
        </w:rPr>
        <w:tab/>
        <w:t>2. Cattle</w:t>
      </w:r>
      <w:r w:rsidRPr="004A7191">
        <w:rPr>
          <w:color w:val="000000" w:themeColor="text1"/>
          <w:spacing w:val="-22"/>
          <w:shd w:val="clear" w:color="auto" w:fill="D9962D"/>
        </w:rPr>
        <w:t xml:space="preserve"> </w:t>
      </w:r>
      <w:r w:rsidRPr="004A7191">
        <w:rPr>
          <w:color w:val="000000" w:themeColor="text1"/>
          <w:spacing w:val="-3"/>
          <w:shd w:val="clear" w:color="auto" w:fill="D9962D"/>
        </w:rPr>
        <w:t>Egret</w:t>
      </w:r>
      <w:r w:rsidRPr="004A7191">
        <w:rPr>
          <w:color w:val="000000" w:themeColor="text1"/>
          <w:spacing w:val="-3"/>
          <w:shd w:val="clear" w:color="auto" w:fill="D9962D"/>
        </w:rPr>
        <w:tab/>
      </w:r>
    </w:p>
    <w:p w14:paraId="34C1FA39" w14:textId="77777777" w:rsidR="006500DE" w:rsidRPr="004A7191" w:rsidRDefault="004A7191">
      <w:pPr>
        <w:pStyle w:val="BodyText"/>
        <w:spacing w:before="342" w:line="237" w:lineRule="auto"/>
        <w:ind w:left="1140" w:right="1227"/>
        <w:rPr>
          <w:color w:val="000000" w:themeColor="text1"/>
        </w:rPr>
      </w:pPr>
      <w:r w:rsidRPr="004A7191">
        <w:rPr>
          <w:color w:val="000000" w:themeColor="text1"/>
        </w:rPr>
        <w:t>The cattle egret (</w:t>
      </w:r>
      <w:proofErr w:type="spellStart"/>
      <w:r w:rsidRPr="004A7191">
        <w:rPr>
          <w:rFonts w:ascii="Georgia"/>
          <w:i/>
          <w:color w:val="000000" w:themeColor="text1"/>
        </w:rPr>
        <w:t>Bubulcus</w:t>
      </w:r>
      <w:proofErr w:type="spellEnd"/>
      <w:r w:rsidRPr="004A7191">
        <w:rPr>
          <w:rFonts w:ascii="Georgia"/>
          <w:i/>
          <w:color w:val="000000" w:themeColor="text1"/>
        </w:rPr>
        <w:t xml:space="preserve"> ibis</w:t>
      </w:r>
      <w:r w:rsidRPr="004A7191">
        <w:rPr>
          <w:color w:val="000000" w:themeColor="text1"/>
        </w:rPr>
        <w:t xml:space="preserve">) is a cosmopolitan species of heron (family Ardeidae) found in the tropics, subtropics and warm temperate zones. It is the only member of the monotypic genus </w:t>
      </w:r>
      <w:proofErr w:type="spellStart"/>
      <w:r w:rsidRPr="004A7191">
        <w:rPr>
          <w:rFonts w:ascii="Georgia"/>
          <w:i/>
          <w:color w:val="000000" w:themeColor="text1"/>
        </w:rPr>
        <w:t>Bubulcus</w:t>
      </w:r>
      <w:proofErr w:type="spellEnd"/>
      <w:r w:rsidRPr="004A7191">
        <w:rPr>
          <w:color w:val="000000" w:themeColor="text1"/>
        </w:rPr>
        <w:t>,</w:t>
      </w:r>
      <w:r w:rsidRPr="004A7191">
        <w:rPr>
          <w:color w:val="000000" w:themeColor="text1"/>
          <w:spacing w:val="-17"/>
        </w:rPr>
        <w:t xml:space="preserve"> </w:t>
      </w:r>
      <w:r w:rsidRPr="004A7191">
        <w:rPr>
          <w:color w:val="000000" w:themeColor="text1"/>
        </w:rPr>
        <w:t>although some authorities regard two of its subspecies as full species, the western cattle</w:t>
      </w:r>
      <w:r w:rsidRPr="004A7191">
        <w:rPr>
          <w:color w:val="000000" w:themeColor="text1"/>
          <w:spacing w:val="-15"/>
        </w:rPr>
        <w:t xml:space="preserve"> </w:t>
      </w:r>
      <w:r w:rsidRPr="004A7191">
        <w:rPr>
          <w:color w:val="000000" w:themeColor="text1"/>
        </w:rPr>
        <w:t>egret</w:t>
      </w:r>
      <w:r w:rsidRPr="004A7191">
        <w:rPr>
          <w:color w:val="000000" w:themeColor="text1"/>
          <w:spacing w:val="-14"/>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eastern</w:t>
      </w:r>
      <w:r w:rsidRPr="004A7191">
        <w:rPr>
          <w:color w:val="000000" w:themeColor="text1"/>
          <w:spacing w:val="-1"/>
        </w:rPr>
        <w:t xml:space="preserve"> </w:t>
      </w:r>
      <w:r w:rsidRPr="004A7191">
        <w:rPr>
          <w:color w:val="000000" w:themeColor="text1"/>
        </w:rPr>
        <w:t>cattle</w:t>
      </w:r>
      <w:r w:rsidRPr="004A7191">
        <w:rPr>
          <w:color w:val="000000" w:themeColor="text1"/>
          <w:spacing w:val="-15"/>
        </w:rPr>
        <w:t xml:space="preserve"> </w:t>
      </w:r>
      <w:r w:rsidRPr="004A7191">
        <w:rPr>
          <w:color w:val="000000" w:themeColor="text1"/>
        </w:rPr>
        <w:t>egret.</w:t>
      </w:r>
      <w:r w:rsidRPr="004A7191">
        <w:rPr>
          <w:color w:val="000000" w:themeColor="text1"/>
          <w:spacing w:val="-16"/>
        </w:rPr>
        <w:t xml:space="preserve"> </w:t>
      </w:r>
      <w:r w:rsidRPr="004A7191">
        <w:rPr>
          <w:color w:val="000000" w:themeColor="text1"/>
        </w:rPr>
        <w:t>Despite</w:t>
      </w:r>
      <w:r w:rsidRPr="004A7191">
        <w:rPr>
          <w:color w:val="000000" w:themeColor="text1"/>
          <w:spacing w:val="-15"/>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similarities</w:t>
      </w:r>
      <w:r w:rsidRPr="004A7191">
        <w:rPr>
          <w:color w:val="000000" w:themeColor="text1"/>
          <w:spacing w:val="-14"/>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plumage to the</w:t>
      </w:r>
      <w:r w:rsidRPr="004A7191">
        <w:rPr>
          <w:color w:val="000000" w:themeColor="text1"/>
          <w:spacing w:val="-29"/>
        </w:rPr>
        <w:t xml:space="preserve"> </w:t>
      </w:r>
      <w:r w:rsidRPr="004A7191">
        <w:rPr>
          <w:color w:val="000000" w:themeColor="text1"/>
        </w:rPr>
        <w:t>egrets</w:t>
      </w:r>
    </w:p>
    <w:p w14:paraId="10A939D9" w14:textId="77777777" w:rsidR="006500DE" w:rsidRPr="004A7191" w:rsidRDefault="004A7191">
      <w:pPr>
        <w:pStyle w:val="BodyText"/>
        <w:spacing w:before="11" w:line="242" w:lineRule="auto"/>
        <w:ind w:left="1140" w:right="1270"/>
        <w:rPr>
          <w:color w:val="000000" w:themeColor="text1"/>
        </w:rPr>
      </w:pPr>
      <w:r w:rsidRPr="004A7191">
        <w:rPr>
          <w:color w:val="000000" w:themeColor="text1"/>
        </w:rPr>
        <w:t xml:space="preserve">of the genus </w:t>
      </w:r>
      <w:proofErr w:type="spellStart"/>
      <w:r w:rsidRPr="004A7191">
        <w:rPr>
          <w:rFonts w:ascii="Georgia"/>
          <w:i/>
          <w:color w:val="000000" w:themeColor="text1"/>
        </w:rPr>
        <w:t>Egretta</w:t>
      </w:r>
      <w:proofErr w:type="spellEnd"/>
      <w:r w:rsidRPr="004A7191">
        <w:rPr>
          <w:color w:val="000000" w:themeColor="text1"/>
        </w:rPr>
        <w:t xml:space="preserve">, it is more closely related to the herons of </w:t>
      </w:r>
      <w:proofErr w:type="spellStart"/>
      <w:r w:rsidRPr="004A7191">
        <w:rPr>
          <w:rFonts w:ascii="Georgia"/>
          <w:i/>
          <w:color w:val="000000" w:themeColor="text1"/>
        </w:rPr>
        <w:t>Ardea</w:t>
      </w:r>
      <w:proofErr w:type="spellEnd"/>
      <w:r w:rsidRPr="004A7191">
        <w:rPr>
          <w:color w:val="000000" w:themeColor="text1"/>
        </w:rPr>
        <w:t>. Originally</w:t>
      </w:r>
      <w:r w:rsidR="00D15255">
        <w:rPr>
          <w:color w:val="000000" w:themeColor="text1"/>
        </w:rPr>
        <w:t xml:space="preserve"> </w:t>
      </w:r>
      <w:r w:rsidRPr="004A7191">
        <w:rPr>
          <w:color w:val="000000" w:themeColor="text1"/>
        </w:rPr>
        <w:t>native</w:t>
      </w:r>
      <w:r w:rsidR="00D15255">
        <w:rPr>
          <w:color w:val="000000" w:themeColor="text1"/>
        </w:rPr>
        <w:t xml:space="preserve">  </w:t>
      </w:r>
      <w:r w:rsidR="00D15255" w:rsidRPr="004A7191">
        <w:rPr>
          <w:color w:val="000000" w:themeColor="text1"/>
        </w:rPr>
        <w:t>to parts</w:t>
      </w:r>
      <w:r w:rsidR="00D15255">
        <w:rPr>
          <w:color w:val="000000" w:themeColor="text1"/>
        </w:rPr>
        <w:t xml:space="preserve"> </w:t>
      </w:r>
      <w:r w:rsidRPr="004A7191">
        <w:rPr>
          <w:color w:val="000000" w:themeColor="text1"/>
        </w:rPr>
        <w:t>of</w:t>
      </w:r>
      <w:r w:rsidR="00D15255">
        <w:rPr>
          <w:color w:val="000000" w:themeColor="text1"/>
        </w:rPr>
        <w:t xml:space="preserve"> </w:t>
      </w:r>
      <w:proofErr w:type="spellStart"/>
      <w:r w:rsidRPr="004A7191">
        <w:rPr>
          <w:color w:val="000000" w:themeColor="text1"/>
        </w:rPr>
        <w:t>Asia,Africa</w:t>
      </w:r>
      <w:proofErr w:type="spellEnd"/>
      <w:r w:rsidR="00D15255">
        <w:rPr>
          <w:color w:val="000000" w:themeColor="text1"/>
        </w:rPr>
        <w:t xml:space="preserve"> </w:t>
      </w:r>
      <w:r w:rsidRPr="004A7191">
        <w:rPr>
          <w:color w:val="000000" w:themeColor="text1"/>
        </w:rPr>
        <w:t>and</w:t>
      </w:r>
      <w:r w:rsidR="00D15255">
        <w:rPr>
          <w:color w:val="000000" w:themeColor="text1"/>
        </w:rPr>
        <w:t xml:space="preserve"> </w:t>
      </w:r>
      <w:r w:rsidRPr="004A7191">
        <w:rPr>
          <w:color w:val="000000" w:themeColor="text1"/>
        </w:rPr>
        <w:t xml:space="preserve">Europe, </w:t>
      </w:r>
      <w:r w:rsidR="00D15255" w:rsidRPr="004A7191">
        <w:rPr>
          <w:color w:val="000000" w:themeColor="text1"/>
        </w:rPr>
        <w:t>it has</w:t>
      </w:r>
      <w:r w:rsidRPr="004A7191">
        <w:rPr>
          <w:color w:val="000000" w:themeColor="text1"/>
        </w:rPr>
        <w:t xml:space="preserve"> undergone a rapid expansion in its distribution and successfully </w:t>
      </w:r>
      <w:r w:rsidR="00D15255" w:rsidRPr="004A7191">
        <w:rPr>
          <w:color w:val="000000" w:themeColor="text1"/>
        </w:rPr>
        <w:t>colonized</w:t>
      </w:r>
      <w:r w:rsidRPr="004A7191">
        <w:rPr>
          <w:color w:val="000000" w:themeColor="text1"/>
        </w:rPr>
        <w:t xml:space="preserve"> much of the rest of the world in the last century.</w:t>
      </w:r>
    </w:p>
    <w:p w14:paraId="471CE4D7" w14:textId="77777777" w:rsidR="006500DE" w:rsidRPr="004A7191" w:rsidRDefault="004A7191">
      <w:pPr>
        <w:pStyle w:val="BodyText"/>
        <w:ind w:left="1140" w:right="1287" w:firstLine="280"/>
        <w:rPr>
          <w:color w:val="000000" w:themeColor="text1"/>
        </w:rPr>
      </w:pPr>
      <w:r w:rsidRPr="004A7191">
        <w:rPr>
          <w:color w:val="000000" w:themeColor="text1"/>
        </w:rPr>
        <w:t xml:space="preserve">It is a white bird adorned with buff plumes in the breeding season. </w:t>
      </w:r>
      <w:r w:rsidRPr="004A7191">
        <w:rPr>
          <w:color w:val="000000" w:themeColor="text1"/>
          <w:spacing w:val="-3"/>
        </w:rPr>
        <w:t xml:space="preserve">It </w:t>
      </w:r>
      <w:r w:rsidRPr="004A7191">
        <w:rPr>
          <w:color w:val="000000" w:themeColor="text1"/>
        </w:rPr>
        <w:t>nests</w:t>
      </w:r>
      <w:r w:rsidRPr="004A7191">
        <w:rPr>
          <w:color w:val="000000" w:themeColor="text1"/>
          <w:spacing w:val="-17"/>
        </w:rPr>
        <w:t xml:space="preserve"> </w:t>
      </w:r>
      <w:r w:rsidRPr="004A7191">
        <w:rPr>
          <w:color w:val="000000" w:themeColor="text1"/>
        </w:rPr>
        <w:t>in</w:t>
      </w:r>
      <w:r w:rsidRPr="004A7191">
        <w:rPr>
          <w:color w:val="000000" w:themeColor="text1"/>
          <w:spacing w:val="-17"/>
        </w:rPr>
        <w:t xml:space="preserve"> </w:t>
      </w:r>
      <w:r w:rsidRPr="004A7191">
        <w:rPr>
          <w:color w:val="000000" w:themeColor="text1"/>
        </w:rPr>
        <w:t>colonies,</w:t>
      </w:r>
      <w:r w:rsidRPr="004A7191">
        <w:rPr>
          <w:color w:val="000000" w:themeColor="text1"/>
          <w:spacing w:val="-17"/>
        </w:rPr>
        <w:t xml:space="preserve"> </w:t>
      </w:r>
      <w:r w:rsidRPr="004A7191">
        <w:rPr>
          <w:color w:val="000000" w:themeColor="text1"/>
        </w:rPr>
        <w:t>usually</w:t>
      </w:r>
      <w:r w:rsidRPr="004A7191">
        <w:rPr>
          <w:color w:val="000000" w:themeColor="text1"/>
          <w:spacing w:val="-16"/>
        </w:rPr>
        <w:t xml:space="preserve"> </w:t>
      </w:r>
      <w:r w:rsidRPr="004A7191">
        <w:rPr>
          <w:color w:val="000000" w:themeColor="text1"/>
        </w:rPr>
        <w:t>near</w:t>
      </w:r>
      <w:r w:rsidRPr="004A7191">
        <w:rPr>
          <w:color w:val="000000" w:themeColor="text1"/>
          <w:spacing w:val="-16"/>
        </w:rPr>
        <w:t xml:space="preserve"> </w:t>
      </w:r>
      <w:r w:rsidRPr="004A7191">
        <w:rPr>
          <w:color w:val="000000" w:themeColor="text1"/>
        </w:rPr>
        <w:t>bodies</w:t>
      </w:r>
      <w:r w:rsidRPr="004A7191">
        <w:rPr>
          <w:color w:val="000000" w:themeColor="text1"/>
          <w:spacing w:val="-18"/>
        </w:rPr>
        <w:t xml:space="preserve"> </w:t>
      </w:r>
      <w:r w:rsidRPr="004A7191">
        <w:rPr>
          <w:color w:val="000000" w:themeColor="text1"/>
        </w:rPr>
        <w:t>of</w:t>
      </w:r>
      <w:r w:rsidRPr="004A7191">
        <w:rPr>
          <w:color w:val="000000" w:themeColor="text1"/>
          <w:spacing w:val="-17"/>
        </w:rPr>
        <w:t xml:space="preserve"> </w:t>
      </w:r>
      <w:r w:rsidRPr="004A7191">
        <w:rPr>
          <w:color w:val="000000" w:themeColor="text1"/>
        </w:rPr>
        <w:t>water</w:t>
      </w:r>
      <w:r w:rsidRPr="004A7191">
        <w:rPr>
          <w:color w:val="000000" w:themeColor="text1"/>
          <w:spacing w:val="-18"/>
        </w:rPr>
        <w:t xml:space="preserve"> </w:t>
      </w:r>
      <w:r w:rsidRPr="004A7191">
        <w:rPr>
          <w:color w:val="000000" w:themeColor="text1"/>
        </w:rPr>
        <w:t>and</w:t>
      </w:r>
      <w:r w:rsidRPr="004A7191">
        <w:rPr>
          <w:color w:val="000000" w:themeColor="text1"/>
          <w:spacing w:val="-16"/>
        </w:rPr>
        <w:t xml:space="preserve"> </w:t>
      </w:r>
      <w:r w:rsidRPr="004A7191">
        <w:rPr>
          <w:color w:val="000000" w:themeColor="text1"/>
        </w:rPr>
        <w:t>often</w:t>
      </w:r>
      <w:r w:rsidRPr="004A7191">
        <w:rPr>
          <w:color w:val="000000" w:themeColor="text1"/>
          <w:spacing w:val="-1"/>
        </w:rPr>
        <w:t xml:space="preserve"> </w:t>
      </w:r>
      <w:r w:rsidRPr="004A7191">
        <w:rPr>
          <w:color w:val="000000" w:themeColor="text1"/>
        </w:rPr>
        <w:t>with</w:t>
      </w:r>
      <w:r w:rsidRPr="004A7191">
        <w:rPr>
          <w:color w:val="000000" w:themeColor="text1"/>
          <w:spacing w:val="-18"/>
        </w:rPr>
        <w:t xml:space="preserve"> </w:t>
      </w:r>
      <w:r w:rsidRPr="004A7191">
        <w:rPr>
          <w:color w:val="000000" w:themeColor="text1"/>
        </w:rPr>
        <w:t>other</w:t>
      </w:r>
      <w:r w:rsidRPr="004A7191">
        <w:rPr>
          <w:color w:val="000000" w:themeColor="text1"/>
          <w:spacing w:val="-18"/>
        </w:rPr>
        <w:t xml:space="preserve"> </w:t>
      </w:r>
      <w:r w:rsidRPr="004A7191">
        <w:rPr>
          <w:color w:val="000000" w:themeColor="text1"/>
        </w:rPr>
        <w:t>wading birds.</w:t>
      </w:r>
      <w:r w:rsidRPr="004A7191">
        <w:rPr>
          <w:color w:val="000000" w:themeColor="text1"/>
          <w:spacing w:val="-28"/>
        </w:rPr>
        <w:t xml:space="preserve"> </w:t>
      </w:r>
      <w:r w:rsidRPr="004A7191">
        <w:rPr>
          <w:color w:val="000000" w:themeColor="text1"/>
        </w:rPr>
        <w:t>The</w:t>
      </w:r>
      <w:r w:rsidRPr="004A7191">
        <w:rPr>
          <w:color w:val="000000" w:themeColor="text1"/>
          <w:spacing w:val="-18"/>
        </w:rPr>
        <w:t xml:space="preserve"> </w:t>
      </w:r>
      <w:r w:rsidRPr="004A7191">
        <w:rPr>
          <w:color w:val="000000" w:themeColor="text1"/>
        </w:rPr>
        <w:t>nest</w:t>
      </w:r>
      <w:r w:rsidRPr="004A7191">
        <w:rPr>
          <w:color w:val="000000" w:themeColor="text1"/>
          <w:spacing w:val="-17"/>
        </w:rPr>
        <w:t xml:space="preserve"> </w:t>
      </w:r>
      <w:r w:rsidRPr="004A7191">
        <w:rPr>
          <w:color w:val="000000" w:themeColor="text1"/>
        </w:rPr>
        <w:t>is</w:t>
      </w:r>
      <w:r w:rsidRPr="004A7191">
        <w:rPr>
          <w:color w:val="000000" w:themeColor="text1"/>
          <w:spacing w:val="-16"/>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platform</w:t>
      </w:r>
      <w:r w:rsidRPr="004A7191">
        <w:rPr>
          <w:color w:val="000000" w:themeColor="text1"/>
          <w:spacing w:val="-16"/>
        </w:rPr>
        <w:t xml:space="preserve"> </w:t>
      </w:r>
      <w:r w:rsidRPr="004A7191">
        <w:rPr>
          <w:color w:val="000000" w:themeColor="text1"/>
        </w:rPr>
        <w:t>of</w:t>
      </w:r>
      <w:r w:rsidRPr="004A7191">
        <w:rPr>
          <w:color w:val="000000" w:themeColor="text1"/>
          <w:spacing w:val="-18"/>
        </w:rPr>
        <w:t xml:space="preserve"> </w:t>
      </w:r>
      <w:r w:rsidRPr="004A7191">
        <w:rPr>
          <w:color w:val="000000" w:themeColor="text1"/>
        </w:rPr>
        <w:t>sticks</w:t>
      </w:r>
      <w:r w:rsidRPr="004A7191">
        <w:rPr>
          <w:color w:val="000000" w:themeColor="text1"/>
          <w:spacing w:val="-17"/>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trees</w:t>
      </w:r>
    </w:p>
    <w:p w14:paraId="3A83EFFC" w14:textId="77777777" w:rsidR="006500DE" w:rsidRPr="004A7191" w:rsidRDefault="004A7191">
      <w:pPr>
        <w:pStyle w:val="BodyText"/>
        <w:spacing w:line="237" w:lineRule="auto"/>
        <w:ind w:left="1140" w:right="1165"/>
        <w:rPr>
          <w:color w:val="000000" w:themeColor="text1"/>
        </w:rPr>
      </w:pPr>
      <w:r w:rsidRPr="004A7191">
        <w:rPr>
          <w:color w:val="000000" w:themeColor="text1"/>
        </w:rPr>
        <w:t>or shrubs. Cattle egrets exploit drier and open habitats more than other heron species. Their feeding habitats include seasonally inundated grasslands, pastures, farmlands, wetlands and rice paddies. They often accompany cattle or other large mammals, catching insect and small vertebrate prey disturbed by these animals. Some populations of the cattle egret are migratory and others show post-breeding dispersal.</w:t>
      </w:r>
    </w:p>
    <w:p w14:paraId="729A7541" w14:textId="77777777" w:rsidR="006500DE" w:rsidRPr="004A7191" w:rsidRDefault="004A7191">
      <w:pPr>
        <w:pStyle w:val="BodyText"/>
        <w:spacing w:line="237" w:lineRule="auto"/>
        <w:ind w:left="1140" w:right="1188" w:firstLine="280"/>
        <w:rPr>
          <w:color w:val="000000" w:themeColor="text1"/>
        </w:rPr>
      </w:pPr>
      <w:r w:rsidRPr="004A7191">
        <w:rPr>
          <w:color w:val="000000" w:themeColor="text1"/>
        </w:rPr>
        <w:t>The</w:t>
      </w:r>
      <w:r w:rsidRPr="004A7191">
        <w:rPr>
          <w:color w:val="000000" w:themeColor="text1"/>
          <w:spacing w:val="-16"/>
        </w:rPr>
        <w:t xml:space="preserve"> </w:t>
      </w:r>
      <w:r w:rsidRPr="004A7191">
        <w:rPr>
          <w:color w:val="000000" w:themeColor="text1"/>
        </w:rPr>
        <w:t>adult</w:t>
      </w:r>
      <w:r w:rsidRPr="004A7191">
        <w:rPr>
          <w:color w:val="000000" w:themeColor="text1"/>
          <w:spacing w:val="-14"/>
        </w:rPr>
        <w:t xml:space="preserve"> </w:t>
      </w:r>
      <w:r w:rsidRPr="004A7191">
        <w:rPr>
          <w:color w:val="000000" w:themeColor="text1"/>
        </w:rPr>
        <w:t>cattle</w:t>
      </w:r>
      <w:r w:rsidRPr="004A7191">
        <w:rPr>
          <w:color w:val="000000" w:themeColor="text1"/>
          <w:spacing w:val="-14"/>
        </w:rPr>
        <w:t xml:space="preserve"> </w:t>
      </w:r>
      <w:r w:rsidRPr="004A7191">
        <w:rPr>
          <w:color w:val="000000" w:themeColor="text1"/>
        </w:rPr>
        <w:t>egret</w:t>
      </w:r>
      <w:r w:rsidRPr="004A7191">
        <w:rPr>
          <w:color w:val="000000" w:themeColor="text1"/>
          <w:spacing w:val="-16"/>
        </w:rPr>
        <w:t xml:space="preserve"> </w:t>
      </w:r>
      <w:r w:rsidRPr="004A7191">
        <w:rPr>
          <w:color w:val="000000" w:themeColor="text1"/>
        </w:rPr>
        <w:t>has</w:t>
      </w:r>
      <w:r w:rsidRPr="004A7191">
        <w:rPr>
          <w:color w:val="000000" w:themeColor="text1"/>
          <w:spacing w:val="-14"/>
        </w:rPr>
        <w:t xml:space="preserve"> </w:t>
      </w:r>
      <w:r w:rsidRPr="004A7191">
        <w:rPr>
          <w:color w:val="000000" w:themeColor="text1"/>
        </w:rPr>
        <w:t>few</w:t>
      </w:r>
      <w:r w:rsidRPr="004A7191">
        <w:rPr>
          <w:color w:val="000000" w:themeColor="text1"/>
          <w:spacing w:val="-13"/>
        </w:rPr>
        <w:t xml:space="preserve"> </w:t>
      </w:r>
      <w:r w:rsidRPr="004A7191">
        <w:rPr>
          <w:color w:val="000000" w:themeColor="text1"/>
        </w:rPr>
        <w:t>predators,</w:t>
      </w:r>
      <w:r w:rsidRPr="004A7191">
        <w:rPr>
          <w:color w:val="000000" w:themeColor="text1"/>
          <w:spacing w:val="-16"/>
        </w:rPr>
        <w:t xml:space="preserve"> </w:t>
      </w:r>
      <w:r w:rsidRPr="004A7191">
        <w:rPr>
          <w:color w:val="000000" w:themeColor="text1"/>
        </w:rPr>
        <w:t>but</w:t>
      </w:r>
      <w:r w:rsidRPr="004A7191">
        <w:rPr>
          <w:color w:val="000000" w:themeColor="text1"/>
          <w:spacing w:val="-14"/>
        </w:rPr>
        <w:t xml:space="preserve"> </w:t>
      </w:r>
      <w:r w:rsidRPr="004A7191">
        <w:rPr>
          <w:color w:val="000000" w:themeColor="text1"/>
        </w:rPr>
        <w:t>birds</w:t>
      </w:r>
      <w:r w:rsidRPr="004A7191">
        <w:rPr>
          <w:color w:val="000000" w:themeColor="text1"/>
          <w:spacing w:val="-15"/>
        </w:rPr>
        <w:t xml:space="preserve"> </w:t>
      </w:r>
      <w:r w:rsidRPr="004A7191">
        <w:rPr>
          <w:color w:val="000000" w:themeColor="text1"/>
        </w:rPr>
        <w:t>or</w:t>
      </w:r>
      <w:r w:rsidRPr="004A7191">
        <w:rPr>
          <w:color w:val="000000" w:themeColor="text1"/>
          <w:spacing w:val="-15"/>
        </w:rPr>
        <w:t xml:space="preserve"> </w:t>
      </w:r>
      <w:r w:rsidRPr="004A7191">
        <w:rPr>
          <w:color w:val="000000" w:themeColor="text1"/>
        </w:rPr>
        <w:t>mammals may</w:t>
      </w:r>
      <w:r w:rsidRPr="004A7191">
        <w:rPr>
          <w:color w:val="000000" w:themeColor="text1"/>
          <w:spacing w:val="-1"/>
        </w:rPr>
        <w:t xml:space="preserve"> </w:t>
      </w:r>
      <w:r w:rsidRPr="004A7191">
        <w:rPr>
          <w:color w:val="000000" w:themeColor="text1"/>
        </w:rPr>
        <w:t>raid its nests, and chicks may be lost to starvation, calcium deficiency or disturbance from other large birds. This species maintains a special relationship with cattle, which extends to other large grazing mammals; wider human farming is believed to be a major cause of their suddenly expanded range. The cattle egret removes ticks and flies from cattle and consumes them. This benefits both species, but it has been implicated in the spread of tick-borne animal</w:t>
      </w:r>
      <w:r w:rsidRPr="004A7191">
        <w:rPr>
          <w:color w:val="000000" w:themeColor="text1"/>
          <w:spacing w:val="-30"/>
        </w:rPr>
        <w:t xml:space="preserve"> </w:t>
      </w:r>
      <w:r w:rsidRPr="004A7191">
        <w:rPr>
          <w:color w:val="000000" w:themeColor="text1"/>
        </w:rPr>
        <w:t>diseases.</w:t>
      </w:r>
    </w:p>
    <w:p w14:paraId="2A912F3B" w14:textId="77777777" w:rsidR="006500DE" w:rsidRPr="004A7191" w:rsidRDefault="006500DE">
      <w:pPr>
        <w:spacing w:line="237" w:lineRule="auto"/>
        <w:rPr>
          <w:color w:val="000000" w:themeColor="text1"/>
        </w:rPr>
        <w:sectPr w:rsidR="006500DE" w:rsidRPr="004A7191">
          <w:pgSz w:w="8240" w:h="12200"/>
          <w:pgMar w:top="1060" w:right="0" w:bottom="280" w:left="0" w:header="720" w:footer="720" w:gutter="0"/>
          <w:cols w:space="720"/>
        </w:sectPr>
      </w:pPr>
    </w:p>
    <w:p w14:paraId="1ECDC493" w14:textId="77777777" w:rsidR="006500DE" w:rsidRPr="004A7191" w:rsidRDefault="004A7191">
      <w:pPr>
        <w:pStyle w:val="Heading2"/>
        <w:ind w:left="3099" w:right="2546"/>
        <w:jc w:val="center"/>
        <w:rPr>
          <w:color w:val="FFFFFF" w:themeColor="background1"/>
        </w:rPr>
      </w:pPr>
      <w:r w:rsidRPr="004A7191">
        <w:rPr>
          <w:color w:val="FFFFFF" w:themeColor="background1"/>
        </w:rPr>
        <w:lastRenderedPageBreak/>
        <w:t>Conservation status</w:t>
      </w:r>
    </w:p>
    <w:p w14:paraId="56FB0295" w14:textId="77777777" w:rsidR="006500DE" w:rsidRPr="004A7191" w:rsidRDefault="006500DE">
      <w:pPr>
        <w:pStyle w:val="BodyText"/>
        <w:spacing w:before="6"/>
        <w:rPr>
          <w:b/>
          <w:color w:val="FFFFFF" w:themeColor="background1"/>
          <w:sz w:val="19"/>
        </w:rPr>
      </w:pPr>
    </w:p>
    <w:p w14:paraId="769EFD65" w14:textId="77777777" w:rsidR="006500DE" w:rsidRPr="004A7191" w:rsidRDefault="006500DE">
      <w:pPr>
        <w:rPr>
          <w:color w:val="FFFFFF" w:themeColor="background1"/>
          <w:sz w:val="19"/>
        </w:rPr>
        <w:sectPr w:rsidR="006500DE" w:rsidRPr="004A7191">
          <w:pgSz w:w="8240" w:h="12200"/>
          <w:pgMar w:top="980" w:right="0" w:bottom="280" w:left="0" w:header="720" w:footer="720" w:gutter="0"/>
          <w:cols w:space="720"/>
        </w:sectPr>
      </w:pPr>
    </w:p>
    <w:p w14:paraId="4C6C01C7" w14:textId="77777777" w:rsidR="006500DE" w:rsidRPr="004A7191" w:rsidRDefault="004A7191">
      <w:pPr>
        <w:tabs>
          <w:tab w:val="left" w:pos="4830"/>
        </w:tabs>
        <w:spacing w:before="94"/>
        <w:ind w:left="3380"/>
        <w:rPr>
          <w:color w:val="FFFFFF" w:themeColor="background1"/>
          <w:sz w:val="16"/>
        </w:rPr>
      </w:pPr>
      <w:r w:rsidRPr="004A7191">
        <w:rPr>
          <w:color w:val="FFFFFF" w:themeColor="background1"/>
          <w:position w:val="-1"/>
          <w:sz w:val="16"/>
        </w:rPr>
        <w:t>Extinct</w:t>
      </w:r>
      <w:r w:rsidRPr="004A7191">
        <w:rPr>
          <w:color w:val="FFFFFF" w:themeColor="background1"/>
          <w:position w:val="-1"/>
          <w:sz w:val="16"/>
        </w:rPr>
        <w:tab/>
      </w:r>
      <w:proofErr w:type="spellStart"/>
      <w:r w:rsidRPr="004A7191">
        <w:rPr>
          <w:color w:val="FFFFFF" w:themeColor="background1"/>
          <w:sz w:val="16"/>
        </w:rPr>
        <w:t>Threatned</w:t>
      </w:r>
      <w:proofErr w:type="spellEnd"/>
    </w:p>
    <w:p w14:paraId="668D1352" w14:textId="77777777" w:rsidR="006500DE" w:rsidRPr="004A7191" w:rsidRDefault="004A7191">
      <w:pPr>
        <w:pStyle w:val="BodyText"/>
        <w:tabs>
          <w:tab w:val="left" w:pos="3978"/>
          <w:tab w:val="left" w:pos="4509"/>
          <w:tab w:val="left" w:pos="5016"/>
          <w:tab w:val="left" w:pos="5517"/>
        </w:tabs>
        <w:spacing w:before="177"/>
        <w:ind w:left="3500"/>
        <w:rPr>
          <w:rFonts w:ascii="Trebuchet MS"/>
          <w:color w:val="FFFFFF" w:themeColor="background1"/>
        </w:rPr>
      </w:pPr>
      <w:r w:rsidRPr="004A7191">
        <w:rPr>
          <w:rFonts w:ascii="Trebuchet MS"/>
          <w:color w:val="FFFFFF" w:themeColor="background1"/>
          <w:position w:val="2"/>
        </w:rPr>
        <w:t>EX</w:t>
      </w:r>
      <w:r w:rsidRPr="004A7191">
        <w:rPr>
          <w:rFonts w:ascii="Trebuchet MS"/>
          <w:color w:val="FFFFFF" w:themeColor="background1"/>
          <w:position w:val="2"/>
        </w:rPr>
        <w:tab/>
      </w:r>
      <w:r w:rsidRPr="004A7191">
        <w:rPr>
          <w:rFonts w:ascii="Trebuchet MS"/>
          <w:color w:val="FFFFFF" w:themeColor="background1"/>
        </w:rPr>
        <w:t>EW</w:t>
      </w:r>
      <w:r w:rsidRPr="004A7191">
        <w:rPr>
          <w:rFonts w:ascii="Trebuchet MS"/>
          <w:color w:val="FFFFFF" w:themeColor="background1"/>
        </w:rPr>
        <w:tab/>
        <w:t>CR</w:t>
      </w:r>
      <w:r w:rsidRPr="004A7191">
        <w:rPr>
          <w:rFonts w:ascii="Trebuchet MS"/>
          <w:color w:val="FFFFFF" w:themeColor="background1"/>
        </w:rPr>
        <w:tab/>
        <w:t>EN</w:t>
      </w:r>
      <w:r w:rsidRPr="004A7191">
        <w:rPr>
          <w:rFonts w:ascii="Trebuchet MS"/>
          <w:color w:val="FFFFFF" w:themeColor="background1"/>
        </w:rPr>
        <w:tab/>
      </w:r>
      <w:r w:rsidRPr="004A7191">
        <w:rPr>
          <w:rFonts w:ascii="Trebuchet MS"/>
          <w:color w:val="FFFFFF" w:themeColor="background1"/>
          <w:spacing w:val="-13"/>
          <w:position w:val="-1"/>
        </w:rPr>
        <w:t>VU</w:t>
      </w:r>
    </w:p>
    <w:p w14:paraId="4D2B1D6F" w14:textId="77777777" w:rsidR="006500DE" w:rsidRPr="004A7191" w:rsidRDefault="004A7191">
      <w:pPr>
        <w:spacing w:before="113" w:line="208" w:lineRule="auto"/>
        <w:ind w:left="580" w:right="1297" w:firstLine="120"/>
        <w:rPr>
          <w:color w:val="FFFFFF" w:themeColor="background1"/>
          <w:sz w:val="16"/>
        </w:rPr>
      </w:pPr>
      <w:r w:rsidRPr="004A7191">
        <w:rPr>
          <w:color w:val="FFFFFF" w:themeColor="background1"/>
        </w:rPr>
        <w:br w:type="column"/>
      </w:r>
      <w:r w:rsidRPr="004A7191">
        <w:rPr>
          <w:color w:val="FFFFFF" w:themeColor="background1"/>
          <w:sz w:val="16"/>
        </w:rPr>
        <w:t>Least Concern</w:t>
      </w:r>
    </w:p>
    <w:p w14:paraId="0A1513B4" w14:textId="77777777" w:rsidR="006500DE" w:rsidRPr="004A7191" w:rsidRDefault="004A7191">
      <w:pPr>
        <w:pStyle w:val="BodyText"/>
        <w:tabs>
          <w:tab w:val="left" w:pos="770"/>
        </w:tabs>
        <w:spacing w:before="142"/>
        <w:ind w:left="240"/>
        <w:rPr>
          <w:rFonts w:ascii="Trebuchet MS"/>
          <w:color w:val="FFFFFF" w:themeColor="background1"/>
        </w:rPr>
      </w:pPr>
      <w:r w:rsidRPr="004A7191">
        <w:rPr>
          <w:rFonts w:ascii="Trebuchet MS"/>
          <w:color w:val="FFFFFF" w:themeColor="background1"/>
        </w:rPr>
        <w:t>NT</w:t>
      </w:r>
      <w:r w:rsidRPr="004A7191">
        <w:rPr>
          <w:rFonts w:ascii="Trebuchet MS"/>
          <w:color w:val="FFFFFF" w:themeColor="background1"/>
        </w:rPr>
        <w:tab/>
        <w:t>LC</w:t>
      </w:r>
    </w:p>
    <w:p w14:paraId="65A194D7" w14:textId="77777777" w:rsidR="006500DE" w:rsidRPr="004A7191" w:rsidRDefault="006500DE">
      <w:pPr>
        <w:rPr>
          <w:rFonts w:ascii="Trebuchet MS"/>
          <w:color w:val="FFFFFF" w:themeColor="background1"/>
        </w:rPr>
        <w:sectPr w:rsidR="006500DE" w:rsidRPr="004A7191">
          <w:type w:val="continuous"/>
          <w:pgSz w:w="8240" w:h="12200"/>
          <w:pgMar w:top="880" w:right="0" w:bottom="280" w:left="0" w:header="720" w:footer="720" w:gutter="0"/>
          <w:cols w:num="2" w:space="720" w:equalWidth="0">
            <w:col w:w="5760" w:space="40"/>
            <w:col w:w="2440"/>
          </w:cols>
        </w:sectPr>
      </w:pPr>
    </w:p>
    <w:p w14:paraId="02D7DBA5" w14:textId="77777777" w:rsidR="006500DE" w:rsidRPr="004A7191" w:rsidRDefault="00AE6195">
      <w:pPr>
        <w:pStyle w:val="BodyText"/>
        <w:spacing w:before="7"/>
        <w:rPr>
          <w:rFonts w:ascii="Trebuchet MS"/>
          <w:color w:val="FFFFFF" w:themeColor="background1"/>
          <w:sz w:val="16"/>
        </w:rPr>
      </w:pPr>
      <w:r w:rsidRPr="004A7191">
        <w:rPr>
          <w:noProof/>
          <w:color w:val="FFFFFF" w:themeColor="background1"/>
        </w:rPr>
        <mc:AlternateContent>
          <mc:Choice Requires="wps">
            <w:drawing>
              <wp:anchor distT="0" distB="0" distL="114300" distR="114300" simplePos="0" relativeHeight="242460672" behindDoc="1" locked="0" layoutInCell="1" allowOverlap="1" wp14:anchorId="7C635468" wp14:editId="09AA0A07">
                <wp:simplePos x="0" y="0"/>
                <wp:positionH relativeFrom="page">
                  <wp:posOffset>2400300</wp:posOffset>
                </wp:positionH>
                <wp:positionV relativeFrom="page">
                  <wp:posOffset>304165</wp:posOffset>
                </wp:positionV>
                <wp:extent cx="81280" cy="154940"/>
                <wp:effectExtent l="0" t="0" r="0" b="0"/>
                <wp:wrapNone/>
                <wp:docPr id="1544" name="Text Box 2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5B615" w14:textId="77777777" w:rsidR="00B7268B" w:rsidRDefault="00B7268B">
                            <w:pPr>
                              <w:pStyle w:val="BodyText"/>
                              <w:rPr>
                                <w:rFonts w:ascii="Verdana"/>
                              </w:rPr>
                            </w:pPr>
                            <w:r>
                              <w:rPr>
                                <w:rFonts w:ascii="Verdana"/>
                                <w:color w:val="58595B"/>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35468" id="Text Box 2152" o:spid="_x0000_s1058" type="#_x0000_t202" style="position:absolute;margin-left:189pt;margin-top:23.95pt;width:6.4pt;height:12.2pt;z-index:-26085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" filled="f" stroked="f">
                <v:textbox inset="0,0,0,0">
                  <w:txbxContent>
                    <w:p w14:paraId="4DA5B615" w14:textId="77777777" w:rsidR="00B7268B" w:rsidRDefault="00B7268B">
                      <w:pPr>
                        <w:pStyle w:val="BodyText"/>
                        <w:rPr>
                          <w:rFonts w:ascii="Verdana"/>
                        </w:rPr>
                      </w:pPr>
                      <w:r>
                        <w:rPr>
                          <w:rFonts w:ascii="Verdana"/>
                          <w:color w:val="58595B"/>
                        </w:rPr>
                        <w:t>5</w:t>
                      </w:r>
                    </w:p>
                  </w:txbxContent>
                </v:textbox>
                <w10:wrap anchorx="page" anchory="page"/>
              </v:shape>
            </w:pict>
          </mc:Fallback>
        </mc:AlternateContent>
      </w:r>
      <w:r w:rsidRPr="004A7191">
        <w:rPr>
          <w:noProof/>
          <w:color w:val="FFFFFF" w:themeColor="background1"/>
        </w:rPr>
        <mc:AlternateContent>
          <mc:Choice Requires="wpg">
            <w:drawing>
              <wp:anchor distT="0" distB="0" distL="114300" distR="114300" simplePos="0" relativeHeight="242461696" behindDoc="1" locked="0" layoutInCell="1" allowOverlap="1" wp14:anchorId="5B4F65EA" wp14:editId="1005A4C4">
                <wp:simplePos x="0" y="0"/>
                <wp:positionH relativeFrom="page">
                  <wp:posOffset>-1270</wp:posOffset>
                </wp:positionH>
                <wp:positionV relativeFrom="page">
                  <wp:posOffset>4445</wp:posOffset>
                </wp:positionV>
                <wp:extent cx="5221605" cy="7729855"/>
                <wp:effectExtent l="0" t="0" r="0" b="0"/>
                <wp:wrapNone/>
                <wp:docPr id="1524" name="Group 2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29855"/>
                          <a:chOff x="-2" y="7"/>
                          <a:chExt cx="8223" cy="12173"/>
                        </a:xfrm>
                      </wpg:grpSpPr>
                      <pic:pic xmlns:pic="http://schemas.openxmlformats.org/drawingml/2006/picture">
                        <pic:nvPicPr>
                          <pic:cNvPr id="1525" name="Picture 21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6" name="Picture 21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7"/>
                            <a:ext cx="8220" cy="12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7" name="Line 2149"/>
                        <wps:cNvCnPr>
                          <a:cxnSpLocks noChangeShapeType="1"/>
                        </wps:cNvCnPr>
                        <wps:spPr bwMode="auto">
                          <a:xfrm>
                            <a:off x="0" y="1148"/>
                            <a:ext cx="0" cy="869"/>
                          </a:xfrm>
                          <a:prstGeom prst="line">
                            <a:avLst/>
                          </a:prstGeom>
                          <a:noFill/>
                          <a:ln w="3175">
                            <a:solidFill>
                              <a:srgbClr val="D9962D"/>
                            </a:solidFill>
                            <a:prstDash val="solid"/>
                            <a:round/>
                            <a:headEnd/>
                            <a:tailEnd/>
                          </a:ln>
                          <a:extLst>
                            <a:ext uri="{909E8E84-426E-40DD-AFC4-6F175D3DCCD1}">
                              <a14:hiddenFill xmlns:a14="http://schemas.microsoft.com/office/drawing/2010/main">
                                <a:noFill/>
                              </a14:hiddenFill>
                            </a:ext>
                          </a:extLst>
                        </wps:spPr>
                        <wps:bodyPr/>
                      </wps:wsp>
                      <wps:wsp>
                        <wps:cNvPr id="1528" name="Freeform 2148"/>
                        <wps:cNvSpPr>
                          <a:spLocks/>
                        </wps:cNvSpPr>
                        <wps:spPr bwMode="auto">
                          <a:xfrm>
                            <a:off x="3461" y="1847"/>
                            <a:ext cx="297" cy="297"/>
                          </a:xfrm>
                          <a:custGeom>
                            <a:avLst/>
                            <a:gdLst>
                              <a:gd name="T0" fmla="+- 0 3609 3461"/>
                              <a:gd name="T1" fmla="*/ T0 w 297"/>
                              <a:gd name="T2" fmla="+- 0 1847 1847"/>
                              <a:gd name="T3" fmla="*/ 1847 h 297"/>
                              <a:gd name="T4" fmla="+- 0 3552 3461"/>
                              <a:gd name="T5" fmla="*/ T4 w 297"/>
                              <a:gd name="T6" fmla="+- 0 1858 1847"/>
                              <a:gd name="T7" fmla="*/ 1858 h 297"/>
                              <a:gd name="T8" fmla="+- 0 3504 3461"/>
                              <a:gd name="T9" fmla="*/ T8 w 297"/>
                              <a:gd name="T10" fmla="+- 0 1890 1847"/>
                              <a:gd name="T11" fmla="*/ 1890 h 297"/>
                              <a:gd name="T12" fmla="+- 0 3472 3461"/>
                              <a:gd name="T13" fmla="*/ T12 w 297"/>
                              <a:gd name="T14" fmla="+- 0 1937 1847"/>
                              <a:gd name="T15" fmla="*/ 1937 h 297"/>
                              <a:gd name="T16" fmla="+- 0 3461 3461"/>
                              <a:gd name="T17" fmla="*/ T16 w 297"/>
                              <a:gd name="T18" fmla="+- 0 1995 1847"/>
                              <a:gd name="T19" fmla="*/ 1995 h 297"/>
                              <a:gd name="T20" fmla="+- 0 3472 3461"/>
                              <a:gd name="T21" fmla="*/ T20 w 297"/>
                              <a:gd name="T22" fmla="+- 0 2053 1847"/>
                              <a:gd name="T23" fmla="*/ 2053 h 297"/>
                              <a:gd name="T24" fmla="+- 0 3504 3461"/>
                              <a:gd name="T25" fmla="*/ T24 w 297"/>
                              <a:gd name="T26" fmla="+- 0 2101 1847"/>
                              <a:gd name="T27" fmla="*/ 2101 h 297"/>
                              <a:gd name="T28" fmla="+- 0 3552 3461"/>
                              <a:gd name="T29" fmla="*/ T28 w 297"/>
                              <a:gd name="T30" fmla="+- 0 2132 1847"/>
                              <a:gd name="T31" fmla="*/ 2132 h 297"/>
                              <a:gd name="T32" fmla="+- 0 3609 3461"/>
                              <a:gd name="T33" fmla="*/ T32 w 297"/>
                              <a:gd name="T34" fmla="+- 0 2144 1847"/>
                              <a:gd name="T35" fmla="*/ 2144 h 297"/>
                              <a:gd name="T36" fmla="+- 0 3667 3461"/>
                              <a:gd name="T37" fmla="*/ T36 w 297"/>
                              <a:gd name="T38" fmla="+- 0 2132 1847"/>
                              <a:gd name="T39" fmla="*/ 2132 h 297"/>
                              <a:gd name="T40" fmla="+- 0 3715 3461"/>
                              <a:gd name="T41" fmla="*/ T40 w 297"/>
                              <a:gd name="T42" fmla="+- 0 2101 1847"/>
                              <a:gd name="T43" fmla="*/ 2101 h 297"/>
                              <a:gd name="T44" fmla="+- 0 3747 3461"/>
                              <a:gd name="T45" fmla="*/ T44 w 297"/>
                              <a:gd name="T46" fmla="+- 0 2053 1847"/>
                              <a:gd name="T47" fmla="*/ 2053 h 297"/>
                              <a:gd name="T48" fmla="+- 0 3758 3461"/>
                              <a:gd name="T49" fmla="*/ T48 w 297"/>
                              <a:gd name="T50" fmla="+- 0 1995 1847"/>
                              <a:gd name="T51" fmla="*/ 1995 h 297"/>
                              <a:gd name="T52" fmla="+- 0 3747 3461"/>
                              <a:gd name="T53" fmla="*/ T52 w 297"/>
                              <a:gd name="T54" fmla="+- 0 1937 1847"/>
                              <a:gd name="T55" fmla="*/ 1937 h 297"/>
                              <a:gd name="T56" fmla="+- 0 3715 3461"/>
                              <a:gd name="T57" fmla="*/ T56 w 297"/>
                              <a:gd name="T58" fmla="+- 0 1890 1847"/>
                              <a:gd name="T59" fmla="*/ 1890 h 297"/>
                              <a:gd name="T60" fmla="+- 0 3667 3461"/>
                              <a:gd name="T61" fmla="*/ T60 w 297"/>
                              <a:gd name="T62" fmla="+- 0 1858 1847"/>
                              <a:gd name="T63" fmla="*/ 1858 h 297"/>
                              <a:gd name="T64" fmla="+- 0 3609 3461"/>
                              <a:gd name="T65" fmla="*/ T64 w 297"/>
                              <a:gd name="T66" fmla="+- 0 1847 1847"/>
                              <a:gd name="T67" fmla="*/ 184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0"/>
                                </a:lnTo>
                                <a:lnTo>
                                  <a:pt x="0" y="148"/>
                                </a:lnTo>
                                <a:lnTo>
                                  <a:pt x="11" y="206"/>
                                </a:lnTo>
                                <a:lnTo>
                                  <a:pt x="43" y="254"/>
                                </a:lnTo>
                                <a:lnTo>
                                  <a:pt x="91" y="285"/>
                                </a:lnTo>
                                <a:lnTo>
                                  <a:pt x="148" y="297"/>
                                </a:lnTo>
                                <a:lnTo>
                                  <a:pt x="206" y="285"/>
                                </a:lnTo>
                                <a:lnTo>
                                  <a:pt x="254" y="254"/>
                                </a:lnTo>
                                <a:lnTo>
                                  <a:pt x="286" y="206"/>
                                </a:lnTo>
                                <a:lnTo>
                                  <a:pt x="297" y="148"/>
                                </a:lnTo>
                                <a:lnTo>
                                  <a:pt x="286" y="90"/>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2147"/>
                        <wps:cNvSpPr>
                          <a:spLocks/>
                        </wps:cNvSpPr>
                        <wps:spPr bwMode="auto">
                          <a:xfrm>
                            <a:off x="3461" y="1847"/>
                            <a:ext cx="297" cy="297"/>
                          </a:xfrm>
                          <a:custGeom>
                            <a:avLst/>
                            <a:gdLst>
                              <a:gd name="T0" fmla="+- 0 3609 3461"/>
                              <a:gd name="T1" fmla="*/ T0 w 297"/>
                              <a:gd name="T2" fmla="+- 0 2144 1847"/>
                              <a:gd name="T3" fmla="*/ 2144 h 297"/>
                              <a:gd name="T4" fmla="+- 0 3667 3461"/>
                              <a:gd name="T5" fmla="*/ T4 w 297"/>
                              <a:gd name="T6" fmla="+- 0 2132 1847"/>
                              <a:gd name="T7" fmla="*/ 2132 h 297"/>
                              <a:gd name="T8" fmla="+- 0 3715 3461"/>
                              <a:gd name="T9" fmla="*/ T8 w 297"/>
                              <a:gd name="T10" fmla="+- 0 2101 1847"/>
                              <a:gd name="T11" fmla="*/ 2101 h 297"/>
                              <a:gd name="T12" fmla="+- 0 3747 3461"/>
                              <a:gd name="T13" fmla="*/ T12 w 297"/>
                              <a:gd name="T14" fmla="+- 0 2053 1847"/>
                              <a:gd name="T15" fmla="*/ 2053 h 297"/>
                              <a:gd name="T16" fmla="+- 0 3758 3461"/>
                              <a:gd name="T17" fmla="*/ T16 w 297"/>
                              <a:gd name="T18" fmla="+- 0 1995 1847"/>
                              <a:gd name="T19" fmla="*/ 1995 h 297"/>
                              <a:gd name="T20" fmla="+- 0 3747 3461"/>
                              <a:gd name="T21" fmla="*/ T20 w 297"/>
                              <a:gd name="T22" fmla="+- 0 1937 1847"/>
                              <a:gd name="T23" fmla="*/ 1937 h 297"/>
                              <a:gd name="T24" fmla="+- 0 3715 3461"/>
                              <a:gd name="T25" fmla="*/ T24 w 297"/>
                              <a:gd name="T26" fmla="+- 0 1890 1847"/>
                              <a:gd name="T27" fmla="*/ 1890 h 297"/>
                              <a:gd name="T28" fmla="+- 0 3667 3461"/>
                              <a:gd name="T29" fmla="*/ T28 w 297"/>
                              <a:gd name="T30" fmla="+- 0 1858 1847"/>
                              <a:gd name="T31" fmla="*/ 1858 h 297"/>
                              <a:gd name="T32" fmla="+- 0 3609 3461"/>
                              <a:gd name="T33" fmla="*/ T32 w 297"/>
                              <a:gd name="T34" fmla="+- 0 1847 1847"/>
                              <a:gd name="T35" fmla="*/ 1847 h 297"/>
                              <a:gd name="T36" fmla="+- 0 3552 3461"/>
                              <a:gd name="T37" fmla="*/ T36 w 297"/>
                              <a:gd name="T38" fmla="+- 0 1858 1847"/>
                              <a:gd name="T39" fmla="*/ 1858 h 297"/>
                              <a:gd name="T40" fmla="+- 0 3504 3461"/>
                              <a:gd name="T41" fmla="*/ T40 w 297"/>
                              <a:gd name="T42" fmla="+- 0 1890 1847"/>
                              <a:gd name="T43" fmla="*/ 1890 h 297"/>
                              <a:gd name="T44" fmla="+- 0 3472 3461"/>
                              <a:gd name="T45" fmla="*/ T44 w 297"/>
                              <a:gd name="T46" fmla="+- 0 1937 1847"/>
                              <a:gd name="T47" fmla="*/ 1937 h 297"/>
                              <a:gd name="T48" fmla="+- 0 3461 3461"/>
                              <a:gd name="T49" fmla="*/ T48 w 297"/>
                              <a:gd name="T50" fmla="+- 0 1995 1847"/>
                              <a:gd name="T51" fmla="*/ 1995 h 297"/>
                              <a:gd name="T52" fmla="+- 0 3472 3461"/>
                              <a:gd name="T53" fmla="*/ T52 w 297"/>
                              <a:gd name="T54" fmla="+- 0 2053 1847"/>
                              <a:gd name="T55" fmla="*/ 2053 h 297"/>
                              <a:gd name="T56" fmla="+- 0 3504 3461"/>
                              <a:gd name="T57" fmla="*/ T56 w 297"/>
                              <a:gd name="T58" fmla="+- 0 2101 1847"/>
                              <a:gd name="T59" fmla="*/ 2101 h 297"/>
                              <a:gd name="T60" fmla="+- 0 3552 3461"/>
                              <a:gd name="T61" fmla="*/ T60 w 297"/>
                              <a:gd name="T62" fmla="+- 0 2132 1847"/>
                              <a:gd name="T63" fmla="*/ 2132 h 297"/>
                              <a:gd name="T64" fmla="+- 0 3609 3461"/>
                              <a:gd name="T65" fmla="*/ T64 w 297"/>
                              <a:gd name="T66" fmla="+- 0 2144 1847"/>
                              <a:gd name="T67" fmla="*/ 214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5"/>
                                </a:lnTo>
                                <a:lnTo>
                                  <a:pt x="254" y="254"/>
                                </a:lnTo>
                                <a:lnTo>
                                  <a:pt x="286" y="206"/>
                                </a:lnTo>
                                <a:lnTo>
                                  <a:pt x="297" y="148"/>
                                </a:lnTo>
                                <a:lnTo>
                                  <a:pt x="286" y="90"/>
                                </a:lnTo>
                                <a:lnTo>
                                  <a:pt x="254" y="43"/>
                                </a:lnTo>
                                <a:lnTo>
                                  <a:pt x="206" y="11"/>
                                </a:lnTo>
                                <a:lnTo>
                                  <a:pt x="148" y="0"/>
                                </a:lnTo>
                                <a:lnTo>
                                  <a:pt x="91" y="11"/>
                                </a:lnTo>
                                <a:lnTo>
                                  <a:pt x="43" y="43"/>
                                </a:lnTo>
                                <a:lnTo>
                                  <a:pt x="11" y="90"/>
                                </a:lnTo>
                                <a:lnTo>
                                  <a:pt x="0" y="148"/>
                                </a:lnTo>
                                <a:lnTo>
                                  <a:pt x="11" y="206"/>
                                </a:lnTo>
                                <a:lnTo>
                                  <a:pt x="43" y="254"/>
                                </a:lnTo>
                                <a:lnTo>
                                  <a:pt x="91" y="285"/>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 name="Freeform 2146"/>
                        <wps:cNvSpPr>
                          <a:spLocks/>
                        </wps:cNvSpPr>
                        <wps:spPr bwMode="auto">
                          <a:xfrm>
                            <a:off x="4478" y="1853"/>
                            <a:ext cx="298" cy="298"/>
                          </a:xfrm>
                          <a:custGeom>
                            <a:avLst/>
                            <a:gdLst>
                              <a:gd name="T0" fmla="+- 0 4627 4478"/>
                              <a:gd name="T1" fmla="*/ T0 w 298"/>
                              <a:gd name="T2" fmla="+- 0 1853 1853"/>
                              <a:gd name="T3" fmla="*/ 1853 h 298"/>
                              <a:gd name="T4" fmla="+- 0 4569 4478"/>
                              <a:gd name="T5" fmla="*/ T4 w 298"/>
                              <a:gd name="T6" fmla="+- 0 1865 1853"/>
                              <a:gd name="T7" fmla="*/ 1865 h 298"/>
                              <a:gd name="T8" fmla="+- 0 4522 4478"/>
                              <a:gd name="T9" fmla="*/ T8 w 298"/>
                              <a:gd name="T10" fmla="+- 0 1897 1853"/>
                              <a:gd name="T11" fmla="*/ 1897 h 298"/>
                              <a:gd name="T12" fmla="+- 0 4490 4478"/>
                              <a:gd name="T13" fmla="*/ T12 w 298"/>
                              <a:gd name="T14" fmla="+- 0 1944 1853"/>
                              <a:gd name="T15" fmla="*/ 1944 h 298"/>
                              <a:gd name="T16" fmla="+- 0 4478 4478"/>
                              <a:gd name="T17" fmla="*/ T16 w 298"/>
                              <a:gd name="T18" fmla="+- 0 2002 1853"/>
                              <a:gd name="T19" fmla="*/ 2002 h 298"/>
                              <a:gd name="T20" fmla="+- 0 4490 4478"/>
                              <a:gd name="T21" fmla="*/ T20 w 298"/>
                              <a:gd name="T22" fmla="+- 0 2060 1853"/>
                              <a:gd name="T23" fmla="*/ 2060 h 298"/>
                              <a:gd name="T24" fmla="+- 0 4522 4478"/>
                              <a:gd name="T25" fmla="*/ T24 w 298"/>
                              <a:gd name="T26" fmla="+- 0 2107 1853"/>
                              <a:gd name="T27" fmla="*/ 2107 h 298"/>
                              <a:gd name="T28" fmla="+- 0 4569 4478"/>
                              <a:gd name="T29" fmla="*/ T28 w 298"/>
                              <a:gd name="T30" fmla="+- 0 2139 1853"/>
                              <a:gd name="T31" fmla="*/ 2139 h 298"/>
                              <a:gd name="T32" fmla="+- 0 4627 4478"/>
                              <a:gd name="T33" fmla="*/ T32 w 298"/>
                              <a:gd name="T34" fmla="+- 0 2151 1853"/>
                              <a:gd name="T35" fmla="*/ 2151 h 298"/>
                              <a:gd name="T36" fmla="+- 0 4685 4478"/>
                              <a:gd name="T37" fmla="*/ T36 w 298"/>
                              <a:gd name="T38" fmla="+- 0 2139 1853"/>
                              <a:gd name="T39" fmla="*/ 2139 h 298"/>
                              <a:gd name="T40" fmla="+- 0 4732 4478"/>
                              <a:gd name="T41" fmla="*/ T40 w 298"/>
                              <a:gd name="T42" fmla="+- 0 2107 1853"/>
                              <a:gd name="T43" fmla="*/ 2107 h 298"/>
                              <a:gd name="T44" fmla="+- 0 4764 4478"/>
                              <a:gd name="T45" fmla="*/ T44 w 298"/>
                              <a:gd name="T46" fmla="+- 0 2060 1853"/>
                              <a:gd name="T47" fmla="*/ 2060 h 298"/>
                              <a:gd name="T48" fmla="+- 0 4776 4478"/>
                              <a:gd name="T49" fmla="*/ T48 w 298"/>
                              <a:gd name="T50" fmla="+- 0 2002 1853"/>
                              <a:gd name="T51" fmla="*/ 2002 h 298"/>
                              <a:gd name="T52" fmla="+- 0 4764 4478"/>
                              <a:gd name="T53" fmla="*/ T52 w 298"/>
                              <a:gd name="T54" fmla="+- 0 1944 1853"/>
                              <a:gd name="T55" fmla="*/ 1944 h 298"/>
                              <a:gd name="T56" fmla="+- 0 4732 4478"/>
                              <a:gd name="T57" fmla="*/ T56 w 298"/>
                              <a:gd name="T58" fmla="+- 0 1897 1853"/>
                              <a:gd name="T59" fmla="*/ 1897 h 298"/>
                              <a:gd name="T60" fmla="+- 0 4685 4478"/>
                              <a:gd name="T61" fmla="*/ T60 w 298"/>
                              <a:gd name="T62" fmla="+- 0 1865 1853"/>
                              <a:gd name="T63" fmla="*/ 1865 h 298"/>
                              <a:gd name="T64" fmla="+- 0 4627 4478"/>
                              <a:gd name="T65" fmla="*/ T64 w 298"/>
                              <a:gd name="T66" fmla="+- 0 1853 1853"/>
                              <a:gd name="T67" fmla="*/ 185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2145"/>
                        <wps:cNvSpPr>
                          <a:spLocks/>
                        </wps:cNvSpPr>
                        <wps:spPr bwMode="auto">
                          <a:xfrm>
                            <a:off x="4478" y="1853"/>
                            <a:ext cx="298" cy="298"/>
                          </a:xfrm>
                          <a:custGeom>
                            <a:avLst/>
                            <a:gdLst>
                              <a:gd name="T0" fmla="+- 0 4627 4478"/>
                              <a:gd name="T1" fmla="*/ T0 w 298"/>
                              <a:gd name="T2" fmla="+- 0 2151 1853"/>
                              <a:gd name="T3" fmla="*/ 2151 h 298"/>
                              <a:gd name="T4" fmla="+- 0 4685 4478"/>
                              <a:gd name="T5" fmla="*/ T4 w 298"/>
                              <a:gd name="T6" fmla="+- 0 2139 1853"/>
                              <a:gd name="T7" fmla="*/ 2139 h 298"/>
                              <a:gd name="T8" fmla="+- 0 4732 4478"/>
                              <a:gd name="T9" fmla="*/ T8 w 298"/>
                              <a:gd name="T10" fmla="+- 0 2107 1853"/>
                              <a:gd name="T11" fmla="*/ 2107 h 298"/>
                              <a:gd name="T12" fmla="+- 0 4764 4478"/>
                              <a:gd name="T13" fmla="*/ T12 w 298"/>
                              <a:gd name="T14" fmla="+- 0 2060 1853"/>
                              <a:gd name="T15" fmla="*/ 2060 h 298"/>
                              <a:gd name="T16" fmla="+- 0 4776 4478"/>
                              <a:gd name="T17" fmla="*/ T16 w 298"/>
                              <a:gd name="T18" fmla="+- 0 2002 1853"/>
                              <a:gd name="T19" fmla="*/ 2002 h 298"/>
                              <a:gd name="T20" fmla="+- 0 4764 4478"/>
                              <a:gd name="T21" fmla="*/ T20 w 298"/>
                              <a:gd name="T22" fmla="+- 0 1944 1853"/>
                              <a:gd name="T23" fmla="*/ 1944 h 298"/>
                              <a:gd name="T24" fmla="+- 0 4732 4478"/>
                              <a:gd name="T25" fmla="*/ T24 w 298"/>
                              <a:gd name="T26" fmla="+- 0 1897 1853"/>
                              <a:gd name="T27" fmla="*/ 1897 h 298"/>
                              <a:gd name="T28" fmla="+- 0 4685 4478"/>
                              <a:gd name="T29" fmla="*/ T28 w 298"/>
                              <a:gd name="T30" fmla="+- 0 1865 1853"/>
                              <a:gd name="T31" fmla="*/ 1865 h 298"/>
                              <a:gd name="T32" fmla="+- 0 4627 4478"/>
                              <a:gd name="T33" fmla="*/ T32 w 298"/>
                              <a:gd name="T34" fmla="+- 0 1853 1853"/>
                              <a:gd name="T35" fmla="*/ 1853 h 298"/>
                              <a:gd name="T36" fmla="+- 0 4569 4478"/>
                              <a:gd name="T37" fmla="*/ T36 w 298"/>
                              <a:gd name="T38" fmla="+- 0 1865 1853"/>
                              <a:gd name="T39" fmla="*/ 1865 h 298"/>
                              <a:gd name="T40" fmla="+- 0 4522 4478"/>
                              <a:gd name="T41" fmla="*/ T40 w 298"/>
                              <a:gd name="T42" fmla="+- 0 1897 1853"/>
                              <a:gd name="T43" fmla="*/ 1897 h 298"/>
                              <a:gd name="T44" fmla="+- 0 4490 4478"/>
                              <a:gd name="T45" fmla="*/ T44 w 298"/>
                              <a:gd name="T46" fmla="+- 0 1944 1853"/>
                              <a:gd name="T47" fmla="*/ 1944 h 298"/>
                              <a:gd name="T48" fmla="+- 0 4478 4478"/>
                              <a:gd name="T49" fmla="*/ T48 w 298"/>
                              <a:gd name="T50" fmla="+- 0 2002 1853"/>
                              <a:gd name="T51" fmla="*/ 2002 h 298"/>
                              <a:gd name="T52" fmla="+- 0 4490 4478"/>
                              <a:gd name="T53" fmla="*/ T52 w 298"/>
                              <a:gd name="T54" fmla="+- 0 2060 1853"/>
                              <a:gd name="T55" fmla="*/ 2060 h 298"/>
                              <a:gd name="T56" fmla="+- 0 4522 4478"/>
                              <a:gd name="T57" fmla="*/ T56 w 298"/>
                              <a:gd name="T58" fmla="+- 0 2107 1853"/>
                              <a:gd name="T59" fmla="*/ 2107 h 298"/>
                              <a:gd name="T60" fmla="+- 0 4569 4478"/>
                              <a:gd name="T61" fmla="*/ T60 w 298"/>
                              <a:gd name="T62" fmla="+- 0 2139 1853"/>
                              <a:gd name="T63" fmla="*/ 2139 h 298"/>
                              <a:gd name="T64" fmla="+- 0 4627 4478"/>
                              <a:gd name="T65" fmla="*/ T64 w 298"/>
                              <a:gd name="T66" fmla="+- 0 2151 1853"/>
                              <a:gd name="T67" fmla="*/ 21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2" name="Picture 21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000" y="1863"/>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3" name="Picture 21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964" y="1844"/>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4" name="Freeform 2142"/>
                        <wps:cNvSpPr>
                          <a:spLocks/>
                        </wps:cNvSpPr>
                        <wps:spPr bwMode="auto">
                          <a:xfrm>
                            <a:off x="5495" y="1864"/>
                            <a:ext cx="298" cy="297"/>
                          </a:xfrm>
                          <a:custGeom>
                            <a:avLst/>
                            <a:gdLst>
                              <a:gd name="T0" fmla="+- 0 5644 5495"/>
                              <a:gd name="T1" fmla="*/ T0 w 298"/>
                              <a:gd name="T2" fmla="+- 0 1864 1864"/>
                              <a:gd name="T3" fmla="*/ 1864 h 297"/>
                              <a:gd name="T4" fmla="+- 0 5586 5495"/>
                              <a:gd name="T5" fmla="*/ T4 w 298"/>
                              <a:gd name="T6" fmla="+- 0 1875 1864"/>
                              <a:gd name="T7" fmla="*/ 1875 h 297"/>
                              <a:gd name="T8" fmla="+- 0 5539 5495"/>
                              <a:gd name="T9" fmla="*/ T8 w 298"/>
                              <a:gd name="T10" fmla="+- 0 1907 1864"/>
                              <a:gd name="T11" fmla="*/ 1907 h 297"/>
                              <a:gd name="T12" fmla="+- 0 5507 5495"/>
                              <a:gd name="T13" fmla="*/ T12 w 298"/>
                              <a:gd name="T14" fmla="+- 0 1954 1864"/>
                              <a:gd name="T15" fmla="*/ 1954 h 297"/>
                              <a:gd name="T16" fmla="+- 0 5495 5495"/>
                              <a:gd name="T17" fmla="*/ T16 w 298"/>
                              <a:gd name="T18" fmla="+- 0 2012 1864"/>
                              <a:gd name="T19" fmla="*/ 2012 h 297"/>
                              <a:gd name="T20" fmla="+- 0 5507 5495"/>
                              <a:gd name="T21" fmla="*/ T20 w 298"/>
                              <a:gd name="T22" fmla="+- 0 2070 1864"/>
                              <a:gd name="T23" fmla="*/ 2070 h 297"/>
                              <a:gd name="T24" fmla="+- 0 5539 5495"/>
                              <a:gd name="T25" fmla="*/ T24 w 298"/>
                              <a:gd name="T26" fmla="+- 0 2118 1864"/>
                              <a:gd name="T27" fmla="*/ 2118 h 297"/>
                              <a:gd name="T28" fmla="+- 0 5586 5495"/>
                              <a:gd name="T29" fmla="*/ T28 w 298"/>
                              <a:gd name="T30" fmla="+- 0 2149 1864"/>
                              <a:gd name="T31" fmla="*/ 2149 h 297"/>
                              <a:gd name="T32" fmla="+- 0 5644 5495"/>
                              <a:gd name="T33" fmla="*/ T32 w 298"/>
                              <a:gd name="T34" fmla="+- 0 2161 1864"/>
                              <a:gd name="T35" fmla="*/ 2161 h 297"/>
                              <a:gd name="T36" fmla="+- 0 5702 5495"/>
                              <a:gd name="T37" fmla="*/ T36 w 298"/>
                              <a:gd name="T38" fmla="+- 0 2149 1864"/>
                              <a:gd name="T39" fmla="*/ 2149 h 297"/>
                              <a:gd name="T40" fmla="+- 0 5749 5495"/>
                              <a:gd name="T41" fmla="*/ T40 w 298"/>
                              <a:gd name="T42" fmla="+- 0 2118 1864"/>
                              <a:gd name="T43" fmla="*/ 2118 h 297"/>
                              <a:gd name="T44" fmla="+- 0 5781 5495"/>
                              <a:gd name="T45" fmla="*/ T44 w 298"/>
                              <a:gd name="T46" fmla="+- 0 2070 1864"/>
                              <a:gd name="T47" fmla="*/ 2070 h 297"/>
                              <a:gd name="T48" fmla="+- 0 5793 5495"/>
                              <a:gd name="T49" fmla="*/ T48 w 298"/>
                              <a:gd name="T50" fmla="+- 0 2012 1864"/>
                              <a:gd name="T51" fmla="*/ 2012 h 297"/>
                              <a:gd name="T52" fmla="+- 0 5781 5495"/>
                              <a:gd name="T53" fmla="*/ T52 w 298"/>
                              <a:gd name="T54" fmla="+- 0 1954 1864"/>
                              <a:gd name="T55" fmla="*/ 1954 h 297"/>
                              <a:gd name="T56" fmla="+- 0 5749 5495"/>
                              <a:gd name="T57" fmla="*/ T56 w 298"/>
                              <a:gd name="T58" fmla="+- 0 1907 1864"/>
                              <a:gd name="T59" fmla="*/ 1907 h 297"/>
                              <a:gd name="T60" fmla="+- 0 5702 5495"/>
                              <a:gd name="T61" fmla="*/ T60 w 298"/>
                              <a:gd name="T62" fmla="+- 0 1875 1864"/>
                              <a:gd name="T63" fmla="*/ 1875 h 297"/>
                              <a:gd name="T64" fmla="+- 0 5644 5495"/>
                              <a:gd name="T65" fmla="*/ T64 w 298"/>
                              <a:gd name="T66" fmla="+- 0 1864 1864"/>
                              <a:gd name="T67" fmla="*/ 186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2141"/>
                        <wps:cNvSpPr>
                          <a:spLocks/>
                        </wps:cNvSpPr>
                        <wps:spPr bwMode="auto">
                          <a:xfrm>
                            <a:off x="5495" y="1864"/>
                            <a:ext cx="298" cy="297"/>
                          </a:xfrm>
                          <a:custGeom>
                            <a:avLst/>
                            <a:gdLst>
                              <a:gd name="T0" fmla="+- 0 5644 5495"/>
                              <a:gd name="T1" fmla="*/ T0 w 298"/>
                              <a:gd name="T2" fmla="+- 0 2161 1864"/>
                              <a:gd name="T3" fmla="*/ 2161 h 297"/>
                              <a:gd name="T4" fmla="+- 0 5702 5495"/>
                              <a:gd name="T5" fmla="*/ T4 w 298"/>
                              <a:gd name="T6" fmla="+- 0 2149 1864"/>
                              <a:gd name="T7" fmla="*/ 2149 h 297"/>
                              <a:gd name="T8" fmla="+- 0 5749 5495"/>
                              <a:gd name="T9" fmla="*/ T8 w 298"/>
                              <a:gd name="T10" fmla="+- 0 2118 1864"/>
                              <a:gd name="T11" fmla="*/ 2118 h 297"/>
                              <a:gd name="T12" fmla="+- 0 5781 5495"/>
                              <a:gd name="T13" fmla="*/ T12 w 298"/>
                              <a:gd name="T14" fmla="+- 0 2070 1864"/>
                              <a:gd name="T15" fmla="*/ 2070 h 297"/>
                              <a:gd name="T16" fmla="+- 0 5793 5495"/>
                              <a:gd name="T17" fmla="*/ T16 w 298"/>
                              <a:gd name="T18" fmla="+- 0 2012 1864"/>
                              <a:gd name="T19" fmla="*/ 2012 h 297"/>
                              <a:gd name="T20" fmla="+- 0 5781 5495"/>
                              <a:gd name="T21" fmla="*/ T20 w 298"/>
                              <a:gd name="T22" fmla="+- 0 1954 1864"/>
                              <a:gd name="T23" fmla="*/ 1954 h 297"/>
                              <a:gd name="T24" fmla="+- 0 5749 5495"/>
                              <a:gd name="T25" fmla="*/ T24 w 298"/>
                              <a:gd name="T26" fmla="+- 0 1907 1864"/>
                              <a:gd name="T27" fmla="*/ 1907 h 297"/>
                              <a:gd name="T28" fmla="+- 0 5702 5495"/>
                              <a:gd name="T29" fmla="*/ T28 w 298"/>
                              <a:gd name="T30" fmla="+- 0 1875 1864"/>
                              <a:gd name="T31" fmla="*/ 1875 h 297"/>
                              <a:gd name="T32" fmla="+- 0 5644 5495"/>
                              <a:gd name="T33" fmla="*/ T32 w 298"/>
                              <a:gd name="T34" fmla="+- 0 1864 1864"/>
                              <a:gd name="T35" fmla="*/ 1864 h 297"/>
                              <a:gd name="T36" fmla="+- 0 5586 5495"/>
                              <a:gd name="T37" fmla="*/ T36 w 298"/>
                              <a:gd name="T38" fmla="+- 0 1875 1864"/>
                              <a:gd name="T39" fmla="*/ 1875 h 297"/>
                              <a:gd name="T40" fmla="+- 0 5539 5495"/>
                              <a:gd name="T41" fmla="*/ T40 w 298"/>
                              <a:gd name="T42" fmla="+- 0 1907 1864"/>
                              <a:gd name="T43" fmla="*/ 1907 h 297"/>
                              <a:gd name="T44" fmla="+- 0 5507 5495"/>
                              <a:gd name="T45" fmla="*/ T44 w 298"/>
                              <a:gd name="T46" fmla="+- 0 1954 1864"/>
                              <a:gd name="T47" fmla="*/ 1954 h 297"/>
                              <a:gd name="T48" fmla="+- 0 5495 5495"/>
                              <a:gd name="T49" fmla="*/ T48 w 298"/>
                              <a:gd name="T50" fmla="+- 0 2012 1864"/>
                              <a:gd name="T51" fmla="*/ 2012 h 297"/>
                              <a:gd name="T52" fmla="+- 0 5507 5495"/>
                              <a:gd name="T53" fmla="*/ T52 w 298"/>
                              <a:gd name="T54" fmla="+- 0 2070 1864"/>
                              <a:gd name="T55" fmla="*/ 2070 h 297"/>
                              <a:gd name="T56" fmla="+- 0 5539 5495"/>
                              <a:gd name="T57" fmla="*/ T56 w 298"/>
                              <a:gd name="T58" fmla="+- 0 2118 1864"/>
                              <a:gd name="T59" fmla="*/ 2118 h 297"/>
                              <a:gd name="T60" fmla="+- 0 5586 5495"/>
                              <a:gd name="T61" fmla="*/ T60 w 298"/>
                              <a:gd name="T62" fmla="+- 0 2149 1864"/>
                              <a:gd name="T63" fmla="*/ 2149 h 297"/>
                              <a:gd name="T64" fmla="+- 0 5644 5495"/>
                              <a:gd name="T65" fmla="*/ T64 w 298"/>
                              <a:gd name="T66" fmla="+- 0 2161 1864"/>
                              <a:gd name="T67" fmla="*/ 216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6" name="Picture 21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981" y="1860"/>
                            <a:ext cx="299"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7" name="Freeform 2139"/>
                        <wps:cNvSpPr>
                          <a:spLocks/>
                        </wps:cNvSpPr>
                        <wps:spPr bwMode="auto">
                          <a:xfrm>
                            <a:off x="6511" y="1870"/>
                            <a:ext cx="297" cy="298"/>
                          </a:xfrm>
                          <a:custGeom>
                            <a:avLst/>
                            <a:gdLst>
                              <a:gd name="T0" fmla="+- 0 6660 6511"/>
                              <a:gd name="T1" fmla="*/ T0 w 297"/>
                              <a:gd name="T2" fmla="+- 0 1870 1870"/>
                              <a:gd name="T3" fmla="*/ 1870 h 298"/>
                              <a:gd name="T4" fmla="+- 0 6602 6511"/>
                              <a:gd name="T5" fmla="*/ T4 w 297"/>
                              <a:gd name="T6" fmla="+- 0 1882 1870"/>
                              <a:gd name="T7" fmla="*/ 1882 h 298"/>
                              <a:gd name="T8" fmla="+- 0 6554 6511"/>
                              <a:gd name="T9" fmla="*/ T8 w 297"/>
                              <a:gd name="T10" fmla="+- 0 1914 1870"/>
                              <a:gd name="T11" fmla="*/ 1914 h 298"/>
                              <a:gd name="T12" fmla="+- 0 6522 6511"/>
                              <a:gd name="T13" fmla="*/ T12 w 297"/>
                              <a:gd name="T14" fmla="+- 0 1961 1870"/>
                              <a:gd name="T15" fmla="*/ 1961 h 298"/>
                              <a:gd name="T16" fmla="+- 0 6511 6511"/>
                              <a:gd name="T17" fmla="*/ T16 w 297"/>
                              <a:gd name="T18" fmla="+- 0 2019 1870"/>
                              <a:gd name="T19" fmla="*/ 2019 h 298"/>
                              <a:gd name="T20" fmla="+- 0 6522 6511"/>
                              <a:gd name="T21" fmla="*/ T20 w 297"/>
                              <a:gd name="T22" fmla="+- 0 2077 1870"/>
                              <a:gd name="T23" fmla="*/ 2077 h 298"/>
                              <a:gd name="T24" fmla="+- 0 6554 6511"/>
                              <a:gd name="T25" fmla="*/ T24 w 297"/>
                              <a:gd name="T26" fmla="+- 0 2124 1870"/>
                              <a:gd name="T27" fmla="*/ 2124 h 298"/>
                              <a:gd name="T28" fmla="+- 0 6602 6511"/>
                              <a:gd name="T29" fmla="*/ T28 w 297"/>
                              <a:gd name="T30" fmla="+- 0 2156 1870"/>
                              <a:gd name="T31" fmla="*/ 2156 h 298"/>
                              <a:gd name="T32" fmla="+- 0 6660 6511"/>
                              <a:gd name="T33" fmla="*/ T32 w 297"/>
                              <a:gd name="T34" fmla="+- 0 2168 1870"/>
                              <a:gd name="T35" fmla="*/ 2168 h 298"/>
                              <a:gd name="T36" fmla="+- 0 6717 6511"/>
                              <a:gd name="T37" fmla="*/ T36 w 297"/>
                              <a:gd name="T38" fmla="+- 0 2156 1870"/>
                              <a:gd name="T39" fmla="*/ 2156 h 298"/>
                              <a:gd name="T40" fmla="+- 0 6765 6511"/>
                              <a:gd name="T41" fmla="*/ T40 w 297"/>
                              <a:gd name="T42" fmla="+- 0 2124 1870"/>
                              <a:gd name="T43" fmla="*/ 2124 h 298"/>
                              <a:gd name="T44" fmla="+- 0 6797 6511"/>
                              <a:gd name="T45" fmla="*/ T44 w 297"/>
                              <a:gd name="T46" fmla="+- 0 2077 1870"/>
                              <a:gd name="T47" fmla="*/ 2077 h 298"/>
                              <a:gd name="T48" fmla="+- 0 6808 6511"/>
                              <a:gd name="T49" fmla="*/ T48 w 297"/>
                              <a:gd name="T50" fmla="+- 0 2019 1870"/>
                              <a:gd name="T51" fmla="*/ 2019 h 298"/>
                              <a:gd name="T52" fmla="+- 0 6797 6511"/>
                              <a:gd name="T53" fmla="*/ T52 w 297"/>
                              <a:gd name="T54" fmla="+- 0 1961 1870"/>
                              <a:gd name="T55" fmla="*/ 1961 h 298"/>
                              <a:gd name="T56" fmla="+- 0 6765 6511"/>
                              <a:gd name="T57" fmla="*/ T56 w 297"/>
                              <a:gd name="T58" fmla="+- 0 1914 1870"/>
                              <a:gd name="T59" fmla="*/ 1914 h 298"/>
                              <a:gd name="T60" fmla="+- 0 6717 6511"/>
                              <a:gd name="T61" fmla="*/ T60 w 297"/>
                              <a:gd name="T62" fmla="+- 0 1882 1870"/>
                              <a:gd name="T63" fmla="*/ 1882 h 298"/>
                              <a:gd name="T64" fmla="+- 0 6660 6511"/>
                              <a:gd name="T65" fmla="*/ T64 w 297"/>
                              <a:gd name="T66" fmla="+- 0 1870 1870"/>
                              <a:gd name="T67" fmla="*/ 187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2138"/>
                        <wps:cNvSpPr>
                          <a:spLocks/>
                        </wps:cNvSpPr>
                        <wps:spPr bwMode="auto">
                          <a:xfrm>
                            <a:off x="6511" y="1870"/>
                            <a:ext cx="297" cy="298"/>
                          </a:xfrm>
                          <a:custGeom>
                            <a:avLst/>
                            <a:gdLst>
                              <a:gd name="T0" fmla="+- 0 6660 6511"/>
                              <a:gd name="T1" fmla="*/ T0 w 297"/>
                              <a:gd name="T2" fmla="+- 0 2168 1870"/>
                              <a:gd name="T3" fmla="*/ 2168 h 298"/>
                              <a:gd name="T4" fmla="+- 0 6717 6511"/>
                              <a:gd name="T5" fmla="*/ T4 w 297"/>
                              <a:gd name="T6" fmla="+- 0 2156 1870"/>
                              <a:gd name="T7" fmla="*/ 2156 h 298"/>
                              <a:gd name="T8" fmla="+- 0 6765 6511"/>
                              <a:gd name="T9" fmla="*/ T8 w 297"/>
                              <a:gd name="T10" fmla="+- 0 2124 1870"/>
                              <a:gd name="T11" fmla="*/ 2124 h 298"/>
                              <a:gd name="T12" fmla="+- 0 6797 6511"/>
                              <a:gd name="T13" fmla="*/ T12 w 297"/>
                              <a:gd name="T14" fmla="+- 0 2077 1870"/>
                              <a:gd name="T15" fmla="*/ 2077 h 298"/>
                              <a:gd name="T16" fmla="+- 0 6808 6511"/>
                              <a:gd name="T17" fmla="*/ T16 w 297"/>
                              <a:gd name="T18" fmla="+- 0 2019 1870"/>
                              <a:gd name="T19" fmla="*/ 2019 h 298"/>
                              <a:gd name="T20" fmla="+- 0 6797 6511"/>
                              <a:gd name="T21" fmla="*/ T20 w 297"/>
                              <a:gd name="T22" fmla="+- 0 1961 1870"/>
                              <a:gd name="T23" fmla="*/ 1961 h 298"/>
                              <a:gd name="T24" fmla="+- 0 6765 6511"/>
                              <a:gd name="T25" fmla="*/ T24 w 297"/>
                              <a:gd name="T26" fmla="+- 0 1914 1870"/>
                              <a:gd name="T27" fmla="*/ 1914 h 298"/>
                              <a:gd name="T28" fmla="+- 0 6717 6511"/>
                              <a:gd name="T29" fmla="*/ T28 w 297"/>
                              <a:gd name="T30" fmla="+- 0 1882 1870"/>
                              <a:gd name="T31" fmla="*/ 1882 h 298"/>
                              <a:gd name="T32" fmla="+- 0 6660 6511"/>
                              <a:gd name="T33" fmla="*/ T32 w 297"/>
                              <a:gd name="T34" fmla="+- 0 1870 1870"/>
                              <a:gd name="T35" fmla="*/ 1870 h 298"/>
                              <a:gd name="T36" fmla="+- 0 6602 6511"/>
                              <a:gd name="T37" fmla="*/ T36 w 297"/>
                              <a:gd name="T38" fmla="+- 0 1882 1870"/>
                              <a:gd name="T39" fmla="*/ 1882 h 298"/>
                              <a:gd name="T40" fmla="+- 0 6554 6511"/>
                              <a:gd name="T41" fmla="*/ T40 w 297"/>
                              <a:gd name="T42" fmla="+- 0 1914 1870"/>
                              <a:gd name="T43" fmla="*/ 1914 h 298"/>
                              <a:gd name="T44" fmla="+- 0 6522 6511"/>
                              <a:gd name="T45" fmla="*/ T44 w 297"/>
                              <a:gd name="T46" fmla="+- 0 1961 1870"/>
                              <a:gd name="T47" fmla="*/ 1961 h 298"/>
                              <a:gd name="T48" fmla="+- 0 6511 6511"/>
                              <a:gd name="T49" fmla="*/ T48 w 297"/>
                              <a:gd name="T50" fmla="+- 0 2019 1870"/>
                              <a:gd name="T51" fmla="*/ 2019 h 298"/>
                              <a:gd name="T52" fmla="+- 0 6522 6511"/>
                              <a:gd name="T53" fmla="*/ T52 w 297"/>
                              <a:gd name="T54" fmla="+- 0 2077 1870"/>
                              <a:gd name="T55" fmla="*/ 2077 h 298"/>
                              <a:gd name="T56" fmla="+- 0 6554 6511"/>
                              <a:gd name="T57" fmla="*/ T56 w 297"/>
                              <a:gd name="T58" fmla="+- 0 2124 1870"/>
                              <a:gd name="T59" fmla="*/ 2124 h 298"/>
                              <a:gd name="T60" fmla="+- 0 6602 6511"/>
                              <a:gd name="T61" fmla="*/ T60 w 297"/>
                              <a:gd name="T62" fmla="+- 0 2156 1870"/>
                              <a:gd name="T63" fmla="*/ 2156 h 298"/>
                              <a:gd name="T64" fmla="+- 0 6660 6511"/>
                              <a:gd name="T65" fmla="*/ T64 w 297"/>
                              <a:gd name="T66" fmla="+- 0 2168 1870"/>
                              <a:gd name="T67" fmla="*/ 216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Line 2137"/>
                        <wps:cNvCnPr>
                          <a:cxnSpLocks noChangeShapeType="1"/>
                        </wps:cNvCnPr>
                        <wps:spPr bwMode="auto">
                          <a:xfrm>
                            <a:off x="3610" y="168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540" name="Line 2136"/>
                        <wps:cNvCnPr>
                          <a:cxnSpLocks noChangeShapeType="1"/>
                        </wps:cNvCnPr>
                        <wps:spPr bwMode="auto">
                          <a:xfrm>
                            <a:off x="6657" y="171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541" name="Line 2135"/>
                        <wps:cNvCnPr>
                          <a:cxnSpLocks noChangeShapeType="1"/>
                        </wps:cNvCnPr>
                        <wps:spPr bwMode="auto">
                          <a:xfrm>
                            <a:off x="4618" y="170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542" name="Line 2134"/>
                        <wps:cNvCnPr>
                          <a:cxnSpLocks noChangeShapeType="1"/>
                        </wps:cNvCnPr>
                        <wps:spPr bwMode="auto">
                          <a:xfrm>
                            <a:off x="5640" y="170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543" name="Line 2133"/>
                        <wps:cNvCnPr>
                          <a:cxnSpLocks noChangeShapeType="1"/>
                        </wps:cNvCnPr>
                        <wps:spPr bwMode="auto">
                          <a:xfrm>
                            <a:off x="4613" y="1706"/>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835A87" id="Group 2132" o:spid="_x0000_s1026" style="position:absolute;margin-left:-.1pt;margin-top:.35pt;width:411.15pt;height:608.65pt;z-index:-260854784;mso-position-horizontal-relative:page;mso-position-vertical-relative:page" coordorigin="-2,7" coordsize="8223,1217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">
                <v:shape id="Picture 2151"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">
                  <v:imagedata r:id="rId13" o:title=""/>
                </v:shape>
                <v:shape id="Picture 2150" o:spid="_x0000_s1028" type="#_x0000_t75" style="position:absolute;top:7;width:8220;height:1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">
                  <v:imagedata r:id="rId17" o:title=""/>
                </v:shape>
                <v:line id="Line 2149" o:spid="_x0000_s1029" style="position:absolute;visibility:visible;mso-wrap-style:square" from="0,1148" to="0,2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" strokecolor="#d9962d" strokeweight=".25pt"/>
                <v:shape id="Freeform 2148" o:spid="_x0000_s1030" style="position:absolute;left:3461;top:184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" path="m148,l91,11,43,43,11,90,,148r11,58l43,254r48,31l148,297r58,-12l254,254r32,-48l297,148,286,90,254,43,206,11,148,xe" stroked="f">
                  <v:path arrowok="t" o:connecttype="custom" o:connectlocs="148,1847;91,1858;43,1890;11,1937;0,1995;11,2053;43,2101;91,2132;148,2144;206,2132;254,2101;286,2053;297,1995;286,1937;254,1890;206,1858;148,1847" o:connectangles="0,0,0,0,0,0,0,0,0,0,0,0,0,0,0,0,0"/>
                </v:shape>
                <v:shape id="Freeform 2147" o:spid="_x0000_s1031" style="position:absolute;left:3461;top:184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" path="m148,297r58,-12l254,254r32,-48l297,148,286,90,254,43,206,11,148,,91,11,43,43,11,90,,148r11,58l43,254r48,31l148,297xe" filled="f" strokeweight=".5pt">
                  <v:path arrowok="t" o:connecttype="custom" o:connectlocs="148,2144;206,2132;254,2101;286,2053;297,1995;286,1937;254,1890;206,1858;148,1847;91,1858;43,1890;11,1937;0,1995;11,2053;43,2101;91,2132;148,2144" o:connectangles="0,0,0,0,0,0,0,0,0,0,0,0,0,0,0,0,0"/>
                </v:shape>
                <v:shape id="Freeform 2146" o:spid="_x0000_s1032" style="position:absolute;left:4478;top:185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" path="m149,l91,12,44,44,12,91,,149r12,58l44,254r47,32l149,298r58,-12l254,254r32,-47l298,149,286,91,254,44,207,12,149,xe" stroked="f">
                  <v:path arrowok="t" o:connecttype="custom" o:connectlocs="149,1853;91,1865;44,1897;12,1944;0,2002;12,2060;44,2107;91,2139;149,2151;207,2139;254,2107;286,2060;298,2002;286,1944;254,1897;207,1865;149,1853" o:connectangles="0,0,0,0,0,0,0,0,0,0,0,0,0,0,0,0,0"/>
                </v:shape>
                <v:shape id="Freeform 2145" o:spid="_x0000_s1033" style="position:absolute;left:4478;top:185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" path="m149,298r58,-12l254,254r32,-47l298,149,286,91,254,44,207,12,149,,91,12,44,44,12,91,,149r12,58l44,254r47,32l149,298xe" filled="f" strokeweight=".5pt">
                  <v:path arrowok="t" o:connecttype="custom" o:connectlocs="149,2151;207,2139;254,2107;286,2060;298,2002;286,1944;254,1897;207,1865;149,1853;91,1865;44,1897;12,1944;0,2002;12,2060;44,2107;91,2139;149,2151" o:connectangles="0,0,0,0,0,0,0,0,0,0,0,0,0,0,0,0,0"/>
                </v:shape>
                <v:shape id="Picture 2144" o:spid="_x0000_s1034" type="#_x0000_t75" style="position:absolute;left:6000;top:1863;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">
                  <v:imagedata r:id="rId15" o:title=""/>
                </v:shape>
                <v:shape id="Picture 2143" o:spid="_x0000_s1035" type="#_x0000_t75" style="position:absolute;left:3964;top:1844;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">
                  <v:imagedata r:id="rId15" o:title=""/>
                </v:shape>
                <v:shape id="Freeform 2142" o:spid="_x0000_s1036" style="position:absolute;left:5495;top:186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" path="m149,l91,11,44,43,12,90,,148r12,58l44,254r47,31l149,297r58,-12l254,254r32,-48l298,148,286,90,254,43,207,11,149,xe" stroked="f">
                  <v:path arrowok="t" o:connecttype="custom" o:connectlocs="149,1864;91,1875;44,1907;12,1954;0,2012;12,2070;44,2118;91,2149;149,2161;207,2149;254,2118;286,2070;298,2012;286,1954;254,1907;207,1875;149,1864" o:connectangles="0,0,0,0,0,0,0,0,0,0,0,0,0,0,0,0,0"/>
                </v:shape>
                <v:shape id="Freeform 2141" o:spid="_x0000_s1037" style="position:absolute;left:5495;top:186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" path="m149,297r58,-12l254,254r32,-48l298,148,286,90,254,43,207,11,149,,91,11,44,43,12,90,,148r12,58l44,254r47,31l149,297xe" filled="f" strokeweight=".5pt">
                  <v:path arrowok="t" o:connecttype="custom" o:connectlocs="149,2161;207,2149;254,2118;286,2070;298,2012;286,1954;254,1907;207,1875;149,1864;91,1875;44,1907;12,1954;0,2012;12,2070;44,2118;91,2149;149,2161" o:connectangles="0,0,0,0,0,0,0,0,0,0,0,0,0,0,0,0,0"/>
                </v:shape>
                <v:shape id="Picture 2140" o:spid="_x0000_s1038" type="#_x0000_t75" style="position:absolute;left:4981;top:1860;width:299;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">
                  <v:imagedata r:id="rId15" o:title=""/>
                </v:shape>
                <v:shape id="Freeform 2139" o:spid="_x0000_s1039" style="position:absolute;left:6511;top:187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" path="m149,l91,12,43,44,11,91,,149r11,58l43,254r48,32l149,298r57,-12l254,254r32,-47l297,149,286,91,254,44,206,12,149,xe" fillcolor="#41ad49" stroked="f">
                  <v:path arrowok="t" o:connecttype="custom" o:connectlocs="149,1870;91,1882;43,1914;11,1961;0,2019;11,2077;43,2124;91,2156;149,2168;206,2156;254,2124;286,2077;297,2019;286,1961;254,1914;206,1882;149,1870" o:connectangles="0,0,0,0,0,0,0,0,0,0,0,0,0,0,0,0,0"/>
                </v:shape>
                <v:shape id="Freeform 2138" o:spid="_x0000_s1040" style="position:absolute;left:6511;top:187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" path="m149,298r57,-12l254,254r32,-47l297,149,286,91,254,44,206,12,149,,91,12,43,44,11,91,,149r11,58l43,254r48,32l149,298xe" filled="f" strokeweight=".5pt">
                  <v:path arrowok="t" o:connecttype="custom" o:connectlocs="149,2168;206,2156;254,2124;286,2077;297,2019;286,1961;254,1914;206,1882;149,1870;91,1882;43,1914;11,1961;0,2019;11,2077;43,2124;91,2156;149,2168" o:connectangles="0,0,0,0,0,0,0,0,0,0,0,0,0,0,0,0,0"/>
                </v:shape>
                <v:line id="Line 2137" o:spid="_x0000_s1041" style="position:absolute;visibility:visible;mso-wrap-style:square" from="3610,1689" to="3610,1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" strokecolor="white" strokeweight=".5pt"/>
                <v:line id="Line 2136" o:spid="_x0000_s1042" style="position:absolute;visibility:visible;mso-wrap-style:square" from="6657,1718" to="6657,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" strokecolor="white" strokeweight=".5pt"/>
                <v:line id="Line 2135" o:spid="_x0000_s1043" style="position:absolute;visibility:visible;mso-wrap-style:square" from="4618,1701" to="4618,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" strokecolor="white" strokeweight=".5pt"/>
                <v:line id="Line 2134" o:spid="_x0000_s1044" style="position:absolute;visibility:visible;mso-wrap-style:square" from="5640,1701" to="5640,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" strokecolor="white" strokeweight=".5pt"/>
                <v:line id="Line 2133" o:spid="_x0000_s1045" style="position:absolute;visibility:visible;mso-wrap-style:square" from="4613,1706" to="5645,1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" strokecolor="white" strokeweight=".5pt"/>
                <w10:wrap anchorx="page" anchory="page"/>
              </v:group>
            </w:pict>
          </mc:Fallback>
        </mc:AlternateContent>
      </w:r>
    </w:p>
    <w:p w14:paraId="2E11ECC2" w14:textId="77777777" w:rsidR="006500DE" w:rsidRPr="004A7191" w:rsidRDefault="004A7191">
      <w:pPr>
        <w:spacing w:before="94"/>
        <w:ind w:left="3092" w:right="2786"/>
        <w:jc w:val="center"/>
        <w:rPr>
          <w:color w:val="FFFFFF" w:themeColor="background1"/>
          <w:sz w:val="16"/>
        </w:rPr>
      </w:pPr>
      <w:r w:rsidRPr="004A7191">
        <w:rPr>
          <w:color w:val="FFFFFF" w:themeColor="background1"/>
          <w:sz w:val="16"/>
        </w:rPr>
        <w:t>Least Concern (IUCN 3.1)</w:t>
      </w:r>
    </w:p>
    <w:p w14:paraId="00B4A194" w14:textId="77777777" w:rsidR="006500DE" w:rsidRPr="004A7191" w:rsidRDefault="006500DE">
      <w:pPr>
        <w:pStyle w:val="BodyText"/>
        <w:spacing w:before="1"/>
        <w:rPr>
          <w:color w:val="FFFFFF" w:themeColor="background1"/>
          <w:sz w:val="17"/>
        </w:rPr>
      </w:pPr>
    </w:p>
    <w:p w14:paraId="2CA75FBE" w14:textId="77777777" w:rsidR="006500DE" w:rsidRPr="004A7191" w:rsidRDefault="004A7191">
      <w:pPr>
        <w:pStyle w:val="BodyText"/>
        <w:tabs>
          <w:tab w:val="left" w:pos="5583"/>
        </w:tabs>
        <w:spacing w:line="331" w:lineRule="auto"/>
        <w:ind w:left="4480" w:right="1909"/>
        <w:rPr>
          <w:color w:val="FFFFFF" w:themeColor="background1"/>
        </w:rPr>
      </w:pPr>
      <w:r w:rsidRPr="004A7191">
        <w:rPr>
          <w:rFonts w:ascii="Bookman Old Style"/>
          <w:b/>
          <w:color w:val="FFFFFF" w:themeColor="background1"/>
        </w:rPr>
        <w:t xml:space="preserve">Scientific classification </w:t>
      </w:r>
      <w:r w:rsidRPr="004A7191">
        <w:rPr>
          <w:color w:val="FFFFFF" w:themeColor="background1"/>
        </w:rPr>
        <w:t>Kingdom:</w:t>
      </w:r>
      <w:r w:rsidRPr="004A7191">
        <w:rPr>
          <w:color w:val="FFFFFF" w:themeColor="background1"/>
        </w:rPr>
        <w:tab/>
      </w:r>
      <w:r w:rsidRPr="004A7191">
        <w:rPr>
          <w:color w:val="FFFFFF" w:themeColor="background1"/>
          <w:spacing w:val="-3"/>
        </w:rPr>
        <w:t xml:space="preserve">Animalia </w:t>
      </w:r>
      <w:r w:rsidRPr="004A7191">
        <w:rPr>
          <w:color w:val="FFFFFF" w:themeColor="background1"/>
        </w:rPr>
        <w:t>Phylum:</w:t>
      </w:r>
      <w:r w:rsidRPr="004A7191">
        <w:rPr>
          <w:color w:val="FFFFFF" w:themeColor="background1"/>
        </w:rPr>
        <w:tab/>
        <w:t>Chordata</w:t>
      </w:r>
    </w:p>
    <w:p w14:paraId="2C10BF9D" w14:textId="77777777" w:rsidR="006500DE" w:rsidRPr="004A7191" w:rsidRDefault="004A7191">
      <w:pPr>
        <w:pStyle w:val="BodyText"/>
        <w:tabs>
          <w:tab w:val="left" w:pos="5583"/>
        </w:tabs>
        <w:spacing w:line="209" w:lineRule="exact"/>
        <w:ind w:left="4480"/>
        <w:rPr>
          <w:color w:val="FFFFFF" w:themeColor="background1"/>
        </w:rPr>
      </w:pPr>
      <w:r w:rsidRPr="004A7191">
        <w:rPr>
          <w:color w:val="FFFFFF" w:themeColor="background1"/>
        </w:rPr>
        <w:t>Class:</w:t>
      </w:r>
      <w:r w:rsidRPr="004A7191">
        <w:rPr>
          <w:color w:val="FFFFFF" w:themeColor="background1"/>
        </w:rPr>
        <w:tab/>
      </w:r>
      <w:r w:rsidRPr="004A7191">
        <w:rPr>
          <w:color w:val="FFFFFF" w:themeColor="background1"/>
          <w:spacing w:val="-7"/>
        </w:rPr>
        <w:t>Aves</w:t>
      </w:r>
    </w:p>
    <w:p w14:paraId="1993A2DF" w14:textId="77777777" w:rsidR="006500DE" w:rsidRPr="004A7191" w:rsidRDefault="004A7191">
      <w:pPr>
        <w:pStyle w:val="BodyText"/>
        <w:tabs>
          <w:tab w:val="left" w:pos="5583"/>
        </w:tabs>
        <w:spacing w:before="110"/>
        <w:ind w:left="4480"/>
        <w:rPr>
          <w:color w:val="FFFFFF" w:themeColor="background1"/>
        </w:rPr>
      </w:pPr>
      <w:r w:rsidRPr="004A7191">
        <w:rPr>
          <w:color w:val="FFFFFF" w:themeColor="background1"/>
        </w:rPr>
        <w:t>Order:</w:t>
      </w:r>
      <w:r w:rsidRPr="004A7191">
        <w:rPr>
          <w:color w:val="FFFFFF" w:themeColor="background1"/>
        </w:rPr>
        <w:tab/>
        <w:t>Pelecaniformes</w:t>
      </w:r>
    </w:p>
    <w:p w14:paraId="4FDC0304" w14:textId="77777777" w:rsidR="006500DE" w:rsidRPr="004A7191" w:rsidRDefault="004A7191">
      <w:pPr>
        <w:pStyle w:val="BodyText"/>
        <w:tabs>
          <w:tab w:val="left" w:pos="5583"/>
        </w:tabs>
        <w:spacing w:before="90"/>
        <w:ind w:left="4480"/>
        <w:rPr>
          <w:color w:val="FFFFFF" w:themeColor="background1"/>
        </w:rPr>
      </w:pPr>
      <w:r w:rsidRPr="004A7191">
        <w:rPr>
          <w:color w:val="FFFFFF" w:themeColor="background1"/>
        </w:rPr>
        <w:t>Family:</w:t>
      </w:r>
      <w:r w:rsidRPr="004A7191">
        <w:rPr>
          <w:color w:val="FFFFFF" w:themeColor="background1"/>
        </w:rPr>
        <w:tab/>
        <w:t>Ardeidae</w:t>
      </w:r>
    </w:p>
    <w:p w14:paraId="466C82E9" w14:textId="77777777" w:rsidR="006500DE" w:rsidRPr="004A7191" w:rsidRDefault="004A7191">
      <w:pPr>
        <w:pStyle w:val="BodyText"/>
        <w:tabs>
          <w:tab w:val="left" w:pos="5583"/>
        </w:tabs>
        <w:spacing w:before="110"/>
        <w:ind w:left="4480"/>
        <w:rPr>
          <w:color w:val="FFFFFF" w:themeColor="background1"/>
        </w:rPr>
      </w:pPr>
      <w:r w:rsidRPr="004A7191">
        <w:rPr>
          <w:color w:val="FFFFFF" w:themeColor="background1"/>
        </w:rPr>
        <w:t>Genus:</w:t>
      </w:r>
      <w:r w:rsidRPr="004A7191">
        <w:rPr>
          <w:color w:val="FFFFFF" w:themeColor="background1"/>
        </w:rPr>
        <w:tab/>
      </w:r>
      <w:proofErr w:type="spellStart"/>
      <w:r w:rsidRPr="004A7191">
        <w:rPr>
          <w:color w:val="FFFFFF" w:themeColor="background1"/>
        </w:rPr>
        <w:t>Bubulcus</w:t>
      </w:r>
      <w:proofErr w:type="spellEnd"/>
    </w:p>
    <w:p w14:paraId="4BE70DB2" w14:textId="77777777" w:rsidR="006500DE" w:rsidRPr="004A7191" w:rsidRDefault="004A7191">
      <w:pPr>
        <w:tabs>
          <w:tab w:val="left" w:pos="5583"/>
        </w:tabs>
        <w:spacing w:before="110"/>
        <w:ind w:left="4480"/>
        <w:rPr>
          <w:rFonts w:ascii="Georgia"/>
          <w:i/>
          <w:color w:val="FFFFFF" w:themeColor="background1"/>
          <w:sz w:val="20"/>
        </w:rPr>
      </w:pPr>
      <w:r w:rsidRPr="004A7191">
        <w:rPr>
          <w:color w:val="FFFFFF" w:themeColor="background1"/>
          <w:sz w:val="20"/>
        </w:rPr>
        <w:t>Species:</w:t>
      </w:r>
      <w:r w:rsidRPr="004A7191">
        <w:rPr>
          <w:color w:val="FFFFFF" w:themeColor="background1"/>
          <w:sz w:val="20"/>
        </w:rPr>
        <w:tab/>
      </w:r>
      <w:r w:rsidRPr="004A7191">
        <w:rPr>
          <w:rFonts w:ascii="Georgia"/>
          <w:i/>
          <w:color w:val="FFFFFF" w:themeColor="background1"/>
          <w:sz w:val="20"/>
        </w:rPr>
        <w:t>B.</w:t>
      </w:r>
      <w:r w:rsidRPr="004A7191">
        <w:rPr>
          <w:rFonts w:ascii="Georgia"/>
          <w:i/>
          <w:color w:val="FFFFFF" w:themeColor="background1"/>
          <w:spacing w:val="-16"/>
          <w:sz w:val="20"/>
        </w:rPr>
        <w:t xml:space="preserve"> </w:t>
      </w:r>
      <w:r w:rsidRPr="004A7191">
        <w:rPr>
          <w:rFonts w:ascii="Georgia"/>
          <w:i/>
          <w:color w:val="FFFFFF" w:themeColor="background1"/>
          <w:sz w:val="20"/>
        </w:rPr>
        <w:t>ibis</w:t>
      </w:r>
    </w:p>
    <w:p w14:paraId="7A053276" w14:textId="77777777" w:rsidR="006500DE" w:rsidRPr="004A7191" w:rsidRDefault="006500DE">
      <w:pPr>
        <w:pStyle w:val="BodyText"/>
        <w:rPr>
          <w:rFonts w:ascii="Georgia"/>
          <w:i/>
          <w:color w:val="FFFFFF" w:themeColor="background1"/>
          <w:sz w:val="22"/>
        </w:rPr>
      </w:pPr>
    </w:p>
    <w:p w14:paraId="346DE00A" w14:textId="77777777" w:rsidR="006500DE" w:rsidRPr="004A7191" w:rsidRDefault="006500DE">
      <w:pPr>
        <w:pStyle w:val="BodyText"/>
        <w:rPr>
          <w:rFonts w:ascii="Georgia"/>
          <w:i/>
          <w:color w:val="FFFFFF" w:themeColor="background1"/>
          <w:sz w:val="22"/>
        </w:rPr>
      </w:pPr>
    </w:p>
    <w:p w14:paraId="7638AD2E" w14:textId="77777777" w:rsidR="006500DE" w:rsidRPr="004A7191" w:rsidRDefault="006500DE">
      <w:pPr>
        <w:pStyle w:val="BodyText"/>
        <w:rPr>
          <w:rFonts w:ascii="Georgia"/>
          <w:i/>
          <w:color w:val="000000" w:themeColor="text1"/>
          <w:sz w:val="22"/>
        </w:rPr>
      </w:pPr>
    </w:p>
    <w:p w14:paraId="7758BDD6" w14:textId="77777777" w:rsidR="006500DE" w:rsidRPr="004A7191" w:rsidRDefault="006500DE">
      <w:pPr>
        <w:pStyle w:val="BodyText"/>
        <w:rPr>
          <w:rFonts w:ascii="Georgia"/>
          <w:i/>
          <w:color w:val="000000" w:themeColor="text1"/>
          <w:sz w:val="22"/>
        </w:rPr>
      </w:pPr>
    </w:p>
    <w:p w14:paraId="2277ABF6" w14:textId="77777777" w:rsidR="006500DE" w:rsidRPr="004A7191" w:rsidRDefault="006500DE">
      <w:pPr>
        <w:pStyle w:val="BodyText"/>
        <w:rPr>
          <w:rFonts w:ascii="Georgia"/>
          <w:i/>
          <w:color w:val="000000" w:themeColor="text1"/>
          <w:sz w:val="22"/>
        </w:rPr>
      </w:pPr>
    </w:p>
    <w:p w14:paraId="640CC186" w14:textId="77777777" w:rsidR="006500DE" w:rsidRPr="004A7191" w:rsidRDefault="006500DE">
      <w:pPr>
        <w:pStyle w:val="BodyText"/>
        <w:rPr>
          <w:rFonts w:ascii="Georgia"/>
          <w:i/>
          <w:color w:val="000000" w:themeColor="text1"/>
          <w:sz w:val="22"/>
        </w:rPr>
      </w:pPr>
    </w:p>
    <w:p w14:paraId="5869249E" w14:textId="77777777" w:rsidR="006500DE" w:rsidRPr="004A7191" w:rsidRDefault="006500DE">
      <w:pPr>
        <w:pStyle w:val="BodyText"/>
        <w:rPr>
          <w:rFonts w:ascii="Georgia"/>
          <w:i/>
          <w:color w:val="000000" w:themeColor="text1"/>
          <w:sz w:val="22"/>
        </w:rPr>
      </w:pPr>
    </w:p>
    <w:p w14:paraId="54AEB3AA" w14:textId="77777777" w:rsidR="006500DE" w:rsidRPr="004A7191" w:rsidRDefault="006500DE">
      <w:pPr>
        <w:pStyle w:val="BodyText"/>
        <w:rPr>
          <w:rFonts w:ascii="Georgia"/>
          <w:i/>
          <w:color w:val="000000" w:themeColor="text1"/>
          <w:sz w:val="22"/>
        </w:rPr>
      </w:pPr>
    </w:p>
    <w:p w14:paraId="4D2F5AAC" w14:textId="77777777" w:rsidR="006500DE" w:rsidRPr="004A7191" w:rsidRDefault="006500DE">
      <w:pPr>
        <w:pStyle w:val="BodyText"/>
        <w:rPr>
          <w:rFonts w:ascii="Georgia"/>
          <w:i/>
          <w:color w:val="000000" w:themeColor="text1"/>
          <w:sz w:val="22"/>
        </w:rPr>
      </w:pPr>
    </w:p>
    <w:p w14:paraId="2CB65120" w14:textId="77777777" w:rsidR="006500DE" w:rsidRPr="004A7191" w:rsidRDefault="006500DE">
      <w:pPr>
        <w:pStyle w:val="BodyText"/>
        <w:rPr>
          <w:rFonts w:ascii="Georgia"/>
          <w:i/>
          <w:color w:val="000000" w:themeColor="text1"/>
          <w:sz w:val="22"/>
        </w:rPr>
      </w:pPr>
    </w:p>
    <w:p w14:paraId="69530DE4" w14:textId="77777777" w:rsidR="006500DE" w:rsidRPr="004A7191" w:rsidRDefault="006500DE">
      <w:pPr>
        <w:pStyle w:val="BodyText"/>
        <w:rPr>
          <w:rFonts w:ascii="Georgia"/>
          <w:i/>
          <w:color w:val="000000" w:themeColor="text1"/>
          <w:sz w:val="22"/>
        </w:rPr>
      </w:pPr>
    </w:p>
    <w:p w14:paraId="3248D8CB" w14:textId="77777777" w:rsidR="006500DE" w:rsidRPr="004A7191" w:rsidRDefault="006500DE">
      <w:pPr>
        <w:pStyle w:val="BodyText"/>
        <w:rPr>
          <w:rFonts w:ascii="Georgia"/>
          <w:i/>
          <w:color w:val="000000" w:themeColor="text1"/>
          <w:sz w:val="22"/>
        </w:rPr>
      </w:pPr>
    </w:p>
    <w:p w14:paraId="2FB1ABFA" w14:textId="77777777" w:rsidR="006500DE" w:rsidRPr="004A7191" w:rsidRDefault="006500DE">
      <w:pPr>
        <w:pStyle w:val="BodyText"/>
        <w:rPr>
          <w:rFonts w:ascii="Georgia"/>
          <w:i/>
          <w:color w:val="000000" w:themeColor="text1"/>
          <w:sz w:val="22"/>
        </w:rPr>
      </w:pPr>
    </w:p>
    <w:p w14:paraId="4E1F738E" w14:textId="77777777" w:rsidR="006500DE" w:rsidRPr="004A7191" w:rsidRDefault="006500DE">
      <w:pPr>
        <w:pStyle w:val="BodyText"/>
        <w:rPr>
          <w:rFonts w:ascii="Georgia"/>
          <w:i/>
          <w:color w:val="000000" w:themeColor="text1"/>
          <w:sz w:val="22"/>
        </w:rPr>
      </w:pPr>
    </w:p>
    <w:p w14:paraId="27A0F158" w14:textId="77777777" w:rsidR="006500DE" w:rsidRPr="004A7191" w:rsidRDefault="006500DE">
      <w:pPr>
        <w:pStyle w:val="BodyText"/>
        <w:rPr>
          <w:rFonts w:ascii="Georgia"/>
          <w:i/>
          <w:color w:val="000000" w:themeColor="text1"/>
          <w:sz w:val="22"/>
        </w:rPr>
      </w:pPr>
    </w:p>
    <w:p w14:paraId="64577FE1" w14:textId="77777777" w:rsidR="006500DE" w:rsidRPr="004A7191" w:rsidRDefault="006500DE">
      <w:pPr>
        <w:pStyle w:val="BodyText"/>
        <w:rPr>
          <w:rFonts w:ascii="Georgia"/>
          <w:i/>
          <w:color w:val="000000" w:themeColor="text1"/>
          <w:sz w:val="22"/>
        </w:rPr>
      </w:pPr>
    </w:p>
    <w:p w14:paraId="0BD1BC73" w14:textId="77777777" w:rsidR="006500DE" w:rsidRPr="004A7191" w:rsidRDefault="006500DE">
      <w:pPr>
        <w:pStyle w:val="BodyText"/>
        <w:rPr>
          <w:rFonts w:ascii="Georgia"/>
          <w:i/>
          <w:color w:val="000000" w:themeColor="text1"/>
          <w:sz w:val="22"/>
        </w:rPr>
      </w:pPr>
    </w:p>
    <w:p w14:paraId="083735DD" w14:textId="77777777" w:rsidR="006500DE" w:rsidRPr="004A7191" w:rsidRDefault="006500DE">
      <w:pPr>
        <w:pStyle w:val="BodyText"/>
        <w:rPr>
          <w:rFonts w:ascii="Georgia"/>
          <w:i/>
          <w:color w:val="000000" w:themeColor="text1"/>
          <w:sz w:val="22"/>
        </w:rPr>
      </w:pPr>
    </w:p>
    <w:p w14:paraId="491A0799" w14:textId="77777777" w:rsidR="006500DE" w:rsidRPr="004A7191" w:rsidRDefault="006500DE">
      <w:pPr>
        <w:pStyle w:val="BodyText"/>
        <w:rPr>
          <w:rFonts w:ascii="Georgia"/>
          <w:i/>
          <w:color w:val="000000" w:themeColor="text1"/>
          <w:sz w:val="22"/>
        </w:rPr>
      </w:pPr>
    </w:p>
    <w:p w14:paraId="06A247C9" w14:textId="77777777" w:rsidR="006500DE" w:rsidRPr="004A7191" w:rsidRDefault="006500DE">
      <w:pPr>
        <w:pStyle w:val="BodyText"/>
        <w:rPr>
          <w:rFonts w:ascii="Georgia"/>
          <w:i/>
          <w:color w:val="000000" w:themeColor="text1"/>
          <w:sz w:val="22"/>
        </w:rPr>
      </w:pPr>
    </w:p>
    <w:p w14:paraId="1AA89D46" w14:textId="77777777" w:rsidR="006500DE" w:rsidRPr="004A7191" w:rsidRDefault="006500DE">
      <w:pPr>
        <w:pStyle w:val="BodyText"/>
        <w:rPr>
          <w:rFonts w:ascii="Georgia"/>
          <w:i/>
          <w:color w:val="000000" w:themeColor="text1"/>
          <w:sz w:val="22"/>
        </w:rPr>
      </w:pPr>
    </w:p>
    <w:p w14:paraId="51A64332" w14:textId="77777777" w:rsidR="006500DE" w:rsidRPr="004A7191" w:rsidRDefault="006500DE">
      <w:pPr>
        <w:pStyle w:val="BodyText"/>
        <w:spacing w:before="1"/>
        <w:rPr>
          <w:rFonts w:ascii="Georgia"/>
          <w:i/>
          <w:color w:val="000000" w:themeColor="text1"/>
          <w:sz w:val="19"/>
        </w:rPr>
      </w:pPr>
    </w:p>
    <w:p w14:paraId="726CBAEA" w14:textId="77777777" w:rsidR="006500DE" w:rsidRPr="00AE6195" w:rsidRDefault="004A7191">
      <w:pPr>
        <w:ind w:left="5400"/>
        <w:rPr>
          <w:rFonts w:ascii="Trebuchet MS"/>
          <w:color w:val="FFFFFF" w:themeColor="background1"/>
          <w:sz w:val="16"/>
        </w:rPr>
      </w:pPr>
      <w:r w:rsidRPr="00AE6195">
        <w:rPr>
          <w:rFonts w:ascii="Trebuchet MS"/>
          <w:color w:val="FFFFFF" w:themeColor="background1"/>
          <w:sz w:val="16"/>
        </w:rPr>
        <w:t xml:space="preserve">Photograph: </w:t>
      </w:r>
      <w:proofErr w:type="spellStart"/>
      <w:r w:rsidRPr="00AE6195">
        <w:rPr>
          <w:rFonts w:ascii="Trebuchet MS"/>
          <w:color w:val="FFFFFF" w:themeColor="background1"/>
          <w:sz w:val="16"/>
        </w:rPr>
        <w:t>Urjit</w:t>
      </w:r>
      <w:proofErr w:type="spellEnd"/>
      <w:r w:rsidRPr="00AE6195">
        <w:rPr>
          <w:rFonts w:ascii="Trebuchet MS"/>
          <w:color w:val="FFFFFF" w:themeColor="background1"/>
          <w:sz w:val="16"/>
        </w:rPr>
        <w:t xml:space="preserve"> Dwivedi</w:t>
      </w:r>
    </w:p>
    <w:p w14:paraId="504B9679"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7ED87659" w14:textId="77777777" w:rsidR="005C19DA" w:rsidRPr="005C19DA" w:rsidRDefault="005C19DA" w:rsidP="005C19DA">
      <w:pPr>
        <w:pStyle w:val="Heading1"/>
        <w:tabs>
          <w:tab w:val="left" w:pos="1139"/>
          <w:tab w:val="left" w:pos="8220"/>
        </w:tabs>
        <w:rPr>
          <w:color w:val="FFFFFF" w:themeColor="background1"/>
        </w:rPr>
      </w:pPr>
      <w:r w:rsidRPr="005C19DA">
        <w:rPr>
          <w:color w:val="FFFFFF" w:themeColor="background1"/>
          <w:shd w:val="clear" w:color="auto" w:fill="422F3D"/>
        </w:rPr>
        <w:lastRenderedPageBreak/>
        <w:tab/>
        <w:t>3.Intermediate Egret</w:t>
      </w:r>
      <w:r w:rsidRPr="005C19DA">
        <w:rPr>
          <w:color w:val="FFFFFF" w:themeColor="background1"/>
          <w:shd w:val="clear" w:color="auto" w:fill="422F3D"/>
        </w:rPr>
        <w:tab/>
      </w:r>
    </w:p>
    <w:p w14:paraId="51411EBB" w14:textId="77777777" w:rsidR="006500DE" w:rsidRPr="004A7191" w:rsidRDefault="004A7191">
      <w:pPr>
        <w:pStyle w:val="BodyText"/>
        <w:spacing w:before="240"/>
        <w:ind w:left="1140" w:right="1307"/>
        <w:rPr>
          <w:color w:val="000000" w:themeColor="text1"/>
        </w:rPr>
      </w:pPr>
      <w:r w:rsidRPr="004A7191">
        <w:rPr>
          <w:color w:val="000000" w:themeColor="text1"/>
        </w:rPr>
        <w:t>The</w:t>
      </w:r>
      <w:r w:rsidRPr="004A7191">
        <w:rPr>
          <w:color w:val="000000" w:themeColor="text1"/>
          <w:spacing w:val="-22"/>
        </w:rPr>
        <w:t xml:space="preserve"> </w:t>
      </w:r>
      <w:r w:rsidRPr="004A7191">
        <w:rPr>
          <w:color w:val="000000" w:themeColor="text1"/>
        </w:rPr>
        <w:t>intermediate</w:t>
      </w:r>
      <w:r w:rsidRPr="004A7191">
        <w:rPr>
          <w:color w:val="000000" w:themeColor="text1"/>
          <w:spacing w:val="-21"/>
        </w:rPr>
        <w:t xml:space="preserve"> </w:t>
      </w:r>
      <w:r w:rsidRPr="004A7191">
        <w:rPr>
          <w:color w:val="000000" w:themeColor="text1"/>
        </w:rPr>
        <w:t>egret,</w:t>
      </w:r>
      <w:r w:rsidRPr="004A7191">
        <w:rPr>
          <w:color w:val="000000" w:themeColor="text1"/>
          <w:spacing w:val="-22"/>
        </w:rPr>
        <w:t xml:space="preserve"> </w:t>
      </w:r>
      <w:r w:rsidRPr="004A7191">
        <w:rPr>
          <w:color w:val="000000" w:themeColor="text1"/>
        </w:rPr>
        <w:t>median</w:t>
      </w:r>
      <w:r w:rsidRPr="004A7191">
        <w:rPr>
          <w:color w:val="000000" w:themeColor="text1"/>
          <w:spacing w:val="-21"/>
        </w:rPr>
        <w:t xml:space="preserve"> </w:t>
      </w:r>
      <w:r w:rsidRPr="004A7191">
        <w:rPr>
          <w:color w:val="000000" w:themeColor="text1"/>
        </w:rPr>
        <w:t>egret,</w:t>
      </w:r>
      <w:r w:rsidRPr="004A7191">
        <w:rPr>
          <w:color w:val="000000" w:themeColor="text1"/>
          <w:spacing w:val="-22"/>
        </w:rPr>
        <w:t xml:space="preserve"> </w:t>
      </w:r>
      <w:r w:rsidRPr="004A7191">
        <w:rPr>
          <w:color w:val="000000" w:themeColor="text1"/>
        </w:rPr>
        <w:t>smaller</w:t>
      </w:r>
      <w:r w:rsidRPr="004A7191">
        <w:rPr>
          <w:color w:val="000000" w:themeColor="text1"/>
          <w:spacing w:val="-23"/>
        </w:rPr>
        <w:t xml:space="preserve"> </w:t>
      </w:r>
      <w:r w:rsidRPr="004A7191">
        <w:rPr>
          <w:color w:val="000000" w:themeColor="text1"/>
        </w:rPr>
        <w:t>egret,</w:t>
      </w:r>
      <w:r w:rsidRPr="004A7191">
        <w:rPr>
          <w:color w:val="000000" w:themeColor="text1"/>
          <w:spacing w:val="-21"/>
        </w:rPr>
        <w:t xml:space="preserve"> </w:t>
      </w:r>
      <w:r w:rsidRPr="004A7191">
        <w:rPr>
          <w:color w:val="000000" w:themeColor="text1"/>
        </w:rPr>
        <w:t>or</w:t>
      </w:r>
      <w:r w:rsidRPr="004A7191">
        <w:rPr>
          <w:color w:val="000000" w:themeColor="text1"/>
          <w:spacing w:val="-22"/>
        </w:rPr>
        <w:t xml:space="preserve"> </w:t>
      </w:r>
      <w:r w:rsidRPr="004A7191">
        <w:rPr>
          <w:color w:val="000000" w:themeColor="text1"/>
        </w:rPr>
        <w:t>yellow-</w:t>
      </w:r>
      <w:r w:rsidRPr="004A7191">
        <w:rPr>
          <w:color w:val="000000" w:themeColor="text1"/>
          <w:spacing w:val="-1"/>
        </w:rPr>
        <w:t xml:space="preserve"> </w:t>
      </w:r>
      <w:r w:rsidRPr="004A7191">
        <w:rPr>
          <w:color w:val="000000" w:themeColor="text1"/>
        </w:rPr>
        <w:t>billed</w:t>
      </w:r>
      <w:r w:rsidRPr="004A7191">
        <w:rPr>
          <w:color w:val="000000" w:themeColor="text1"/>
          <w:spacing w:val="-22"/>
        </w:rPr>
        <w:t xml:space="preserve"> </w:t>
      </w:r>
      <w:r w:rsidRPr="004A7191">
        <w:rPr>
          <w:color w:val="000000" w:themeColor="text1"/>
        </w:rPr>
        <w:t>egret (</w:t>
      </w:r>
      <w:proofErr w:type="spellStart"/>
      <w:r w:rsidRPr="004A7191">
        <w:rPr>
          <w:color w:val="000000" w:themeColor="text1"/>
        </w:rPr>
        <w:t>Ardea</w:t>
      </w:r>
      <w:proofErr w:type="spellEnd"/>
      <w:r w:rsidRPr="004A7191">
        <w:rPr>
          <w:color w:val="000000" w:themeColor="text1"/>
        </w:rPr>
        <w:t xml:space="preserve"> intermedia) is a medium-sized heron. Some taxonomists put the species in the genus </w:t>
      </w:r>
      <w:proofErr w:type="spellStart"/>
      <w:r w:rsidRPr="004A7191">
        <w:rPr>
          <w:color w:val="000000" w:themeColor="text1"/>
        </w:rPr>
        <w:t>Egretta</w:t>
      </w:r>
      <w:proofErr w:type="spellEnd"/>
      <w:r w:rsidRPr="004A7191">
        <w:rPr>
          <w:color w:val="000000" w:themeColor="text1"/>
        </w:rPr>
        <w:t xml:space="preserve"> or </w:t>
      </w:r>
      <w:proofErr w:type="spellStart"/>
      <w:r w:rsidRPr="004A7191">
        <w:rPr>
          <w:color w:val="000000" w:themeColor="text1"/>
        </w:rPr>
        <w:t>Mesophoyx</w:t>
      </w:r>
      <w:proofErr w:type="spellEnd"/>
      <w:r w:rsidRPr="004A7191">
        <w:rPr>
          <w:color w:val="000000" w:themeColor="text1"/>
        </w:rPr>
        <w:t>. It is a resident breeder from east Africa across the Indian subcontinent to Southeast Asia and Australia.</w:t>
      </w:r>
    </w:p>
    <w:p w14:paraId="4A44C313" w14:textId="77777777" w:rsidR="006500DE" w:rsidRPr="004A7191" w:rsidRDefault="004A7191">
      <w:pPr>
        <w:pStyle w:val="BodyText"/>
        <w:ind w:left="1140" w:right="1575" w:firstLine="280"/>
        <w:jc w:val="both"/>
        <w:rPr>
          <w:color w:val="000000" w:themeColor="text1"/>
        </w:rPr>
      </w:pPr>
      <w:r w:rsidRPr="004A7191">
        <w:rPr>
          <w:color w:val="000000" w:themeColor="text1"/>
        </w:rPr>
        <w:t>This species, as its scientific name implies, is intermediate in</w:t>
      </w:r>
      <w:r w:rsidRPr="004A7191">
        <w:rPr>
          <w:color w:val="000000" w:themeColor="text1"/>
          <w:spacing w:val="-9"/>
        </w:rPr>
        <w:t xml:space="preserve"> </w:t>
      </w:r>
      <w:r w:rsidRPr="004A7191">
        <w:rPr>
          <w:color w:val="000000" w:themeColor="text1"/>
        </w:rPr>
        <w:t>size between</w:t>
      </w:r>
      <w:r w:rsidRPr="004A7191">
        <w:rPr>
          <w:color w:val="000000" w:themeColor="text1"/>
          <w:spacing w:val="-20"/>
        </w:rPr>
        <w:t xml:space="preserve"> </w:t>
      </w:r>
      <w:r w:rsidRPr="004A7191">
        <w:rPr>
          <w:color w:val="000000" w:themeColor="text1"/>
        </w:rPr>
        <w:t>the</w:t>
      </w:r>
      <w:r w:rsidRPr="004A7191">
        <w:rPr>
          <w:color w:val="000000" w:themeColor="text1"/>
          <w:spacing w:val="-18"/>
        </w:rPr>
        <w:t xml:space="preserve"> </w:t>
      </w:r>
      <w:r w:rsidRPr="004A7191">
        <w:rPr>
          <w:color w:val="000000" w:themeColor="text1"/>
        </w:rPr>
        <w:t>great</w:t>
      </w:r>
      <w:r w:rsidRPr="004A7191">
        <w:rPr>
          <w:color w:val="000000" w:themeColor="text1"/>
          <w:spacing w:val="-20"/>
        </w:rPr>
        <w:t xml:space="preserve"> </w:t>
      </w:r>
      <w:r w:rsidRPr="004A7191">
        <w:rPr>
          <w:color w:val="000000" w:themeColor="text1"/>
        </w:rPr>
        <w:t>egret</w:t>
      </w:r>
      <w:r w:rsidRPr="004A7191">
        <w:rPr>
          <w:color w:val="000000" w:themeColor="text1"/>
          <w:spacing w:val="-19"/>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smaller</w:t>
      </w:r>
      <w:r w:rsidRPr="004A7191">
        <w:rPr>
          <w:color w:val="000000" w:themeColor="text1"/>
          <w:spacing w:val="-20"/>
        </w:rPr>
        <w:t xml:space="preserve"> </w:t>
      </w:r>
      <w:r w:rsidRPr="004A7191">
        <w:rPr>
          <w:color w:val="000000" w:themeColor="text1"/>
        </w:rPr>
        <w:t>white</w:t>
      </w:r>
      <w:r w:rsidRPr="004A7191">
        <w:rPr>
          <w:color w:val="000000" w:themeColor="text1"/>
          <w:spacing w:val="-20"/>
        </w:rPr>
        <w:t xml:space="preserve"> </w:t>
      </w:r>
      <w:r w:rsidRPr="004A7191">
        <w:rPr>
          <w:color w:val="000000" w:themeColor="text1"/>
        </w:rPr>
        <w:t>egrets</w:t>
      </w:r>
      <w:r w:rsidRPr="004A7191">
        <w:rPr>
          <w:color w:val="000000" w:themeColor="text1"/>
          <w:spacing w:val="-19"/>
        </w:rPr>
        <w:t xml:space="preserve"> </w:t>
      </w:r>
      <w:r w:rsidRPr="004A7191">
        <w:rPr>
          <w:color w:val="000000" w:themeColor="text1"/>
        </w:rPr>
        <w:t>like</w:t>
      </w:r>
      <w:r w:rsidRPr="004A7191">
        <w:rPr>
          <w:color w:val="000000" w:themeColor="text1"/>
          <w:spacing w:val="-18"/>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little</w:t>
      </w:r>
      <w:r w:rsidRPr="004A7191">
        <w:rPr>
          <w:color w:val="000000" w:themeColor="text1"/>
          <w:spacing w:val="-1"/>
        </w:rPr>
        <w:t xml:space="preserve"> </w:t>
      </w:r>
      <w:r w:rsidRPr="004A7191">
        <w:rPr>
          <w:color w:val="000000" w:themeColor="text1"/>
        </w:rPr>
        <w:t>egret</w:t>
      </w:r>
      <w:r w:rsidRPr="004A7191">
        <w:rPr>
          <w:color w:val="000000" w:themeColor="text1"/>
          <w:spacing w:val="-14"/>
        </w:rPr>
        <w:t xml:space="preserve"> </w:t>
      </w:r>
      <w:r w:rsidRPr="004A7191">
        <w:rPr>
          <w:color w:val="000000" w:themeColor="text1"/>
        </w:rPr>
        <w:t>and cattle</w:t>
      </w:r>
      <w:r w:rsidRPr="004A7191">
        <w:rPr>
          <w:color w:val="000000" w:themeColor="text1"/>
          <w:spacing w:val="-14"/>
        </w:rPr>
        <w:t xml:space="preserve"> </w:t>
      </w:r>
      <w:r w:rsidRPr="004A7191">
        <w:rPr>
          <w:color w:val="000000" w:themeColor="text1"/>
        </w:rPr>
        <w:t>egret,</w:t>
      </w:r>
      <w:r w:rsidRPr="004A7191">
        <w:rPr>
          <w:color w:val="000000" w:themeColor="text1"/>
          <w:spacing w:val="-13"/>
        </w:rPr>
        <w:t xml:space="preserve"> </w:t>
      </w:r>
      <w:r w:rsidRPr="004A7191">
        <w:rPr>
          <w:color w:val="000000" w:themeColor="text1"/>
        </w:rPr>
        <w:t>though</w:t>
      </w:r>
      <w:r w:rsidRPr="004A7191">
        <w:rPr>
          <w:color w:val="000000" w:themeColor="text1"/>
          <w:spacing w:val="-13"/>
        </w:rPr>
        <w:t xml:space="preserve"> </w:t>
      </w:r>
      <w:r w:rsidRPr="004A7191">
        <w:rPr>
          <w:color w:val="000000" w:themeColor="text1"/>
        </w:rPr>
        <w:t>nearer</w:t>
      </w:r>
      <w:r w:rsidRPr="004A7191">
        <w:rPr>
          <w:color w:val="000000" w:themeColor="text1"/>
          <w:spacing w:val="-13"/>
        </w:rPr>
        <w:t xml:space="preserve"> </w:t>
      </w:r>
      <w:r w:rsidRPr="004A7191">
        <w:rPr>
          <w:color w:val="000000" w:themeColor="text1"/>
        </w:rPr>
        <w:t>to</w:t>
      </w:r>
      <w:r w:rsidRPr="004A7191">
        <w:rPr>
          <w:color w:val="000000" w:themeColor="text1"/>
          <w:spacing w:val="-12"/>
        </w:rPr>
        <w:t xml:space="preserve"> </w:t>
      </w:r>
      <w:r w:rsidRPr="004A7191">
        <w:rPr>
          <w:color w:val="000000" w:themeColor="text1"/>
        </w:rPr>
        <w:t>little</w:t>
      </w:r>
      <w:r w:rsidRPr="004A7191">
        <w:rPr>
          <w:color w:val="000000" w:themeColor="text1"/>
          <w:spacing w:val="-12"/>
        </w:rPr>
        <w:t xml:space="preserve"> </w:t>
      </w:r>
      <w:r w:rsidRPr="004A7191">
        <w:rPr>
          <w:color w:val="000000" w:themeColor="text1"/>
        </w:rPr>
        <w:t>than</w:t>
      </w:r>
      <w:r w:rsidRPr="004A7191">
        <w:rPr>
          <w:color w:val="000000" w:themeColor="text1"/>
          <w:spacing w:val="-13"/>
        </w:rPr>
        <w:t xml:space="preserve"> </w:t>
      </w:r>
      <w:r w:rsidRPr="004A7191">
        <w:rPr>
          <w:color w:val="000000" w:themeColor="text1"/>
        </w:rPr>
        <w:t>great.</w:t>
      </w:r>
    </w:p>
    <w:p w14:paraId="4AFC9342" w14:textId="77777777" w:rsidR="006500DE" w:rsidRPr="004A7191" w:rsidRDefault="004A7191">
      <w:pPr>
        <w:pStyle w:val="BodyText"/>
        <w:ind w:left="1140" w:right="1156" w:firstLine="280"/>
        <w:rPr>
          <w:color w:val="000000" w:themeColor="text1"/>
        </w:rPr>
      </w:pPr>
      <w:r w:rsidRPr="004A7191">
        <w:rPr>
          <w:color w:val="000000" w:themeColor="text1"/>
        </w:rPr>
        <w:t>The</w:t>
      </w:r>
      <w:r w:rsidRPr="004A7191">
        <w:rPr>
          <w:color w:val="000000" w:themeColor="text1"/>
          <w:spacing w:val="-23"/>
        </w:rPr>
        <w:t xml:space="preserve"> </w:t>
      </w:r>
      <w:r w:rsidRPr="004A7191">
        <w:rPr>
          <w:color w:val="000000" w:themeColor="text1"/>
        </w:rPr>
        <w:t>intermediate</w:t>
      </w:r>
      <w:r w:rsidRPr="004A7191">
        <w:rPr>
          <w:color w:val="000000" w:themeColor="text1"/>
          <w:spacing w:val="-22"/>
        </w:rPr>
        <w:t xml:space="preserve"> </w:t>
      </w:r>
      <w:r w:rsidRPr="004A7191">
        <w:rPr>
          <w:color w:val="000000" w:themeColor="text1"/>
        </w:rPr>
        <w:t>egret</w:t>
      </w:r>
      <w:r w:rsidRPr="004A7191">
        <w:rPr>
          <w:color w:val="000000" w:themeColor="text1"/>
          <w:spacing w:val="-21"/>
        </w:rPr>
        <w:t xml:space="preserve"> </w:t>
      </w:r>
      <w:r w:rsidRPr="004A7191">
        <w:rPr>
          <w:color w:val="000000" w:themeColor="text1"/>
        </w:rPr>
        <w:t>stalks</w:t>
      </w:r>
      <w:r w:rsidRPr="004A7191">
        <w:rPr>
          <w:color w:val="000000" w:themeColor="text1"/>
          <w:spacing w:val="-23"/>
        </w:rPr>
        <w:t xml:space="preserve"> </w:t>
      </w:r>
      <w:r w:rsidRPr="004A7191">
        <w:rPr>
          <w:color w:val="000000" w:themeColor="text1"/>
        </w:rPr>
        <w:t>its</w:t>
      </w:r>
      <w:r w:rsidRPr="004A7191">
        <w:rPr>
          <w:color w:val="000000" w:themeColor="text1"/>
          <w:spacing w:val="-21"/>
        </w:rPr>
        <w:t xml:space="preserve"> </w:t>
      </w:r>
      <w:r w:rsidRPr="004A7191">
        <w:rPr>
          <w:color w:val="000000" w:themeColor="text1"/>
        </w:rPr>
        <w:t>prey</w:t>
      </w:r>
      <w:r w:rsidRPr="004A7191">
        <w:rPr>
          <w:color w:val="000000" w:themeColor="text1"/>
          <w:spacing w:val="-22"/>
        </w:rPr>
        <w:t xml:space="preserve"> </w:t>
      </w:r>
      <w:r w:rsidRPr="004A7191">
        <w:rPr>
          <w:color w:val="000000" w:themeColor="text1"/>
        </w:rPr>
        <w:t>methodically</w:t>
      </w:r>
      <w:r w:rsidRPr="004A7191">
        <w:rPr>
          <w:color w:val="000000" w:themeColor="text1"/>
          <w:spacing w:val="-21"/>
        </w:rPr>
        <w:t xml:space="preserve"> </w:t>
      </w:r>
      <w:r w:rsidRPr="004A7191">
        <w:rPr>
          <w:color w:val="000000" w:themeColor="text1"/>
        </w:rPr>
        <w:t>in</w:t>
      </w:r>
      <w:r w:rsidRPr="004A7191">
        <w:rPr>
          <w:color w:val="000000" w:themeColor="text1"/>
          <w:spacing w:val="-22"/>
        </w:rPr>
        <w:t xml:space="preserve"> </w:t>
      </w:r>
      <w:r w:rsidRPr="004A7191">
        <w:rPr>
          <w:color w:val="000000" w:themeColor="text1"/>
        </w:rPr>
        <w:t>shallow</w:t>
      </w:r>
      <w:r w:rsidRPr="004A7191">
        <w:rPr>
          <w:color w:val="000000" w:themeColor="text1"/>
          <w:spacing w:val="-1"/>
        </w:rPr>
        <w:t xml:space="preserve"> </w:t>
      </w:r>
      <w:r w:rsidRPr="004A7191">
        <w:rPr>
          <w:color w:val="000000" w:themeColor="text1"/>
        </w:rPr>
        <w:t>coastal</w:t>
      </w:r>
      <w:r w:rsidRPr="004A7191">
        <w:rPr>
          <w:color w:val="000000" w:themeColor="text1"/>
          <w:spacing w:val="-24"/>
        </w:rPr>
        <w:t xml:space="preserve"> </w:t>
      </w:r>
      <w:r w:rsidRPr="004A7191">
        <w:rPr>
          <w:color w:val="000000" w:themeColor="text1"/>
        </w:rPr>
        <w:t xml:space="preserve">or fresh </w:t>
      </w:r>
      <w:r w:rsidRPr="004A7191">
        <w:rPr>
          <w:color w:val="000000" w:themeColor="text1"/>
          <w:spacing w:val="-4"/>
        </w:rPr>
        <w:t xml:space="preserve">water, </w:t>
      </w:r>
      <w:r w:rsidRPr="004A7191">
        <w:rPr>
          <w:color w:val="000000" w:themeColor="text1"/>
        </w:rPr>
        <w:t>including flooded fields. It eats fish, frogs, crustaceans and insects.</w:t>
      </w:r>
      <w:r w:rsidRPr="004A7191">
        <w:rPr>
          <w:color w:val="000000" w:themeColor="text1"/>
          <w:spacing w:val="-3"/>
        </w:rPr>
        <w:t xml:space="preserve"> </w:t>
      </w:r>
      <w:r w:rsidRPr="004A7191">
        <w:rPr>
          <w:color w:val="000000" w:themeColor="text1"/>
        </w:rPr>
        <w:t>It</w:t>
      </w:r>
      <w:r w:rsidRPr="004A7191">
        <w:rPr>
          <w:color w:val="000000" w:themeColor="text1"/>
          <w:spacing w:val="-7"/>
        </w:rPr>
        <w:t xml:space="preserve"> </w:t>
      </w:r>
      <w:r w:rsidRPr="004A7191">
        <w:rPr>
          <w:color w:val="000000" w:themeColor="text1"/>
        </w:rPr>
        <w:t>often</w:t>
      </w:r>
      <w:r w:rsidRPr="004A7191">
        <w:rPr>
          <w:color w:val="000000" w:themeColor="text1"/>
          <w:spacing w:val="-1"/>
        </w:rPr>
        <w:t xml:space="preserve"> </w:t>
      </w:r>
      <w:r w:rsidRPr="004A7191">
        <w:rPr>
          <w:color w:val="000000" w:themeColor="text1"/>
        </w:rPr>
        <w:t>nests</w:t>
      </w:r>
      <w:r w:rsidRPr="004A7191">
        <w:rPr>
          <w:color w:val="000000" w:themeColor="text1"/>
          <w:spacing w:val="-1"/>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colonies</w:t>
      </w:r>
      <w:r w:rsidRPr="004A7191">
        <w:rPr>
          <w:color w:val="000000" w:themeColor="text1"/>
          <w:spacing w:val="-2"/>
        </w:rPr>
        <w:t xml:space="preserve"> </w:t>
      </w:r>
      <w:r w:rsidRPr="004A7191">
        <w:rPr>
          <w:color w:val="000000" w:themeColor="text1"/>
        </w:rPr>
        <w:t>with</w:t>
      </w:r>
      <w:r w:rsidRPr="004A7191">
        <w:rPr>
          <w:color w:val="000000" w:themeColor="text1"/>
          <w:spacing w:val="-1"/>
        </w:rPr>
        <w:t xml:space="preserve"> </w:t>
      </w:r>
      <w:r w:rsidRPr="004A7191">
        <w:rPr>
          <w:color w:val="000000" w:themeColor="text1"/>
        </w:rPr>
        <w:t>other</w:t>
      </w:r>
      <w:r w:rsidRPr="004A7191">
        <w:rPr>
          <w:color w:val="000000" w:themeColor="text1"/>
          <w:spacing w:val="-1"/>
        </w:rPr>
        <w:t xml:space="preserve"> </w:t>
      </w:r>
      <w:r w:rsidRPr="004A7191">
        <w:rPr>
          <w:color w:val="000000" w:themeColor="text1"/>
        </w:rPr>
        <w:t>herons,</w:t>
      </w:r>
      <w:r w:rsidRPr="004A7191">
        <w:rPr>
          <w:color w:val="000000" w:themeColor="text1"/>
          <w:spacing w:val="-19"/>
        </w:rPr>
        <w:t xml:space="preserve"> </w:t>
      </w:r>
      <w:r w:rsidRPr="004A7191">
        <w:rPr>
          <w:color w:val="000000" w:themeColor="text1"/>
        </w:rPr>
        <w:t>usually</w:t>
      </w:r>
      <w:r w:rsidRPr="004A7191">
        <w:rPr>
          <w:color w:val="000000" w:themeColor="text1"/>
          <w:spacing w:val="-17"/>
        </w:rPr>
        <w:t xml:space="preserve"> </w:t>
      </w:r>
      <w:r w:rsidRPr="004A7191">
        <w:rPr>
          <w:color w:val="000000" w:themeColor="text1"/>
        </w:rPr>
        <w:t>on</w:t>
      </w:r>
      <w:r w:rsidRPr="004A7191">
        <w:rPr>
          <w:color w:val="000000" w:themeColor="text1"/>
          <w:spacing w:val="-17"/>
        </w:rPr>
        <w:t xml:space="preserve"> </w:t>
      </w:r>
      <w:r w:rsidRPr="004A7191">
        <w:rPr>
          <w:color w:val="000000" w:themeColor="text1"/>
        </w:rPr>
        <w:t>platforms</w:t>
      </w:r>
      <w:r w:rsidRPr="004A7191">
        <w:rPr>
          <w:color w:val="000000" w:themeColor="text1"/>
          <w:spacing w:val="-17"/>
        </w:rPr>
        <w:t xml:space="preserve"> </w:t>
      </w:r>
      <w:r w:rsidRPr="004A7191">
        <w:rPr>
          <w:color w:val="000000" w:themeColor="text1"/>
        </w:rPr>
        <w:t xml:space="preserve">of sticks in trees or shrubs. </w:t>
      </w:r>
      <w:r w:rsidRPr="004A7191">
        <w:rPr>
          <w:color w:val="000000" w:themeColor="text1"/>
          <w:spacing w:val="-10"/>
        </w:rPr>
        <w:t xml:space="preserve">Two </w:t>
      </w:r>
      <w:r w:rsidRPr="004A7191">
        <w:rPr>
          <w:color w:val="000000" w:themeColor="text1"/>
        </w:rPr>
        <w:t>to five eggs are laid, the clutch size varying with</w:t>
      </w:r>
      <w:r w:rsidRPr="004A7191">
        <w:rPr>
          <w:color w:val="000000" w:themeColor="text1"/>
          <w:spacing w:val="-20"/>
        </w:rPr>
        <w:t xml:space="preserve"> </w:t>
      </w:r>
      <w:r w:rsidRPr="004A7191">
        <w:rPr>
          <w:color w:val="000000" w:themeColor="text1"/>
        </w:rPr>
        <w:t>region.</w:t>
      </w:r>
    </w:p>
    <w:p w14:paraId="56AA1F45" w14:textId="77777777" w:rsidR="006500DE" w:rsidRPr="004A7191" w:rsidRDefault="006500DE">
      <w:pPr>
        <w:pStyle w:val="BodyText"/>
        <w:rPr>
          <w:color w:val="000000" w:themeColor="text1"/>
          <w:sz w:val="22"/>
        </w:rPr>
      </w:pPr>
    </w:p>
    <w:p w14:paraId="577E812B" w14:textId="77777777" w:rsidR="006500DE" w:rsidRPr="004A7191" w:rsidRDefault="006500DE">
      <w:pPr>
        <w:pStyle w:val="BodyText"/>
        <w:rPr>
          <w:color w:val="000000" w:themeColor="text1"/>
          <w:sz w:val="22"/>
        </w:rPr>
      </w:pPr>
    </w:p>
    <w:p w14:paraId="2B2E2610" w14:textId="77777777" w:rsidR="006500DE" w:rsidRPr="004A7191" w:rsidRDefault="006500DE">
      <w:pPr>
        <w:pStyle w:val="BodyText"/>
        <w:rPr>
          <w:color w:val="000000" w:themeColor="text1"/>
          <w:sz w:val="22"/>
        </w:rPr>
      </w:pPr>
    </w:p>
    <w:p w14:paraId="24770CAE" w14:textId="77777777" w:rsidR="006500DE" w:rsidRPr="004A7191" w:rsidRDefault="006500DE">
      <w:pPr>
        <w:pStyle w:val="BodyText"/>
        <w:rPr>
          <w:color w:val="000000" w:themeColor="text1"/>
          <w:sz w:val="22"/>
        </w:rPr>
      </w:pPr>
    </w:p>
    <w:p w14:paraId="062E3306" w14:textId="77777777" w:rsidR="006500DE" w:rsidRPr="004A7191" w:rsidRDefault="006500DE">
      <w:pPr>
        <w:pStyle w:val="BodyText"/>
        <w:rPr>
          <w:color w:val="000000" w:themeColor="text1"/>
          <w:sz w:val="22"/>
        </w:rPr>
      </w:pPr>
    </w:p>
    <w:p w14:paraId="35682F6B" w14:textId="77777777" w:rsidR="006500DE" w:rsidRPr="004A7191" w:rsidRDefault="006500DE">
      <w:pPr>
        <w:pStyle w:val="BodyText"/>
        <w:spacing w:before="9"/>
        <w:rPr>
          <w:color w:val="000000" w:themeColor="text1"/>
          <w:sz w:val="19"/>
        </w:rPr>
      </w:pPr>
    </w:p>
    <w:p w14:paraId="78EFE539" w14:textId="77777777" w:rsidR="005C19DA" w:rsidRDefault="005C19DA">
      <w:pPr>
        <w:pStyle w:val="Heading2"/>
        <w:spacing w:before="1"/>
        <w:ind w:left="1140"/>
        <w:rPr>
          <w:color w:val="000000" w:themeColor="text1"/>
        </w:rPr>
      </w:pPr>
    </w:p>
    <w:p w14:paraId="2639B53E" w14:textId="77777777" w:rsidR="006500DE" w:rsidRPr="004A7191" w:rsidRDefault="004A7191">
      <w:pPr>
        <w:pStyle w:val="Heading2"/>
        <w:spacing w:before="1"/>
        <w:ind w:left="1140"/>
        <w:rPr>
          <w:color w:val="000000" w:themeColor="text1"/>
        </w:rPr>
      </w:pPr>
      <w:r w:rsidRPr="004A7191">
        <w:rPr>
          <w:color w:val="000000" w:themeColor="text1"/>
        </w:rPr>
        <w:t>Conservation status</w:t>
      </w:r>
    </w:p>
    <w:p w14:paraId="0EEAD6FB" w14:textId="77777777" w:rsidR="006500DE" w:rsidRPr="004A7191" w:rsidRDefault="006500DE">
      <w:pPr>
        <w:pStyle w:val="BodyText"/>
        <w:spacing w:before="7"/>
        <w:rPr>
          <w:b/>
          <w:color w:val="000000" w:themeColor="text1"/>
          <w:sz w:val="12"/>
        </w:rPr>
      </w:pPr>
    </w:p>
    <w:p w14:paraId="62460B49" w14:textId="77777777" w:rsidR="006500DE" w:rsidRPr="004A7191" w:rsidRDefault="006500DE">
      <w:pPr>
        <w:rPr>
          <w:color w:val="000000" w:themeColor="text1"/>
          <w:sz w:val="12"/>
        </w:rPr>
        <w:sectPr w:rsidR="006500DE" w:rsidRPr="004A7191">
          <w:pgSz w:w="8240" w:h="12200"/>
          <w:pgMar w:top="1140" w:right="0" w:bottom="280" w:left="0" w:header="720" w:footer="720" w:gutter="0"/>
          <w:cols w:space="720"/>
        </w:sectPr>
      </w:pPr>
    </w:p>
    <w:p w14:paraId="342BE0E3" w14:textId="77777777" w:rsidR="006500DE" w:rsidRPr="004A7191" w:rsidRDefault="006500DE">
      <w:pPr>
        <w:pStyle w:val="BodyText"/>
        <w:rPr>
          <w:b/>
          <w:color w:val="000000" w:themeColor="text1"/>
          <w:sz w:val="18"/>
        </w:rPr>
      </w:pPr>
    </w:p>
    <w:p w14:paraId="125F377D" w14:textId="77777777" w:rsidR="006500DE" w:rsidRPr="004A7191" w:rsidRDefault="004A7191">
      <w:pPr>
        <w:spacing w:before="106"/>
        <w:ind w:left="1140"/>
        <w:rPr>
          <w:color w:val="000000" w:themeColor="text1"/>
          <w:sz w:val="16"/>
        </w:rPr>
      </w:pPr>
      <w:r w:rsidRPr="004A7191">
        <w:rPr>
          <w:color w:val="000000" w:themeColor="text1"/>
          <w:sz w:val="16"/>
        </w:rPr>
        <w:t>Extinct</w:t>
      </w:r>
    </w:p>
    <w:p w14:paraId="69E073C6" w14:textId="77777777" w:rsidR="006500DE" w:rsidRPr="004A7191" w:rsidRDefault="006500DE">
      <w:pPr>
        <w:pStyle w:val="BodyText"/>
        <w:spacing w:before="5"/>
        <w:rPr>
          <w:color w:val="000000" w:themeColor="text1"/>
          <w:sz w:val="15"/>
        </w:rPr>
      </w:pPr>
    </w:p>
    <w:p w14:paraId="62C66A10" w14:textId="77777777" w:rsidR="006500DE" w:rsidRPr="004A7191" w:rsidRDefault="004A7191">
      <w:pPr>
        <w:pStyle w:val="BodyText"/>
        <w:tabs>
          <w:tab w:val="left" w:pos="1738"/>
        </w:tabs>
        <w:ind w:left="1260"/>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17"/>
        </w:rPr>
        <w:t>EW</w:t>
      </w:r>
    </w:p>
    <w:p w14:paraId="70DFE0AB" w14:textId="77777777" w:rsidR="006500DE" w:rsidRPr="004A7191" w:rsidRDefault="004A7191">
      <w:pPr>
        <w:pStyle w:val="BodyText"/>
        <w:rPr>
          <w:rFonts w:ascii="Trebuchet MS"/>
          <w:color w:val="000000" w:themeColor="text1"/>
          <w:sz w:val="18"/>
        </w:rPr>
      </w:pPr>
      <w:r w:rsidRPr="004A7191">
        <w:rPr>
          <w:color w:val="000000" w:themeColor="text1"/>
        </w:rPr>
        <w:br w:type="column"/>
      </w:r>
    </w:p>
    <w:p w14:paraId="57BAFFCC" w14:textId="77777777" w:rsidR="006500DE" w:rsidRPr="004A7191" w:rsidRDefault="004A7191">
      <w:pPr>
        <w:spacing w:before="104"/>
        <w:ind w:left="276"/>
        <w:jc w:val="center"/>
        <w:rPr>
          <w:color w:val="000000" w:themeColor="text1"/>
          <w:sz w:val="16"/>
        </w:rPr>
      </w:pPr>
      <w:proofErr w:type="spellStart"/>
      <w:r w:rsidRPr="004A7191">
        <w:rPr>
          <w:color w:val="000000" w:themeColor="text1"/>
          <w:sz w:val="16"/>
        </w:rPr>
        <w:t>Threatned</w:t>
      </w:r>
      <w:proofErr w:type="spellEnd"/>
    </w:p>
    <w:p w14:paraId="3BF422BB" w14:textId="77777777" w:rsidR="006500DE" w:rsidRPr="004A7191" w:rsidRDefault="006500DE">
      <w:pPr>
        <w:pStyle w:val="BodyText"/>
        <w:spacing w:before="2"/>
        <w:rPr>
          <w:color w:val="000000" w:themeColor="text1"/>
          <w:sz w:val="17"/>
        </w:rPr>
      </w:pPr>
    </w:p>
    <w:p w14:paraId="1FE52FCF" w14:textId="77777777" w:rsidR="006500DE" w:rsidRPr="004A7191" w:rsidRDefault="004A7191">
      <w:pPr>
        <w:pStyle w:val="BodyText"/>
        <w:tabs>
          <w:tab w:val="left" w:pos="744"/>
          <w:tab w:val="left" w:pos="1245"/>
        </w:tabs>
        <w:ind w:left="237"/>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3667E3CE" w14:textId="77777777" w:rsidR="006500DE" w:rsidRPr="004A7191" w:rsidRDefault="004A7191">
      <w:pPr>
        <w:spacing w:before="113" w:line="208" w:lineRule="auto"/>
        <w:ind w:left="570" w:right="3538" w:firstLine="100"/>
        <w:rPr>
          <w:color w:val="000000" w:themeColor="text1"/>
          <w:sz w:val="16"/>
        </w:rPr>
      </w:pPr>
      <w:r w:rsidRPr="004A7191">
        <w:rPr>
          <w:color w:val="000000" w:themeColor="text1"/>
        </w:rPr>
        <w:br w:type="column"/>
      </w:r>
      <w:r w:rsidRPr="004A7191">
        <w:rPr>
          <w:color w:val="000000" w:themeColor="text1"/>
          <w:sz w:val="16"/>
        </w:rPr>
        <w:t>Least Concern</w:t>
      </w:r>
    </w:p>
    <w:p w14:paraId="4A9B13E0"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3A566180"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2003" w:space="40"/>
            <w:col w:w="1487" w:space="39"/>
            <w:col w:w="4671"/>
          </w:cols>
        </w:sectPr>
      </w:pPr>
    </w:p>
    <w:p w14:paraId="1EE73F46" w14:textId="77777777" w:rsidR="006500DE" w:rsidRPr="004A7191" w:rsidRDefault="004A7191">
      <w:pPr>
        <w:spacing w:before="93"/>
        <w:ind w:left="1160"/>
        <w:rPr>
          <w:color w:val="000000" w:themeColor="text1"/>
          <w:sz w:val="16"/>
        </w:rPr>
      </w:pPr>
      <w:r w:rsidRPr="004A7191">
        <w:rPr>
          <w:color w:val="000000" w:themeColor="text1"/>
          <w:sz w:val="16"/>
        </w:rPr>
        <w:t>Least Concern (IUCN 3.1)</w:t>
      </w:r>
    </w:p>
    <w:p w14:paraId="287316C1" w14:textId="77777777" w:rsidR="006500DE" w:rsidRPr="004A7191" w:rsidRDefault="004A7191">
      <w:pPr>
        <w:pStyle w:val="BodyText"/>
        <w:tabs>
          <w:tab w:val="left" w:pos="2349"/>
        </w:tabs>
        <w:spacing w:before="137" w:line="331" w:lineRule="auto"/>
        <w:ind w:left="1220" w:right="5143"/>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623CB809" w14:textId="77777777" w:rsidR="006500DE" w:rsidRPr="004A7191" w:rsidRDefault="004A7191">
      <w:pPr>
        <w:pStyle w:val="BodyText"/>
        <w:tabs>
          <w:tab w:val="left" w:pos="2349"/>
        </w:tabs>
        <w:spacing w:line="229" w:lineRule="exact"/>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4E6D2DE0" w14:textId="77777777" w:rsidR="006500DE" w:rsidRPr="004A7191" w:rsidRDefault="004A7191">
      <w:pPr>
        <w:pStyle w:val="BodyText"/>
        <w:tabs>
          <w:tab w:val="left" w:pos="2349"/>
        </w:tabs>
        <w:spacing w:before="90"/>
        <w:ind w:left="1220"/>
        <w:rPr>
          <w:color w:val="000000" w:themeColor="text1"/>
        </w:rPr>
      </w:pPr>
      <w:r w:rsidRPr="004A7191">
        <w:rPr>
          <w:color w:val="000000" w:themeColor="text1"/>
        </w:rPr>
        <w:t>Order:</w:t>
      </w:r>
      <w:r w:rsidRPr="004A7191">
        <w:rPr>
          <w:color w:val="000000" w:themeColor="text1"/>
        </w:rPr>
        <w:tab/>
      </w:r>
      <w:proofErr w:type="spellStart"/>
      <w:r w:rsidRPr="004A7191">
        <w:rPr>
          <w:color w:val="000000" w:themeColor="text1"/>
        </w:rPr>
        <w:t>Ciconiiformes</w:t>
      </w:r>
      <w:proofErr w:type="spellEnd"/>
    </w:p>
    <w:p w14:paraId="4D85C6D6" w14:textId="77777777" w:rsidR="006500DE" w:rsidRPr="004A7191" w:rsidRDefault="004A7191">
      <w:pPr>
        <w:pStyle w:val="BodyText"/>
        <w:tabs>
          <w:tab w:val="left" w:pos="2349"/>
        </w:tabs>
        <w:spacing w:before="110"/>
        <w:ind w:left="1220"/>
        <w:rPr>
          <w:color w:val="000000" w:themeColor="text1"/>
        </w:rPr>
      </w:pPr>
      <w:r w:rsidRPr="004A7191">
        <w:rPr>
          <w:color w:val="000000" w:themeColor="text1"/>
        </w:rPr>
        <w:t>Family:</w:t>
      </w:r>
      <w:r w:rsidRPr="004A7191">
        <w:rPr>
          <w:color w:val="000000" w:themeColor="text1"/>
        </w:rPr>
        <w:tab/>
        <w:t>Ciconiidae</w:t>
      </w:r>
    </w:p>
    <w:p w14:paraId="2029DF21" w14:textId="77777777" w:rsidR="006500DE" w:rsidRPr="004A7191" w:rsidRDefault="004A7191">
      <w:pPr>
        <w:pStyle w:val="BodyText"/>
        <w:tabs>
          <w:tab w:val="left" w:pos="2349"/>
        </w:tabs>
        <w:spacing w:before="110"/>
        <w:ind w:left="1220"/>
        <w:rPr>
          <w:color w:val="000000" w:themeColor="text1"/>
        </w:rPr>
      </w:pPr>
      <w:r w:rsidRPr="004A7191">
        <w:rPr>
          <w:color w:val="000000" w:themeColor="text1"/>
        </w:rPr>
        <w:t>Genus:</w:t>
      </w:r>
      <w:r w:rsidRPr="004A7191">
        <w:rPr>
          <w:color w:val="000000" w:themeColor="text1"/>
        </w:rPr>
        <w:tab/>
      </w:r>
      <w:proofErr w:type="spellStart"/>
      <w:r w:rsidRPr="004A7191">
        <w:rPr>
          <w:color w:val="000000" w:themeColor="text1"/>
        </w:rPr>
        <w:t>Anastomus</w:t>
      </w:r>
      <w:proofErr w:type="spellEnd"/>
    </w:p>
    <w:p w14:paraId="0161B13C" w14:textId="77777777" w:rsidR="006500DE" w:rsidRPr="004A7191" w:rsidRDefault="004A7191">
      <w:pPr>
        <w:tabs>
          <w:tab w:val="left" w:pos="2349"/>
        </w:tabs>
        <w:spacing w:before="110"/>
        <w:ind w:left="122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A.</w:t>
      </w:r>
      <w:r w:rsidRPr="004A7191">
        <w:rPr>
          <w:rFonts w:ascii="Georgia"/>
          <w:i/>
          <w:color w:val="000000" w:themeColor="text1"/>
          <w:spacing w:val="-40"/>
          <w:sz w:val="20"/>
        </w:rPr>
        <w:t xml:space="preserve"> </w:t>
      </w:r>
      <w:proofErr w:type="spellStart"/>
      <w:r w:rsidRPr="004A7191">
        <w:rPr>
          <w:rFonts w:ascii="Georgia"/>
          <w:i/>
          <w:color w:val="000000" w:themeColor="text1"/>
          <w:sz w:val="20"/>
        </w:rPr>
        <w:t>oscitans</w:t>
      </w:r>
      <w:proofErr w:type="spellEnd"/>
    </w:p>
    <w:p w14:paraId="1BD8FFC6" w14:textId="77777777" w:rsidR="006500DE" w:rsidRPr="004A7191" w:rsidRDefault="006500DE">
      <w:pPr>
        <w:rPr>
          <w:rFonts w:ascii="Georgia"/>
          <w:color w:val="000000" w:themeColor="text1"/>
          <w:sz w:val="20"/>
        </w:rPr>
        <w:sectPr w:rsidR="006500DE" w:rsidRPr="004A7191">
          <w:type w:val="continuous"/>
          <w:pgSz w:w="8240" w:h="12200"/>
          <w:pgMar w:top="880" w:right="0" w:bottom="280" w:left="0" w:header="720" w:footer="720" w:gutter="0"/>
          <w:cols w:space="720"/>
        </w:sectPr>
      </w:pPr>
    </w:p>
    <w:p w14:paraId="6ED91283" w14:textId="77777777" w:rsidR="006500DE" w:rsidRPr="004A7191" w:rsidRDefault="005C19DA">
      <w:pPr>
        <w:pStyle w:val="BodyText"/>
        <w:rPr>
          <w:rFonts w:ascii="Georgia"/>
          <w:i/>
          <w:color w:val="000000" w:themeColor="text1"/>
        </w:rPr>
      </w:pPr>
      <w:r w:rsidRPr="004A7191">
        <w:rPr>
          <w:noProof/>
          <w:color w:val="000000" w:themeColor="text1"/>
        </w:rPr>
        <w:lastRenderedPageBreak/>
        <mc:AlternateContent>
          <mc:Choice Requires="wpg">
            <w:drawing>
              <wp:anchor distT="0" distB="0" distL="114300" distR="114300" simplePos="0" relativeHeight="242465792" behindDoc="1" locked="0" layoutInCell="1" allowOverlap="1" wp14:anchorId="438EB61D" wp14:editId="54ED583E">
                <wp:simplePos x="0" y="0"/>
                <wp:positionH relativeFrom="page">
                  <wp:posOffset>28893</wp:posOffset>
                </wp:positionH>
                <wp:positionV relativeFrom="page">
                  <wp:posOffset>-171450</wp:posOffset>
                </wp:positionV>
                <wp:extent cx="5221605" cy="7740015"/>
                <wp:effectExtent l="0" t="0" r="0" b="32385"/>
                <wp:wrapNone/>
                <wp:docPr id="1517" name="Group 2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40015"/>
                          <a:chOff x="-3" y="0"/>
                          <a:chExt cx="8223" cy="12189"/>
                        </a:xfrm>
                      </wpg:grpSpPr>
                      <pic:pic xmlns:pic="http://schemas.openxmlformats.org/drawingml/2006/picture">
                        <pic:nvPicPr>
                          <pic:cNvPr id="1518" name="Picture 2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9" name="Picture 21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0" name="Line 2106"/>
                        <wps:cNvCnPr>
                          <a:cxnSpLocks noChangeShapeType="1"/>
                        </wps:cNvCnPr>
                        <wps:spPr bwMode="auto">
                          <a:xfrm>
                            <a:off x="0" y="0"/>
                            <a:ext cx="0" cy="12189"/>
                          </a:xfrm>
                          <a:prstGeom prst="line">
                            <a:avLst/>
                          </a:prstGeom>
                          <a:noFill/>
                          <a:ln w="3175">
                            <a:solidFill>
                              <a:srgbClr val="51612B"/>
                            </a:solidFill>
                            <a:prstDash val="solid"/>
                            <a:round/>
                            <a:headEnd/>
                            <a:tailEnd/>
                          </a:ln>
                          <a:extLst>
                            <a:ext uri="{909E8E84-426E-40DD-AFC4-6F175D3DCCD1}">
                              <a14:hiddenFill xmlns:a14="http://schemas.microsoft.com/office/drawing/2010/main">
                                <a:noFill/>
                              </a14:hiddenFill>
                            </a:ext>
                          </a:extLst>
                        </wps:spPr>
                        <wps:bodyPr/>
                      </wps:wsp>
                      <wps:wsp>
                        <wps:cNvPr id="1521" name="Line 2105"/>
                        <wps:cNvCnPr>
                          <a:cxnSpLocks noChangeShapeType="1"/>
                        </wps:cNvCnPr>
                        <wps:spPr bwMode="auto">
                          <a:xfrm>
                            <a:off x="6" y="1134"/>
                            <a:ext cx="0" cy="869"/>
                          </a:xfrm>
                          <a:prstGeom prst="line">
                            <a:avLst/>
                          </a:prstGeom>
                          <a:noFill/>
                          <a:ln w="7201">
                            <a:solidFill>
                              <a:srgbClr val="53542A"/>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0A8079" id="Group 2104" o:spid="_x0000_s1026" style="position:absolute;margin-left:2.3pt;margin-top:-13.5pt;width:411.15pt;height:609.45pt;z-index:-260850688;mso-position-horizontal-relative:page;mso-position-vertical-relative:page" coordorigin="-3" coordsize="8223,121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8"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">
                  <v:imagedata r:id="rId19" o:title=""/>
                </v:shape>
                <v:shape id="Picture 2107"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">
                  <v:imagedata r:id="rId20" o:title=""/>
                </v:shape>
                <v:line id="Line 2106" o:spid="_x0000_s1029" style="position:absolute;visibility:visible;mso-wrap-style:square" from="0,0" to="0,12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" strokecolor="#51612b" strokeweight=".25pt"/>
                <v:line id="Line 2105" o:spid="_x0000_s1030" style="position:absolute;visibility:visible;mso-wrap-style:square" from="6,1134" to="6,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" strokecolor="#53542a" strokeweight=".20003mm"/>
                <w10:wrap anchorx="page" anchory="page"/>
              </v:group>
            </w:pict>
          </mc:Fallback>
        </mc:AlternateContent>
      </w:r>
      <w:r w:rsidR="00AE6195" w:rsidRPr="004A7191">
        <w:rPr>
          <w:noProof/>
          <w:color w:val="000000" w:themeColor="text1"/>
        </w:rPr>
        <mc:AlternateContent>
          <mc:Choice Requires="wps">
            <w:drawing>
              <wp:anchor distT="0" distB="0" distL="114300" distR="114300" simplePos="0" relativeHeight="242464768" behindDoc="1" locked="0" layoutInCell="1" allowOverlap="1" wp14:anchorId="305F16F8" wp14:editId="4B00F6C5">
                <wp:simplePos x="0" y="0"/>
                <wp:positionH relativeFrom="page">
                  <wp:posOffset>2400300</wp:posOffset>
                </wp:positionH>
                <wp:positionV relativeFrom="page">
                  <wp:posOffset>227965</wp:posOffset>
                </wp:positionV>
                <wp:extent cx="81280" cy="154940"/>
                <wp:effectExtent l="0" t="0" r="0" b="0"/>
                <wp:wrapNone/>
                <wp:docPr id="1522" name="Text Box 2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0880" w14:textId="77777777" w:rsidR="00B7268B" w:rsidRDefault="00B7268B">
                            <w:pPr>
                              <w:pStyle w:val="BodyText"/>
                              <w:rPr>
                                <w:rFonts w:ascii="Verdana"/>
                              </w:rPr>
                            </w:pPr>
                            <w:r>
                              <w:rPr>
                                <w:rFonts w:ascii="Verdana"/>
                                <w:color w:val="58595B"/>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F16F8" id="Text Box 2109" o:spid="_x0000_s1059" type="#_x0000_t202" style="position:absolute;margin-left:189pt;margin-top:17.95pt;width:6.4pt;height:12.2pt;z-index:-26085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" filled="f" stroked="f">
                <v:textbox inset="0,0,0,0">
                  <w:txbxContent>
                    <w:p w14:paraId="66AD0880" w14:textId="77777777" w:rsidR="00B7268B" w:rsidRDefault="00B7268B">
                      <w:pPr>
                        <w:pStyle w:val="BodyText"/>
                        <w:rPr>
                          <w:rFonts w:ascii="Verdana"/>
                        </w:rPr>
                      </w:pPr>
                      <w:r>
                        <w:rPr>
                          <w:rFonts w:ascii="Verdana"/>
                          <w:color w:val="58595B"/>
                        </w:rPr>
                        <w:t>7</w:t>
                      </w:r>
                    </w:p>
                  </w:txbxContent>
                </v:textbox>
                <w10:wrap anchorx="page" anchory="page"/>
              </v:shape>
            </w:pict>
          </mc:Fallback>
        </mc:AlternateContent>
      </w:r>
    </w:p>
    <w:p w14:paraId="18A83127" w14:textId="77777777" w:rsidR="006500DE" w:rsidRPr="004A7191" w:rsidRDefault="006500DE">
      <w:pPr>
        <w:pStyle w:val="BodyText"/>
        <w:rPr>
          <w:rFonts w:ascii="Georgia"/>
          <w:i/>
          <w:color w:val="000000" w:themeColor="text1"/>
        </w:rPr>
      </w:pPr>
    </w:p>
    <w:p w14:paraId="0772634A" w14:textId="77777777" w:rsidR="006500DE" w:rsidRPr="004A7191" w:rsidRDefault="006500DE">
      <w:pPr>
        <w:pStyle w:val="BodyText"/>
        <w:rPr>
          <w:rFonts w:ascii="Georgia"/>
          <w:i/>
          <w:color w:val="000000" w:themeColor="text1"/>
        </w:rPr>
      </w:pPr>
    </w:p>
    <w:p w14:paraId="4A57B140" w14:textId="77777777" w:rsidR="006500DE" w:rsidRPr="004A7191" w:rsidRDefault="006500DE">
      <w:pPr>
        <w:pStyle w:val="BodyText"/>
        <w:rPr>
          <w:rFonts w:ascii="Georgia"/>
          <w:i/>
          <w:color w:val="000000" w:themeColor="text1"/>
        </w:rPr>
      </w:pPr>
    </w:p>
    <w:p w14:paraId="2137B3E7" w14:textId="77777777" w:rsidR="006500DE" w:rsidRPr="004A7191" w:rsidRDefault="006500DE">
      <w:pPr>
        <w:pStyle w:val="BodyText"/>
        <w:rPr>
          <w:rFonts w:ascii="Georgia"/>
          <w:i/>
          <w:color w:val="000000" w:themeColor="text1"/>
        </w:rPr>
      </w:pPr>
    </w:p>
    <w:p w14:paraId="70FD5B9D" w14:textId="77777777" w:rsidR="006500DE" w:rsidRPr="004A7191" w:rsidRDefault="006500DE">
      <w:pPr>
        <w:pStyle w:val="BodyText"/>
        <w:rPr>
          <w:rFonts w:ascii="Georgia"/>
          <w:i/>
          <w:color w:val="000000" w:themeColor="text1"/>
        </w:rPr>
      </w:pPr>
    </w:p>
    <w:p w14:paraId="42B086CD" w14:textId="77777777" w:rsidR="006500DE" w:rsidRPr="004A7191" w:rsidRDefault="006500DE">
      <w:pPr>
        <w:pStyle w:val="BodyText"/>
        <w:rPr>
          <w:rFonts w:ascii="Georgia"/>
          <w:i/>
          <w:color w:val="000000" w:themeColor="text1"/>
        </w:rPr>
      </w:pPr>
    </w:p>
    <w:p w14:paraId="09304E8D" w14:textId="77777777" w:rsidR="006500DE" w:rsidRPr="004A7191" w:rsidRDefault="006500DE">
      <w:pPr>
        <w:pStyle w:val="BodyText"/>
        <w:rPr>
          <w:rFonts w:ascii="Georgia"/>
          <w:i/>
          <w:color w:val="000000" w:themeColor="text1"/>
        </w:rPr>
      </w:pPr>
    </w:p>
    <w:p w14:paraId="1D42362A" w14:textId="77777777" w:rsidR="006500DE" w:rsidRPr="004A7191" w:rsidRDefault="006500DE">
      <w:pPr>
        <w:pStyle w:val="BodyText"/>
        <w:rPr>
          <w:rFonts w:ascii="Georgia"/>
          <w:i/>
          <w:color w:val="000000" w:themeColor="text1"/>
        </w:rPr>
      </w:pPr>
    </w:p>
    <w:p w14:paraId="1024B2EA" w14:textId="77777777" w:rsidR="006500DE" w:rsidRPr="004A7191" w:rsidRDefault="006500DE">
      <w:pPr>
        <w:pStyle w:val="BodyText"/>
        <w:rPr>
          <w:rFonts w:ascii="Georgia"/>
          <w:i/>
          <w:color w:val="000000" w:themeColor="text1"/>
        </w:rPr>
      </w:pPr>
    </w:p>
    <w:p w14:paraId="6AF083B0" w14:textId="77777777" w:rsidR="006500DE" w:rsidRPr="004A7191" w:rsidRDefault="006500DE">
      <w:pPr>
        <w:pStyle w:val="BodyText"/>
        <w:rPr>
          <w:rFonts w:ascii="Georgia"/>
          <w:i/>
          <w:color w:val="000000" w:themeColor="text1"/>
        </w:rPr>
      </w:pPr>
    </w:p>
    <w:p w14:paraId="27F8D81F" w14:textId="77777777" w:rsidR="006500DE" w:rsidRPr="004A7191" w:rsidRDefault="006500DE">
      <w:pPr>
        <w:pStyle w:val="BodyText"/>
        <w:rPr>
          <w:rFonts w:ascii="Georgia"/>
          <w:i/>
          <w:color w:val="000000" w:themeColor="text1"/>
        </w:rPr>
      </w:pPr>
    </w:p>
    <w:p w14:paraId="1087E75E" w14:textId="77777777" w:rsidR="006500DE" w:rsidRPr="004A7191" w:rsidRDefault="006500DE">
      <w:pPr>
        <w:pStyle w:val="BodyText"/>
        <w:rPr>
          <w:rFonts w:ascii="Georgia"/>
          <w:i/>
          <w:color w:val="000000" w:themeColor="text1"/>
        </w:rPr>
      </w:pPr>
    </w:p>
    <w:p w14:paraId="48C3CD46" w14:textId="77777777" w:rsidR="006500DE" w:rsidRPr="004A7191" w:rsidRDefault="006500DE">
      <w:pPr>
        <w:pStyle w:val="BodyText"/>
        <w:rPr>
          <w:rFonts w:ascii="Georgia"/>
          <w:i/>
          <w:color w:val="000000" w:themeColor="text1"/>
        </w:rPr>
      </w:pPr>
    </w:p>
    <w:p w14:paraId="1AA6E540" w14:textId="77777777" w:rsidR="006500DE" w:rsidRPr="004A7191" w:rsidRDefault="006500DE">
      <w:pPr>
        <w:pStyle w:val="BodyText"/>
        <w:rPr>
          <w:rFonts w:ascii="Georgia"/>
          <w:i/>
          <w:color w:val="000000" w:themeColor="text1"/>
        </w:rPr>
      </w:pPr>
    </w:p>
    <w:p w14:paraId="0FB59488" w14:textId="77777777" w:rsidR="006500DE" w:rsidRPr="004A7191" w:rsidRDefault="006500DE">
      <w:pPr>
        <w:pStyle w:val="BodyText"/>
        <w:rPr>
          <w:rFonts w:ascii="Georgia"/>
          <w:i/>
          <w:color w:val="000000" w:themeColor="text1"/>
        </w:rPr>
      </w:pPr>
    </w:p>
    <w:p w14:paraId="440FD56F" w14:textId="77777777" w:rsidR="006500DE" w:rsidRPr="004A7191" w:rsidRDefault="006500DE">
      <w:pPr>
        <w:pStyle w:val="BodyText"/>
        <w:rPr>
          <w:rFonts w:ascii="Georgia"/>
          <w:i/>
          <w:color w:val="000000" w:themeColor="text1"/>
        </w:rPr>
      </w:pPr>
    </w:p>
    <w:p w14:paraId="2E7BEDB9" w14:textId="77777777" w:rsidR="006500DE" w:rsidRPr="004A7191" w:rsidRDefault="006500DE">
      <w:pPr>
        <w:pStyle w:val="BodyText"/>
        <w:rPr>
          <w:rFonts w:ascii="Georgia"/>
          <w:i/>
          <w:color w:val="000000" w:themeColor="text1"/>
        </w:rPr>
      </w:pPr>
    </w:p>
    <w:p w14:paraId="635BA959" w14:textId="77777777" w:rsidR="006500DE" w:rsidRPr="004A7191" w:rsidRDefault="006500DE">
      <w:pPr>
        <w:pStyle w:val="BodyText"/>
        <w:rPr>
          <w:rFonts w:ascii="Georgia"/>
          <w:i/>
          <w:color w:val="000000" w:themeColor="text1"/>
        </w:rPr>
      </w:pPr>
    </w:p>
    <w:p w14:paraId="4E7C9EB0" w14:textId="77777777" w:rsidR="006500DE" w:rsidRPr="004A7191" w:rsidRDefault="006500DE">
      <w:pPr>
        <w:pStyle w:val="BodyText"/>
        <w:rPr>
          <w:rFonts w:ascii="Georgia"/>
          <w:i/>
          <w:color w:val="000000" w:themeColor="text1"/>
        </w:rPr>
      </w:pPr>
    </w:p>
    <w:p w14:paraId="1DE09A3C" w14:textId="77777777" w:rsidR="006500DE" w:rsidRPr="004A7191" w:rsidRDefault="006500DE">
      <w:pPr>
        <w:pStyle w:val="BodyText"/>
        <w:rPr>
          <w:rFonts w:ascii="Georgia"/>
          <w:i/>
          <w:color w:val="000000" w:themeColor="text1"/>
        </w:rPr>
      </w:pPr>
    </w:p>
    <w:p w14:paraId="4C89B089" w14:textId="77777777" w:rsidR="006500DE" w:rsidRPr="004A7191" w:rsidRDefault="006500DE">
      <w:pPr>
        <w:pStyle w:val="BodyText"/>
        <w:rPr>
          <w:rFonts w:ascii="Georgia"/>
          <w:i/>
          <w:color w:val="000000" w:themeColor="text1"/>
        </w:rPr>
      </w:pPr>
    </w:p>
    <w:p w14:paraId="59464F36" w14:textId="77777777" w:rsidR="006500DE" w:rsidRPr="004A7191" w:rsidRDefault="006500DE">
      <w:pPr>
        <w:pStyle w:val="BodyText"/>
        <w:rPr>
          <w:rFonts w:ascii="Georgia"/>
          <w:i/>
          <w:color w:val="000000" w:themeColor="text1"/>
        </w:rPr>
      </w:pPr>
    </w:p>
    <w:p w14:paraId="7959A37B" w14:textId="77777777" w:rsidR="006500DE" w:rsidRPr="004A7191" w:rsidRDefault="006500DE">
      <w:pPr>
        <w:pStyle w:val="BodyText"/>
        <w:rPr>
          <w:rFonts w:ascii="Georgia"/>
          <w:i/>
          <w:color w:val="000000" w:themeColor="text1"/>
        </w:rPr>
      </w:pPr>
    </w:p>
    <w:p w14:paraId="7EE18FDA" w14:textId="77777777" w:rsidR="006500DE" w:rsidRPr="004A7191" w:rsidRDefault="006500DE">
      <w:pPr>
        <w:pStyle w:val="BodyText"/>
        <w:rPr>
          <w:rFonts w:ascii="Georgia"/>
          <w:i/>
          <w:color w:val="000000" w:themeColor="text1"/>
        </w:rPr>
      </w:pPr>
    </w:p>
    <w:p w14:paraId="2E58AD3C" w14:textId="77777777" w:rsidR="006500DE" w:rsidRPr="004A7191" w:rsidRDefault="006500DE">
      <w:pPr>
        <w:pStyle w:val="BodyText"/>
        <w:rPr>
          <w:rFonts w:ascii="Georgia"/>
          <w:i/>
          <w:color w:val="000000" w:themeColor="text1"/>
        </w:rPr>
      </w:pPr>
    </w:p>
    <w:p w14:paraId="1AFAA733" w14:textId="77777777" w:rsidR="006500DE" w:rsidRPr="004A7191" w:rsidRDefault="006500DE">
      <w:pPr>
        <w:pStyle w:val="BodyText"/>
        <w:rPr>
          <w:rFonts w:ascii="Georgia"/>
          <w:i/>
          <w:color w:val="000000" w:themeColor="text1"/>
        </w:rPr>
      </w:pPr>
    </w:p>
    <w:p w14:paraId="1CECFF2F" w14:textId="77777777" w:rsidR="006500DE" w:rsidRPr="004A7191" w:rsidRDefault="006500DE">
      <w:pPr>
        <w:pStyle w:val="BodyText"/>
        <w:rPr>
          <w:rFonts w:ascii="Georgia"/>
          <w:i/>
          <w:color w:val="000000" w:themeColor="text1"/>
        </w:rPr>
      </w:pPr>
    </w:p>
    <w:p w14:paraId="4B0675A1" w14:textId="77777777" w:rsidR="006500DE" w:rsidRPr="004A7191" w:rsidRDefault="006500DE">
      <w:pPr>
        <w:pStyle w:val="BodyText"/>
        <w:rPr>
          <w:rFonts w:ascii="Georgia"/>
          <w:i/>
          <w:color w:val="000000" w:themeColor="text1"/>
        </w:rPr>
      </w:pPr>
    </w:p>
    <w:p w14:paraId="51DB8D3C" w14:textId="77777777" w:rsidR="006500DE" w:rsidRPr="004A7191" w:rsidRDefault="006500DE">
      <w:pPr>
        <w:pStyle w:val="BodyText"/>
        <w:rPr>
          <w:rFonts w:ascii="Georgia"/>
          <w:i/>
          <w:color w:val="000000" w:themeColor="text1"/>
        </w:rPr>
      </w:pPr>
    </w:p>
    <w:p w14:paraId="6EC61847" w14:textId="77777777" w:rsidR="006500DE" w:rsidRPr="004A7191" w:rsidRDefault="006500DE">
      <w:pPr>
        <w:pStyle w:val="BodyText"/>
        <w:rPr>
          <w:rFonts w:ascii="Georgia"/>
          <w:i/>
          <w:color w:val="000000" w:themeColor="text1"/>
        </w:rPr>
      </w:pPr>
    </w:p>
    <w:p w14:paraId="409E41B2" w14:textId="77777777" w:rsidR="006500DE" w:rsidRPr="004A7191" w:rsidRDefault="006500DE">
      <w:pPr>
        <w:pStyle w:val="BodyText"/>
        <w:rPr>
          <w:rFonts w:ascii="Georgia"/>
          <w:i/>
          <w:color w:val="000000" w:themeColor="text1"/>
        </w:rPr>
      </w:pPr>
    </w:p>
    <w:p w14:paraId="124B24B4" w14:textId="77777777" w:rsidR="006500DE" w:rsidRPr="004A7191" w:rsidRDefault="006500DE">
      <w:pPr>
        <w:pStyle w:val="BodyText"/>
        <w:rPr>
          <w:rFonts w:ascii="Georgia"/>
          <w:i/>
          <w:color w:val="000000" w:themeColor="text1"/>
        </w:rPr>
      </w:pPr>
    </w:p>
    <w:p w14:paraId="67CBDB77" w14:textId="77777777" w:rsidR="006500DE" w:rsidRPr="004A7191" w:rsidRDefault="006500DE">
      <w:pPr>
        <w:pStyle w:val="BodyText"/>
        <w:rPr>
          <w:rFonts w:ascii="Georgia"/>
          <w:i/>
          <w:color w:val="000000" w:themeColor="text1"/>
        </w:rPr>
      </w:pPr>
    </w:p>
    <w:p w14:paraId="12AF486A" w14:textId="77777777" w:rsidR="006500DE" w:rsidRPr="004A7191" w:rsidRDefault="006500DE">
      <w:pPr>
        <w:pStyle w:val="BodyText"/>
        <w:rPr>
          <w:rFonts w:ascii="Georgia"/>
          <w:i/>
          <w:color w:val="000000" w:themeColor="text1"/>
        </w:rPr>
      </w:pPr>
    </w:p>
    <w:p w14:paraId="6979B85D" w14:textId="77777777" w:rsidR="006500DE" w:rsidRPr="004A7191" w:rsidRDefault="006500DE">
      <w:pPr>
        <w:pStyle w:val="BodyText"/>
        <w:rPr>
          <w:rFonts w:ascii="Georgia"/>
          <w:i/>
          <w:color w:val="000000" w:themeColor="text1"/>
        </w:rPr>
      </w:pPr>
    </w:p>
    <w:p w14:paraId="7DA2A7EA" w14:textId="77777777" w:rsidR="006500DE" w:rsidRPr="004A7191" w:rsidRDefault="006500DE">
      <w:pPr>
        <w:pStyle w:val="BodyText"/>
        <w:rPr>
          <w:rFonts w:ascii="Georgia"/>
          <w:i/>
          <w:color w:val="000000" w:themeColor="text1"/>
        </w:rPr>
      </w:pPr>
    </w:p>
    <w:p w14:paraId="6410BDEE" w14:textId="77777777" w:rsidR="006500DE" w:rsidRPr="004A7191" w:rsidRDefault="006500DE">
      <w:pPr>
        <w:pStyle w:val="BodyText"/>
        <w:rPr>
          <w:rFonts w:ascii="Georgia"/>
          <w:i/>
          <w:color w:val="000000" w:themeColor="text1"/>
        </w:rPr>
      </w:pPr>
    </w:p>
    <w:p w14:paraId="71535276" w14:textId="77777777" w:rsidR="006500DE" w:rsidRPr="004A7191" w:rsidRDefault="006500DE">
      <w:pPr>
        <w:pStyle w:val="BodyText"/>
        <w:rPr>
          <w:rFonts w:ascii="Georgia"/>
          <w:i/>
          <w:color w:val="000000" w:themeColor="text1"/>
        </w:rPr>
      </w:pPr>
    </w:p>
    <w:p w14:paraId="248F7480" w14:textId="77777777" w:rsidR="006500DE" w:rsidRPr="004A7191" w:rsidRDefault="006500DE">
      <w:pPr>
        <w:pStyle w:val="BodyText"/>
        <w:rPr>
          <w:rFonts w:ascii="Georgia"/>
          <w:i/>
          <w:color w:val="000000" w:themeColor="text1"/>
        </w:rPr>
      </w:pPr>
    </w:p>
    <w:p w14:paraId="2E752140" w14:textId="77777777" w:rsidR="006500DE" w:rsidRPr="004A7191" w:rsidRDefault="006500DE">
      <w:pPr>
        <w:pStyle w:val="BodyText"/>
        <w:spacing w:before="2"/>
        <w:rPr>
          <w:rFonts w:ascii="Georgia"/>
          <w:i/>
          <w:color w:val="000000" w:themeColor="text1"/>
          <w:sz w:val="23"/>
        </w:rPr>
      </w:pPr>
    </w:p>
    <w:p w14:paraId="5E896A6A"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58C4605D" w14:textId="77777777" w:rsidR="006500DE" w:rsidRPr="005C19DA" w:rsidRDefault="004A7191">
      <w:pPr>
        <w:pStyle w:val="Heading1"/>
        <w:tabs>
          <w:tab w:val="left" w:pos="1139"/>
          <w:tab w:val="left" w:pos="8220"/>
        </w:tabs>
        <w:rPr>
          <w:color w:val="FFFFFF" w:themeColor="background1"/>
        </w:rPr>
      </w:pPr>
      <w:r w:rsidRPr="005C19DA">
        <w:rPr>
          <w:color w:val="FFFFFF" w:themeColor="background1"/>
          <w:shd w:val="clear" w:color="auto" w:fill="422F3D"/>
        </w:rPr>
        <w:lastRenderedPageBreak/>
        <w:t xml:space="preserve"> </w:t>
      </w:r>
      <w:r w:rsidRPr="005C19DA">
        <w:rPr>
          <w:color w:val="FFFFFF" w:themeColor="background1"/>
          <w:shd w:val="clear" w:color="auto" w:fill="422F3D"/>
        </w:rPr>
        <w:tab/>
        <w:t>4. Black</w:t>
      </w:r>
      <w:r w:rsidRPr="005C19DA">
        <w:rPr>
          <w:color w:val="FFFFFF" w:themeColor="background1"/>
          <w:spacing w:val="-45"/>
          <w:shd w:val="clear" w:color="auto" w:fill="422F3D"/>
        </w:rPr>
        <w:t xml:space="preserve"> </w:t>
      </w:r>
      <w:r w:rsidRPr="005C19DA">
        <w:rPr>
          <w:color w:val="FFFFFF" w:themeColor="background1"/>
          <w:shd w:val="clear" w:color="auto" w:fill="422F3D"/>
        </w:rPr>
        <w:t>Kite</w:t>
      </w:r>
      <w:r w:rsidRPr="005C19DA">
        <w:rPr>
          <w:color w:val="FFFFFF" w:themeColor="background1"/>
          <w:shd w:val="clear" w:color="auto" w:fill="422F3D"/>
        </w:rPr>
        <w:tab/>
      </w:r>
    </w:p>
    <w:p w14:paraId="00B1B34B" w14:textId="77777777" w:rsidR="006500DE" w:rsidRPr="004A7191" w:rsidRDefault="004A7191">
      <w:pPr>
        <w:pStyle w:val="BodyText"/>
        <w:spacing w:before="287" w:line="230" w:lineRule="auto"/>
        <w:ind w:left="1140" w:right="1270"/>
        <w:rPr>
          <w:color w:val="000000" w:themeColor="text1"/>
        </w:rPr>
      </w:pPr>
      <w:r w:rsidRPr="004A7191">
        <w:rPr>
          <w:color w:val="000000" w:themeColor="text1"/>
        </w:rPr>
        <w:t>The</w:t>
      </w:r>
      <w:r w:rsidR="00D15255">
        <w:rPr>
          <w:color w:val="000000" w:themeColor="text1"/>
        </w:rPr>
        <w:t xml:space="preserve"> </w:t>
      </w:r>
      <w:r w:rsidRPr="004A7191">
        <w:rPr>
          <w:color w:val="000000" w:themeColor="text1"/>
        </w:rPr>
        <w:t>black</w:t>
      </w:r>
      <w:r w:rsidR="00D15255">
        <w:rPr>
          <w:color w:val="000000" w:themeColor="text1"/>
        </w:rPr>
        <w:t xml:space="preserve"> </w:t>
      </w:r>
      <w:r w:rsidRPr="004A7191">
        <w:rPr>
          <w:color w:val="000000" w:themeColor="text1"/>
        </w:rPr>
        <w:t>kite(</w:t>
      </w:r>
      <w:proofErr w:type="spellStart"/>
      <w:r w:rsidRPr="004A7191">
        <w:rPr>
          <w:rFonts w:ascii="Georgia"/>
          <w:i/>
          <w:color w:val="000000" w:themeColor="text1"/>
        </w:rPr>
        <w:t>Milvusmigrans</w:t>
      </w:r>
      <w:proofErr w:type="spellEnd"/>
      <w:r w:rsidRPr="004A7191">
        <w:rPr>
          <w:color w:val="000000" w:themeColor="text1"/>
        </w:rPr>
        <w:t>)</w:t>
      </w:r>
      <w:r w:rsidR="00D15255">
        <w:rPr>
          <w:color w:val="000000" w:themeColor="text1"/>
        </w:rPr>
        <w:t xml:space="preserve"> </w:t>
      </w:r>
      <w:r w:rsidRPr="004A7191">
        <w:rPr>
          <w:color w:val="000000" w:themeColor="text1"/>
        </w:rPr>
        <w:t>-sized</w:t>
      </w:r>
      <w:r w:rsidR="00D15255">
        <w:rPr>
          <w:color w:val="000000" w:themeColor="text1"/>
        </w:rPr>
        <w:t xml:space="preserve"> </w:t>
      </w:r>
      <w:r w:rsidRPr="004A7191">
        <w:rPr>
          <w:color w:val="000000" w:themeColor="text1"/>
        </w:rPr>
        <w:t>bird</w:t>
      </w:r>
      <w:r w:rsidR="00D15255">
        <w:rPr>
          <w:color w:val="000000" w:themeColor="text1"/>
        </w:rPr>
        <w:t xml:space="preserve"> </w:t>
      </w:r>
      <w:r w:rsidRPr="004A7191">
        <w:rPr>
          <w:color w:val="000000" w:themeColor="text1"/>
        </w:rPr>
        <w:t>of</w:t>
      </w:r>
      <w:r w:rsidR="00D15255">
        <w:rPr>
          <w:color w:val="000000" w:themeColor="text1"/>
        </w:rPr>
        <w:t xml:space="preserve"> </w:t>
      </w:r>
      <w:r w:rsidRPr="004A7191">
        <w:rPr>
          <w:color w:val="000000" w:themeColor="text1"/>
        </w:rPr>
        <w:t>prey</w:t>
      </w:r>
      <w:r w:rsidR="00D15255">
        <w:rPr>
          <w:color w:val="000000" w:themeColor="text1"/>
        </w:rPr>
        <w:t xml:space="preserve"> </w:t>
      </w:r>
      <w:r w:rsidRPr="004A7191">
        <w:rPr>
          <w:color w:val="000000" w:themeColor="text1"/>
        </w:rPr>
        <w:t>in the family Accipitridae,</w:t>
      </w:r>
      <w:r w:rsidRPr="004A7191">
        <w:rPr>
          <w:color w:val="000000" w:themeColor="text1"/>
          <w:spacing w:val="-21"/>
        </w:rPr>
        <w:t xml:space="preserve"> </w:t>
      </w:r>
      <w:r w:rsidRPr="004A7191">
        <w:rPr>
          <w:color w:val="000000" w:themeColor="text1"/>
        </w:rPr>
        <w:t>which</w:t>
      </w:r>
      <w:r w:rsidRPr="004A7191">
        <w:rPr>
          <w:color w:val="000000" w:themeColor="text1"/>
          <w:spacing w:val="-21"/>
        </w:rPr>
        <w:t xml:space="preserve"> </w:t>
      </w:r>
      <w:r w:rsidRPr="004A7191">
        <w:rPr>
          <w:color w:val="000000" w:themeColor="text1"/>
        </w:rPr>
        <w:t>also</w:t>
      </w:r>
      <w:r w:rsidRPr="004A7191">
        <w:rPr>
          <w:color w:val="000000" w:themeColor="text1"/>
          <w:spacing w:val="-21"/>
        </w:rPr>
        <w:t xml:space="preserve"> </w:t>
      </w:r>
      <w:r w:rsidRPr="004A7191">
        <w:rPr>
          <w:color w:val="000000" w:themeColor="text1"/>
        </w:rPr>
        <w:t>includes</w:t>
      </w:r>
      <w:r w:rsidRPr="004A7191">
        <w:rPr>
          <w:color w:val="000000" w:themeColor="text1"/>
          <w:spacing w:val="-20"/>
        </w:rPr>
        <w:t xml:space="preserve"> </w:t>
      </w:r>
      <w:r w:rsidRPr="004A7191">
        <w:rPr>
          <w:color w:val="000000" w:themeColor="text1"/>
        </w:rPr>
        <w:t>many</w:t>
      </w:r>
      <w:r w:rsidRPr="004A7191">
        <w:rPr>
          <w:color w:val="000000" w:themeColor="text1"/>
          <w:spacing w:val="-20"/>
        </w:rPr>
        <w:t xml:space="preserve"> </w:t>
      </w:r>
      <w:r w:rsidRPr="004A7191">
        <w:rPr>
          <w:color w:val="000000" w:themeColor="text1"/>
        </w:rPr>
        <w:t>other</w:t>
      </w:r>
      <w:r w:rsidRPr="004A7191">
        <w:rPr>
          <w:color w:val="000000" w:themeColor="text1"/>
          <w:spacing w:val="-22"/>
        </w:rPr>
        <w:t xml:space="preserve"> </w:t>
      </w:r>
      <w:r w:rsidRPr="004A7191">
        <w:rPr>
          <w:color w:val="000000" w:themeColor="text1"/>
        </w:rPr>
        <w:t>diurnal</w:t>
      </w:r>
      <w:r w:rsidRPr="004A7191">
        <w:rPr>
          <w:color w:val="000000" w:themeColor="text1"/>
          <w:spacing w:val="-2"/>
        </w:rPr>
        <w:t xml:space="preserve"> </w:t>
      </w:r>
      <w:r w:rsidRPr="004A7191">
        <w:rPr>
          <w:color w:val="000000" w:themeColor="text1"/>
        </w:rPr>
        <w:t>raptors.</w:t>
      </w:r>
      <w:r w:rsidRPr="004A7191">
        <w:rPr>
          <w:color w:val="000000" w:themeColor="text1"/>
          <w:spacing w:val="-11"/>
        </w:rPr>
        <w:t xml:space="preserve"> </w:t>
      </w:r>
      <w:r w:rsidRPr="004A7191">
        <w:rPr>
          <w:color w:val="000000" w:themeColor="text1"/>
        </w:rPr>
        <w:t>It</w:t>
      </w:r>
      <w:r w:rsidRPr="004A7191">
        <w:rPr>
          <w:color w:val="000000" w:themeColor="text1"/>
          <w:spacing w:val="-13"/>
        </w:rPr>
        <w:t xml:space="preserve"> </w:t>
      </w:r>
      <w:r w:rsidRPr="004A7191">
        <w:rPr>
          <w:color w:val="000000" w:themeColor="text1"/>
        </w:rPr>
        <w:t>is</w:t>
      </w:r>
      <w:r w:rsidRPr="004A7191">
        <w:rPr>
          <w:color w:val="000000" w:themeColor="text1"/>
          <w:spacing w:val="-11"/>
        </w:rPr>
        <w:t xml:space="preserve"> </w:t>
      </w:r>
      <w:r w:rsidRPr="004A7191">
        <w:rPr>
          <w:color w:val="000000" w:themeColor="text1"/>
        </w:rPr>
        <w:t>thought to</w:t>
      </w:r>
      <w:r w:rsidRPr="004A7191">
        <w:rPr>
          <w:color w:val="000000" w:themeColor="text1"/>
          <w:spacing w:val="-10"/>
        </w:rPr>
        <w:t xml:space="preserve"> </w:t>
      </w:r>
      <w:r w:rsidRPr="004A7191">
        <w:rPr>
          <w:color w:val="000000" w:themeColor="text1"/>
        </w:rPr>
        <w:t>be</w:t>
      </w:r>
      <w:r w:rsidRPr="004A7191">
        <w:rPr>
          <w:color w:val="000000" w:themeColor="text1"/>
          <w:spacing w:val="-9"/>
        </w:rPr>
        <w:t xml:space="preserve"> </w:t>
      </w:r>
      <w:r w:rsidRPr="004A7191">
        <w:rPr>
          <w:color w:val="000000" w:themeColor="text1"/>
        </w:rPr>
        <w:t>the</w:t>
      </w:r>
      <w:r w:rsidRPr="004A7191">
        <w:rPr>
          <w:color w:val="000000" w:themeColor="text1"/>
          <w:spacing w:val="-9"/>
        </w:rPr>
        <w:t xml:space="preserve"> </w:t>
      </w:r>
      <w:r w:rsidRPr="004A7191">
        <w:rPr>
          <w:color w:val="000000" w:themeColor="text1"/>
        </w:rPr>
        <w:t>world's</w:t>
      </w:r>
      <w:r w:rsidRPr="004A7191">
        <w:rPr>
          <w:color w:val="000000" w:themeColor="text1"/>
          <w:spacing w:val="-10"/>
        </w:rPr>
        <w:t xml:space="preserve"> </w:t>
      </w:r>
      <w:r w:rsidRPr="004A7191">
        <w:rPr>
          <w:color w:val="000000" w:themeColor="text1"/>
        </w:rPr>
        <w:t>most</w:t>
      </w:r>
      <w:r w:rsidRPr="004A7191">
        <w:rPr>
          <w:color w:val="000000" w:themeColor="text1"/>
          <w:spacing w:val="-10"/>
        </w:rPr>
        <w:t xml:space="preserve"> </w:t>
      </w:r>
      <w:r w:rsidRPr="004A7191">
        <w:rPr>
          <w:color w:val="000000" w:themeColor="text1"/>
        </w:rPr>
        <w:t>abundant</w:t>
      </w:r>
      <w:r w:rsidRPr="004A7191">
        <w:rPr>
          <w:color w:val="000000" w:themeColor="text1"/>
          <w:spacing w:val="-9"/>
        </w:rPr>
        <w:t xml:space="preserve"> </w:t>
      </w:r>
      <w:r w:rsidRPr="004A7191">
        <w:rPr>
          <w:color w:val="000000" w:themeColor="text1"/>
        </w:rPr>
        <w:t>species</w:t>
      </w:r>
    </w:p>
    <w:p w14:paraId="3C38001D" w14:textId="77777777" w:rsidR="006500DE" w:rsidRPr="004A7191" w:rsidRDefault="004A7191">
      <w:pPr>
        <w:pStyle w:val="BodyText"/>
        <w:spacing w:before="12" w:line="237" w:lineRule="auto"/>
        <w:ind w:left="1140" w:right="1318"/>
        <w:rPr>
          <w:color w:val="000000" w:themeColor="text1"/>
        </w:rPr>
      </w:pPr>
      <w:r w:rsidRPr="004A7191">
        <w:rPr>
          <w:color w:val="000000" w:themeColor="text1"/>
        </w:rPr>
        <w:t xml:space="preserve">of Accipitridae, although some populations have experienced dramatic declines or fluctuations. Current global population estimates run up to 6 million individuals.[1] </w:t>
      </w:r>
      <w:r w:rsidRPr="004A7191">
        <w:rPr>
          <w:color w:val="000000" w:themeColor="text1"/>
          <w:spacing w:val="-3"/>
        </w:rPr>
        <w:t xml:space="preserve">Unlike </w:t>
      </w:r>
      <w:r w:rsidRPr="004A7191">
        <w:rPr>
          <w:color w:val="000000" w:themeColor="text1"/>
        </w:rPr>
        <w:t xml:space="preserve">others of the </w:t>
      </w:r>
      <w:r w:rsidRPr="004A7191">
        <w:rPr>
          <w:color w:val="000000" w:themeColor="text1"/>
          <w:spacing w:val="-3"/>
        </w:rPr>
        <w:t xml:space="preserve">group, </w:t>
      </w:r>
      <w:r w:rsidRPr="004A7191">
        <w:rPr>
          <w:color w:val="000000" w:themeColor="text1"/>
        </w:rPr>
        <w:t>black kites are opportunistic</w:t>
      </w:r>
      <w:r w:rsidRPr="004A7191">
        <w:rPr>
          <w:color w:val="000000" w:themeColor="text1"/>
          <w:spacing w:val="-14"/>
        </w:rPr>
        <w:t xml:space="preserve"> </w:t>
      </w:r>
      <w:r w:rsidRPr="004A7191">
        <w:rPr>
          <w:color w:val="000000" w:themeColor="text1"/>
        </w:rPr>
        <w:t>hunters</w:t>
      </w:r>
      <w:r w:rsidRPr="004A7191">
        <w:rPr>
          <w:color w:val="000000" w:themeColor="text1"/>
          <w:spacing w:val="-13"/>
        </w:rPr>
        <w:t xml:space="preserve"> </w:t>
      </w:r>
      <w:r w:rsidRPr="004A7191">
        <w:rPr>
          <w:color w:val="000000" w:themeColor="text1"/>
        </w:rPr>
        <w:t>and</w:t>
      </w:r>
      <w:r w:rsidRPr="004A7191">
        <w:rPr>
          <w:color w:val="000000" w:themeColor="text1"/>
          <w:spacing w:val="-13"/>
        </w:rPr>
        <w:t xml:space="preserve"> </w:t>
      </w:r>
      <w:r w:rsidRPr="004A7191">
        <w:rPr>
          <w:color w:val="000000" w:themeColor="text1"/>
        </w:rPr>
        <w:t>are</w:t>
      </w:r>
      <w:r w:rsidRPr="004A7191">
        <w:rPr>
          <w:color w:val="000000" w:themeColor="text1"/>
          <w:spacing w:val="-14"/>
        </w:rPr>
        <w:t xml:space="preserve"> </w:t>
      </w:r>
      <w:r w:rsidRPr="004A7191">
        <w:rPr>
          <w:color w:val="000000" w:themeColor="text1"/>
        </w:rPr>
        <w:t>more</w:t>
      </w:r>
      <w:r w:rsidRPr="004A7191">
        <w:rPr>
          <w:color w:val="000000" w:themeColor="text1"/>
          <w:spacing w:val="-14"/>
        </w:rPr>
        <w:t xml:space="preserve"> </w:t>
      </w:r>
      <w:r w:rsidRPr="004A7191">
        <w:rPr>
          <w:color w:val="000000" w:themeColor="text1"/>
        </w:rPr>
        <w:t>likely</w:t>
      </w:r>
      <w:r w:rsidRPr="004A7191">
        <w:rPr>
          <w:color w:val="000000" w:themeColor="text1"/>
          <w:spacing w:val="-13"/>
        </w:rPr>
        <w:t xml:space="preserve"> </w:t>
      </w:r>
      <w:r w:rsidRPr="004A7191">
        <w:rPr>
          <w:color w:val="000000" w:themeColor="text1"/>
        </w:rPr>
        <w:t>to</w:t>
      </w:r>
      <w:r w:rsidRPr="004A7191">
        <w:rPr>
          <w:color w:val="000000" w:themeColor="text1"/>
          <w:spacing w:val="-1"/>
        </w:rPr>
        <w:t xml:space="preserve"> </w:t>
      </w:r>
      <w:r w:rsidRPr="004A7191">
        <w:rPr>
          <w:color w:val="000000" w:themeColor="text1"/>
        </w:rPr>
        <w:t>scavenge.</w:t>
      </w:r>
      <w:r w:rsidRPr="004A7191">
        <w:rPr>
          <w:color w:val="000000" w:themeColor="text1"/>
          <w:spacing w:val="-30"/>
        </w:rPr>
        <w:t xml:space="preserve"> </w:t>
      </w:r>
      <w:r w:rsidRPr="004A7191">
        <w:rPr>
          <w:color w:val="000000" w:themeColor="text1"/>
        </w:rPr>
        <w:t>They</w:t>
      </w:r>
      <w:r w:rsidRPr="004A7191">
        <w:rPr>
          <w:color w:val="000000" w:themeColor="text1"/>
          <w:spacing w:val="-18"/>
        </w:rPr>
        <w:t xml:space="preserve"> </w:t>
      </w:r>
      <w:r w:rsidRPr="004A7191">
        <w:rPr>
          <w:color w:val="000000" w:themeColor="text1"/>
        </w:rPr>
        <w:t>spend</w:t>
      </w:r>
      <w:r w:rsidRPr="004A7191">
        <w:rPr>
          <w:color w:val="000000" w:themeColor="text1"/>
          <w:spacing w:val="-19"/>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lot</w:t>
      </w:r>
      <w:r w:rsidRPr="004A7191">
        <w:rPr>
          <w:color w:val="000000" w:themeColor="text1"/>
          <w:spacing w:val="-18"/>
        </w:rPr>
        <w:t xml:space="preserve"> </w:t>
      </w:r>
      <w:r w:rsidRPr="004A7191">
        <w:rPr>
          <w:color w:val="000000" w:themeColor="text1"/>
        </w:rPr>
        <w:t>of time</w:t>
      </w:r>
      <w:r w:rsidRPr="004A7191">
        <w:rPr>
          <w:color w:val="000000" w:themeColor="text1"/>
          <w:spacing w:val="-18"/>
        </w:rPr>
        <w:t xml:space="preserve"> </w:t>
      </w:r>
      <w:r w:rsidRPr="004A7191">
        <w:rPr>
          <w:color w:val="000000" w:themeColor="text1"/>
        </w:rPr>
        <w:t>soaring</w:t>
      </w:r>
      <w:r w:rsidRPr="004A7191">
        <w:rPr>
          <w:color w:val="000000" w:themeColor="text1"/>
          <w:spacing w:val="-18"/>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gliding</w:t>
      </w:r>
      <w:r w:rsidRPr="004A7191">
        <w:rPr>
          <w:color w:val="000000" w:themeColor="text1"/>
          <w:spacing w:val="-18"/>
        </w:rPr>
        <w:t xml:space="preserve"> </w:t>
      </w:r>
      <w:r w:rsidRPr="004A7191">
        <w:rPr>
          <w:color w:val="000000" w:themeColor="text1"/>
        </w:rPr>
        <w:t>in</w:t>
      </w:r>
      <w:r w:rsidRPr="004A7191">
        <w:rPr>
          <w:color w:val="000000" w:themeColor="text1"/>
          <w:spacing w:val="-17"/>
        </w:rPr>
        <w:t xml:space="preserve"> </w:t>
      </w:r>
      <w:r w:rsidRPr="004A7191">
        <w:rPr>
          <w:color w:val="000000" w:themeColor="text1"/>
        </w:rPr>
        <w:t>thermals</w:t>
      </w:r>
      <w:r w:rsidRPr="004A7191">
        <w:rPr>
          <w:color w:val="000000" w:themeColor="text1"/>
          <w:spacing w:val="-1"/>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search</w:t>
      </w:r>
      <w:r w:rsidRPr="004A7191">
        <w:rPr>
          <w:color w:val="000000" w:themeColor="text1"/>
          <w:spacing w:val="-1"/>
        </w:rPr>
        <w:t xml:space="preserve"> </w:t>
      </w:r>
      <w:r w:rsidRPr="004A7191">
        <w:rPr>
          <w:color w:val="000000" w:themeColor="text1"/>
        </w:rPr>
        <w:t>of</w:t>
      </w:r>
      <w:r w:rsidRPr="004A7191">
        <w:rPr>
          <w:color w:val="000000" w:themeColor="text1"/>
          <w:spacing w:val="-1"/>
        </w:rPr>
        <w:t xml:space="preserve"> </w:t>
      </w:r>
      <w:r w:rsidRPr="004A7191">
        <w:rPr>
          <w:color w:val="000000" w:themeColor="text1"/>
        </w:rPr>
        <w:t>food.</w:t>
      </w:r>
      <w:r w:rsidRPr="004A7191">
        <w:rPr>
          <w:color w:val="000000" w:themeColor="text1"/>
          <w:spacing w:val="-5"/>
        </w:rPr>
        <w:t xml:space="preserve"> </w:t>
      </w:r>
      <w:r w:rsidRPr="004A7191">
        <w:rPr>
          <w:color w:val="000000" w:themeColor="text1"/>
        </w:rPr>
        <w:t>Their angled</w:t>
      </w:r>
      <w:r w:rsidRPr="004A7191">
        <w:rPr>
          <w:color w:val="000000" w:themeColor="text1"/>
          <w:spacing w:val="-1"/>
        </w:rPr>
        <w:t xml:space="preserve"> </w:t>
      </w:r>
      <w:r w:rsidRPr="004A7191">
        <w:rPr>
          <w:color w:val="000000" w:themeColor="text1"/>
        </w:rPr>
        <w:t xml:space="preserve">wing and distinctive forked tail make them easy to </w:t>
      </w:r>
      <w:r w:rsidRPr="004A7191">
        <w:rPr>
          <w:color w:val="000000" w:themeColor="text1"/>
          <w:spacing w:val="-5"/>
        </w:rPr>
        <w:t xml:space="preserve">identify. </w:t>
      </w:r>
      <w:r w:rsidRPr="004A7191">
        <w:rPr>
          <w:color w:val="000000" w:themeColor="text1"/>
        </w:rPr>
        <w:t>They are also vociferous with</w:t>
      </w:r>
      <w:r w:rsidRPr="004A7191">
        <w:rPr>
          <w:color w:val="000000" w:themeColor="text1"/>
          <w:spacing w:val="-36"/>
        </w:rPr>
        <w:t xml:space="preserve"> </w:t>
      </w:r>
      <w:r w:rsidRPr="004A7191">
        <w:rPr>
          <w:color w:val="000000" w:themeColor="text1"/>
        </w:rPr>
        <w:t>a</w:t>
      </w:r>
    </w:p>
    <w:p w14:paraId="4B693765" w14:textId="77777777" w:rsidR="006500DE" w:rsidRPr="004A7191" w:rsidRDefault="004A7191">
      <w:pPr>
        <w:pStyle w:val="BodyText"/>
        <w:spacing w:before="6" w:line="237" w:lineRule="auto"/>
        <w:ind w:left="1140" w:right="1270"/>
        <w:rPr>
          <w:color w:val="000000" w:themeColor="text1"/>
        </w:rPr>
      </w:pPr>
      <w:r w:rsidRPr="004A7191">
        <w:rPr>
          <w:color w:val="000000" w:themeColor="text1"/>
        </w:rPr>
        <w:t>shrill whinnying call. This kite is widely distributed through the temperate and tropical parts of Eurasia and parts of Australasia and Oceania, with the temperate region populations tending to be migratory. Several subspecies are recognized and formerly had their own English names. The European populations are small, but the South Asian population is very large.</w:t>
      </w:r>
    </w:p>
    <w:p w14:paraId="1E7F0159" w14:textId="77777777" w:rsidR="006500DE" w:rsidRPr="004A7191" w:rsidRDefault="004A7191">
      <w:pPr>
        <w:pStyle w:val="BodyText"/>
        <w:spacing w:before="14" w:line="237" w:lineRule="auto"/>
        <w:ind w:left="1140" w:right="1385" w:firstLine="280"/>
        <w:rPr>
          <w:color w:val="000000" w:themeColor="text1"/>
        </w:rPr>
      </w:pPr>
      <w:r w:rsidRPr="004A7191">
        <w:rPr>
          <w:color w:val="000000" w:themeColor="text1"/>
        </w:rPr>
        <w:t xml:space="preserve">The species is found in </w:t>
      </w:r>
      <w:proofErr w:type="spellStart"/>
      <w:r w:rsidRPr="004A7191">
        <w:rPr>
          <w:color w:val="000000" w:themeColor="text1"/>
        </w:rPr>
        <w:t>Europe,Asia,Africa</w:t>
      </w:r>
      <w:proofErr w:type="spellEnd"/>
      <w:r w:rsidRPr="004A7191">
        <w:rPr>
          <w:color w:val="000000" w:themeColor="text1"/>
        </w:rPr>
        <w:t xml:space="preserve"> </w:t>
      </w:r>
      <w:proofErr w:type="spellStart"/>
      <w:r w:rsidRPr="004A7191">
        <w:rPr>
          <w:color w:val="000000" w:themeColor="text1"/>
        </w:rPr>
        <w:t>andAustralia.The</w:t>
      </w:r>
      <w:proofErr w:type="spellEnd"/>
      <w:r w:rsidRPr="004A7191">
        <w:rPr>
          <w:color w:val="000000" w:themeColor="text1"/>
        </w:rPr>
        <w:t xml:space="preserve"> temperate</w:t>
      </w:r>
      <w:r w:rsidRPr="004A7191">
        <w:rPr>
          <w:color w:val="000000" w:themeColor="text1"/>
          <w:spacing w:val="-11"/>
        </w:rPr>
        <w:t xml:space="preserve"> </w:t>
      </w:r>
      <w:r w:rsidRPr="004A7191">
        <w:rPr>
          <w:color w:val="000000" w:themeColor="text1"/>
        </w:rPr>
        <w:t>populations</w:t>
      </w:r>
      <w:r w:rsidRPr="004A7191">
        <w:rPr>
          <w:color w:val="000000" w:themeColor="text1"/>
          <w:spacing w:val="-11"/>
        </w:rPr>
        <w:t xml:space="preserve"> </w:t>
      </w:r>
      <w:r w:rsidRPr="004A7191">
        <w:rPr>
          <w:color w:val="000000" w:themeColor="text1"/>
        </w:rPr>
        <w:t>of</w:t>
      </w:r>
      <w:r w:rsidRPr="004A7191">
        <w:rPr>
          <w:color w:val="000000" w:themeColor="text1"/>
          <w:spacing w:val="-12"/>
        </w:rPr>
        <w:t xml:space="preserve"> </w:t>
      </w:r>
      <w:r w:rsidRPr="004A7191">
        <w:rPr>
          <w:color w:val="000000" w:themeColor="text1"/>
        </w:rPr>
        <w:t>this</w:t>
      </w:r>
      <w:r w:rsidRPr="004A7191">
        <w:rPr>
          <w:color w:val="000000" w:themeColor="text1"/>
          <w:spacing w:val="-9"/>
        </w:rPr>
        <w:t xml:space="preserve"> </w:t>
      </w:r>
      <w:r w:rsidRPr="004A7191">
        <w:rPr>
          <w:color w:val="000000" w:themeColor="text1"/>
        </w:rPr>
        <w:t>kite</w:t>
      </w:r>
      <w:r w:rsidRPr="004A7191">
        <w:rPr>
          <w:color w:val="000000" w:themeColor="text1"/>
          <w:spacing w:val="-11"/>
        </w:rPr>
        <w:t xml:space="preserve"> </w:t>
      </w:r>
      <w:r w:rsidRPr="004A7191">
        <w:rPr>
          <w:color w:val="000000" w:themeColor="text1"/>
        </w:rPr>
        <w:t>tend</w:t>
      </w:r>
      <w:r w:rsidRPr="004A7191">
        <w:rPr>
          <w:color w:val="000000" w:themeColor="text1"/>
          <w:spacing w:val="-11"/>
        </w:rPr>
        <w:t xml:space="preserve"> </w:t>
      </w:r>
      <w:r w:rsidRPr="004A7191">
        <w:rPr>
          <w:color w:val="000000" w:themeColor="text1"/>
        </w:rPr>
        <w:t>to</w:t>
      </w:r>
      <w:r w:rsidRPr="004A7191">
        <w:rPr>
          <w:color w:val="000000" w:themeColor="text1"/>
          <w:spacing w:val="-9"/>
        </w:rPr>
        <w:t xml:space="preserve"> </w:t>
      </w:r>
      <w:r w:rsidRPr="004A7191">
        <w:rPr>
          <w:color w:val="000000" w:themeColor="text1"/>
        </w:rPr>
        <w:t>be</w:t>
      </w:r>
      <w:r w:rsidRPr="004A7191">
        <w:rPr>
          <w:color w:val="000000" w:themeColor="text1"/>
          <w:spacing w:val="-12"/>
        </w:rPr>
        <w:t xml:space="preserve"> </w:t>
      </w:r>
      <w:r w:rsidRPr="004A7191">
        <w:rPr>
          <w:color w:val="000000" w:themeColor="text1"/>
        </w:rPr>
        <w:t>migratory</w:t>
      </w:r>
      <w:r w:rsidRPr="004A7191">
        <w:rPr>
          <w:color w:val="000000" w:themeColor="text1"/>
          <w:spacing w:val="-11"/>
        </w:rPr>
        <w:t xml:space="preserve"> </w:t>
      </w:r>
      <w:r w:rsidRPr="004A7191">
        <w:rPr>
          <w:color w:val="000000" w:themeColor="text1"/>
        </w:rPr>
        <w:t>while</w:t>
      </w:r>
      <w:r w:rsidRPr="004A7191">
        <w:rPr>
          <w:color w:val="000000" w:themeColor="text1"/>
          <w:spacing w:val="-10"/>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 xml:space="preserve">tropical ones are resident. European and central Asian birds are migratory, moving to the tropics in </w:t>
      </w:r>
      <w:r w:rsidRPr="004A7191">
        <w:rPr>
          <w:color w:val="000000" w:themeColor="text1"/>
          <w:spacing w:val="-4"/>
        </w:rPr>
        <w:t xml:space="preserve">winter, </w:t>
      </w:r>
      <w:r w:rsidRPr="004A7191">
        <w:rPr>
          <w:color w:val="000000" w:themeColor="text1"/>
        </w:rPr>
        <w:t>but races in warmer regions. In some areas such as in the United Kingdom, the black kite occurs only as a wanderer on</w:t>
      </w:r>
      <w:r w:rsidRPr="004A7191">
        <w:rPr>
          <w:color w:val="000000" w:themeColor="text1"/>
          <w:spacing w:val="-29"/>
        </w:rPr>
        <w:t xml:space="preserve"> </w:t>
      </w:r>
      <w:r w:rsidRPr="004A7191">
        <w:rPr>
          <w:color w:val="000000" w:themeColor="text1"/>
        </w:rPr>
        <w:t>migration.</w:t>
      </w:r>
    </w:p>
    <w:p w14:paraId="09637D24" w14:textId="77777777" w:rsidR="006500DE" w:rsidRPr="004A7191" w:rsidRDefault="004A7191">
      <w:pPr>
        <w:pStyle w:val="BodyText"/>
        <w:spacing w:line="237" w:lineRule="auto"/>
        <w:ind w:left="1140" w:right="1258" w:firstLine="280"/>
        <w:rPr>
          <w:color w:val="000000" w:themeColor="text1"/>
        </w:rPr>
      </w:pPr>
      <w:r w:rsidRPr="004A7191">
        <w:rPr>
          <w:color w:val="000000" w:themeColor="text1"/>
        </w:rPr>
        <w:t>Black</w:t>
      </w:r>
      <w:r w:rsidRPr="004A7191">
        <w:rPr>
          <w:color w:val="000000" w:themeColor="text1"/>
          <w:spacing w:val="-19"/>
        </w:rPr>
        <w:t xml:space="preserve"> </w:t>
      </w:r>
      <w:r w:rsidRPr="004A7191">
        <w:rPr>
          <w:color w:val="000000" w:themeColor="text1"/>
        </w:rPr>
        <w:t>kites</w:t>
      </w:r>
      <w:r w:rsidRPr="004A7191">
        <w:rPr>
          <w:color w:val="000000" w:themeColor="text1"/>
          <w:spacing w:val="-19"/>
        </w:rPr>
        <w:t xml:space="preserve"> </w:t>
      </w:r>
      <w:r w:rsidRPr="004A7191">
        <w:rPr>
          <w:color w:val="000000" w:themeColor="text1"/>
        </w:rPr>
        <w:t>are</w:t>
      </w:r>
      <w:r w:rsidRPr="004A7191">
        <w:rPr>
          <w:color w:val="000000" w:themeColor="text1"/>
          <w:spacing w:val="-18"/>
        </w:rPr>
        <w:t xml:space="preserve"> </w:t>
      </w:r>
      <w:r w:rsidRPr="004A7191">
        <w:rPr>
          <w:color w:val="000000" w:themeColor="text1"/>
        </w:rPr>
        <w:t>most</w:t>
      </w:r>
      <w:r w:rsidRPr="004A7191">
        <w:rPr>
          <w:color w:val="000000" w:themeColor="text1"/>
          <w:spacing w:val="-20"/>
        </w:rPr>
        <w:t xml:space="preserve"> </w:t>
      </w:r>
      <w:r w:rsidRPr="004A7191">
        <w:rPr>
          <w:color w:val="000000" w:themeColor="text1"/>
        </w:rPr>
        <w:t>often</w:t>
      </w:r>
      <w:r w:rsidRPr="004A7191">
        <w:rPr>
          <w:color w:val="000000" w:themeColor="text1"/>
          <w:spacing w:val="-19"/>
        </w:rPr>
        <w:t xml:space="preserve"> </w:t>
      </w:r>
      <w:r w:rsidRPr="004A7191">
        <w:rPr>
          <w:color w:val="000000" w:themeColor="text1"/>
        </w:rPr>
        <w:t>seen</w:t>
      </w:r>
      <w:r w:rsidRPr="004A7191">
        <w:rPr>
          <w:color w:val="000000" w:themeColor="text1"/>
          <w:spacing w:val="-20"/>
        </w:rPr>
        <w:t xml:space="preserve"> </w:t>
      </w:r>
      <w:r w:rsidRPr="004A7191">
        <w:rPr>
          <w:color w:val="000000" w:themeColor="text1"/>
        </w:rPr>
        <w:t>gliding</w:t>
      </w:r>
      <w:r w:rsidRPr="004A7191">
        <w:rPr>
          <w:color w:val="000000" w:themeColor="text1"/>
          <w:spacing w:val="-18"/>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soaring</w:t>
      </w:r>
      <w:r w:rsidRPr="004A7191">
        <w:rPr>
          <w:color w:val="000000" w:themeColor="text1"/>
          <w:spacing w:val="-18"/>
        </w:rPr>
        <w:t xml:space="preserve"> </w:t>
      </w:r>
      <w:r w:rsidRPr="004A7191">
        <w:rPr>
          <w:color w:val="000000" w:themeColor="text1"/>
        </w:rPr>
        <w:t>on</w:t>
      </w:r>
      <w:r w:rsidRPr="004A7191">
        <w:rPr>
          <w:color w:val="000000" w:themeColor="text1"/>
          <w:spacing w:val="-19"/>
        </w:rPr>
        <w:t xml:space="preserve"> </w:t>
      </w:r>
      <w:r w:rsidRPr="004A7191">
        <w:rPr>
          <w:color w:val="000000" w:themeColor="text1"/>
        </w:rPr>
        <w:t>thermals</w:t>
      </w:r>
      <w:r w:rsidRPr="004A7191">
        <w:rPr>
          <w:color w:val="000000" w:themeColor="text1"/>
          <w:spacing w:val="-1"/>
        </w:rPr>
        <w:t xml:space="preserve"> </w:t>
      </w:r>
      <w:r w:rsidRPr="004A7191">
        <w:rPr>
          <w:color w:val="000000" w:themeColor="text1"/>
        </w:rPr>
        <w:t>as</w:t>
      </w:r>
      <w:r w:rsidRPr="004A7191">
        <w:rPr>
          <w:color w:val="000000" w:themeColor="text1"/>
          <w:spacing w:val="-1"/>
        </w:rPr>
        <w:t xml:space="preserve"> </w:t>
      </w:r>
      <w:r w:rsidRPr="004A7191">
        <w:rPr>
          <w:color w:val="000000" w:themeColor="text1"/>
        </w:rPr>
        <w:t>they search for food. The flight is buoyant and the bird glides with ease, changing</w:t>
      </w:r>
      <w:r w:rsidRPr="004A7191">
        <w:rPr>
          <w:color w:val="000000" w:themeColor="text1"/>
          <w:spacing w:val="-25"/>
        </w:rPr>
        <w:t xml:space="preserve"> </w:t>
      </w:r>
      <w:r w:rsidRPr="004A7191">
        <w:rPr>
          <w:color w:val="000000" w:themeColor="text1"/>
        </w:rPr>
        <w:t>directions</w:t>
      </w:r>
      <w:r w:rsidRPr="004A7191">
        <w:rPr>
          <w:color w:val="000000" w:themeColor="text1"/>
          <w:spacing w:val="-26"/>
        </w:rPr>
        <w:t xml:space="preserve"> </w:t>
      </w:r>
      <w:proofErr w:type="spellStart"/>
      <w:r w:rsidRPr="004A7191">
        <w:rPr>
          <w:color w:val="000000" w:themeColor="text1"/>
          <w:spacing w:val="-3"/>
        </w:rPr>
        <w:t>easily.They</w:t>
      </w:r>
      <w:proofErr w:type="spellEnd"/>
      <w:r w:rsidRPr="004A7191">
        <w:rPr>
          <w:color w:val="000000" w:themeColor="text1"/>
          <w:spacing w:val="-25"/>
        </w:rPr>
        <w:t xml:space="preserve"> </w:t>
      </w:r>
      <w:r w:rsidRPr="004A7191">
        <w:rPr>
          <w:color w:val="000000" w:themeColor="text1"/>
        </w:rPr>
        <w:t>will</w:t>
      </w:r>
      <w:r w:rsidRPr="004A7191">
        <w:rPr>
          <w:color w:val="000000" w:themeColor="text1"/>
          <w:spacing w:val="-27"/>
        </w:rPr>
        <w:t xml:space="preserve"> </w:t>
      </w:r>
      <w:r w:rsidRPr="004A7191">
        <w:rPr>
          <w:color w:val="000000" w:themeColor="text1"/>
        </w:rPr>
        <w:t>swoop</w:t>
      </w:r>
      <w:r w:rsidRPr="004A7191">
        <w:rPr>
          <w:color w:val="000000" w:themeColor="text1"/>
          <w:spacing w:val="-26"/>
        </w:rPr>
        <w:t xml:space="preserve"> </w:t>
      </w:r>
      <w:r w:rsidRPr="004A7191">
        <w:rPr>
          <w:color w:val="000000" w:themeColor="text1"/>
        </w:rPr>
        <w:t>down</w:t>
      </w:r>
      <w:r w:rsidRPr="004A7191">
        <w:rPr>
          <w:color w:val="000000" w:themeColor="text1"/>
          <w:spacing w:val="-26"/>
        </w:rPr>
        <w:t xml:space="preserve"> </w:t>
      </w:r>
      <w:r w:rsidRPr="004A7191">
        <w:rPr>
          <w:color w:val="000000" w:themeColor="text1"/>
        </w:rPr>
        <w:t>with their</w:t>
      </w:r>
      <w:r w:rsidRPr="004A7191">
        <w:rPr>
          <w:color w:val="000000" w:themeColor="text1"/>
          <w:spacing w:val="-20"/>
        </w:rPr>
        <w:t xml:space="preserve"> </w:t>
      </w:r>
      <w:r w:rsidRPr="004A7191">
        <w:rPr>
          <w:color w:val="000000" w:themeColor="text1"/>
        </w:rPr>
        <w:t>legs</w:t>
      </w:r>
      <w:r w:rsidRPr="004A7191">
        <w:rPr>
          <w:color w:val="000000" w:themeColor="text1"/>
          <w:spacing w:val="-20"/>
        </w:rPr>
        <w:t xml:space="preserve"> </w:t>
      </w:r>
      <w:r w:rsidRPr="004A7191">
        <w:rPr>
          <w:color w:val="000000" w:themeColor="text1"/>
        </w:rPr>
        <w:t>lowered</w:t>
      </w:r>
      <w:r w:rsidRPr="004A7191">
        <w:rPr>
          <w:color w:val="000000" w:themeColor="text1"/>
          <w:spacing w:val="-21"/>
        </w:rPr>
        <w:t xml:space="preserve"> </w:t>
      </w:r>
      <w:r w:rsidRPr="004A7191">
        <w:rPr>
          <w:color w:val="000000" w:themeColor="text1"/>
        </w:rPr>
        <w:t>to snatch</w:t>
      </w:r>
      <w:r w:rsidRPr="004A7191">
        <w:rPr>
          <w:color w:val="000000" w:themeColor="text1"/>
          <w:spacing w:val="-21"/>
        </w:rPr>
        <w:t xml:space="preserve"> </w:t>
      </w:r>
      <w:r w:rsidRPr="004A7191">
        <w:rPr>
          <w:color w:val="000000" w:themeColor="text1"/>
        </w:rPr>
        <w:t>small</w:t>
      </w:r>
      <w:r w:rsidRPr="004A7191">
        <w:rPr>
          <w:color w:val="000000" w:themeColor="text1"/>
          <w:spacing w:val="-22"/>
        </w:rPr>
        <w:t xml:space="preserve"> </w:t>
      </w:r>
      <w:r w:rsidRPr="004A7191">
        <w:rPr>
          <w:color w:val="000000" w:themeColor="text1"/>
        </w:rPr>
        <w:t>live</w:t>
      </w:r>
      <w:r w:rsidRPr="004A7191">
        <w:rPr>
          <w:color w:val="000000" w:themeColor="text1"/>
          <w:spacing w:val="-21"/>
        </w:rPr>
        <w:t xml:space="preserve"> </w:t>
      </w:r>
      <w:r w:rsidRPr="004A7191">
        <w:rPr>
          <w:color w:val="000000" w:themeColor="text1"/>
          <w:spacing w:val="-7"/>
        </w:rPr>
        <w:t>prey,</w:t>
      </w:r>
      <w:r w:rsidRPr="004A7191">
        <w:rPr>
          <w:color w:val="000000" w:themeColor="text1"/>
          <w:spacing w:val="-25"/>
        </w:rPr>
        <w:t xml:space="preserve"> </w:t>
      </w:r>
      <w:r w:rsidRPr="004A7191">
        <w:rPr>
          <w:color w:val="000000" w:themeColor="text1"/>
        </w:rPr>
        <w:t>fish,</w:t>
      </w:r>
      <w:r w:rsidRPr="004A7191">
        <w:rPr>
          <w:color w:val="000000" w:themeColor="text1"/>
          <w:spacing w:val="-20"/>
        </w:rPr>
        <w:t xml:space="preserve"> </w:t>
      </w:r>
      <w:r w:rsidRPr="004A7191">
        <w:rPr>
          <w:color w:val="000000" w:themeColor="text1"/>
        </w:rPr>
        <w:t>household</w:t>
      </w:r>
      <w:r w:rsidRPr="004A7191">
        <w:rPr>
          <w:color w:val="000000" w:themeColor="text1"/>
          <w:spacing w:val="-20"/>
        </w:rPr>
        <w:t xml:space="preserve"> </w:t>
      </w:r>
      <w:r w:rsidRPr="004A7191">
        <w:rPr>
          <w:color w:val="000000" w:themeColor="text1"/>
        </w:rPr>
        <w:t>refuse</w:t>
      </w:r>
    </w:p>
    <w:p w14:paraId="48C47E55" w14:textId="77777777" w:rsidR="006500DE" w:rsidRPr="004A7191" w:rsidRDefault="004A7191">
      <w:pPr>
        <w:pStyle w:val="BodyText"/>
        <w:spacing w:before="41"/>
        <w:ind w:left="1140"/>
        <w:rPr>
          <w:color w:val="000000" w:themeColor="text1"/>
        </w:rPr>
      </w:pPr>
      <w:r w:rsidRPr="004A7191">
        <w:rPr>
          <w:color w:val="000000" w:themeColor="text1"/>
        </w:rPr>
        <w:t>and carrion.</w:t>
      </w:r>
    </w:p>
    <w:p w14:paraId="352F5BD2" w14:textId="77777777" w:rsidR="006500DE" w:rsidRPr="004A7191" w:rsidRDefault="006500DE">
      <w:pPr>
        <w:pStyle w:val="BodyText"/>
        <w:rPr>
          <w:color w:val="000000" w:themeColor="text1"/>
        </w:rPr>
      </w:pPr>
    </w:p>
    <w:p w14:paraId="74E25211" w14:textId="77777777" w:rsidR="006500DE" w:rsidRPr="004A7191" w:rsidRDefault="006500DE">
      <w:pPr>
        <w:pStyle w:val="BodyText"/>
        <w:rPr>
          <w:color w:val="000000" w:themeColor="text1"/>
        </w:rPr>
      </w:pPr>
    </w:p>
    <w:p w14:paraId="29733AA8" w14:textId="77777777" w:rsidR="006500DE" w:rsidRPr="004A7191" w:rsidRDefault="006500DE">
      <w:pPr>
        <w:pStyle w:val="BodyText"/>
        <w:rPr>
          <w:color w:val="000000" w:themeColor="text1"/>
        </w:rPr>
      </w:pPr>
    </w:p>
    <w:p w14:paraId="449E08D6" w14:textId="77777777" w:rsidR="006500DE" w:rsidRPr="004A7191" w:rsidRDefault="006500DE">
      <w:pPr>
        <w:pStyle w:val="BodyText"/>
        <w:rPr>
          <w:color w:val="000000" w:themeColor="text1"/>
        </w:rPr>
      </w:pPr>
    </w:p>
    <w:p w14:paraId="7DC5D05B" w14:textId="77777777" w:rsidR="006500DE" w:rsidRPr="004A7191" w:rsidRDefault="006500DE">
      <w:pPr>
        <w:pStyle w:val="BodyText"/>
        <w:rPr>
          <w:color w:val="000000" w:themeColor="text1"/>
        </w:rPr>
      </w:pPr>
    </w:p>
    <w:p w14:paraId="28D7325D" w14:textId="77777777" w:rsidR="006500DE" w:rsidRPr="004A7191" w:rsidRDefault="006500DE">
      <w:pPr>
        <w:pStyle w:val="BodyText"/>
        <w:rPr>
          <w:color w:val="000000" w:themeColor="text1"/>
        </w:rPr>
      </w:pPr>
    </w:p>
    <w:p w14:paraId="62B3E4A3" w14:textId="77777777" w:rsidR="006500DE" w:rsidRPr="004A7191" w:rsidRDefault="006500DE">
      <w:pPr>
        <w:pStyle w:val="BodyText"/>
        <w:rPr>
          <w:color w:val="000000" w:themeColor="text1"/>
        </w:rPr>
      </w:pPr>
    </w:p>
    <w:p w14:paraId="2A572CAA" w14:textId="77777777" w:rsidR="006500DE" w:rsidRPr="004A7191" w:rsidRDefault="006500DE">
      <w:pPr>
        <w:pStyle w:val="BodyText"/>
        <w:rPr>
          <w:color w:val="000000" w:themeColor="text1"/>
        </w:rPr>
      </w:pPr>
    </w:p>
    <w:p w14:paraId="6D593B5D" w14:textId="77777777" w:rsidR="006500DE" w:rsidRPr="004A7191" w:rsidRDefault="006500DE">
      <w:pPr>
        <w:pStyle w:val="BodyText"/>
        <w:rPr>
          <w:color w:val="000000" w:themeColor="text1"/>
        </w:rPr>
      </w:pPr>
    </w:p>
    <w:p w14:paraId="1347552D" w14:textId="77777777" w:rsidR="006500DE" w:rsidRPr="004A7191" w:rsidRDefault="006500DE">
      <w:pPr>
        <w:pStyle w:val="BodyText"/>
        <w:rPr>
          <w:color w:val="000000" w:themeColor="text1"/>
        </w:rPr>
      </w:pPr>
    </w:p>
    <w:p w14:paraId="329B5286" w14:textId="77777777" w:rsidR="006500DE" w:rsidRPr="004A7191" w:rsidRDefault="006500DE">
      <w:pPr>
        <w:pStyle w:val="BodyText"/>
        <w:rPr>
          <w:color w:val="000000" w:themeColor="text1"/>
        </w:rPr>
      </w:pPr>
    </w:p>
    <w:p w14:paraId="0BB9BAD8" w14:textId="77777777" w:rsidR="006500DE" w:rsidRPr="004A7191" w:rsidRDefault="006500DE">
      <w:pPr>
        <w:pStyle w:val="BodyText"/>
        <w:rPr>
          <w:color w:val="000000" w:themeColor="text1"/>
        </w:rPr>
      </w:pPr>
    </w:p>
    <w:p w14:paraId="6F41B3FA" w14:textId="77777777" w:rsidR="006500DE" w:rsidRPr="004A7191" w:rsidRDefault="006500DE">
      <w:pPr>
        <w:pStyle w:val="BodyText"/>
        <w:spacing w:before="3"/>
        <w:rPr>
          <w:color w:val="000000" w:themeColor="text1"/>
          <w:sz w:val="22"/>
        </w:rPr>
      </w:pPr>
    </w:p>
    <w:p w14:paraId="46A270E9" w14:textId="77777777" w:rsidR="006500DE" w:rsidRPr="004A7191" w:rsidRDefault="006500DE">
      <w:pPr>
        <w:jc w:val="center"/>
        <w:rPr>
          <w:rFonts w:ascii="Verdana"/>
          <w:color w:val="000000" w:themeColor="text1"/>
        </w:rPr>
        <w:sectPr w:rsidR="006500DE" w:rsidRPr="004A7191">
          <w:pgSz w:w="8240" w:h="12200"/>
          <w:pgMar w:top="1060" w:right="0" w:bottom="280" w:left="0" w:header="720" w:footer="720" w:gutter="0"/>
          <w:cols w:space="720"/>
        </w:sectPr>
      </w:pPr>
    </w:p>
    <w:p w14:paraId="60D2747B" w14:textId="77777777" w:rsidR="006500DE" w:rsidRPr="004A7191" w:rsidRDefault="004A7191">
      <w:pPr>
        <w:pStyle w:val="Heading2"/>
        <w:ind w:left="3500"/>
        <w:rPr>
          <w:color w:val="000000" w:themeColor="text1"/>
        </w:rPr>
      </w:pPr>
      <w:r w:rsidRPr="004A7191">
        <w:rPr>
          <w:color w:val="000000" w:themeColor="text1"/>
        </w:rPr>
        <w:lastRenderedPageBreak/>
        <w:t>Conservation status</w:t>
      </w:r>
    </w:p>
    <w:p w14:paraId="04CB8AB9" w14:textId="77777777" w:rsidR="006500DE" w:rsidRPr="004A7191" w:rsidRDefault="006500DE">
      <w:pPr>
        <w:pStyle w:val="BodyText"/>
        <w:spacing w:before="6"/>
        <w:rPr>
          <w:b/>
          <w:color w:val="000000" w:themeColor="text1"/>
          <w:sz w:val="19"/>
        </w:rPr>
      </w:pPr>
    </w:p>
    <w:p w14:paraId="0F958E3D" w14:textId="77777777" w:rsidR="006500DE" w:rsidRPr="004A7191" w:rsidRDefault="006500DE">
      <w:pPr>
        <w:rPr>
          <w:color w:val="000000" w:themeColor="text1"/>
          <w:sz w:val="19"/>
        </w:rPr>
        <w:sectPr w:rsidR="006500DE" w:rsidRPr="004A7191">
          <w:pgSz w:w="8240" w:h="12200"/>
          <w:pgMar w:top="960" w:right="0" w:bottom="280" w:left="0" w:header="720" w:footer="720" w:gutter="0"/>
          <w:cols w:space="720"/>
        </w:sectPr>
      </w:pPr>
    </w:p>
    <w:p w14:paraId="777E6205" w14:textId="77777777" w:rsidR="006500DE" w:rsidRPr="004A7191" w:rsidRDefault="004A7191">
      <w:pPr>
        <w:tabs>
          <w:tab w:val="left" w:pos="4951"/>
        </w:tabs>
        <w:spacing w:before="94"/>
        <w:ind w:left="350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46834BEF" w14:textId="77777777" w:rsidR="006500DE" w:rsidRPr="004A7191" w:rsidRDefault="004A7191">
      <w:pPr>
        <w:pStyle w:val="BodyText"/>
        <w:tabs>
          <w:tab w:val="left" w:pos="4098"/>
          <w:tab w:val="left" w:pos="4629"/>
          <w:tab w:val="left" w:pos="5135"/>
          <w:tab w:val="left" w:pos="5637"/>
        </w:tabs>
        <w:spacing w:before="177"/>
        <w:ind w:left="362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3604DBE1" w14:textId="77777777" w:rsidR="006500DE" w:rsidRPr="004A7191" w:rsidRDefault="004A7191">
      <w:pPr>
        <w:spacing w:before="113" w:line="208" w:lineRule="auto"/>
        <w:ind w:left="580" w:right="1177" w:firstLine="120"/>
        <w:rPr>
          <w:color w:val="000000" w:themeColor="text1"/>
          <w:sz w:val="16"/>
        </w:rPr>
      </w:pPr>
      <w:r w:rsidRPr="004A7191">
        <w:rPr>
          <w:color w:val="000000" w:themeColor="text1"/>
        </w:rPr>
        <w:br w:type="column"/>
      </w:r>
      <w:r w:rsidRPr="004A7191">
        <w:rPr>
          <w:color w:val="000000" w:themeColor="text1"/>
          <w:sz w:val="16"/>
        </w:rPr>
        <w:t>Least Concern</w:t>
      </w:r>
    </w:p>
    <w:p w14:paraId="73740839" w14:textId="77777777" w:rsidR="006500DE" w:rsidRPr="004A7191" w:rsidRDefault="00AE6195">
      <w:pPr>
        <w:pStyle w:val="BodyText"/>
        <w:tabs>
          <w:tab w:val="left" w:pos="770"/>
        </w:tabs>
        <w:spacing w:before="142"/>
        <w:ind w:left="240"/>
        <w:rPr>
          <w:rFonts w:ascii="Trebuchet MS"/>
          <w:color w:val="000000" w:themeColor="text1"/>
        </w:rPr>
      </w:pPr>
      <w:r w:rsidRPr="004A7191">
        <w:rPr>
          <w:noProof/>
          <w:color w:val="000000" w:themeColor="text1"/>
        </w:rPr>
        <mc:AlternateContent>
          <mc:Choice Requires="wps">
            <w:drawing>
              <wp:anchor distT="0" distB="0" distL="114300" distR="114300" simplePos="0" relativeHeight="251730944" behindDoc="0" locked="0" layoutInCell="1" allowOverlap="1" wp14:anchorId="7F07B2C3" wp14:editId="6561E2D1">
                <wp:simplePos x="0" y="0"/>
                <wp:positionH relativeFrom="page">
                  <wp:posOffset>4387850</wp:posOffset>
                </wp:positionH>
                <wp:positionV relativeFrom="paragraph">
                  <wp:posOffset>154305</wp:posOffset>
                </wp:positionV>
                <wp:extent cx="143510" cy="753745"/>
                <wp:effectExtent l="0" t="0" r="0" b="0"/>
                <wp:wrapNone/>
                <wp:docPr id="1516"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6625B" w14:textId="77777777" w:rsidR="00B7268B" w:rsidRDefault="00B7268B">
                            <w:pPr>
                              <w:spacing w:before="20"/>
                              <w:ind w:left="20"/>
                              <w:rPr>
                                <w:rFonts w:ascii="Trebuchet MS"/>
                                <w:sz w:val="16"/>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7B2C3" id="Text Box 2100" o:spid="_x0000_s1060" type="#_x0000_t202" style="position:absolute;left:0;text-align:left;margin-left:345.5pt;margin-top:12.15pt;width:11.3pt;height:59.3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" filled="f" stroked="f">
                <v:textbox style="layout-flow:vertical;mso-layout-flow-alt:bottom-to-top" inset="0,0,0,0">
                  <w:txbxContent>
                    <w:p w14:paraId="0C76625B" w14:textId="77777777" w:rsidR="00B7268B" w:rsidRDefault="00B7268B">
                      <w:pPr>
                        <w:spacing w:before="20"/>
                        <w:ind w:left="20"/>
                        <w:rPr>
                          <w:rFonts w:ascii="Trebuchet MS"/>
                          <w:sz w:val="16"/>
                        </w:rPr>
                      </w:pPr>
                    </w:p>
                  </w:txbxContent>
                </v:textbox>
                <w10:wrap anchorx="page"/>
              </v:shape>
            </w:pict>
          </mc:Fallback>
        </mc:AlternateContent>
      </w:r>
      <w:r w:rsidR="004A7191" w:rsidRPr="004A7191">
        <w:rPr>
          <w:rFonts w:ascii="Trebuchet MS"/>
          <w:color w:val="000000" w:themeColor="text1"/>
        </w:rPr>
        <w:t>NT</w:t>
      </w:r>
      <w:r w:rsidR="004A7191" w:rsidRPr="004A7191">
        <w:rPr>
          <w:rFonts w:ascii="Trebuchet MS"/>
          <w:color w:val="000000" w:themeColor="text1"/>
        </w:rPr>
        <w:tab/>
        <w:t>LC</w:t>
      </w:r>
    </w:p>
    <w:p w14:paraId="456C6978"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880" w:space="40"/>
            <w:col w:w="2320"/>
          </w:cols>
        </w:sectPr>
      </w:pPr>
    </w:p>
    <w:p w14:paraId="6B16F6AF"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g">
            <w:drawing>
              <wp:anchor distT="0" distB="0" distL="114300" distR="114300" simplePos="0" relativeHeight="242467840" behindDoc="1" locked="0" layoutInCell="1" allowOverlap="1" wp14:anchorId="77474F0E" wp14:editId="05B0B1D8">
                <wp:simplePos x="0" y="0"/>
                <wp:positionH relativeFrom="page">
                  <wp:posOffset>-1270</wp:posOffset>
                </wp:positionH>
                <wp:positionV relativeFrom="page">
                  <wp:posOffset>0</wp:posOffset>
                </wp:positionV>
                <wp:extent cx="5221605" cy="7734300"/>
                <wp:effectExtent l="0" t="0" r="0" b="0"/>
                <wp:wrapNone/>
                <wp:docPr id="1496" name="Group 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497" name="Picture 20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980" y="11220"/>
                            <a:ext cx="220"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8" name="Picture 20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9" name="Line 2097"/>
                        <wps:cNvCnPr>
                          <a:cxnSpLocks noChangeShapeType="1"/>
                        </wps:cNvCnPr>
                        <wps:spPr bwMode="auto">
                          <a:xfrm>
                            <a:off x="0" y="1120"/>
                            <a:ext cx="0" cy="869"/>
                          </a:xfrm>
                          <a:prstGeom prst="line">
                            <a:avLst/>
                          </a:prstGeom>
                          <a:noFill/>
                          <a:ln w="3175">
                            <a:solidFill>
                              <a:srgbClr val="422F3D"/>
                            </a:solidFill>
                            <a:prstDash val="solid"/>
                            <a:round/>
                            <a:headEnd/>
                            <a:tailEnd/>
                          </a:ln>
                          <a:extLst>
                            <a:ext uri="{909E8E84-426E-40DD-AFC4-6F175D3DCCD1}">
                              <a14:hiddenFill xmlns:a14="http://schemas.microsoft.com/office/drawing/2010/main">
                                <a:noFill/>
                              </a14:hiddenFill>
                            </a:ext>
                          </a:extLst>
                        </wps:spPr>
                        <wps:bodyPr/>
                      </wps:wsp>
                      <wps:wsp>
                        <wps:cNvPr id="1500" name="Freeform 2096"/>
                        <wps:cNvSpPr>
                          <a:spLocks/>
                        </wps:cNvSpPr>
                        <wps:spPr bwMode="auto">
                          <a:xfrm>
                            <a:off x="3585" y="1837"/>
                            <a:ext cx="298" cy="298"/>
                          </a:xfrm>
                          <a:custGeom>
                            <a:avLst/>
                            <a:gdLst>
                              <a:gd name="T0" fmla="+- 0 3734 3585"/>
                              <a:gd name="T1" fmla="*/ T0 w 298"/>
                              <a:gd name="T2" fmla="+- 0 1837 1837"/>
                              <a:gd name="T3" fmla="*/ 1837 h 298"/>
                              <a:gd name="T4" fmla="+- 0 3676 3585"/>
                              <a:gd name="T5" fmla="*/ T4 w 298"/>
                              <a:gd name="T6" fmla="+- 0 1849 1837"/>
                              <a:gd name="T7" fmla="*/ 1849 h 298"/>
                              <a:gd name="T8" fmla="+- 0 3629 3585"/>
                              <a:gd name="T9" fmla="*/ T8 w 298"/>
                              <a:gd name="T10" fmla="+- 0 1881 1837"/>
                              <a:gd name="T11" fmla="*/ 1881 h 298"/>
                              <a:gd name="T12" fmla="+- 0 3597 3585"/>
                              <a:gd name="T13" fmla="*/ T12 w 298"/>
                              <a:gd name="T14" fmla="+- 0 1928 1837"/>
                              <a:gd name="T15" fmla="*/ 1928 h 298"/>
                              <a:gd name="T16" fmla="+- 0 3585 3585"/>
                              <a:gd name="T17" fmla="*/ T16 w 298"/>
                              <a:gd name="T18" fmla="+- 0 1986 1837"/>
                              <a:gd name="T19" fmla="*/ 1986 h 298"/>
                              <a:gd name="T20" fmla="+- 0 3597 3585"/>
                              <a:gd name="T21" fmla="*/ T20 w 298"/>
                              <a:gd name="T22" fmla="+- 0 2044 1837"/>
                              <a:gd name="T23" fmla="*/ 2044 h 298"/>
                              <a:gd name="T24" fmla="+- 0 3629 3585"/>
                              <a:gd name="T25" fmla="*/ T24 w 298"/>
                              <a:gd name="T26" fmla="+- 0 2091 1837"/>
                              <a:gd name="T27" fmla="*/ 2091 h 298"/>
                              <a:gd name="T28" fmla="+- 0 3676 3585"/>
                              <a:gd name="T29" fmla="*/ T28 w 298"/>
                              <a:gd name="T30" fmla="+- 0 2123 1837"/>
                              <a:gd name="T31" fmla="*/ 2123 h 298"/>
                              <a:gd name="T32" fmla="+- 0 3734 3585"/>
                              <a:gd name="T33" fmla="*/ T32 w 298"/>
                              <a:gd name="T34" fmla="+- 0 2135 1837"/>
                              <a:gd name="T35" fmla="*/ 2135 h 298"/>
                              <a:gd name="T36" fmla="+- 0 3792 3585"/>
                              <a:gd name="T37" fmla="*/ T36 w 298"/>
                              <a:gd name="T38" fmla="+- 0 2123 1837"/>
                              <a:gd name="T39" fmla="*/ 2123 h 298"/>
                              <a:gd name="T40" fmla="+- 0 3839 3585"/>
                              <a:gd name="T41" fmla="*/ T40 w 298"/>
                              <a:gd name="T42" fmla="+- 0 2091 1837"/>
                              <a:gd name="T43" fmla="*/ 2091 h 298"/>
                              <a:gd name="T44" fmla="+- 0 3871 3585"/>
                              <a:gd name="T45" fmla="*/ T44 w 298"/>
                              <a:gd name="T46" fmla="+- 0 2044 1837"/>
                              <a:gd name="T47" fmla="*/ 2044 h 298"/>
                              <a:gd name="T48" fmla="+- 0 3883 3585"/>
                              <a:gd name="T49" fmla="*/ T48 w 298"/>
                              <a:gd name="T50" fmla="+- 0 1986 1837"/>
                              <a:gd name="T51" fmla="*/ 1986 h 298"/>
                              <a:gd name="T52" fmla="+- 0 3871 3585"/>
                              <a:gd name="T53" fmla="*/ T52 w 298"/>
                              <a:gd name="T54" fmla="+- 0 1928 1837"/>
                              <a:gd name="T55" fmla="*/ 1928 h 298"/>
                              <a:gd name="T56" fmla="+- 0 3839 3585"/>
                              <a:gd name="T57" fmla="*/ T56 w 298"/>
                              <a:gd name="T58" fmla="+- 0 1881 1837"/>
                              <a:gd name="T59" fmla="*/ 1881 h 298"/>
                              <a:gd name="T60" fmla="+- 0 3792 3585"/>
                              <a:gd name="T61" fmla="*/ T60 w 298"/>
                              <a:gd name="T62" fmla="+- 0 1849 1837"/>
                              <a:gd name="T63" fmla="*/ 1849 h 298"/>
                              <a:gd name="T64" fmla="+- 0 3734 3585"/>
                              <a:gd name="T65" fmla="*/ T64 w 298"/>
                              <a:gd name="T66" fmla="+- 0 1837 1837"/>
                              <a:gd name="T67" fmla="*/ 183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 name="Freeform 2095"/>
                        <wps:cNvSpPr>
                          <a:spLocks/>
                        </wps:cNvSpPr>
                        <wps:spPr bwMode="auto">
                          <a:xfrm>
                            <a:off x="3585" y="1837"/>
                            <a:ext cx="298" cy="298"/>
                          </a:xfrm>
                          <a:custGeom>
                            <a:avLst/>
                            <a:gdLst>
                              <a:gd name="T0" fmla="+- 0 3734 3585"/>
                              <a:gd name="T1" fmla="*/ T0 w 298"/>
                              <a:gd name="T2" fmla="+- 0 2135 1837"/>
                              <a:gd name="T3" fmla="*/ 2135 h 298"/>
                              <a:gd name="T4" fmla="+- 0 3792 3585"/>
                              <a:gd name="T5" fmla="*/ T4 w 298"/>
                              <a:gd name="T6" fmla="+- 0 2123 1837"/>
                              <a:gd name="T7" fmla="*/ 2123 h 298"/>
                              <a:gd name="T8" fmla="+- 0 3839 3585"/>
                              <a:gd name="T9" fmla="*/ T8 w 298"/>
                              <a:gd name="T10" fmla="+- 0 2091 1837"/>
                              <a:gd name="T11" fmla="*/ 2091 h 298"/>
                              <a:gd name="T12" fmla="+- 0 3871 3585"/>
                              <a:gd name="T13" fmla="*/ T12 w 298"/>
                              <a:gd name="T14" fmla="+- 0 2044 1837"/>
                              <a:gd name="T15" fmla="*/ 2044 h 298"/>
                              <a:gd name="T16" fmla="+- 0 3883 3585"/>
                              <a:gd name="T17" fmla="*/ T16 w 298"/>
                              <a:gd name="T18" fmla="+- 0 1986 1837"/>
                              <a:gd name="T19" fmla="*/ 1986 h 298"/>
                              <a:gd name="T20" fmla="+- 0 3871 3585"/>
                              <a:gd name="T21" fmla="*/ T20 w 298"/>
                              <a:gd name="T22" fmla="+- 0 1928 1837"/>
                              <a:gd name="T23" fmla="*/ 1928 h 298"/>
                              <a:gd name="T24" fmla="+- 0 3839 3585"/>
                              <a:gd name="T25" fmla="*/ T24 w 298"/>
                              <a:gd name="T26" fmla="+- 0 1881 1837"/>
                              <a:gd name="T27" fmla="*/ 1881 h 298"/>
                              <a:gd name="T28" fmla="+- 0 3792 3585"/>
                              <a:gd name="T29" fmla="*/ T28 w 298"/>
                              <a:gd name="T30" fmla="+- 0 1849 1837"/>
                              <a:gd name="T31" fmla="*/ 1849 h 298"/>
                              <a:gd name="T32" fmla="+- 0 3734 3585"/>
                              <a:gd name="T33" fmla="*/ T32 w 298"/>
                              <a:gd name="T34" fmla="+- 0 1837 1837"/>
                              <a:gd name="T35" fmla="*/ 1837 h 298"/>
                              <a:gd name="T36" fmla="+- 0 3676 3585"/>
                              <a:gd name="T37" fmla="*/ T36 w 298"/>
                              <a:gd name="T38" fmla="+- 0 1849 1837"/>
                              <a:gd name="T39" fmla="*/ 1849 h 298"/>
                              <a:gd name="T40" fmla="+- 0 3629 3585"/>
                              <a:gd name="T41" fmla="*/ T40 w 298"/>
                              <a:gd name="T42" fmla="+- 0 1881 1837"/>
                              <a:gd name="T43" fmla="*/ 1881 h 298"/>
                              <a:gd name="T44" fmla="+- 0 3597 3585"/>
                              <a:gd name="T45" fmla="*/ T44 w 298"/>
                              <a:gd name="T46" fmla="+- 0 1928 1837"/>
                              <a:gd name="T47" fmla="*/ 1928 h 298"/>
                              <a:gd name="T48" fmla="+- 0 3585 3585"/>
                              <a:gd name="T49" fmla="*/ T48 w 298"/>
                              <a:gd name="T50" fmla="+- 0 1986 1837"/>
                              <a:gd name="T51" fmla="*/ 1986 h 298"/>
                              <a:gd name="T52" fmla="+- 0 3597 3585"/>
                              <a:gd name="T53" fmla="*/ T52 w 298"/>
                              <a:gd name="T54" fmla="+- 0 2044 1837"/>
                              <a:gd name="T55" fmla="*/ 2044 h 298"/>
                              <a:gd name="T56" fmla="+- 0 3629 3585"/>
                              <a:gd name="T57" fmla="*/ T56 w 298"/>
                              <a:gd name="T58" fmla="+- 0 2091 1837"/>
                              <a:gd name="T59" fmla="*/ 2091 h 298"/>
                              <a:gd name="T60" fmla="+- 0 3676 3585"/>
                              <a:gd name="T61" fmla="*/ T60 w 298"/>
                              <a:gd name="T62" fmla="+- 0 2123 1837"/>
                              <a:gd name="T63" fmla="*/ 2123 h 298"/>
                              <a:gd name="T64" fmla="+- 0 3734 3585"/>
                              <a:gd name="T65" fmla="*/ T64 w 298"/>
                              <a:gd name="T66" fmla="+- 0 2135 1837"/>
                              <a:gd name="T67" fmla="*/ 213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2" name="Freeform 2094"/>
                        <wps:cNvSpPr>
                          <a:spLocks/>
                        </wps:cNvSpPr>
                        <wps:spPr bwMode="auto">
                          <a:xfrm>
                            <a:off x="4601" y="1843"/>
                            <a:ext cx="297" cy="297"/>
                          </a:xfrm>
                          <a:custGeom>
                            <a:avLst/>
                            <a:gdLst>
                              <a:gd name="T0" fmla="+- 0 4750 4601"/>
                              <a:gd name="T1" fmla="*/ T0 w 297"/>
                              <a:gd name="T2" fmla="+- 0 1843 1843"/>
                              <a:gd name="T3" fmla="*/ 1843 h 297"/>
                              <a:gd name="T4" fmla="+- 0 4692 4601"/>
                              <a:gd name="T5" fmla="*/ T4 w 297"/>
                              <a:gd name="T6" fmla="+- 0 1854 1843"/>
                              <a:gd name="T7" fmla="*/ 1854 h 297"/>
                              <a:gd name="T8" fmla="+- 0 4644 4601"/>
                              <a:gd name="T9" fmla="*/ T8 w 297"/>
                              <a:gd name="T10" fmla="+- 0 1886 1843"/>
                              <a:gd name="T11" fmla="*/ 1886 h 297"/>
                              <a:gd name="T12" fmla="+- 0 4613 4601"/>
                              <a:gd name="T13" fmla="*/ T12 w 297"/>
                              <a:gd name="T14" fmla="+- 0 1934 1843"/>
                              <a:gd name="T15" fmla="*/ 1934 h 297"/>
                              <a:gd name="T16" fmla="+- 0 4601 4601"/>
                              <a:gd name="T17" fmla="*/ T16 w 297"/>
                              <a:gd name="T18" fmla="+- 0 1991 1843"/>
                              <a:gd name="T19" fmla="*/ 1991 h 297"/>
                              <a:gd name="T20" fmla="+- 0 4613 4601"/>
                              <a:gd name="T21" fmla="*/ T20 w 297"/>
                              <a:gd name="T22" fmla="+- 0 2049 1843"/>
                              <a:gd name="T23" fmla="*/ 2049 h 297"/>
                              <a:gd name="T24" fmla="+- 0 4644 4601"/>
                              <a:gd name="T25" fmla="*/ T24 w 297"/>
                              <a:gd name="T26" fmla="+- 0 2097 1843"/>
                              <a:gd name="T27" fmla="*/ 2097 h 297"/>
                              <a:gd name="T28" fmla="+- 0 4692 4601"/>
                              <a:gd name="T29" fmla="*/ T28 w 297"/>
                              <a:gd name="T30" fmla="+- 0 2129 1843"/>
                              <a:gd name="T31" fmla="*/ 2129 h 297"/>
                              <a:gd name="T32" fmla="+- 0 4750 4601"/>
                              <a:gd name="T33" fmla="*/ T32 w 297"/>
                              <a:gd name="T34" fmla="+- 0 2140 1843"/>
                              <a:gd name="T35" fmla="*/ 2140 h 297"/>
                              <a:gd name="T36" fmla="+- 0 4808 4601"/>
                              <a:gd name="T37" fmla="*/ T36 w 297"/>
                              <a:gd name="T38" fmla="+- 0 2129 1843"/>
                              <a:gd name="T39" fmla="*/ 2129 h 297"/>
                              <a:gd name="T40" fmla="+- 0 4855 4601"/>
                              <a:gd name="T41" fmla="*/ T40 w 297"/>
                              <a:gd name="T42" fmla="+- 0 2097 1843"/>
                              <a:gd name="T43" fmla="*/ 2097 h 297"/>
                              <a:gd name="T44" fmla="+- 0 4887 4601"/>
                              <a:gd name="T45" fmla="*/ T44 w 297"/>
                              <a:gd name="T46" fmla="+- 0 2049 1843"/>
                              <a:gd name="T47" fmla="*/ 2049 h 297"/>
                              <a:gd name="T48" fmla="+- 0 4898 4601"/>
                              <a:gd name="T49" fmla="*/ T48 w 297"/>
                              <a:gd name="T50" fmla="+- 0 1991 1843"/>
                              <a:gd name="T51" fmla="*/ 1991 h 297"/>
                              <a:gd name="T52" fmla="+- 0 4887 4601"/>
                              <a:gd name="T53" fmla="*/ T52 w 297"/>
                              <a:gd name="T54" fmla="+- 0 1934 1843"/>
                              <a:gd name="T55" fmla="*/ 1934 h 297"/>
                              <a:gd name="T56" fmla="+- 0 4855 4601"/>
                              <a:gd name="T57" fmla="*/ T56 w 297"/>
                              <a:gd name="T58" fmla="+- 0 1886 1843"/>
                              <a:gd name="T59" fmla="*/ 1886 h 297"/>
                              <a:gd name="T60" fmla="+- 0 4808 4601"/>
                              <a:gd name="T61" fmla="*/ T60 w 297"/>
                              <a:gd name="T62" fmla="+- 0 1854 1843"/>
                              <a:gd name="T63" fmla="*/ 1854 h 297"/>
                              <a:gd name="T64" fmla="+- 0 4750 4601"/>
                              <a:gd name="T65" fmla="*/ T64 w 297"/>
                              <a:gd name="T66" fmla="+- 0 1843 1843"/>
                              <a:gd name="T67" fmla="*/ 184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2" y="91"/>
                                </a:lnTo>
                                <a:lnTo>
                                  <a:pt x="0" y="148"/>
                                </a:lnTo>
                                <a:lnTo>
                                  <a:pt x="12" y="206"/>
                                </a:lnTo>
                                <a:lnTo>
                                  <a:pt x="43" y="254"/>
                                </a:lnTo>
                                <a:lnTo>
                                  <a:pt x="91" y="286"/>
                                </a:lnTo>
                                <a:lnTo>
                                  <a:pt x="149" y="297"/>
                                </a:lnTo>
                                <a:lnTo>
                                  <a:pt x="207" y="286"/>
                                </a:lnTo>
                                <a:lnTo>
                                  <a:pt x="254" y="254"/>
                                </a:lnTo>
                                <a:lnTo>
                                  <a:pt x="286" y="206"/>
                                </a:lnTo>
                                <a:lnTo>
                                  <a:pt x="297"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Freeform 2093"/>
                        <wps:cNvSpPr>
                          <a:spLocks/>
                        </wps:cNvSpPr>
                        <wps:spPr bwMode="auto">
                          <a:xfrm>
                            <a:off x="4601" y="1843"/>
                            <a:ext cx="297" cy="297"/>
                          </a:xfrm>
                          <a:custGeom>
                            <a:avLst/>
                            <a:gdLst>
                              <a:gd name="T0" fmla="+- 0 4750 4601"/>
                              <a:gd name="T1" fmla="*/ T0 w 297"/>
                              <a:gd name="T2" fmla="+- 0 2140 1843"/>
                              <a:gd name="T3" fmla="*/ 2140 h 297"/>
                              <a:gd name="T4" fmla="+- 0 4808 4601"/>
                              <a:gd name="T5" fmla="*/ T4 w 297"/>
                              <a:gd name="T6" fmla="+- 0 2129 1843"/>
                              <a:gd name="T7" fmla="*/ 2129 h 297"/>
                              <a:gd name="T8" fmla="+- 0 4855 4601"/>
                              <a:gd name="T9" fmla="*/ T8 w 297"/>
                              <a:gd name="T10" fmla="+- 0 2097 1843"/>
                              <a:gd name="T11" fmla="*/ 2097 h 297"/>
                              <a:gd name="T12" fmla="+- 0 4887 4601"/>
                              <a:gd name="T13" fmla="*/ T12 w 297"/>
                              <a:gd name="T14" fmla="+- 0 2049 1843"/>
                              <a:gd name="T15" fmla="*/ 2049 h 297"/>
                              <a:gd name="T16" fmla="+- 0 4898 4601"/>
                              <a:gd name="T17" fmla="*/ T16 w 297"/>
                              <a:gd name="T18" fmla="+- 0 1991 1843"/>
                              <a:gd name="T19" fmla="*/ 1991 h 297"/>
                              <a:gd name="T20" fmla="+- 0 4887 4601"/>
                              <a:gd name="T21" fmla="*/ T20 w 297"/>
                              <a:gd name="T22" fmla="+- 0 1934 1843"/>
                              <a:gd name="T23" fmla="*/ 1934 h 297"/>
                              <a:gd name="T24" fmla="+- 0 4855 4601"/>
                              <a:gd name="T25" fmla="*/ T24 w 297"/>
                              <a:gd name="T26" fmla="+- 0 1886 1843"/>
                              <a:gd name="T27" fmla="*/ 1886 h 297"/>
                              <a:gd name="T28" fmla="+- 0 4808 4601"/>
                              <a:gd name="T29" fmla="*/ T28 w 297"/>
                              <a:gd name="T30" fmla="+- 0 1854 1843"/>
                              <a:gd name="T31" fmla="*/ 1854 h 297"/>
                              <a:gd name="T32" fmla="+- 0 4750 4601"/>
                              <a:gd name="T33" fmla="*/ T32 w 297"/>
                              <a:gd name="T34" fmla="+- 0 1843 1843"/>
                              <a:gd name="T35" fmla="*/ 1843 h 297"/>
                              <a:gd name="T36" fmla="+- 0 4692 4601"/>
                              <a:gd name="T37" fmla="*/ T36 w 297"/>
                              <a:gd name="T38" fmla="+- 0 1854 1843"/>
                              <a:gd name="T39" fmla="*/ 1854 h 297"/>
                              <a:gd name="T40" fmla="+- 0 4644 4601"/>
                              <a:gd name="T41" fmla="*/ T40 w 297"/>
                              <a:gd name="T42" fmla="+- 0 1886 1843"/>
                              <a:gd name="T43" fmla="*/ 1886 h 297"/>
                              <a:gd name="T44" fmla="+- 0 4613 4601"/>
                              <a:gd name="T45" fmla="*/ T44 w 297"/>
                              <a:gd name="T46" fmla="+- 0 1934 1843"/>
                              <a:gd name="T47" fmla="*/ 1934 h 297"/>
                              <a:gd name="T48" fmla="+- 0 4601 4601"/>
                              <a:gd name="T49" fmla="*/ T48 w 297"/>
                              <a:gd name="T50" fmla="+- 0 1991 1843"/>
                              <a:gd name="T51" fmla="*/ 1991 h 297"/>
                              <a:gd name="T52" fmla="+- 0 4613 4601"/>
                              <a:gd name="T53" fmla="*/ T52 w 297"/>
                              <a:gd name="T54" fmla="+- 0 2049 1843"/>
                              <a:gd name="T55" fmla="*/ 2049 h 297"/>
                              <a:gd name="T56" fmla="+- 0 4644 4601"/>
                              <a:gd name="T57" fmla="*/ T56 w 297"/>
                              <a:gd name="T58" fmla="+- 0 2097 1843"/>
                              <a:gd name="T59" fmla="*/ 2097 h 297"/>
                              <a:gd name="T60" fmla="+- 0 4692 4601"/>
                              <a:gd name="T61" fmla="*/ T60 w 297"/>
                              <a:gd name="T62" fmla="+- 0 2129 1843"/>
                              <a:gd name="T63" fmla="*/ 2129 h 297"/>
                              <a:gd name="T64" fmla="+- 0 4750 4601"/>
                              <a:gd name="T65" fmla="*/ T64 w 297"/>
                              <a:gd name="T66" fmla="+- 0 2140 1843"/>
                              <a:gd name="T67" fmla="*/ 214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7" y="286"/>
                                </a:lnTo>
                                <a:lnTo>
                                  <a:pt x="254" y="254"/>
                                </a:lnTo>
                                <a:lnTo>
                                  <a:pt x="286" y="206"/>
                                </a:lnTo>
                                <a:lnTo>
                                  <a:pt x="297" y="148"/>
                                </a:lnTo>
                                <a:lnTo>
                                  <a:pt x="286" y="91"/>
                                </a:lnTo>
                                <a:lnTo>
                                  <a:pt x="254" y="43"/>
                                </a:lnTo>
                                <a:lnTo>
                                  <a:pt x="207" y="11"/>
                                </a:lnTo>
                                <a:lnTo>
                                  <a:pt x="149" y="0"/>
                                </a:lnTo>
                                <a:lnTo>
                                  <a:pt x="91" y="11"/>
                                </a:lnTo>
                                <a:lnTo>
                                  <a:pt x="43" y="43"/>
                                </a:lnTo>
                                <a:lnTo>
                                  <a:pt x="12" y="91"/>
                                </a:lnTo>
                                <a:lnTo>
                                  <a:pt x="0" y="148"/>
                                </a:lnTo>
                                <a:lnTo>
                                  <a:pt x="12" y="206"/>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4" name="Picture 20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21" y="1860"/>
                            <a:ext cx="299"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5" name="Picture 20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088" y="184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6" name="Freeform 2090"/>
                        <wps:cNvSpPr>
                          <a:spLocks/>
                        </wps:cNvSpPr>
                        <wps:spPr bwMode="auto">
                          <a:xfrm>
                            <a:off x="5618" y="1854"/>
                            <a:ext cx="297" cy="298"/>
                          </a:xfrm>
                          <a:custGeom>
                            <a:avLst/>
                            <a:gdLst>
                              <a:gd name="T0" fmla="+- 0 5766 5618"/>
                              <a:gd name="T1" fmla="*/ T0 w 297"/>
                              <a:gd name="T2" fmla="+- 0 1854 1854"/>
                              <a:gd name="T3" fmla="*/ 1854 h 298"/>
                              <a:gd name="T4" fmla="+- 0 5708 5618"/>
                              <a:gd name="T5" fmla="*/ T4 w 297"/>
                              <a:gd name="T6" fmla="+- 0 1866 1854"/>
                              <a:gd name="T7" fmla="*/ 1866 h 298"/>
                              <a:gd name="T8" fmla="+- 0 5661 5618"/>
                              <a:gd name="T9" fmla="*/ T8 w 297"/>
                              <a:gd name="T10" fmla="+- 0 1898 1854"/>
                              <a:gd name="T11" fmla="*/ 1898 h 298"/>
                              <a:gd name="T12" fmla="+- 0 5629 5618"/>
                              <a:gd name="T13" fmla="*/ T12 w 297"/>
                              <a:gd name="T14" fmla="+- 0 1945 1854"/>
                              <a:gd name="T15" fmla="*/ 1945 h 298"/>
                              <a:gd name="T16" fmla="+- 0 5618 5618"/>
                              <a:gd name="T17" fmla="*/ T16 w 297"/>
                              <a:gd name="T18" fmla="+- 0 2003 1854"/>
                              <a:gd name="T19" fmla="*/ 2003 h 298"/>
                              <a:gd name="T20" fmla="+- 0 5629 5618"/>
                              <a:gd name="T21" fmla="*/ T20 w 297"/>
                              <a:gd name="T22" fmla="+- 0 2061 1854"/>
                              <a:gd name="T23" fmla="*/ 2061 h 298"/>
                              <a:gd name="T24" fmla="+- 0 5661 5618"/>
                              <a:gd name="T25" fmla="*/ T24 w 297"/>
                              <a:gd name="T26" fmla="+- 0 2108 1854"/>
                              <a:gd name="T27" fmla="*/ 2108 h 298"/>
                              <a:gd name="T28" fmla="+- 0 5708 5618"/>
                              <a:gd name="T29" fmla="*/ T28 w 297"/>
                              <a:gd name="T30" fmla="+- 0 2140 1854"/>
                              <a:gd name="T31" fmla="*/ 2140 h 298"/>
                              <a:gd name="T32" fmla="+- 0 5766 5618"/>
                              <a:gd name="T33" fmla="*/ T32 w 297"/>
                              <a:gd name="T34" fmla="+- 0 2152 1854"/>
                              <a:gd name="T35" fmla="*/ 2152 h 298"/>
                              <a:gd name="T36" fmla="+- 0 5824 5618"/>
                              <a:gd name="T37" fmla="*/ T36 w 297"/>
                              <a:gd name="T38" fmla="+- 0 2140 1854"/>
                              <a:gd name="T39" fmla="*/ 2140 h 298"/>
                              <a:gd name="T40" fmla="+- 0 5872 5618"/>
                              <a:gd name="T41" fmla="*/ T40 w 297"/>
                              <a:gd name="T42" fmla="+- 0 2108 1854"/>
                              <a:gd name="T43" fmla="*/ 2108 h 298"/>
                              <a:gd name="T44" fmla="+- 0 5903 5618"/>
                              <a:gd name="T45" fmla="*/ T44 w 297"/>
                              <a:gd name="T46" fmla="+- 0 2061 1854"/>
                              <a:gd name="T47" fmla="*/ 2061 h 298"/>
                              <a:gd name="T48" fmla="+- 0 5915 5618"/>
                              <a:gd name="T49" fmla="*/ T48 w 297"/>
                              <a:gd name="T50" fmla="+- 0 2003 1854"/>
                              <a:gd name="T51" fmla="*/ 2003 h 298"/>
                              <a:gd name="T52" fmla="+- 0 5903 5618"/>
                              <a:gd name="T53" fmla="*/ T52 w 297"/>
                              <a:gd name="T54" fmla="+- 0 1945 1854"/>
                              <a:gd name="T55" fmla="*/ 1945 h 298"/>
                              <a:gd name="T56" fmla="+- 0 5872 5618"/>
                              <a:gd name="T57" fmla="*/ T56 w 297"/>
                              <a:gd name="T58" fmla="+- 0 1898 1854"/>
                              <a:gd name="T59" fmla="*/ 1898 h 298"/>
                              <a:gd name="T60" fmla="+- 0 5824 5618"/>
                              <a:gd name="T61" fmla="*/ T60 w 297"/>
                              <a:gd name="T62" fmla="+- 0 1866 1854"/>
                              <a:gd name="T63" fmla="*/ 1866 h 298"/>
                              <a:gd name="T64" fmla="+- 0 5766 5618"/>
                              <a:gd name="T65" fmla="*/ T64 w 297"/>
                              <a:gd name="T66" fmla="+- 0 1854 1854"/>
                              <a:gd name="T67" fmla="*/ 185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5" y="207"/>
                                </a:lnTo>
                                <a:lnTo>
                                  <a:pt x="297" y="149"/>
                                </a:lnTo>
                                <a:lnTo>
                                  <a:pt x="285"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2089"/>
                        <wps:cNvSpPr>
                          <a:spLocks/>
                        </wps:cNvSpPr>
                        <wps:spPr bwMode="auto">
                          <a:xfrm>
                            <a:off x="5618" y="1854"/>
                            <a:ext cx="297" cy="298"/>
                          </a:xfrm>
                          <a:custGeom>
                            <a:avLst/>
                            <a:gdLst>
                              <a:gd name="T0" fmla="+- 0 5766 5618"/>
                              <a:gd name="T1" fmla="*/ T0 w 297"/>
                              <a:gd name="T2" fmla="+- 0 2152 1854"/>
                              <a:gd name="T3" fmla="*/ 2152 h 298"/>
                              <a:gd name="T4" fmla="+- 0 5824 5618"/>
                              <a:gd name="T5" fmla="*/ T4 w 297"/>
                              <a:gd name="T6" fmla="+- 0 2140 1854"/>
                              <a:gd name="T7" fmla="*/ 2140 h 298"/>
                              <a:gd name="T8" fmla="+- 0 5872 5618"/>
                              <a:gd name="T9" fmla="*/ T8 w 297"/>
                              <a:gd name="T10" fmla="+- 0 2108 1854"/>
                              <a:gd name="T11" fmla="*/ 2108 h 298"/>
                              <a:gd name="T12" fmla="+- 0 5903 5618"/>
                              <a:gd name="T13" fmla="*/ T12 w 297"/>
                              <a:gd name="T14" fmla="+- 0 2061 1854"/>
                              <a:gd name="T15" fmla="*/ 2061 h 298"/>
                              <a:gd name="T16" fmla="+- 0 5915 5618"/>
                              <a:gd name="T17" fmla="*/ T16 w 297"/>
                              <a:gd name="T18" fmla="+- 0 2003 1854"/>
                              <a:gd name="T19" fmla="*/ 2003 h 298"/>
                              <a:gd name="T20" fmla="+- 0 5903 5618"/>
                              <a:gd name="T21" fmla="*/ T20 w 297"/>
                              <a:gd name="T22" fmla="+- 0 1945 1854"/>
                              <a:gd name="T23" fmla="*/ 1945 h 298"/>
                              <a:gd name="T24" fmla="+- 0 5872 5618"/>
                              <a:gd name="T25" fmla="*/ T24 w 297"/>
                              <a:gd name="T26" fmla="+- 0 1898 1854"/>
                              <a:gd name="T27" fmla="*/ 1898 h 298"/>
                              <a:gd name="T28" fmla="+- 0 5824 5618"/>
                              <a:gd name="T29" fmla="*/ T28 w 297"/>
                              <a:gd name="T30" fmla="+- 0 1866 1854"/>
                              <a:gd name="T31" fmla="*/ 1866 h 298"/>
                              <a:gd name="T32" fmla="+- 0 5766 5618"/>
                              <a:gd name="T33" fmla="*/ T32 w 297"/>
                              <a:gd name="T34" fmla="+- 0 1854 1854"/>
                              <a:gd name="T35" fmla="*/ 1854 h 298"/>
                              <a:gd name="T36" fmla="+- 0 5708 5618"/>
                              <a:gd name="T37" fmla="*/ T36 w 297"/>
                              <a:gd name="T38" fmla="+- 0 1866 1854"/>
                              <a:gd name="T39" fmla="*/ 1866 h 298"/>
                              <a:gd name="T40" fmla="+- 0 5661 5618"/>
                              <a:gd name="T41" fmla="*/ T40 w 297"/>
                              <a:gd name="T42" fmla="+- 0 1898 1854"/>
                              <a:gd name="T43" fmla="*/ 1898 h 298"/>
                              <a:gd name="T44" fmla="+- 0 5629 5618"/>
                              <a:gd name="T45" fmla="*/ T44 w 297"/>
                              <a:gd name="T46" fmla="+- 0 1945 1854"/>
                              <a:gd name="T47" fmla="*/ 1945 h 298"/>
                              <a:gd name="T48" fmla="+- 0 5618 5618"/>
                              <a:gd name="T49" fmla="*/ T48 w 297"/>
                              <a:gd name="T50" fmla="+- 0 2003 1854"/>
                              <a:gd name="T51" fmla="*/ 2003 h 298"/>
                              <a:gd name="T52" fmla="+- 0 5629 5618"/>
                              <a:gd name="T53" fmla="*/ T52 w 297"/>
                              <a:gd name="T54" fmla="+- 0 2061 1854"/>
                              <a:gd name="T55" fmla="*/ 2061 h 298"/>
                              <a:gd name="T56" fmla="+- 0 5661 5618"/>
                              <a:gd name="T57" fmla="*/ T56 w 297"/>
                              <a:gd name="T58" fmla="+- 0 2108 1854"/>
                              <a:gd name="T59" fmla="*/ 2108 h 298"/>
                              <a:gd name="T60" fmla="+- 0 5708 5618"/>
                              <a:gd name="T61" fmla="*/ T60 w 297"/>
                              <a:gd name="T62" fmla="+- 0 2140 1854"/>
                              <a:gd name="T63" fmla="*/ 2140 h 298"/>
                              <a:gd name="T64" fmla="+- 0 5766 5618"/>
                              <a:gd name="T65" fmla="*/ T64 w 297"/>
                              <a:gd name="T66" fmla="+- 0 2152 1854"/>
                              <a:gd name="T67" fmla="*/ 215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5" y="207"/>
                                </a:lnTo>
                                <a:lnTo>
                                  <a:pt x="297" y="149"/>
                                </a:lnTo>
                                <a:lnTo>
                                  <a:pt x="285"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8" name="Picture 20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105" y="184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9" name="Freeform 2087"/>
                        <wps:cNvSpPr>
                          <a:spLocks/>
                        </wps:cNvSpPr>
                        <wps:spPr bwMode="auto">
                          <a:xfrm>
                            <a:off x="6635" y="1860"/>
                            <a:ext cx="298" cy="297"/>
                          </a:xfrm>
                          <a:custGeom>
                            <a:avLst/>
                            <a:gdLst>
                              <a:gd name="T0" fmla="+- 0 6784 6635"/>
                              <a:gd name="T1" fmla="*/ T0 w 298"/>
                              <a:gd name="T2" fmla="+- 0 1860 1860"/>
                              <a:gd name="T3" fmla="*/ 1860 h 297"/>
                              <a:gd name="T4" fmla="+- 0 6726 6635"/>
                              <a:gd name="T5" fmla="*/ T4 w 298"/>
                              <a:gd name="T6" fmla="+- 0 1871 1860"/>
                              <a:gd name="T7" fmla="*/ 1871 h 297"/>
                              <a:gd name="T8" fmla="+- 0 6679 6635"/>
                              <a:gd name="T9" fmla="*/ T8 w 298"/>
                              <a:gd name="T10" fmla="+- 0 1903 1860"/>
                              <a:gd name="T11" fmla="*/ 1903 h 297"/>
                              <a:gd name="T12" fmla="+- 0 6647 6635"/>
                              <a:gd name="T13" fmla="*/ T12 w 298"/>
                              <a:gd name="T14" fmla="+- 0 1951 1860"/>
                              <a:gd name="T15" fmla="*/ 1951 h 297"/>
                              <a:gd name="T16" fmla="+- 0 6635 6635"/>
                              <a:gd name="T17" fmla="*/ T16 w 298"/>
                              <a:gd name="T18" fmla="+- 0 2008 1860"/>
                              <a:gd name="T19" fmla="*/ 2008 h 297"/>
                              <a:gd name="T20" fmla="+- 0 6647 6635"/>
                              <a:gd name="T21" fmla="*/ T20 w 298"/>
                              <a:gd name="T22" fmla="+- 0 2066 1860"/>
                              <a:gd name="T23" fmla="*/ 2066 h 297"/>
                              <a:gd name="T24" fmla="+- 0 6679 6635"/>
                              <a:gd name="T25" fmla="*/ T24 w 298"/>
                              <a:gd name="T26" fmla="+- 0 2114 1860"/>
                              <a:gd name="T27" fmla="*/ 2114 h 297"/>
                              <a:gd name="T28" fmla="+- 0 6726 6635"/>
                              <a:gd name="T29" fmla="*/ T28 w 298"/>
                              <a:gd name="T30" fmla="+- 0 2146 1860"/>
                              <a:gd name="T31" fmla="*/ 2146 h 297"/>
                              <a:gd name="T32" fmla="+- 0 6784 6635"/>
                              <a:gd name="T33" fmla="*/ T32 w 298"/>
                              <a:gd name="T34" fmla="+- 0 2157 1860"/>
                              <a:gd name="T35" fmla="*/ 2157 h 297"/>
                              <a:gd name="T36" fmla="+- 0 6842 6635"/>
                              <a:gd name="T37" fmla="*/ T36 w 298"/>
                              <a:gd name="T38" fmla="+- 0 2146 1860"/>
                              <a:gd name="T39" fmla="*/ 2146 h 297"/>
                              <a:gd name="T40" fmla="+- 0 6889 6635"/>
                              <a:gd name="T41" fmla="*/ T40 w 298"/>
                              <a:gd name="T42" fmla="+- 0 2114 1860"/>
                              <a:gd name="T43" fmla="*/ 2114 h 297"/>
                              <a:gd name="T44" fmla="+- 0 6921 6635"/>
                              <a:gd name="T45" fmla="*/ T44 w 298"/>
                              <a:gd name="T46" fmla="+- 0 2066 1860"/>
                              <a:gd name="T47" fmla="*/ 2066 h 297"/>
                              <a:gd name="T48" fmla="+- 0 6933 6635"/>
                              <a:gd name="T49" fmla="*/ T48 w 298"/>
                              <a:gd name="T50" fmla="+- 0 2008 1860"/>
                              <a:gd name="T51" fmla="*/ 2008 h 297"/>
                              <a:gd name="T52" fmla="+- 0 6921 6635"/>
                              <a:gd name="T53" fmla="*/ T52 w 298"/>
                              <a:gd name="T54" fmla="+- 0 1951 1860"/>
                              <a:gd name="T55" fmla="*/ 1951 h 297"/>
                              <a:gd name="T56" fmla="+- 0 6889 6635"/>
                              <a:gd name="T57" fmla="*/ T56 w 298"/>
                              <a:gd name="T58" fmla="+- 0 1903 1860"/>
                              <a:gd name="T59" fmla="*/ 1903 h 297"/>
                              <a:gd name="T60" fmla="+- 0 6842 6635"/>
                              <a:gd name="T61" fmla="*/ T60 w 298"/>
                              <a:gd name="T62" fmla="+- 0 1871 1860"/>
                              <a:gd name="T63" fmla="*/ 1871 h 297"/>
                              <a:gd name="T64" fmla="+- 0 6784 6635"/>
                              <a:gd name="T65" fmla="*/ T64 w 298"/>
                              <a:gd name="T66" fmla="+- 0 1860 1860"/>
                              <a:gd name="T67" fmla="*/ 186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2086"/>
                        <wps:cNvSpPr>
                          <a:spLocks/>
                        </wps:cNvSpPr>
                        <wps:spPr bwMode="auto">
                          <a:xfrm>
                            <a:off x="6635" y="1860"/>
                            <a:ext cx="298" cy="297"/>
                          </a:xfrm>
                          <a:custGeom>
                            <a:avLst/>
                            <a:gdLst>
                              <a:gd name="T0" fmla="+- 0 6784 6635"/>
                              <a:gd name="T1" fmla="*/ T0 w 298"/>
                              <a:gd name="T2" fmla="+- 0 2157 1860"/>
                              <a:gd name="T3" fmla="*/ 2157 h 297"/>
                              <a:gd name="T4" fmla="+- 0 6842 6635"/>
                              <a:gd name="T5" fmla="*/ T4 w 298"/>
                              <a:gd name="T6" fmla="+- 0 2146 1860"/>
                              <a:gd name="T7" fmla="*/ 2146 h 297"/>
                              <a:gd name="T8" fmla="+- 0 6889 6635"/>
                              <a:gd name="T9" fmla="*/ T8 w 298"/>
                              <a:gd name="T10" fmla="+- 0 2114 1860"/>
                              <a:gd name="T11" fmla="*/ 2114 h 297"/>
                              <a:gd name="T12" fmla="+- 0 6921 6635"/>
                              <a:gd name="T13" fmla="*/ T12 w 298"/>
                              <a:gd name="T14" fmla="+- 0 2066 1860"/>
                              <a:gd name="T15" fmla="*/ 2066 h 297"/>
                              <a:gd name="T16" fmla="+- 0 6933 6635"/>
                              <a:gd name="T17" fmla="*/ T16 w 298"/>
                              <a:gd name="T18" fmla="+- 0 2008 1860"/>
                              <a:gd name="T19" fmla="*/ 2008 h 297"/>
                              <a:gd name="T20" fmla="+- 0 6921 6635"/>
                              <a:gd name="T21" fmla="*/ T20 w 298"/>
                              <a:gd name="T22" fmla="+- 0 1951 1860"/>
                              <a:gd name="T23" fmla="*/ 1951 h 297"/>
                              <a:gd name="T24" fmla="+- 0 6889 6635"/>
                              <a:gd name="T25" fmla="*/ T24 w 298"/>
                              <a:gd name="T26" fmla="+- 0 1903 1860"/>
                              <a:gd name="T27" fmla="*/ 1903 h 297"/>
                              <a:gd name="T28" fmla="+- 0 6842 6635"/>
                              <a:gd name="T29" fmla="*/ T28 w 298"/>
                              <a:gd name="T30" fmla="+- 0 1871 1860"/>
                              <a:gd name="T31" fmla="*/ 1871 h 297"/>
                              <a:gd name="T32" fmla="+- 0 6784 6635"/>
                              <a:gd name="T33" fmla="*/ T32 w 298"/>
                              <a:gd name="T34" fmla="+- 0 1860 1860"/>
                              <a:gd name="T35" fmla="*/ 1860 h 297"/>
                              <a:gd name="T36" fmla="+- 0 6726 6635"/>
                              <a:gd name="T37" fmla="*/ T36 w 298"/>
                              <a:gd name="T38" fmla="+- 0 1871 1860"/>
                              <a:gd name="T39" fmla="*/ 1871 h 297"/>
                              <a:gd name="T40" fmla="+- 0 6679 6635"/>
                              <a:gd name="T41" fmla="*/ T40 w 298"/>
                              <a:gd name="T42" fmla="+- 0 1903 1860"/>
                              <a:gd name="T43" fmla="*/ 1903 h 297"/>
                              <a:gd name="T44" fmla="+- 0 6647 6635"/>
                              <a:gd name="T45" fmla="*/ T44 w 298"/>
                              <a:gd name="T46" fmla="+- 0 1951 1860"/>
                              <a:gd name="T47" fmla="*/ 1951 h 297"/>
                              <a:gd name="T48" fmla="+- 0 6635 6635"/>
                              <a:gd name="T49" fmla="*/ T48 w 298"/>
                              <a:gd name="T50" fmla="+- 0 2008 1860"/>
                              <a:gd name="T51" fmla="*/ 2008 h 297"/>
                              <a:gd name="T52" fmla="+- 0 6647 6635"/>
                              <a:gd name="T53" fmla="*/ T52 w 298"/>
                              <a:gd name="T54" fmla="+- 0 2066 1860"/>
                              <a:gd name="T55" fmla="*/ 2066 h 297"/>
                              <a:gd name="T56" fmla="+- 0 6679 6635"/>
                              <a:gd name="T57" fmla="*/ T56 w 298"/>
                              <a:gd name="T58" fmla="+- 0 2114 1860"/>
                              <a:gd name="T59" fmla="*/ 2114 h 297"/>
                              <a:gd name="T60" fmla="+- 0 6726 6635"/>
                              <a:gd name="T61" fmla="*/ T60 w 298"/>
                              <a:gd name="T62" fmla="+- 0 2146 1860"/>
                              <a:gd name="T63" fmla="*/ 2146 h 297"/>
                              <a:gd name="T64" fmla="+- 0 6784 6635"/>
                              <a:gd name="T65" fmla="*/ T64 w 298"/>
                              <a:gd name="T66" fmla="+- 0 2157 1860"/>
                              <a:gd name="T67" fmla="*/ 215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Line 2085"/>
                        <wps:cNvCnPr>
                          <a:cxnSpLocks noChangeShapeType="1"/>
                        </wps:cNvCnPr>
                        <wps:spPr bwMode="auto">
                          <a:xfrm>
                            <a:off x="3733" y="168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2" name="Line 2084"/>
                        <wps:cNvCnPr>
                          <a:cxnSpLocks noChangeShapeType="1"/>
                        </wps:cNvCnPr>
                        <wps:spPr bwMode="auto">
                          <a:xfrm>
                            <a:off x="6780" y="1708"/>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3" name="Line 2083"/>
                        <wps:cNvCnPr>
                          <a:cxnSpLocks noChangeShapeType="1"/>
                        </wps:cNvCnPr>
                        <wps:spPr bwMode="auto">
                          <a:xfrm>
                            <a:off x="4742" y="169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4" name="Line 2082"/>
                        <wps:cNvCnPr>
                          <a:cxnSpLocks noChangeShapeType="1"/>
                        </wps:cNvCnPr>
                        <wps:spPr bwMode="auto">
                          <a:xfrm>
                            <a:off x="5764" y="169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5" name="Line 2081"/>
                        <wps:cNvCnPr>
                          <a:cxnSpLocks noChangeShapeType="1"/>
                        </wps:cNvCnPr>
                        <wps:spPr bwMode="auto">
                          <a:xfrm>
                            <a:off x="4737" y="1696"/>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56EE3B" id="Group 2080" o:spid="_x0000_s1026" style="position:absolute;margin-left:-.1pt;margin-top:0;width:411.15pt;height:609pt;z-index:-260848640;mso-position-horizontal-relative:page;mso-position-vertical-relative:page" coordorigin="-2" coordsize="8223,1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">
                <v:shape id="Picture 2099" o:spid="_x0000_s1027" type="#_x0000_t75" style="position:absolute;left:3980;top:11220;width:220;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">
                  <v:imagedata r:id="rId24" o:title=""/>
                </v:shape>
                <v:shape id="Picture 2098"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">
                  <v:imagedata r:id="rId25" o:title=""/>
                </v:shape>
                <v:line id="Line 2097" o:spid="_x0000_s1029" style="position:absolute;visibility:visible;mso-wrap-style:square" from="0,1120" to="0,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" strokecolor="#422f3d" strokeweight=".25pt"/>
                <v:shape id="Freeform 2096" o:spid="_x0000_s1030" style="position:absolute;left:3585;top:183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" path="m149,l91,12,44,44,12,91,,149r12,58l44,254r47,32l149,298r58,-12l254,254r32,-47l298,149,286,91,254,44,207,12,149,xe" stroked="f">
                  <v:path arrowok="t" o:connecttype="custom" o:connectlocs="149,1837;91,1849;44,1881;12,1928;0,1986;12,2044;44,2091;91,2123;149,2135;207,2123;254,2091;286,2044;298,1986;286,1928;254,1881;207,1849;149,1837" o:connectangles="0,0,0,0,0,0,0,0,0,0,0,0,0,0,0,0,0"/>
                </v:shape>
                <v:shape id="Freeform 2095" o:spid="_x0000_s1031" style="position:absolute;left:3585;top:183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" path="m149,298r58,-12l254,254r32,-47l298,149,286,91,254,44,207,12,149,,91,12,44,44,12,91,,149r12,58l44,254r47,32l149,298xe" filled="f" strokeweight=".5pt">
                  <v:path arrowok="t" o:connecttype="custom" o:connectlocs="149,2135;207,2123;254,2091;286,2044;298,1986;286,1928;254,1881;207,1849;149,1837;91,1849;44,1881;12,1928;0,1986;12,2044;44,2091;91,2123;149,2135" o:connectangles="0,0,0,0,0,0,0,0,0,0,0,0,0,0,0,0,0"/>
                </v:shape>
                <v:shape id="Freeform 2094" o:spid="_x0000_s1032" style="position:absolute;left:4601;top:1843;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" path="m149,l91,11,43,43,12,91,,148r12,58l43,254r48,32l149,297r58,-11l254,254r32,-48l297,148,286,91,254,43,207,11,149,xe" stroked="f">
                  <v:path arrowok="t" o:connecttype="custom" o:connectlocs="149,1843;91,1854;43,1886;12,1934;0,1991;12,2049;43,2097;91,2129;149,2140;207,2129;254,2097;286,2049;297,1991;286,1934;254,1886;207,1854;149,1843" o:connectangles="0,0,0,0,0,0,0,0,0,0,0,0,0,0,0,0,0"/>
                </v:shape>
                <v:shape id="Freeform 2093" o:spid="_x0000_s1033" style="position:absolute;left:4601;top:1843;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" path="m149,297r58,-11l254,254r32,-48l297,148,286,91,254,43,207,11,149,,91,11,43,43,12,91,,148r12,58l43,254r48,32l149,297xe" filled="f" strokeweight=".5pt">
                  <v:path arrowok="t" o:connecttype="custom" o:connectlocs="149,2140;207,2129;254,2097;286,2049;297,1991;286,1934;254,1886;207,1854;149,1843;91,1854;43,1886;12,1934;0,1991;12,2049;43,2097;91,2129;149,2140" o:connectangles="0,0,0,0,0,0,0,0,0,0,0,0,0,0,0,0,0"/>
                </v:shape>
                <v:shape id="Picture 2092" o:spid="_x0000_s1034" type="#_x0000_t75" style="position:absolute;left:6121;top:1860;width:299;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">
                  <v:imagedata r:id="rId15" o:title=""/>
                </v:shape>
                <v:shape id="Picture 2091" o:spid="_x0000_s1035" type="#_x0000_t75" style="position:absolute;left:4088;top:184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">
                  <v:imagedata r:id="rId26" o:title=""/>
                </v:shape>
                <v:shape id="Freeform 2090" o:spid="_x0000_s1036" style="position:absolute;left:5618;top:185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" path="m148,l90,12,43,44,11,91,,149r11,58l43,254r47,32l148,298r58,-12l254,254r31,-47l297,149,285,91,254,44,206,12,148,xe" stroked="f">
                  <v:path arrowok="t" o:connecttype="custom" o:connectlocs="148,1854;90,1866;43,1898;11,1945;0,2003;11,2061;43,2108;90,2140;148,2152;206,2140;254,2108;285,2061;297,2003;285,1945;254,1898;206,1866;148,1854" o:connectangles="0,0,0,0,0,0,0,0,0,0,0,0,0,0,0,0,0"/>
                </v:shape>
                <v:shape id="Freeform 2089" o:spid="_x0000_s1037" style="position:absolute;left:5618;top:185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" path="m148,298r58,-12l254,254r31,-47l297,149,285,91,254,44,206,12,148,,90,12,43,44,11,91,,149r11,58l43,254r47,32l148,298xe" filled="f" strokeweight=".5pt">
                  <v:path arrowok="t" o:connecttype="custom" o:connectlocs="148,2152;206,2140;254,2108;285,2061;297,2003;285,1945;254,1898;206,1866;148,1854;90,1866;43,1898;11,1945;0,2003;11,2061;43,2108;90,2140;148,2152" o:connectangles="0,0,0,0,0,0,0,0,0,0,0,0,0,0,0,0,0"/>
                </v:shape>
                <v:shape id="Picture 2088" o:spid="_x0000_s1038" type="#_x0000_t75" style="position:absolute;left:5105;top:184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">
                  <v:imagedata r:id="rId15" o:title=""/>
                </v:shape>
                <v:shape id="Freeform 2087" o:spid="_x0000_s1039" style="position:absolute;left:6635;top:186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" path="m149,l91,11,44,43,12,91,,148r12,58l44,254r47,32l149,297r58,-11l254,254r32,-48l298,148,286,91,254,43,207,11,149,xe" fillcolor="#41ad49" stroked="f">
                  <v:path arrowok="t" o:connecttype="custom" o:connectlocs="149,1860;91,1871;44,1903;12,1951;0,2008;12,2066;44,2114;91,2146;149,2157;207,2146;254,2114;286,2066;298,2008;286,1951;254,1903;207,1871;149,1860" o:connectangles="0,0,0,0,0,0,0,0,0,0,0,0,0,0,0,0,0"/>
                </v:shape>
                <v:shape id="Freeform 2086" o:spid="_x0000_s1040" style="position:absolute;left:6635;top:186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" path="m149,297r58,-11l254,254r32,-48l298,148,286,91,254,43,207,11,149,,91,11,44,43,12,91,,148r12,58l44,254r47,32l149,297xe" filled="f" strokeweight=".5pt">
                  <v:path arrowok="t" o:connecttype="custom" o:connectlocs="149,2157;207,2146;254,2114;286,2066;298,2008;286,1951;254,1903;207,1871;149,1860;91,1871;44,1903;12,1951;0,2008;12,2066;44,2114;91,2146;149,2157" o:connectangles="0,0,0,0,0,0,0,0,0,0,0,0,0,0,0,0,0"/>
                </v:shape>
                <v:line id="Line 2085" o:spid="_x0000_s1041" style="position:absolute;visibility:visible;mso-wrap-style:square" from="3733,1680" to="3733,1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" strokeweight=".5pt"/>
                <v:line id="Line 2084" o:spid="_x0000_s1042" style="position:absolute;visibility:visible;mso-wrap-style:square" from="6780,1708" to="6780,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" strokeweight=".5pt"/>
                <v:line id="Line 2083" o:spid="_x0000_s1043" style="position:absolute;visibility:visible;mso-wrap-style:square" from="4742,1691" to="4742,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" strokeweight=".5pt"/>
                <v:line id="Line 2082" o:spid="_x0000_s1044" style="position:absolute;visibility:visible;mso-wrap-style:square" from="5764,1691" to="5764,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" strokeweight=".5pt"/>
                <v:line id="Line 2081" o:spid="_x0000_s1045" style="position:absolute;visibility:visible;mso-wrap-style:square" from="4737,1696" to="5769,1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" strokeweight=".5pt"/>
                <w10:wrap anchorx="page" anchory="page"/>
              </v:group>
            </w:pict>
          </mc:Fallback>
        </mc:AlternateContent>
      </w:r>
    </w:p>
    <w:p w14:paraId="6B028C76" w14:textId="77777777" w:rsidR="006500DE" w:rsidRPr="004A7191" w:rsidRDefault="004A7191">
      <w:pPr>
        <w:spacing w:before="94"/>
        <w:ind w:left="3099" w:right="2593"/>
        <w:jc w:val="center"/>
        <w:rPr>
          <w:color w:val="000000" w:themeColor="text1"/>
          <w:sz w:val="16"/>
        </w:rPr>
      </w:pPr>
      <w:r w:rsidRPr="004A7191">
        <w:rPr>
          <w:color w:val="000000" w:themeColor="text1"/>
          <w:sz w:val="16"/>
        </w:rPr>
        <w:t>Least Concern (IUCN 3.1)</w:t>
      </w:r>
    </w:p>
    <w:p w14:paraId="5BD3727E" w14:textId="77777777" w:rsidR="006500DE" w:rsidRPr="004A7191" w:rsidRDefault="006500DE">
      <w:pPr>
        <w:pStyle w:val="BodyText"/>
        <w:spacing w:before="4"/>
        <w:rPr>
          <w:color w:val="000000" w:themeColor="text1"/>
          <w:sz w:val="15"/>
        </w:rPr>
      </w:pPr>
    </w:p>
    <w:p w14:paraId="59DC2DB4" w14:textId="77777777" w:rsidR="006500DE" w:rsidRPr="004A7191" w:rsidRDefault="004A7191">
      <w:pPr>
        <w:pStyle w:val="BodyText"/>
        <w:tabs>
          <w:tab w:val="left" w:pos="5650"/>
        </w:tabs>
        <w:spacing w:line="331" w:lineRule="auto"/>
        <w:ind w:left="4580" w:right="1855"/>
        <w:rPr>
          <w:color w:val="000000" w:themeColor="text1"/>
        </w:rPr>
      </w:pPr>
      <w:r w:rsidRPr="004A7191">
        <w:rPr>
          <w:rFonts w:ascii="Bookman Old Style"/>
          <w:b/>
          <w:color w:val="000000" w:themeColor="text1"/>
        </w:rPr>
        <w:t xml:space="preserve">Scientific classification </w:t>
      </w:r>
      <w:r w:rsidRPr="004A7191">
        <w:rPr>
          <w:color w:val="000000" w:themeColor="text1"/>
        </w:rPr>
        <w:t>Kingdom: Animalia Phylum:</w:t>
      </w:r>
      <w:r w:rsidRPr="004A7191">
        <w:rPr>
          <w:color w:val="000000" w:themeColor="text1"/>
        </w:rPr>
        <w:tab/>
      </w:r>
      <w:r w:rsidRPr="004A7191">
        <w:rPr>
          <w:color w:val="000000" w:themeColor="text1"/>
          <w:spacing w:val="-4"/>
        </w:rPr>
        <w:t>Chordata</w:t>
      </w:r>
    </w:p>
    <w:p w14:paraId="6ED23BBD" w14:textId="77777777" w:rsidR="006500DE" w:rsidRPr="004A7191" w:rsidRDefault="004A7191">
      <w:pPr>
        <w:pStyle w:val="BodyText"/>
        <w:tabs>
          <w:tab w:val="left" w:pos="5650"/>
        </w:tabs>
        <w:spacing w:line="229" w:lineRule="exact"/>
        <w:ind w:left="458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124AAA57" w14:textId="77777777" w:rsidR="006500DE" w:rsidRPr="004A7191" w:rsidRDefault="004A7191">
      <w:pPr>
        <w:pStyle w:val="BodyText"/>
        <w:tabs>
          <w:tab w:val="left" w:pos="5650"/>
        </w:tabs>
        <w:spacing w:before="90"/>
        <w:ind w:left="4580"/>
        <w:rPr>
          <w:color w:val="000000" w:themeColor="text1"/>
        </w:rPr>
      </w:pPr>
      <w:r w:rsidRPr="004A7191">
        <w:rPr>
          <w:color w:val="000000" w:themeColor="text1"/>
        </w:rPr>
        <w:t>Order:</w:t>
      </w:r>
      <w:r w:rsidRPr="004A7191">
        <w:rPr>
          <w:color w:val="000000" w:themeColor="text1"/>
        </w:rPr>
        <w:tab/>
      </w:r>
      <w:proofErr w:type="spellStart"/>
      <w:r w:rsidRPr="004A7191">
        <w:rPr>
          <w:color w:val="000000" w:themeColor="text1"/>
        </w:rPr>
        <w:t>Accipitriformes</w:t>
      </w:r>
      <w:proofErr w:type="spellEnd"/>
    </w:p>
    <w:p w14:paraId="557575A4" w14:textId="77777777" w:rsidR="006500DE" w:rsidRPr="004A7191" w:rsidRDefault="004A7191">
      <w:pPr>
        <w:pStyle w:val="BodyText"/>
        <w:tabs>
          <w:tab w:val="left" w:pos="5650"/>
        </w:tabs>
        <w:spacing w:before="90"/>
        <w:ind w:left="4580"/>
        <w:rPr>
          <w:color w:val="000000" w:themeColor="text1"/>
        </w:rPr>
      </w:pPr>
      <w:r w:rsidRPr="004A7191">
        <w:rPr>
          <w:color w:val="000000" w:themeColor="text1"/>
        </w:rPr>
        <w:t>Family:</w:t>
      </w:r>
      <w:r w:rsidRPr="004A7191">
        <w:rPr>
          <w:color w:val="000000" w:themeColor="text1"/>
        </w:rPr>
        <w:tab/>
        <w:t>Accipitridae</w:t>
      </w:r>
    </w:p>
    <w:p w14:paraId="162EEA99" w14:textId="77777777" w:rsidR="006500DE" w:rsidRPr="004A7191" w:rsidRDefault="004A7191">
      <w:pPr>
        <w:tabs>
          <w:tab w:val="left" w:pos="5650"/>
        </w:tabs>
        <w:spacing w:before="90" w:line="355" w:lineRule="auto"/>
        <w:ind w:left="4580" w:right="1551"/>
        <w:rPr>
          <w:rFonts w:ascii="Georgia"/>
          <w:i/>
          <w:color w:val="000000" w:themeColor="text1"/>
          <w:sz w:val="20"/>
        </w:rPr>
      </w:pPr>
      <w:r w:rsidRPr="004A7191">
        <w:rPr>
          <w:color w:val="000000" w:themeColor="text1"/>
          <w:sz w:val="20"/>
        </w:rPr>
        <w:t>Genus:</w:t>
      </w:r>
      <w:r w:rsidRPr="004A7191">
        <w:rPr>
          <w:color w:val="000000" w:themeColor="text1"/>
          <w:sz w:val="20"/>
        </w:rPr>
        <w:tab/>
        <w:t>Milvus Species:</w:t>
      </w:r>
      <w:r w:rsidRPr="004A7191">
        <w:rPr>
          <w:color w:val="000000" w:themeColor="text1"/>
          <w:sz w:val="20"/>
        </w:rPr>
        <w:tab/>
      </w:r>
      <w:r w:rsidRPr="004A7191">
        <w:rPr>
          <w:rFonts w:ascii="Georgia"/>
          <w:i/>
          <w:color w:val="000000" w:themeColor="text1"/>
          <w:sz w:val="20"/>
        </w:rPr>
        <w:t>M.</w:t>
      </w:r>
      <w:r w:rsidRPr="004A7191">
        <w:rPr>
          <w:rFonts w:ascii="Georgia"/>
          <w:i/>
          <w:color w:val="000000" w:themeColor="text1"/>
          <w:spacing w:val="-9"/>
          <w:sz w:val="20"/>
        </w:rPr>
        <w:t xml:space="preserve"> </w:t>
      </w:r>
      <w:proofErr w:type="spellStart"/>
      <w:r w:rsidRPr="004A7191">
        <w:rPr>
          <w:rFonts w:ascii="Georgia"/>
          <w:i/>
          <w:color w:val="000000" w:themeColor="text1"/>
          <w:spacing w:val="-3"/>
          <w:sz w:val="20"/>
        </w:rPr>
        <w:t>migrans</w:t>
      </w:r>
      <w:proofErr w:type="spellEnd"/>
    </w:p>
    <w:p w14:paraId="20EAB724" w14:textId="77777777" w:rsidR="006500DE" w:rsidRPr="004A7191" w:rsidRDefault="006500DE">
      <w:pPr>
        <w:pStyle w:val="BodyText"/>
        <w:rPr>
          <w:rFonts w:ascii="Georgia"/>
          <w:i/>
          <w:color w:val="000000" w:themeColor="text1"/>
        </w:rPr>
      </w:pPr>
    </w:p>
    <w:p w14:paraId="6780A576" w14:textId="77777777" w:rsidR="006500DE" w:rsidRPr="004A7191" w:rsidRDefault="006500DE">
      <w:pPr>
        <w:pStyle w:val="BodyText"/>
        <w:rPr>
          <w:rFonts w:ascii="Georgia"/>
          <w:i/>
          <w:color w:val="000000" w:themeColor="text1"/>
        </w:rPr>
      </w:pPr>
    </w:p>
    <w:p w14:paraId="4D588159" w14:textId="77777777" w:rsidR="006500DE" w:rsidRPr="004A7191" w:rsidRDefault="006500DE">
      <w:pPr>
        <w:pStyle w:val="BodyText"/>
        <w:rPr>
          <w:rFonts w:ascii="Georgia"/>
          <w:i/>
          <w:color w:val="000000" w:themeColor="text1"/>
        </w:rPr>
      </w:pPr>
    </w:p>
    <w:p w14:paraId="5767193C" w14:textId="77777777" w:rsidR="006500DE" w:rsidRPr="004A7191" w:rsidRDefault="006500DE">
      <w:pPr>
        <w:pStyle w:val="BodyText"/>
        <w:rPr>
          <w:rFonts w:ascii="Georgia"/>
          <w:i/>
          <w:color w:val="000000" w:themeColor="text1"/>
        </w:rPr>
      </w:pPr>
    </w:p>
    <w:p w14:paraId="293FEDD6" w14:textId="77777777" w:rsidR="006500DE" w:rsidRPr="004A7191" w:rsidRDefault="006500DE">
      <w:pPr>
        <w:pStyle w:val="BodyText"/>
        <w:rPr>
          <w:rFonts w:ascii="Georgia"/>
          <w:i/>
          <w:color w:val="000000" w:themeColor="text1"/>
        </w:rPr>
      </w:pPr>
    </w:p>
    <w:p w14:paraId="1493F8D2" w14:textId="77777777" w:rsidR="006500DE" w:rsidRPr="004A7191" w:rsidRDefault="006500DE">
      <w:pPr>
        <w:pStyle w:val="BodyText"/>
        <w:rPr>
          <w:rFonts w:ascii="Georgia"/>
          <w:i/>
          <w:color w:val="000000" w:themeColor="text1"/>
        </w:rPr>
      </w:pPr>
    </w:p>
    <w:p w14:paraId="0BBD4E1C" w14:textId="77777777" w:rsidR="006500DE" w:rsidRPr="004A7191" w:rsidRDefault="006500DE">
      <w:pPr>
        <w:pStyle w:val="BodyText"/>
        <w:rPr>
          <w:rFonts w:ascii="Georgia"/>
          <w:i/>
          <w:color w:val="000000" w:themeColor="text1"/>
        </w:rPr>
      </w:pPr>
    </w:p>
    <w:p w14:paraId="786A3606" w14:textId="77777777" w:rsidR="006500DE" w:rsidRPr="004A7191" w:rsidRDefault="006500DE">
      <w:pPr>
        <w:pStyle w:val="BodyText"/>
        <w:rPr>
          <w:rFonts w:ascii="Georgia"/>
          <w:i/>
          <w:color w:val="000000" w:themeColor="text1"/>
        </w:rPr>
      </w:pPr>
    </w:p>
    <w:p w14:paraId="1DA78AAE" w14:textId="77777777" w:rsidR="006500DE" w:rsidRPr="004A7191" w:rsidRDefault="006500DE">
      <w:pPr>
        <w:pStyle w:val="BodyText"/>
        <w:rPr>
          <w:rFonts w:ascii="Georgia"/>
          <w:i/>
          <w:color w:val="000000" w:themeColor="text1"/>
        </w:rPr>
      </w:pPr>
    </w:p>
    <w:p w14:paraId="3F7FEA7C" w14:textId="77777777" w:rsidR="006500DE" w:rsidRPr="004A7191" w:rsidRDefault="006500DE">
      <w:pPr>
        <w:pStyle w:val="BodyText"/>
        <w:rPr>
          <w:rFonts w:ascii="Georgia"/>
          <w:i/>
          <w:color w:val="000000" w:themeColor="text1"/>
        </w:rPr>
      </w:pPr>
    </w:p>
    <w:p w14:paraId="29537682" w14:textId="77777777" w:rsidR="006500DE" w:rsidRPr="004A7191" w:rsidRDefault="006500DE">
      <w:pPr>
        <w:pStyle w:val="BodyText"/>
        <w:rPr>
          <w:rFonts w:ascii="Georgia"/>
          <w:i/>
          <w:color w:val="000000" w:themeColor="text1"/>
        </w:rPr>
      </w:pPr>
    </w:p>
    <w:p w14:paraId="01F61C71" w14:textId="77777777" w:rsidR="006500DE" w:rsidRPr="004A7191" w:rsidRDefault="006500DE">
      <w:pPr>
        <w:pStyle w:val="BodyText"/>
        <w:rPr>
          <w:rFonts w:ascii="Georgia"/>
          <w:i/>
          <w:color w:val="000000" w:themeColor="text1"/>
        </w:rPr>
      </w:pPr>
    </w:p>
    <w:p w14:paraId="59ADCBE7" w14:textId="77777777" w:rsidR="006500DE" w:rsidRPr="004A7191" w:rsidRDefault="006500DE">
      <w:pPr>
        <w:pStyle w:val="BodyText"/>
        <w:rPr>
          <w:rFonts w:ascii="Georgia"/>
          <w:i/>
          <w:color w:val="000000" w:themeColor="text1"/>
        </w:rPr>
      </w:pPr>
    </w:p>
    <w:p w14:paraId="7B74473E" w14:textId="77777777" w:rsidR="006500DE" w:rsidRPr="004A7191" w:rsidRDefault="006500DE">
      <w:pPr>
        <w:pStyle w:val="BodyText"/>
        <w:rPr>
          <w:rFonts w:ascii="Georgia"/>
          <w:i/>
          <w:color w:val="000000" w:themeColor="text1"/>
        </w:rPr>
      </w:pPr>
    </w:p>
    <w:p w14:paraId="36DDFCB3" w14:textId="77777777" w:rsidR="006500DE" w:rsidRPr="004A7191" w:rsidRDefault="006500DE" w:rsidP="00C73A63">
      <w:pPr>
        <w:pStyle w:val="BodyText"/>
        <w:spacing w:before="101"/>
        <w:ind w:right="550"/>
        <w:rPr>
          <w:rFonts w:ascii="Verdana"/>
          <w:color w:val="000000" w:themeColor="text1"/>
        </w:rPr>
        <w:sectPr w:rsidR="006500DE" w:rsidRPr="004A7191">
          <w:type w:val="continuous"/>
          <w:pgSz w:w="8240" w:h="12200"/>
          <w:pgMar w:top="880" w:right="0" w:bottom="280" w:left="0" w:header="720" w:footer="720" w:gutter="0"/>
          <w:cols w:space="720"/>
        </w:sectPr>
      </w:pPr>
    </w:p>
    <w:p w14:paraId="7D343D82" w14:textId="77777777" w:rsidR="005C19DA" w:rsidRPr="004A7191" w:rsidRDefault="005C19DA" w:rsidP="005C19DA">
      <w:pPr>
        <w:pStyle w:val="Heading1"/>
        <w:tabs>
          <w:tab w:val="left" w:pos="1159"/>
          <w:tab w:val="left" w:pos="8220"/>
        </w:tabs>
        <w:rPr>
          <w:color w:val="000000" w:themeColor="text1"/>
        </w:rPr>
      </w:pPr>
      <w:r>
        <w:rPr>
          <w:color w:val="000000" w:themeColor="text1"/>
        </w:rPr>
        <w:lastRenderedPageBreak/>
        <w:t xml:space="preserve">  </w:t>
      </w:r>
      <w:r w:rsidRPr="004A7191">
        <w:rPr>
          <w:color w:val="000000" w:themeColor="text1"/>
          <w:shd w:val="clear" w:color="auto" w:fill="9EAC54"/>
        </w:rPr>
        <w:t xml:space="preserve"> </w:t>
      </w:r>
      <w:r w:rsidRPr="004A7191">
        <w:rPr>
          <w:color w:val="000000" w:themeColor="text1"/>
          <w:shd w:val="clear" w:color="auto" w:fill="9EAC54"/>
        </w:rPr>
        <w:tab/>
      </w:r>
      <w:r w:rsidRPr="004A7191">
        <w:rPr>
          <w:color w:val="000000" w:themeColor="text1"/>
          <w:spacing w:val="-12"/>
          <w:shd w:val="clear" w:color="auto" w:fill="9EAC54"/>
        </w:rPr>
        <w:t>11.</w:t>
      </w:r>
      <w:r>
        <w:rPr>
          <w:color w:val="000000" w:themeColor="text1"/>
          <w:spacing w:val="-12"/>
          <w:shd w:val="clear" w:color="auto" w:fill="9EAC54"/>
        </w:rPr>
        <w:t xml:space="preserve">White Rumped Vulture </w:t>
      </w:r>
      <w:r w:rsidRPr="004A7191">
        <w:rPr>
          <w:color w:val="000000" w:themeColor="text1"/>
          <w:shd w:val="clear" w:color="auto" w:fill="9EAC54"/>
        </w:rPr>
        <w:tab/>
      </w:r>
    </w:p>
    <w:p w14:paraId="5828A64D" w14:textId="77777777" w:rsidR="006500DE" w:rsidRPr="004A7191" w:rsidRDefault="00AE6195">
      <w:pPr>
        <w:pStyle w:val="BodyText"/>
        <w:spacing w:before="304" w:line="235" w:lineRule="auto"/>
        <w:ind w:left="1140" w:right="1107"/>
        <w:rPr>
          <w:color w:val="000000" w:themeColor="text1"/>
        </w:rPr>
      </w:pPr>
      <w:r w:rsidRPr="004A7191">
        <w:rPr>
          <w:noProof/>
          <w:color w:val="000000" w:themeColor="text1"/>
        </w:rPr>
        <mc:AlternateContent>
          <mc:Choice Requires="wps">
            <w:drawing>
              <wp:anchor distT="0" distB="0" distL="114300" distR="114300" simplePos="0" relativeHeight="242473984" behindDoc="1" locked="0" layoutInCell="1" allowOverlap="1" wp14:anchorId="66A3525B" wp14:editId="229B5151">
                <wp:simplePos x="0" y="0"/>
                <wp:positionH relativeFrom="page">
                  <wp:posOffset>2565400</wp:posOffset>
                </wp:positionH>
                <wp:positionV relativeFrom="paragraph">
                  <wp:posOffset>651510</wp:posOffset>
                </wp:positionV>
                <wp:extent cx="161925" cy="154940"/>
                <wp:effectExtent l="0" t="0" r="0" b="0"/>
                <wp:wrapNone/>
                <wp:docPr id="1495" name="Text Box 2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3834B" w14:textId="77777777" w:rsidR="00B7268B" w:rsidRDefault="00B7268B">
                            <w:pPr>
                              <w:pStyle w:val="BodyText"/>
                              <w:rPr>
                                <w:rFonts w:ascii="Verdana"/>
                              </w:rPr>
                            </w:pPr>
                            <w:r>
                              <w:rPr>
                                <w:rFonts w:ascii="Verdana"/>
                                <w:color w:val="58595B"/>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3525B" id="Text Box 2065" o:spid="_x0000_s1061" type="#_x0000_t202" style="position:absolute;left:0;text-align:left;margin-left:202pt;margin-top:51.3pt;width:12.75pt;height:12.2pt;z-index:-26084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" filled="f" stroked="f">
                <v:textbox inset="0,0,0,0">
                  <w:txbxContent>
                    <w:p w14:paraId="2D13834B" w14:textId="77777777" w:rsidR="00B7268B" w:rsidRDefault="00B7268B">
                      <w:pPr>
                        <w:pStyle w:val="BodyText"/>
                        <w:rPr>
                          <w:rFonts w:ascii="Verdana"/>
                        </w:rPr>
                      </w:pPr>
                      <w:r>
                        <w:rPr>
                          <w:rFonts w:ascii="Verdana"/>
                          <w:color w:val="58595B"/>
                        </w:rPr>
                        <w:t>12</w:t>
                      </w:r>
                    </w:p>
                  </w:txbxContent>
                </v:textbox>
                <w10:wrap anchorx="page"/>
              </v:shape>
            </w:pict>
          </mc:Fallback>
        </mc:AlternateContent>
      </w:r>
      <w:proofErr w:type="spellStart"/>
      <w:r w:rsidR="004A7191" w:rsidRPr="004A7191">
        <w:rPr>
          <w:color w:val="000000" w:themeColor="text1"/>
        </w:rPr>
        <w:t>TheWhite</w:t>
      </w:r>
      <w:proofErr w:type="spellEnd"/>
      <w:r w:rsidR="004A7191" w:rsidRPr="004A7191">
        <w:rPr>
          <w:color w:val="000000" w:themeColor="text1"/>
        </w:rPr>
        <w:t>-Rumped</w:t>
      </w:r>
      <w:r w:rsidR="00D15255">
        <w:rPr>
          <w:color w:val="000000" w:themeColor="text1"/>
        </w:rPr>
        <w:t xml:space="preserve"> </w:t>
      </w:r>
      <w:r w:rsidR="004A7191" w:rsidRPr="004A7191">
        <w:rPr>
          <w:color w:val="000000" w:themeColor="text1"/>
        </w:rPr>
        <w:t>Vulture(</w:t>
      </w:r>
      <w:proofErr w:type="spellStart"/>
      <w:r w:rsidR="004A7191" w:rsidRPr="004A7191">
        <w:rPr>
          <w:rFonts w:ascii="Georgia"/>
          <w:i/>
          <w:color w:val="000000" w:themeColor="text1"/>
        </w:rPr>
        <w:t>Gypsbengalensis</w:t>
      </w:r>
      <w:proofErr w:type="spellEnd"/>
      <w:r w:rsidR="004A7191" w:rsidRPr="004A7191">
        <w:rPr>
          <w:color w:val="000000" w:themeColor="text1"/>
        </w:rPr>
        <w:t>)</w:t>
      </w:r>
      <w:r w:rsidR="00D15255">
        <w:rPr>
          <w:color w:val="000000" w:themeColor="text1"/>
        </w:rPr>
        <w:t xml:space="preserve"> </w:t>
      </w:r>
      <w:r w:rsidR="004A7191" w:rsidRPr="004A7191">
        <w:rPr>
          <w:color w:val="000000" w:themeColor="text1"/>
        </w:rPr>
        <w:t>is</w:t>
      </w:r>
      <w:r w:rsidR="00D15255">
        <w:rPr>
          <w:color w:val="000000" w:themeColor="text1"/>
        </w:rPr>
        <w:t xml:space="preserve"> </w:t>
      </w:r>
      <w:r w:rsidR="004A7191" w:rsidRPr="004A7191">
        <w:rPr>
          <w:color w:val="000000" w:themeColor="text1"/>
        </w:rPr>
        <w:t>an</w:t>
      </w:r>
      <w:r w:rsidR="00D15255">
        <w:rPr>
          <w:color w:val="000000" w:themeColor="text1"/>
        </w:rPr>
        <w:t xml:space="preserve"> </w:t>
      </w:r>
      <w:r w:rsidR="004A7191" w:rsidRPr="004A7191">
        <w:rPr>
          <w:color w:val="000000" w:themeColor="text1"/>
        </w:rPr>
        <w:t>Old</w:t>
      </w:r>
      <w:r w:rsidR="00D15255">
        <w:rPr>
          <w:color w:val="000000" w:themeColor="text1"/>
        </w:rPr>
        <w:t xml:space="preserve"> </w:t>
      </w:r>
      <w:r w:rsidR="004A7191" w:rsidRPr="004A7191">
        <w:rPr>
          <w:color w:val="000000" w:themeColor="text1"/>
        </w:rPr>
        <w:t xml:space="preserve">World vulture native to South and Southeast Asia. It has been listed as Critically Endangered on the IUCN Red </w:t>
      </w:r>
      <w:proofErr w:type="spellStart"/>
      <w:r w:rsidR="004A7191" w:rsidRPr="004A7191">
        <w:rPr>
          <w:color w:val="000000" w:themeColor="text1"/>
        </w:rPr>
        <w:t>Listsince</w:t>
      </w:r>
      <w:proofErr w:type="spellEnd"/>
      <w:r w:rsidR="004A7191" w:rsidRPr="004A7191">
        <w:rPr>
          <w:color w:val="000000" w:themeColor="text1"/>
        </w:rPr>
        <w:t xml:space="preserve"> 2000, as the population severely </w:t>
      </w:r>
      <w:proofErr w:type="spellStart"/>
      <w:r w:rsidR="004A7191" w:rsidRPr="004A7191">
        <w:rPr>
          <w:color w:val="000000" w:themeColor="text1"/>
        </w:rPr>
        <w:t>declined.White</w:t>
      </w:r>
      <w:proofErr w:type="spellEnd"/>
      <w:r w:rsidR="004A7191" w:rsidRPr="004A7191">
        <w:rPr>
          <w:color w:val="000000" w:themeColor="text1"/>
        </w:rPr>
        <w:t>-rumped vultures die of renal failure caused by diclofenac poisoning. In the 1980s, the global population was estimated at several million individuals, and it was thought to be "the most abundant large bird of prey in the world". As of 2016, the global population was estimated at less than 10,000 mature</w:t>
      </w:r>
      <w:r w:rsidR="00E6055B">
        <w:rPr>
          <w:color w:val="000000" w:themeColor="text1"/>
        </w:rPr>
        <w:t xml:space="preserve"> </w:t>
      </w:r>
      <w:r w:rsidR="004A7191" w:rsidRPr="004A7191">
        <w:rPr>
          <w:color w:val="000000" w:themeColor="text1"/>
        </w:rPr>
        <w:t>individuals.</w:t>
      </w:r>
    </w:p>
    <w:p w14:paraId="2A80BE67" w14:textId="77777777" w:rsidR="006500DE" w:rsidRPr="004A7191" w:rsidRDefault="004A7191">
      <w:pPr>
        <w:pStyle w:val="BodyText"/>
        <w:spacing w:before="12"/>
        <w:ind w:left="1140" w:right="1196" w:firstLine="280"/>
        <w:rPr>
          <w:color w:val="000000" w:themeColor="text1"/>
        </w:rPr>
      </w:pPr>
      <w:r w:rsidRPr="004A7191">
        <w:rPr>
          <w:color w:val="000000" w:themeColor="text1"/>
        </w:rPr>
        <w:t xml:space="preserve">The white-rumped vulture is a typical, medium-sized vulture, with an </w:t>
      </w:r>
      <w:proofErr w:type="spellStart"/>
      <w:r w:rsidRPr="004A7191">
        <w:rPr>
          <w:color w:val="000000" w:themeColor="text1"/>
        </w:rPr>
        <w:t>unfeathered</w:t>
      </w:r>
      <w:proofErr w:type="spellEnd"/>
      <w:r w:rsidRPr="004A7191">
        <w:rPr>
          <w:color w:val="000000" w:themeColor="text1"/>
        </w:rPr>
        <w:t xml:space="preserve"> head and neck, very broad wings, and short tail feathers. It is much smaller than the Eurasian Griffon. It has a white neck ruff. The adult's whitish back, rump, and underwing coverts contrast with the otherwise dark plumage. The body is black and the secondaries are silvery grey. The head is tinged in pink and bill is silvery with dark ceres. The nostril openings are slit-like. Juveniles are largely dark and take about four or five years to acquire the adult plumage. In flight, the adults show a dark leading edge of the wing and has a white wing-lining on the underside. The undertail coverts are black.</w:t>
      </w:r>
    </w:p>
    <w:p w14:paraId="28153482" w14:textId="77777777" w:rsidR="006500DE" w:rsidRPr="004A7191" w:rsidRDefault="004A7191">
      <w:pPr>
        <w:pStyle w:val="BodyText"/>
        <w:spacing w:before="10" w:line="228" w:lineRule="auto"/>
        <w:ind w:left="1140" w:right="1182" w:firstLine="280"/>
        <w:rPr>
          <w:color w:val="000000" w:themeColor="text1"/>
        </w:rPr>
      </w:pPr>
      <w:r w:rsidRPr="004A7191">
        <w:rPr>
          <w:color w:val="000000" w:themeColor="text1"/>
        </w:rPr>
        <w:t>This</w:t>
      </w:r>
      <w:r w:rsidRPr="004A7191">
        <w:rPr>
          <w:color w:val="000000" w:themeColor="text1"/>
          <w:spacing w:val="-8"/>
        </w:rPr>
        <w:t xml:space="preserve"> </w:t>
      </w:r>
      <w:r w:rsidRPr="004A7191">
        <w:rPr>
          <w:color w:val="000000" w:themeColor="text1"/>
        </w:rPr>
        <w:t>is</w:t>
      </w:r>
      <w:r w:rsidRPr="004A7191">
        <w:rPr>
          <w:color w:val="000000" w:themeColor="text1"/>
          <w:spacing w:val="-7"/>
        </w:rPr>
        <w:t xml:space="preserve"> </w:t>
      </w:r>
      <w:r w:rsidRPr="004A7191">
        <w:rPr>
          <w:color w:val="000000" w:themeColor="text1"/>
        </w:rPr>
        <w:t>the</w:t>
      </w:r>
      <w:r w:rsidRPr="004A7191">
        <w:rPr>
          <w:color w:val="000000" w:themeColor="text1"/>
          <w:spacing w:val="-6"/>
        </w:rPr>
        <w:t xml:space="preserve"> </w:t>
      </w:r>
      <w:r w:rsidRPr="004A7191">
        <w:rPr>
          <w:color w:val="000000" w:themeColor="text1"/>
        </w:rPr>
        <w:t>smallest</w:t>
      </w:r>
      <w:r w:rsidRPr="004A7191">
        <w:rPr>
          <w:color w:val="000000" w:themeColor="text1"/>
          <w:spacing w:val="-9"/>
        </w:rPr>
        <w:t xml:space="preserve"> </w:t>
      </w:r>
      <w:r w:rsidRPr="004A7191">
        <w:rPr>
          <w:color w:val="000000" w:themeColor="text1"/>
        </w:rPr>
        <w:t>of</w:t>
      </w:r>
      <w:r w:rsidRPr="004A7191">
        <w:rPr>
          <w:color w:val="000000" w:themeColor="text1"/>
          <w:spacing w:val="-8"/>
        </w:rPr>
        <w:t xml:space="preserve"> </w:t>
      </w:r>
      <w:r w:rsidRPr="004A7191">
        <w:rPr>
          <w:color w:val="000000" w:themeColor="text1"/>
        </w:rPr>
        <w:t>the</w:t>
      </w:r>
      <w:r w:rsidRPr="004A7191">
        <w:rPr>
          <w:color w:val="000000" w:themeColor="text1"/>
          <w:spacing w:val="-6"/>
        </w:rPr>
        <w:t xml:space="preserve"> </w:t>
      </w:r>
      <w:r w:rsidRPr="004A7191">
        <w:rPr>
          <w:rFonts w:ascii="Georgia" w:hAnsi="Georgia"/>
          <w:i/>
          <w:color w:val="000000" w:themeColor="text1"/>
        </w:rPr>
        <w:t>Gyps</w:t>
      </w:r>
      <w:r w:rsidRPr="004A7191">
        <w:rPr>
          <w:rFonts w:ascii="Georgia" w:hAnsi="Georgia"/>
          <w:i/>
          <w:color w:val="000000" w:themeColor="text1"/>
          <w:spacing w:val="-6"/>
        </w:rPr>
        <w:t xml:space="preserve"> </w:t>
      </w:r>
      <w:r w:rsidRPr="004A7191">
        <w:rPr>
          <w:color w:val="000000" w:themeColor="text1"/>
        </w:rPr>
        <w:t>vultures,</w:t>
      </w:r>
      <w:r w:rsidRPr="004A7191">
        <w:rPr>
          <w:color w:val="000000" w:themeColor="text1"/>
          <w:spacing w:val="-7"/>
        </w:rPr>
        <w:t xml:space="preserve"> </w:t>
      </w:r>
      <w:r w:rsidRPr="004A7191">
        <w:rPr>
          <w:color w:val="000000" w:themeColor="text1"/>
        </w:rPr>
        <w:t>but</w:t>
      </w:r>
      <w:r w:rsidRPr="004A7191">
        <w:rPr>
          <w:color w:val="000000" w:themeColor="text1"/>
          <w:spacing w:val="-7"/>
        </w:rPr>
        <w:t xml:space="preserve"> </w:t>
      </w:r>
      <w:r w:rsidRPr="004A7191">
        <w:rPr>
          <w:color w:val="000000" w:themeColor="text1"/>
        </w:rPr>
        <w:t>is</w:t>
      </w:r>
      <w:r w:rsidRPr="004A7191">
        <w:rPr>
          <w:color w:val="000000" w:themeColor="text1"/>
          <w:spacing w:val="-7"/>
        </w:rPr>
        <w:t xml:space="preserve"> </w:t>
      </w:r>
      <w:r w:rsidRPr="004A7191">
        <w:rPr>
          <w:color w:val="000000" w:themeColor="text1"/>
        </w:rPr>
        <w:t>still</w:t>
      </w:r>
      <w:r w:rsidRPr="004A7191">
        <w:rPr>
          <w:color w:val="000000" w:themeColor="text1"/>
          <w:spacing w:val="-9"/>
        </w:rPr>
        <w:t xml:space="preserve"> </w:t>
      </w:r>
      <w:r w:rsidRPr="004A7191">
        <w:rPr>
          <w:color w:val="000000" w:themeColor="text1"/>
        </w:rPr>
        <w:t>a</w:t>
      </w:r>
      <w:r w:rsidRPr="004A7191">
        <w:rPr>
          <w:color w:val="000000" w:themeColor="text1"/>
          <w:spacing w:val="-6"/>
        </w:rPr>
        <w:t xml:space="preserve"> </w:t>
      </w:r>
      <w:r w:rsidRPr="004A7191">
        <w:rPr>
          <w:color w:val="000000" w:themeColor="text1"/>
        </w:rPr>
        <w:t>very</w:t>
      </w:r>
      <w:r w:rsidRPr="004A7191">
        <w:rPr>
          <w:color w:val="000000" w:themeColor="text1"/>
          <w:spacing w:val="-7"/>
        </w:rPr>
        <w:t xml:space="preserve"> </w:t>
      </w:r>
      <w:r w:rsidRPr="004A7191">
        <w:rPr>
          <w:color w:val="000000" w:themeColor="text1"/>
        </w:rPr>
        <w:t>large</w:t>
      </w:r>
      <w:r w:rsidRPr="004A7191">
        <w:rPr>
          <w:color w:val="000000" w:themeColor="text1"/>
          <w:spacing w:val="1"/>
        </w:rPr>
        <w:t xml:space="preserve"> </w:t>
      </w:r>
      <w:r w:rsidRPr="004A7191">
        <w:rPr>
          <w:color w:val="000000" w:themeColor="text1"/>
        </w:rPr>
        <w:t>bird.</w:t>
      </w:r>
      <w:r w:rsidRPr="004A7191">
        <w:rPr>
          <w:color w:val="000000" w:themeColor="text1"/>
          <w:spacing w:val="-13"/>
        </w:rPr>
        <w:t xml:space="preserve"> </w:t>
      </w:r>
      <w:r w:rsidRPr="004A7191">
        <w:rPr>
          <w:color w:val="000000" w:themeColor="text1"/>
          <w:spacing w:val="-3"/>
        </w:rPr>
        <w:t xml:space="preserve">It </w:t>
      </w:r>
      <w:r w:rsidRPr="004A7191">
        <w:rPr>
          <w:color w:val="000000" w:themeColor="text1"/>
        </w:rPr>
        <w:t xml:space="preserve">weighs 3.5-7.5 kg (7.7-16.5 </w:t>
      </w:r>
      <w:proofErr w:type="spellStart"/>
      <w:r w:rsidRPr="004A7191">
        <w:rPr>
          <w:color w:val="000000" w:themeColor="text1"/>
        </w:rPr>
        <w:t>lbs</w:t>
      </w:r>
      <w:proofErr w:type="spellEnd"/>
      <w:r w:rsidRPr="004A7191">
        <w:rPr>
          <w:color w:val="000000" w:themeColor="text1"/>
        </w:rPr>
        <w:t>), measures 75–93 cm</w:t>
      </w:r>
      <w:r w:rsidRPr="004A7191">
        <w:rPr>
          <w:color w:val="000000" w:themeColor="text1"/>
          <w:spacing w:val="-37"/>
        </w:rPr>
        <w:t xml:space="preserve"> </w:t>
      </w:r>
      <w:r w:rsidRPr="004A7191">
        <w:rPr>
          <w:color w:val="000000" w:themeColor="text1"/>
        </w:rPr>
        <w:t xml:space="preserve">(30–37 in) in </w:t>
      </w:r>
      <w:r w:rsidRPr="004A7191">
        <w:rPr>
          <w:color w:val="000000" w:themeColor="text1"/>
          <w:spacing w:val="-3"/>
        </w:rPr>
        <w:t>length,</w:t>
      </w:r>
    </w:p>
    <w:p w14:paraId="508C36D1" w14:textId="77777777" w:rsidR="006500DE" w:rsidRPr="004A7191" w:rsidRDefault="004A7191">
      <w:pPr>
        <w:pStyle w:val="BodyText"/>
        <w:spacing w:before="13" w:line="225" w:lineRule="exact"/>
        <w:ind w:left="1140"/>
        <w:rPr>
          <w:color w:val="000000" w:themeColor="text1"/>
        </w:rPr>
      </w:pPr>
      <w:r w:rsidRPr="004A7191">
        <w:rPr>
          <w:color w:val="000000" w:themeColor="text1"/>
        </w:rPr>
        <w:t>[4] and has a wingspan of 1.92–2.6 m (6.3–8.5 ft).</w:t>
      </w:r>
    </w:p>
    <w:p w14:paraId="2E1FD6BB" w14:textId="77777777" w:rsidR="006500DE" w:rsidRPr="004A7191" w:rsidRDefault="004A7191">
      <w:pPr>
        <w:pStyle w:val="BodyText"/>
        <w:ind w:left="1140" w:right="1128" w:firstLine="280"/>
        <w:jc w:val="both"/>
        <w:rPr>
          <w:color w:val="000000" w:themeColor="text1"/>
        </w:rPr>
      </w:pPr>
      <w:r w:rsidRPr="004A7191">
        <w:rPr>
          <w:color w:val="000000" w:themeColor="text1"/>
        </w:rPr>
        <w:t>This vulture builds its nest on tall trees often near human habitations in northern and central India, Pakistan, Nepal, Bangladesh</w:t>
      </w:r>
      <w:r w:rsidRPr="004A7191">
        <w:rPr>
          <w:color w:val="000000" w:themeColor="text1"/>
          <w:spacing w:val="-26"/>
        </w:rPr>
        <w:t xml:space="preserve"> </w:t>
      </w:r>
      <w:r w:rsidRPr="004A7191">
        <w:rPr>
          <w:color w:val="000000" w:themeColor="text1"/>
        </w:rPr>
        <w:t>and</w:t>
      </w:r>
      <w:r w:rsidRPr="004A7191">
        <w:rPr>
          <w:color w:val="000000" w:themeColor="text1"/>
          <w:spacing w:val="-26"/>
        </w:rPr>
        <w:t xml:space="preserve"> </w:t>
      </w:r>
      <w:proofErr w:type="spellStart"/>
      <w:r w:rsidRPr="004A7191">
        <w:rPr>
          <w:color w:val="000000" w:themeColor="text1"/>
        </w:rPr>
        <w:t>southeastAsia</w:t>
      </w:r>
      <w:proofErr w:type="spellEnd"/>
      <w:r w:rsidRPr="004A7191">
        <w:rPr>
          <w:color w:val="000000" w:themeColor="text1"/>
        </w:rPr>
        <w:t>, laying</w:t>
      </w:r>
      <w:r w:rsidRPr="004A7191">
        <w:rPr>
          <w:color w:val="000000" w:themeColor="text1"/>
          <w:spacing w:val="-27"/>
        </w:rPr>
        <w:t xml:space="preserve"> </w:t>
      </w:r>
      <w:r w:rsidRPr="004A7191">
        <w:rPr>
          <w:color w:val="000000" w:themeColor="text1"/>
        </w:rPr>
        <w:t>one</w:t>
      </w:r>
      <w:r w:rsidRPr="004A7191">
        <w:rPr>
          <w:color w:val="000000" w:themeColor="text1"/>
          <w:spacing w:val="-27"/>
        </w:rPr>
        <w:t xml:space="preserve"> </w:t>
      </w:r>
      <w:r w:rsidRPr="004A7191">
        <w:rPr>
          <w:color w:val="000000" w:themeColor="text1"/>
        </w:rPr>
        <w:t>egg.</w:t>
      </w:r>
      <w:r w:rsidRPr="004A7191">
        <w:rPr>
          <w:color w:val="000000" w:themeColor="text1"/>
          <w:spacing w:val="-27"/>
        </w:rPr>
        <w:t xml:space="preserve"> </w:t>
      </w:r>
      <w:r w:rsidRPr="004A7191">
        <w:rPr>
          <w:color w:val="000000" w:themeColor="text1"/>
        </w:rPr>
        <w:t>Birds</w:t>
      </w:r>
      <w:r w:rsidRPr="004A7191">
        <w:rPr>
          <w:color w:val="000000" w:themeColor="text1"/>
          <w:spacing w:val="-27"/>
        </w:rPr>
        <w:t xml:space="preserve"> </w:t>
      </w:r>
      <w:r w:rsidRPr="004A7191">
        <w:rPr>
          <w:color w:val="000000" w:themeColor="text1"/>
        </w:rPr>
        <w:t>form</w:t>
      </w:r>
      <w:r w:rsidRPr="004A7191">
        <w:rPr>
          <w:color w:val="000000" w:themeColor="text1"/>
          <w:spacing w:val="-27"/>
        </w:rPr>
        <w:t xml:space="preserve"> </w:t>
      </w:r>
      <w:r w:rsidRPr="004A7191">
        <w:rPr>
          <w:color w:val="000000" w:themeColor="text1"/>
        </w:rPr>
        <w:t>roost</w:t>
      </w:r>
      <w:r w:rsidRPr="004A7191">
        <w:rPr>
          <w:color w:val="000000" w:themeColor="text1"/>
          <w:spacing w:val="-1"/>
        </w:rPr>
        <w:t xml:space="preserve"> </w:t>
      </w:r>
      <w:r w:rsidRPr="004A7191">
        <w:rPr>
          <w:color w:val="000000" w:themeColor="text1"/>
        </w:rPr>
        <w:t>colonies.</w:t>
      </w:r>
      <w:r w:rsidRPr="004A7191">
        <w:rPr>
          <w:color w:val="000000" w:themeColor="text1"/>
          <w:spacing w:val="-26"/>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population</w:t>
      </w:r>
      <w:r w:rsidRPr="004A7191">
        <w:rPr>
          <w:color w:val="000000" w:themeColor="text1"/>
          <w:spacing w:val="-14"/>
        </w:rPr>
        <w:t xml:space="preserve"> </w:t>
      </w:r>
      <w:r w:rsidRPr="004A7191">
        <w:rPr>
          <w:color w:val="000000" w:themeColor="text1"/>
        </w:rPr>
        <w:t>is</w:t>
      </w:r>
      <w:r w:rsidRPr="004A7191">
        <w:rPr>
          <w:color w:val="000000" w:themeColor="text1"/>
          <w:spacing w:val="-15"/>
        </w:rPr>
        <w:t xml:space="preserve"> </w:t>
      </w:r>
      <w:r w:rsidRPr="004A7191">
        <w:rPr>
          <w:color w:val="000000" w:themeColor="text1"/>
        </w:rPr>
        <w:t>mostly</w:t>
      </w:r>
      <w:r w:rsidRPr="004A7191">
        <w:rPr>
          <w:color w:val="000000" w:themeColor="text1"/>
          <w:spacing w:val="-14"/>
        </w:rPr>
        <w:t xml:space="preserve"> </w:t>
      </w:r>
      <w:r w:rsidRPr="004A7191">
        <w:rPr>
          <w:color w:val="000000" w:themeColor="text1"/>
        </w:rPr>
        <w:t>resident.</w:t>
      </w:r>
    </w:p>
    <w:p w14:paraId="167D7F81" w14:textId="77777777" w:rsidR="006500DE" w:rsidRPr="004A7191" w:rsidRDefault="004A7191">
      <w:pPr>
        <w:pStyle w:val="BodyText"/>
        <w:spacing w:before="7" w:line="237" w:lineRule="auto"/>
        <w:ind w:left="1140" w:right="1228" w:firstLine="280"/>
        <w:jc w:val="both"/>
        <w:rPr>
          <w:color w:val="000000" w:themeColor="text1"/>
        </w:rPr>
      </w:pPr>
      <w:r w:rsidRPr="004A7191">
        <w:rPr>
          <w:color w:val="000000" w:themeColor="text1"/>
        </w:rPr>
        <w:t>Like other vultures it is a scavenger, feeding mostly from carcasses</w:t>
      </w:r>
      <w:r w:rsidRPr="004A7191">
        <w:rPr>
          <w:color w:val="000000" w:themeColor="text1"/>
          <w:spacing w:val="-19"/>
        </w:rPr>
        <w:t xml:space="preserve"> </w:t>
      </w:r>
      <w:r w:rsidRPr="004A7191">
        <w:rPr>
          <w:color w:val="000000" w:themeColor="text1"/>
        </w:rPr>
        <w:t>of dead</w:t>
      </w:r>
      <w:r w:rsidRPr="004A7191">
        <w:rPr>
          <w:color w:val="000000" w:themeColor="text1"/>
          <w:spacing w:val="-2"/>
        </w:rPr>
        <w:t xml:space="preserve"> </w:t>
      </w:r>
      <w:r w:rsidRPr="004A7191">
        <w:rPr>
          <w:color w:val="000000" w:themeColor="text1"/>
        </w:rPr>
        <w:t>animals</w:t>
      </w:r>
      <w:r w:rsidRPr="004A7191">
        <w:rPr>
          <w:color w:val="000000" w:themeColor="text1"/>
          <w:spacing w:val="-1"/>
        </w:rPr>
        <w:t xml:space="preserve"> </w:t>
      </w:r>
      <w:r w:rsidRPr="004A7191">
        <w:rPr>
          <w:color w:val="000000" w:themeColor="text1"/>
        </w:rPr>
        <w:t>which</w:t>
      </w:r>
      <w:r w:rsidRPr="004A7191">
        <w:rPr>
          <w:color w:val="000000" w:themeColor="text1"/>
          <w:spacing w:val="-2"/>
        </w:rPr>
        <w:t xml:space="preserve"> </w:t>
      </w:r>
      <w:r w:rsidRPr="004A7191">
        <w:rPr>
          <w:color w:val="000000" w:themeColor="text1"/>
        </w:rPr>
        <w:t>it</w:t>
      </w:r>
      <w:r w:rsidRPr="004A7191">
        <w:rPr>
          <w:color w:val="000000" w:themeColor="text1"/>
          <w:spacing w:val="-1"/>
        </w:rPr>
        <w:t xml:space="preserve"> </w:t>
      </w:r>
      <w:r w:rsidRPr="004A7191">
        <w:rPr>
          <w:color w:val="000000" w:themeColor="text1"/>
        </w:rPr>
        <w:t>finds</w:t>
      </w:r>
      <w:r w:rsidRPr="004A7191">
        <w:rPr>
          <w:color w:val="000000" w:themeColor="text1"/>
          <w:spacing w:val="-1"/>
        </w:rPr>
        <w:t xml:space="preserve"> </w:t>
      </w:r>
      <w:r w:rsidRPr="004A7191">
        <w:rPr>
          <w:color w:val="000000" w:themeColor="text1"/>
        </w:rPr>
        <w:t>by</w:t>
      </w:r>
      <w:r w:rsidRPr="004A7191">
        <w:rPr>
          <w:color w:val="000000" w:themeColor="text1"/>
          <w:spacing w:val="-7"/>
        </w:rPr>
        <w:t xml:space="preserve"> </w:t>
      </w:r>
      <w:r w:rsidRPr="004A7191">
        <w:rPr>
          <w:color w:val="000000" w:themeColor="text1"/>
        </w:rPr>
        <w:t>soaring</w:t>
      </w:r>
      <w:r w:rsidRPr="004A7191">
        <w:rPr>
          <w:color w:val="000000" w:themeColor="text1"/>
          <w:spacing w:val="-2"/>
        </w:rPr>
        <w:t xml:space="preserve"> </w:t>
      </w:r>
      <w:r w:rsidRPr="004A7191">
        <w:rPr>
          <w:color w:val="000000" w:themeColor="text1"/>
        </w:rPr>
        <w:t>high</w:t>
      </w:r>
      <w:r w:rsidRPr="004A7191">
        <w:rPr>
          <w:color w:val="000000" w:themeColor="text1"/>
          <w:spacing w:val="-1"/>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thermals</w:t>
      </w:r>
      <w:r w:rsidRPr="004A7191">
        <w:rPr>
          <w:color w:val="000000" w:themeColor="text1"/>
          <w:spacing w:val="-20"/>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spotting</w:t>
      </w:r>
      <w:r w:rsidRPr="004A7191">
        <w:rPr>
          <w:color w:val="000000" w:themeColor="text1"/>
          <w:spacing w:val="-21"/>
        </w:rPr>
        <w:t xml:space="preserve"> </w:t>
      </w:r>
      <w:r w:rsidRPr="004A7191">
        <w:rPr>
          <w:color w:val="000000" w:themeColor="text1"/>
        </w:rPr>
        <w:t>other scavengers.</w:t>
      </w:r>
      <w:r w:rsidRPr="004A7191">
        <w:rPr>
          <w:color w:val="000000" w:themeColor="text1"/>
          <w:spacing w:val="-20"/>
        </w:rPr>
        <w:t xml:space="preserve"> </w:t>
      </w:r>
      <w:r w:rsidRPr="004A7191">
        <w:rPr>
          <w:color w:val="000000" w:themeColor="text1"/>
        </w:rPr>
        <w:t>It</w:t>
      </w:r>
      <w:r w:rsidRPr="004A7191">
        <w:rPr>
          <w:color w:val="000000" w:themeColor="text1"/>
          <w:spacing w:val="-23"/>
        </w:rPr>
        <w:t xml:space="preserve"> </w:t>
      </w:r>
      <w:r w:rsidRPr="004A7191">
        <w:rPr>
          <w:color w:val="000000" w:themeColor="text1"/>
        </w:rPr>
        <w:t>often</w:t>
      </w:r>
      <w:r w:rsidRPr="004A7191">
        <w:rPr>
          <w:color w:val="000000" w:themeColor="text1"/>
          <w:spacing w:val="-19"/>
        </w:rPr>
        <w:t xml:space="preserve"> </w:t>
      </w:r>
      <w:r w:rsidRPr="004A7191">
        <w:rPr>
          <w:color w:val="000000" w:themeColor="text1"/>
        </w:rPr>
        <w:t>moves</w:t>
      </w:r>
      <w:r w:rsidRPr="004A7191">
        <w:rPr>
          <w:color w:val="000000" w:themeColor="text1"/>
          <w:spacing w:val="-20"/>
        </w:rPr>
        <w:t xml:space="preserve"> </w:t>
      </w:r>
      <w:r w:rsidRPr="004A7191">
        <w:rPr>
          <w:color w:val="000000" w:themeColor="text1"/>
        </w:rPr>
        <w:t>in</w:t>
      </w:r>
      <w:r w:rsidRPr="004A7191">
        <w:rPr>
          <w:color w:val="000000" w:themeColor="text1"/>
          <w:spacing w:val="-20"/>
        </w:rPr>
        <w:t xml:space="preserve"> </w:t>
      </w:r>
      <w:r w:rsidRPr="004A7191">
        <w:rPr>
          <w:color w:val="000000" w:themeColor="text1"/>
        </w:rPr>
        <w:t>flocks.</w:t>
      </w:r>
      <w:r w:rsidRPr="004A7191">
        <w:rPr>
          <w:color w:val="000000" w:themeColor="text1"/>
          <w:spacing w:val="-13"/>
        </w:rPr>
        <w:t xml:space="preserve"> </w:t>
      </w:r>
      <w:r w:rsidRPr="004A7191">
        <w:rPr>
          <w:color w:val="000000" w:themeColor="text1"/>
        </w:rPr>
        <w:t>At</w:t>
      </w:r>
      <w:r w:rsidRPr="004A7191">
        <w:rPr>
          <w:color w:val="000000" w:themeColor="text1"/>
          <w:spacing w:val="-15"/>
        </w:rPr>
        <w:t xml:space="preserve"> </w:t>
      </w:r>
      <w:r w:rsidRPr="004A7191">
        <w:rPr>
          <w:color w:val="000000" w:themeColor="text1"/>
        </w:rPr>
        <w:t>one</w:t>
      </w:r>
      <w:r w:rsidRPr="004A7191">
        <w:rPr>
          <w:color w:val="000000" w:themeColor="text1"/>
          <w:spacing w:val="-16"/>
        </w:rPr>
        <w:t xml:space="preserve"> </w:t>
      </w:r>
      <w:r w:rsidRPr="004A7191">
        <w:rPr>
          <w:color w:val="000000" w:themeColor="text1"/>
        </w:rPr>
        <w:t>time,</w:t>
      </w:r>
      <w:r w:rsidRPr="004A7191">
        <w:rPr>
          <w:color w:val="000000" w:themeColor="text1"/>
          <w:spacing w:val="-16"/>
        </w:rPr>
        <w:t xml:space="preserve"> </w:t>
      </w:r>
      <w:r w:rsidRPr="004A7191">
        <w:rPr>
          <w:color w:val="000000" w:themeColor="text1"/>
        </w:rPr>
        <w:t>it</w:t>
      </w:r>
      <w:r w:rsidRPr="004A7191">
        <w:rPr>
          <w:color w:val="000000" w:themeColor="text1"/>
          <w:spacing w:val="-15"/>
        </w:rPr>
        <w:t xml:space="preserve"> </w:t>
      </w:r>
      <w:r w:rsidRPr="004A7191">
        <w:rPr>
          <w:color w:val="000000" w:themeColor="text1"/>
        </w:rPr>
        <w:t>was</w:t>
      </w:r>
      <w:r w:rsidRPr="004A7191">
        <w:rPr>
          <w:color w:val="000000" w:themeColor="text1"/>
          <w:spacing w:val="-16"/>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most</w:t>
      </w:r>
      <w:r w:rsidRPr="004A7191">
        <w:rPr>
          <w:color w:val="000000" w:themeColor="text1"/>
          <w:spacing w:val="-16"/>
        </w:rPr>
        <w:t xml:space="preserve"> </w:t>
      </w:r>
      <w:r w:rsidRPr="004A7191">
        <w:rPr>
          <w:color w:val="000000" w:themeColor="text1"/>
        </w:rPr>
        <w:t>numerous of</w:t>
      </w:r>
      <w:r w:rsidRPr="004A7191">
        <w:rPr>
          <w:color w:val="000000" w:themeColor="text1"/>
          <w:spacing w:val="-16"/>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vultures</w:t>
      </w:r>
      <w:r w:rsidRPr="004A7191">
        <w:rPr>
          <w:color w:val="000000" w:themeColor="text1"/>
          <w:spacing w:val="-15"/>
        </w:rPr>
        <w:t xml:space="preserve"> </w:t>
      </w:r>
      <w:r w:rsidRPr="004A7191">
        <w:rPr>
          <w:color w:val="000000" w:themeColor="text1"/>
        </w:rPr>
        <w:t>in</w:t>
      </w:r>
      <w:r w:rsidRPr="004A7191">
        <w:rPr>
          <w:color w:val="000000" w:themeColor="text1"/>
          <w:spacing w:val="-14"/>
        </w:rPr>
        <w:t xml:space="preserve"> </w:t>
      </w:r>
      <w:r w:rsidRPr="004A7191">
        <w:rPr>
          <w:color w:val="000000" w:themeColor="text1"/>
        </w:rPr>
        <w:t>India.</w:t>
      </w:r>
    </w:p>
    <w:p w14:paraId="67913AD9" w14:textId="77777777" w:rsidR="006500DE" w:rsidRPr="004A7191" w:rsidRDefault="006500DE">
      <w:pPr>
        <w:spacing w:line="237" w:lineRule="auto"/>
        <w:jc w:val="both"/>
        <w:rPr>
          <w:color w:val="000000" w:themeColor="text1"/>
        </w:rPr>
        <w:sectPr w:rsidR="006500DE" w:rsidRPr="004A7191">
          <w:pgSz w:w="8240" w:h="12200"/>
          <w:pgMar w:top="1100" w:right="0" w:bottom="280" w:left="0" w:header="720" w:footer="720" w:gutter="0"/>
          <w:cols w:space="720"/>
        </w:sectPr>
      </w:pPr>
    </w:p>
    <w:p w14:paraId="498B7F82" w14:textId="77777777" w:rsidR="006500DE" w:rsidRPr="004A7191" w:rsidRDefault="004A7191">
      <w:pPr>
        <w:pStyle w:val="Heading2"/>
        <w:ind w:left="3560"/>
        <w:rPr>
          <w:color w:val="FFFFFF" w:themeColor="background1"/>
        </w:rPr>
      </w:pPr>
      <w:r w:rsidRPr="004A7191">
        <w:rPr>
          <w:color w:val="FFFFFF" w:themeColor="background1"/>
        </w:rPr>
        <w:lastRenderedPageBreak/>
        <w:t>Conservation status</w:t>
      </w:r>
    </w:p>
    <w:p w14:paraId="07A76E8E" w14:textId="77777777" w:rsidR="006500DE" w:rsidRPr="004A7191" w:rsidRDefault="006500DE">
      <w:pPr>
        <w:pStyle w:val="BodyText"/>
        <w:spacing w:before="6"/>
        <w:rPr>
          <w:b/>
          <w:color w:val="FFFFFF" w:themeColor="background1"/>
          <w:sz w:val="12"/>
        </w:rPr>
      </w:pPr>
    </w:p>
    <w:p w14:paraId="3D48E646" w14:textId="77777777" w:rsidR="006500DE" w:rsidRPr="004A7191" w:rsidRDefault="006500DE">
      <w:pPr>
        <w:rPr>
          <w:color w:val="FFFFFF" w:themeColor="background1"/>
          <w:sz w:val="12"/>
        </w:rPr>
        <w:sectPr w:rsidR="006500DE" w:rsidRPr="004A7191">
          <w:pgSz w:w="8240" w:h="12200"/>
          <w:pgMar w:top="940" w:right="0" w:bottom="280" w:left="0" w:header="720" w:footer="720" w:gutter="0"/>
          <w:cols w:space="720"/>
        </w:sectPr>
      </w:pPr>
    </w:p>
    <w:p w14:paraId="30B6D71C" w14:textId="77777777" w:rsidR="006500DE" w:rsidRPr="004A7191" w:rsidRDefault="004A7191">
      <w:pPr>
        <w:spacing w:before="93"/>
        <w:ind w:right="405"/>
        <w:jc w:val="right"/>
        <w:rPr>
          <w:color w:val="FFFFFF" w:themeColor="background1"/>
          <w:sz w:val="16"/>
        </w:rPr>
      </w:pPr>
      <w:r w:rsidRPr="004A7191">
        <w:rPr>
          <w:color w:val="FFFFFF" w:themeColor="background1"/>
          <w:sz w:val="16"/>
        </w:rPr>
        <w:t>Extinct</w:t>
      </w:r>
    </w:p>
    <w:p w14:paraId="7167122E" w14:textId="77777777" w:rsidR="006500DE" w:rsidRPr="004A7191" w:rsidRDefault="006500DE">
      <w:pPr>
        <w:pStyle w:val="BodyText"/>
        <w:spacing w:before="9"/>
        <w:rPr>
          <w:color w:val="FFFFFF" w:themeColor="background1"/>
          <w:sz w:val="15"/>
        </w:rPr>
      </w:pPr>
    </w:p>
    <w:p w14:paraId="1A3153B8" w14:textId="77777777" w:rsidR="006500DE" w:rsidRPr="004A7191" w:rsidRDefault="004A7191">
      <w:pPr>
        <w:pStyle w:val="BodyText"/>
        <w:tabs>
          <w:tab w:val="left" w:pos="478"/>
        </w:tabs>
        <w:jc w:val="right"/>
        <w:rPr>
          <w:rFonts w:ascii="Trebuchet MS"/>
          <w:color w:val="FFFFFF" w:themeColor="background1"/>
        </w:rPr>
      </w:pPr>
      <w:r w:rsidRPr="004A7191">
        <w:rPr>
          <w:rFonts w:ascii="Trebuchet MS"/>
          <w:color w:val="FFFFFF" w:themeColor="background1"/>
        </w:rPr>
        <w:t>EX</w:t>
      </w:r>
      <w:r w:rsidRPr="004A7191">
        <w:rPr>
          <w:rFonts w:ascii="Trebuchet MS"/>
          <w:color w:val="FFFFFF" w:themeColor="background1"/>
        </w:rPr>
        <w:tab/>
      </w:r>
      <w:r w:rsidRPr="004A7191">
        <w:rPr>
          <w:rFonts w:ascii="Trebuchet MS"/>
          <w:color w:val="FFFFFF" w:themeColor="background1"/>
          <w:spacing w:val="2"/>
        </w:rPr>
        <w:t>EW</w:t>
      </w:r>
    </w:p>
    <w:p w14:paraId="7165679F" w14:textId="77777777" w:rsidR="006500DE" w:rsidRPr="004A7191" w:rsidRDefault="004A7191">
      <w:pPr>
        <w:spacing w:before="94"/>
        <w:ind w:left="232"/>
        <w:jc w:val="center"/>
        <w:rPr>
          <w:color w:val="FFFFFF" w:themeColor="background1"/>
          <w:sz w:val="16"/>
        </w:rPr>
      </w:pPr>
      <w:r w:rsidRPr="004A7191">
        <w:rPr>
          <w:color w:val="FFFFFF" w:themeColor="background1"/>
        </w:rPr>
        <w:br w:type="column"/>
      </w:r>
      <w:proofErr w:type="spellStart"/>
      <w:r w:rsidRPr="004A7191">
        <w:rPr>
          <w:color w:val="FFFFFF" w:themeColor="background1"/>
          <w:sz w:val="16"/>
        </w:rPr>
        <w:t>Threatned</w:t>
      </w:r>
      <w:proofErr w:type="spellEnd"/>
    </w:p>
    <w:p w14:paraId="5A453E4A" w14:textId="77777777" w:rsidR="006500DE" w:rsidRPr="004A7191" w:rsidRDefault="006500DE">
      <w:pPr>
        <w:pStyle w:val="BodyText"/>
        <w:spacing w:before="2"/>
        <w:rPr>
          <w:color w:val="FFFFFF" w:themeColor="background1"/>
          <w:sz w:val="17"/>
        </w:rPr>
      </w:pPr>
    </w:p>
    <w:p w14:paraId="2D737CB8" w14:textId="77777777" w:rsidR="006500DE" w:rsidRPr="004A7191" w:rsidRDefault="004A7191">
      <w:pPr>
        <w:pStyle w:val="BodyText"/>
        <w:tabs>
          <w:tab w:val="left" w:pos="740"/>
          <w:tab w:val="left" w:pos="1241"/>
        </w:tabs>
        <w:ind w:left="233"/>
        <w:jc w:val="center"/>
        <w:rPr>
          <w:rFonts w:ascii="Trebuchet MS"/>
          <w:color w:val="FFFFFF" w:themeColor="background1"/>
        </w:rPr>
      </w:pPr>
      <w:r w:rsidRPr="004A7191">
        <w:rPr>
          <w:rFonts w:ascii="Trebuchet MS"/>
          <w:color w:val="FFFFFF" w:themeColor="background1"/>
        </w:rPr>
        <w:t>CR</w:t>
      </w:r>
      <w:r w:rsidRPr="004A7191">
        <w:rPr>
          <w:rFonts w:ascii="Trebuchet MS"/>
          <w:color w:val="FFFFFF" w:themeColor="background1"/>
        </w:rPr>
        <w:tab/>
        <w:t>EN</w:t>
      </w:r>
      <w:r w:rsidRPr="004A7191">
        <w:rPr>
          <w:rFonts w:ascii="Trebuchet MS"/>
          <w:color w:val="FFFFFF" w:themeColor="background1"/>
        </w:rPr>
        <w:tab/>
      </w:r>
      <w:r w:rsidRPr="004A7191">
        <w:rPr>
          <w:rFonts w:ascii="Trebuchet MS"/>
          <w:color w:val="FFFFFF" w:themeColor="background1"/>
          <w:spacing w:val="-13"/>
          <w:position w:val="-1"/>
        </w:rPr>
        <w:t>VU</w:t>
      </w:r>
    </w:p>
    <w:p w14:paraId="42845E88" w14:textId="77777777" w:rsidR="006500DE" w:rsidRPr="004A7191" w:rsidRDefault="004A7191">
      <w:pPr>
        <w:spacing w:before="114" w:line="208" w:lineRule="auto"/>
        <w:ind w:left="550" w:right="1158" w:firstLine="120"/>
        <w:rPr>
          <w:color w:val="FFFFFF" w:themeColor="background1"/>
          <w:sz w:val="16"/>
        </w:rPr>
      </w:pPr>
      <w:r w:rsidRPr="004A7191">
        <w:rPr>
          <w:color w:val="FFFFFF" w:themeColor="background1"/>
        </w:rPr>
        <w:br w:type="column"/>
      </w:r>
      <w:r w:rsidRPr="004A7191">
        <w:rPr>
          <w:color w:val="FFFFFF" w:themeColor="background1"/>
          <w:sz w:val="16"/>
        </w:rPr>
        <w:t>Least Concern</w:t>
      </w:r>
    </w:p>
    <w:p w14:paraId="6B2B7061" w14:textId="77777777" w:rsidR="006500DE" w:rsidRPr="004A7191" w:rsidRDefault="004A7191">
      <w:pPr>
        <w:pStyle w:val="BodyText"/>
        <w:tabs>
          <w:tab w:val="left" w:pos="760"/>
        </w:tabs>
        <w:spacing w:before="142"/>
        <w:ind w:left="230"/>
        <w:rPr>
          <w:rFonts w:ascii="Trebuchet MS"/>
          <w:color w:val="FFFFFF" w:themeColor="background1"/>
        </w:rPr>
      </w:pPr>
      <w:r w:rsidRPr="004A7191">
        <w:rPr>
          <w:rFonts w:ascii="Trebuchet MS"/>
          <w:color w:val="FFFFFF" w:themeColor="background1"/>
        </w:rPr>
        <w:t>NT</w:t>
      </w:r>
      <w:r w:rsidRPr="004A7191">
        <w:rPr>
          <w:rFonts w:ascii="Trebuchet MS"/>
          <w:color w:val="FFFFFF" w:themeColor="background1"/>
        </w:rPr>
        <w:tab/>
        <w:t>LC</w:t>
      </w:r>
    </w:p>
    <w:p w14:paraId="7C83256E" w14:textId="77777777" w:rsidR="006500DE" w:rsidRPr="004A7191" w:rsidRDefault="006500DE">
      <w:pPr>
        <w:rPr>
          <w:rFonts w:ascii="Trebuchet MS"/>
          <w:color w:val="FFFFFF" w:themeColor="background1"/>
        </w:rPr>
        <w:sectPr w:rsidR="006500DE" w:rsidRPr="004A7191">
          <w:type w:val="continuous"/>
          <w:pgSz w:w="8240" w:h="12200"/>
          <w:pgMar w:top="880" w:right="0" w:bottom="280" w:left="0" w:header="720" w:footer="720" w:gutter="0"/>
          <w:cols w:num="3" w:space="720" w:equalWidth="0">
            <w:col w:w="4407" w:space="40"/>
            <w:col w:w="1483" w:space="39"/>
            <w:col w:w="2271"/>
          </w:cols>
        </w:sectPr>
      </w:pPr>
    </w:p>
    <w:p w14:paraId="4E3FF841" w14:textId="77777777" w:rsidR="006500DE" w:rsidRPr="004A7191" w:rsidRDefault="00AE6195">
      <w:pPr>
        <w:pStyle w:val="BodyText"/>
        <w:spacing w:before="7"/>
        <w:rPr>
          <w:rFonts w:ascii="Trebuchet MS"/>
          <w:color w:val="FFFFFF" w:themeColor="background1"/>
          <w:sz w:val="16"/>
        </w:rPr>
      </w:pPr>
      <w:r w:rsidRPr="004A7191">
        <w:rPr>
          <w:noProof/>
          <w:color w:val="FFFFFF" w:themeColor="background1"/>
        </w:rPr>
        <mc:AlternateContent>
          <mc:Choice Requires="wps">
            <w:drawing>
              <wp:anchor distT="0" distB="0" distL="114300" distR="114300" simplePos="0" relativeHeight="242476032" behindDoc="1" locked="0" layoutInCell="1" allowOverlap="1" wp14:anchorId="3B8B4540" wp14:editId="68EC8443">
                <wp:simplePos x="0" y="0"/>
                <wp:positionH relativeFrom="page">
                  <wp:posOffset>2311400</wp:posOffset>
                </wp:positionH>
                <wp:positionV relativeFrom="page">
                  <wp:posOffset>291465</wp:posOffset>
                </wp:positionV>
                <wp:extent cx="161925" cy="154940"/>
                <wp:effectExtent l="0" t="0" r="0" b="0"/>
                <wp:wrapNone/>
                <wp:docPr id="1494" name="Text Box 2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B6218" w14:textId="77777777" w:rsidR="00B7268B" w:rsidRDefault="00B7268B">
                            <w:pPr>
                              <w:pStyle w:val="BodyText"/>
                              <w:rPr>
                                <w:rFonts w:ascii="Verdana"/>
                              </w:rPr>
                            </w:pPr>
                            <w:r>
                              <w:rPr>
                                <w:rFonts w:ascii="Verdana"/>
                                <w:color w:val="58595B"/>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B4540" id="Text Box 2064" o:spid="_x0000_s1062" type="#_x0000_t202" style="position:absolute;margin-left:182pt;margin-top:22.95pt;width:12.75pt;height:12.2pt;z-index:-26084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" filled="f" stroked="f">
                <v:textbox inset="0,0,0,0">
                  <w:txbxContent>
                    <w:p w14:paraId="0B3B6218" w14:textId="77777777" w:rsidR="00B7268B" w:rsidRDefault="00B7268B">
                      <w:pPr>
                        <w:pStyle w:val="BodyText"/>
                        <w:rPr>
                          <w:rFonts w:ascii="Verdana"/>
                        </w:rPr>
                      </w:pPr>
                      <w:r>
                        <w:rPr>
                          <w:rFonts w:ascii="Verdana"/>
                          <w:color w:val="58595B"/>
                        </w:rPr>
                        <w:t>13</w:t>
                      </w:r>
                    </w:p>
                  </w:txbxContent>
                </v:textbox>
                <w10:wrap anchorx="page" anchory="page"/>
              </v:shape>
            </w:pict>
          </mc:Fallback>
        </mc:AlternateContent>
      </w:r>
      <w:r w:rsidRPr="004A7191">
        <w:rPr>
          <w:noProof/>
          <w:color w:val="FFFFFF" w:themeColor="background1"/>
        </w:rPr>
        <mc:AlternateContent>
          <mc:Choice Requires="wpg">
            <w:drawing>
              <wp:anchor distT="0" distB="0" distL="114300" distR="114300" simplePos="0" relativeHeight="242477056" behindDoc="1" locked="0" layoutInCell="1" allowOverlap="1" wp14:anchorId="549ADA47" wp14:editId="53B4AAC3">
                <wp:simplePos x="0" y="0"/>
                <wp:positionH relativeFrom="page">
                  <wp:posOffset>-1270</wp:posOffset>
                </wp:positionH>
                <wp:positionV relativeFrom="page">
                  <wp:posOffset>0</wp:posOffset>
                </wp:positionV>
                <wp:extent cx="5221605" cy="7734300"/>
                <wp:effectExtent l="0" t="0" r="0" b="0"/>
                <wp:wrapNone/>
                <wp:docPr id="1473" name="Group 2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474" name="Picture 20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5" name="Picture 20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6" name="Line 2061"/>
                        <wps:cNvCnPr>
                          <a:cxnSpLocks noChangeShapeType="1"/>
                        </wps:cNvCnPr>
                        <wps:spPr bwMode="auto">
                          <a:xfrm>
                            <a:off x="0" y="1134"/>
                            <a:ext cx="0" cy="869"/>
                          </a:xfrm>
                          <a:prstGeom prst="line">
                            <a:avLst/>
                          </a:prstGeom>
                          <a:noFill/>
                          <a:ln w="3175">
                            <a:solidFill>
                              <a:srgbClr val="856C65"/>
                            </a:solidFill>
                            <a:prstDash val="solid"/>
                            <a:round/>
                            <a:headEnd/>
                            <a:tailEnd/>
                          </a:ln>
                          <a:extLst>
                            <a:ext uri="{909E8E84-426E-40DD-AFC4-6F175D3DCCD1}">
                              <a14:hiddenFill xmlns:a14="http://schemas.microsoft.com/office/drawing/2010/main">
                                <a:noFill/>
                              </a14:hiddenFill>
                            </a:ext>
                          </a:extLst>
                        </wps:spPr>
                        <wps:bodyPr/>
                      </wps:wsp>
                      <wps:wsp>
                        <wps:cNvPr id="1477" name="Freeform 2060"/>
                        <wps:cNvSpPr>
                          <a:spLocks/>
                        </wps:cNvSpPr>
                        <wps:spPr bwMode="auto">
                          <a:xfrm>
                            <a:off x="3610" y="1861"/>
                            <a:ext cx="297" cy="297"/>
                          </a:xfrm>
                          <a:custGeom>
                            <a:avLst/>
                            <a:gdLst>
                              <a:gd name="T0" fmla="+- 0 3758 3610"/>
                              <a:gd name="T1" fmla="*/ T0 w 297"/>
                              <a:gd name="T2" fmla="+- 0 1861 1861"/>
                              <a:gd name="T3" fmla="*/ 1861 h 297"/>
                              <a:gd name="T4" fmla="+- 0 3701 3610"/>
                              <a:gd name="T5" fmla="*/ T4 w 297"/>
                              <a:gd name="T6" fmla="+- 0 1872 1861"/>
                              <a:gd name="T7" fmla="*/ 1872 h 297"/>
                              <a:gd name="T8" fmla="+- 0 3653 3610"/>
                              <a:gd name="T9" fmla="*/ T8 w 297"/>
                              <a:gd name="T10" fmla="+- 0 1904 1861"/>
                              <a:gd name="T11" fmla="*/ 1904 h 297"/>
                              <a:gd name="T12" fmla="+- 0 3621 3610"/>
                              <a:gd name="T13" fmla="*/ T12 w 297"/>
                              <a:gd name="T14" fmla="+- 0 1952 1861"/>
                              <a:gd name="T15" fmla="*/ 1952 h 297"/>
                              <a:gd name="T16" fmla="+- 0 3610 3610"/>
                              <a:gd name="T17" fmla="*/ T16 w 297"/>
                              <a:gd name="T18" fmla="+- 0 2010 1861"/>
                              <a:gd name="T19" fmla="*/ 2010 h 297"/>
                              <a:gd name="T20" fmla="+- 0 3621 3610"/>
                              <a:gd name="T21" fmla="*/ T20 w 297"/>
                              <a:gd name="T22" fmla="+- 0 2067 1861"/>
                              <a:gd name="T23" fmla="*/ 2067 h 297"/>
                              <a:gd name="T24" fmla="+- 0 3653 3610"/>
                              <a:gd name="T25" fmla="*/ T24 w 297"/>
                              <a:gd name="T26" fmla="+- 0 2115 1861"/>
                              <a:gd name="T27" fmla="*/ 2115 h 297"/>
                              <a:gd name="T28" fmla="+- 0 3701 3610"/>
                              <a:gd name="T29" fmla="*/ T28 w 297"/>
                              <a:gd name="T30" fmla="+- 0 2147 1861"/>
                              <a:gd name="T31" fmla="*/ 2147 h 297"/>
                              <a:gd name="T32" fmla="+- 0 3758 3610"/>
                              <a:gd name="T33" fmla="*/ T32 w 297"/>
                              <a:gd name="T34" fmla="+- 0 2158 1861"/>
                              <a:gd name="T35" fmla="*/ 2158 h 297"/>
                              <a:gd name="T36" fmla="+- 0 3816 3610"/>
                              <a:gd name="T37" fmla="*/ T36 w 297"/>
                              <a:gd name="T38" fmla="+- 0 2147 1861"/>
                              <a:gd name="T39" fmla="*/ 2147 h 297"/>
                              <a:gd name="T40" fmla="+- 0 3864 3610"/>
                              <a:gd name="T41" fmla="*/ T40 w 297"/>
                              <a:gd name="T42" fmla="+- 0 2115 1861"/>
                              <a:gd name="T43" fmla="*/ 2115 h 297"/>
                              <a:gd name="T44" fmla="+- 0 3896 3610"/>
                              <a:gd name="T45" fmla="*/ T44 w 297"/>
                              <a:gd name="T46" fmla="+- 0 2067 1861"/>
                              <a:gd name="T47" fmla="*/ 2067 h 297"/>
                              <a:gd name="T48" fmla="+- 0 3907 3610"/>
                              <a:gd name="T49" fmla="*/ T48 w 297"/>
                              <a:gd name="T50" fmla="+- 0 2010 1861"/>
                              <a:gd name="T51" fmla="*/ 2010 h 297"/>
                              <a:gd name="T52" fmla="+- 0 3896 3610"/>
                              <a:gd name="T53" fmla="*/ T52 w 297"/>
                              <a:gd name="T54" fmla="+- 0 1952 1861"/>
                              <a:gd name="T55" fmla="*/ 1952 h 297"/>
                              <a:gd name="T56" fmla="+- 0 3864 3610"/>
                              <a:gd name="T57" fmla="*/ T56 w 297"/>
                              <a:gd name="T58" fmla="+- 0 1904 1861"/>
                              <a:gd name="T59" fmla="*/ 1904 h 297"/>
                              <a:gd name="T60" fmla="+- 0 3816 3610"/>
                              <a:gd name="T61" fmla="*/ T60 w 297"/>
                              <a:gd name="T62" fmla="+- 0 1872 1861"/>
                              <a:gd name="T63" fmla="*/ 1872 h 297"/>
                              <a:gd name="T64" fmla="+- 0 3758 3610"/>
                              <a:gd name="T65" fmla="*/ T64 w 297"/>
                              <a:gd name="T66" fmla="+- 0 1861 1861"/>
                              <a:gd name="T67" fmla="*/ 186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1"/>
                                </a:lnTo>
                                <a:lnTo>
                                  <a:pt x="0" y="149"/>
                                </a:lnTo>
                                <a:lnTo>
                                  <a:pt x="11" y="206"/>
                                </a:lnTo>
                                <a:lnTo>
                                  <a:pt x="43" y="254"/>
                                </a:lnTo>
                                <a:lnTo>
                                  <a:pt x="91" y="286"/>
                                </a:lnTo>
                                <a:lnTo>
                                  <a:pt x="148" y="297"/>
                                </a:lnTo>
                                <a:lnTo>
                                  <a:pt x="206" y="286"/>
                                </a:lnTo>
                                <a:lnTo>
                                  <a:pt x="254" y="254"/>
                                </a:lnTo>
                                <a:lnTo>
                                  <a:pt x="286" y="206"/>
                                </a:lnTo>
                                <a:lnTo>
                                  <a:pt x="297" y="149"/>
                                </a:lnTo>
                                <a:lnTo>
                                  <a:pt x="286" y="91"/>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8" name="Freeform 2059"/>
                        <wps:cNvSpPr>
                          <a:spLocks/>
                        </wps:cNvSpPr>
                        <wps:spPr bwMode="auto">
                          <a:xfrm>
                            <a:off x="3610" y="1861"/>
                            <a:ext cx="297" cy="297"/>
                          </a:xfrm>
                          <a:custGeom>
                            <a:avLst/>
                            <a:gdLst>
                              <a:gd name="T0" fmla="+- 0 3758 3610"/>
                              <a:gd name="T1" fmla="*/ T0 w 297"/>
                              <a:gd name="T2" fmla="+- 0 2158 1861"/>
                              <a:gd name="T3" fmla="*/ 2158 h 297"/>
                              <a:gd name="T4" fmla="+- 0 3816 3610"/>
                              <a:gd name="T5" fmla="*/ T4 w 297"/>
                              <a:gd name="T6" fmla="+- 0 2147 1861"/>
                              <a:gd name="T7" fmla="*/ 2147 h 297"/>
                              <a:gd name="T8" fmla="+- 0 3864 3610"/>
                              <a:gd name="T9" fmla="*/ T8 w 297"/>
                              <a:gd name="T10" fmla="+- 0 2115 1861"/>
                              <a:gd name="T11" fmla="*/ 2115 h 297"/>
                              <a:gd name="T12" fmla="+- 0 3896 3610"/>
                              <a:gd name="T13" fmla="*/ T12 w 297"/>
                              <a:gd name="T14" fmla="+- 0 2067 1861"/>
                              <a:gd name="T15" fmla="*/ 2067 h 297"/>
                              <a:gd name="T16" fmla="+- 0 3907 3610"/>
                              <a:gd name="T17" fmla="*/ T16 w 297"/>
                              <a:gd name="T18" fmla="+- 0 2010 1861"/>
                              <a:gd name="T19" fmla="*/ 2010 h 297"/>
                              <a:gd name="T20" fmla="+- 0 3896 3610"/>
                              <a:gd name="T21" fmla="*/ T20 w 297"/>
                              <a:gd name="T22" fmla="+- 0 1952 1861"/>
                              <a:gd name="T23" fmla="*/ 1952 h 297"/>
                              <a:gd name="T24" fmla="+- 0 3864 3610"/>
                              <a:gd name="T25" fmla="*/ T24 w 297"/>
                              <a:gd name="T26" fmla="+- 0 1904 1861"/>
                              <a:gd name="T27" fmla="*/ 1904 h 297"/>
                              <a:gd name="T28" fmla="+- 0 3816 3610"/>
                              <a:gd name="T29" fmla="*/ T28 w 297"/>
                              <a:gd name="T30" fmla="+- 0 1872 1861"/>
                              <a:gd name="T31" fmla="*/ 1872 h 297"/>
                              <a:gd name="T32" fmla="+- 0 3758 3610"/>
                              <a:gd name="T33" fmla="*/ T32 w 297"/>
                              <a:gd name="T34" fmla="+- 0 1861 1861"/>
                              <a:gd name="T35" fmla="*/ 1861 h 297"/>
                              <a:gd name="T36" fmla="+- 0 3701 3610"/>
                              <a:gd name="T37" fmla="*/ T36 w 297"/>
                              <a:gd name="T38" fmla="+- 0 1872 1861"/>
                              <a:gd name="T39" fmla="*/ 1872 h 297"/>
                              <a:gd name="T40" fmla="+- 0 3653 3610"/>
                              <a:gd name="T41" fmla="*/ T40 w 297"/>
                              <a:gd name="T42" fmla="+- 0 1904 1861"/>
                              <a:gd name="T43" fmla="*/ 1904 h 297"/>
                              <a:gd name="T44" fmla="+- 0 3621 3610"/>
                              <a:gd name="T45" fmla="*/ T44 w 297"/>
                              <a:gd name="T46" fmla="+- 0 1952 1861"/>
                              <a:gd name="T47" fmla="*/ 1952 h 297"/>
                              <a:gd name="T48" fmla="+- 0 3610 3610"/>
                              <a:gd name="T49" fmla="*/ T48 w 297"/>
                              <a:gd name="T50" fmla="+- 0 2010 1861"/>
                              <a:gd name="T51" fmla="*/ 2010 h 297"/>
                              <a:gd name="T52" fmla="+- 0 3621 3610"/>
                              <a:gd name="T53" fmla="*/ T52 w 297"/>
                              <a:gd name="T54" fmla="+- 0 2067 1861"/>
                              <a:gd name="T55" fmla="*/ 2067 h 297"/>
                              <a:gd name="T56" fmla="+- 0 3653 3610"/>
                              <a:gd name="T57" fmla="*/ T56 w 297"/>
                              <a:gd name="T58" fmla="+- 0 2115 1861"/>
                              <a:gd name="T59" fmla="*/ 2115 h 297"/>
                              <a:gd name="T60" fmla="+- 0 3701 3610"/>
                              <a:gd name="T61" fmla="*/ T60 w 297"/>
                              <a:gd name="T62" fmla="+- 0 2147 1861"/>
                              <a:gd name="T63" fmla="*/ 2147 h 297"/>
                              <a:gd name="T64" fmla="+- 0 3758 3610"/>
                              <a:gd name="T65" fmla="*/ T64 w 297"/>
                              <a:gd name="T66" fmla="+- 0 2158 1861"/>
                              <a:gd name="T67" fmla="*/ 215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6"/>
                                </a:lnTo>
                                <a:lnTo>
                                  <a:pt x="297" y="149"/>
                                </a:lnTo>
                                <a:lnTo>
                                  <a:pt x="286" y="91"/>
                                </a:lnTo>
                                <a:lnTo>
                                  <a:pt x="254" y="43"/>
                                </a:lnTo>
                                <a:lnTo>
                                  <a:pt x="206" y="11"/>
                                </a:lnTo>
                                <a:lnTo>
                                  <a:pt x="148" y="0"/>
                                </a:lnTo>
                                <a:lnTo>
                                  <a:pt x="91" y="11"/>
                                </a:lnTo>
                                <a:lnTo>
                                  <a:pt x="43" y="43"/>
                                </a:lnTo>
                                <a:lnTo>
                                  <a:pt x="11" y="91"/>
                                </a:lnTo>
                                <a:lnTo>
                                  <a:pt x="0" y="149"/>
                                </a:lnTo>
                                <a:lnTo>
                                  <a:pt x="11" y="206"/>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9" name="Freeform 2058"/>
                        <wps:cNvSpPr>
                          <a:spLocks/>
                        </wps:cNvSpPr>
                        <wps:spPr bwMode="auto">
                          <a:xfrm>
                            <a:off x="4627" y="1867"/>
                            <a:ext cx="298" cy="298"/>
                          </a:xfrm>
                          <a:custGeom>
                            <a:avLst/>
                            <a:gdLst>
                              <a:gd name="T0" fmla="+- 0 4776 4627"/>
                              <a:gd name="T1" fmla="*/ T0 w 298"/>
                              <a:gd name="T2" fmla="+- 0 1867 1867"/>
                              <a:gd name="T3" fmla="*/ 1867 h 298"/>
                              <a:gd name="T4" fmla="+- 0 4718 4627"/>
                              <a:gd name="T5" fmla="*/ T4 w 298"/>
                              <a:gd name="T6" fmla="+- 0 1879 1867"/>
                              <a:gd name="T7" fmla="*/ 1879 h 298"/>
                              <a:gd name="T8" fmla="+- 0 4671 4627"/>
                              <a:gd name="T9" fmla="*/ T8 w 298"/>
                              <a:gd name="T10" fmla="+- 0 1911 1867"/>
                              <a:gd name="T11" fmla="*/ 1911 h 298"/>
                              <a:gd name="T12" fmla="+- 0 4639 4627"/>
                              <a:gd name="T13" fmla="*/ T12 w 298"/>
                              <a:gd name="T14" fmla="+- 0 1958 1867"/>
                              <a:gd name="T15" fmla="*/ 1958 h 298"/>
                              <a:gd name="T16" fmla="+- 0 4627 4627"/>
                              <a:gd name="T17" fmla="*/ T16 w 298"/>
                              <a:gd name="T18" fmla="+- 0 2016 1867"/>
                              <a:gd name="T19" fmla="*/ 2016 h 298"/>
                              <a:gd name="T20" fmla="+- 0 4639 4627"/>
                              <a:gd name="T21" fmla="*/ T20 w 298"/>
                              <a:gd name="T22" fmla="+- 0 2074 1867"/>
                              <a:gd name="T23" fmla="*/ 2074 h 298"/>
                              <a:gd name="T24" fmla="+- 0 4671 4627"/>
                              <a:gd name="T25" fmla="*/ T24 w 298"/>
                              <a:gd name="T26" fmla="+- 0 2121 1867"/>
                              <a:gd name="T27" fmla="*/ 2121 h 298"/>
                              <a:gd name="T28" fmla="+- 0 4718 4627"/>
                              <a:gd name="T29" fmla="*/ T28 w 298"/>
                              <a:gd name="T30" fmla="+- 0 2153 1867"/>
                              <a:gd name="T31" fmla="*/ 2153 h 298"/>
                              <a:gd name="T32" fmla="+- 0 4776 4627"/>
                              <a:gd name="T33" fmla="*/ T32 w 298"/>
                              <a:gd name="T34" fmla="+- 0 2165 1867"/>
                              <a:gd name="T35" fmla="*/ 2165 h 298"/>
                              <a:gd name="T36" fmla="+- 0 4834 4627"/>
                              <a:gd name="T37" fmla="*/ T36 w 298"/>
                              <a:gd name="T38" fmla="+- 0 2153 1867"/>
                              <a:gd name="T39" fmla="*/ 2153 h 298"/>
                              <a:gd name="T40" fmla="+- 0 4881 4627"/>
                              <a:gd name="T41" fmla="*/ T40 w 298"/>
                              <a:gd name="T42" fmla="+- 0 2121 1867"/>
                              <a:gd name="T43" fmla="*/ 2121 h 298"/>
                              <a:gd name="T44" fmla="+- 0 4913 4627"/>
                              <a:gd name="T45" fmla="*/ T44 w 298"/>
                              <a:gd name="T46" fmla="+- 0 2074 1867"/>
                              <a:gd name="T47" fmla="*/ 2074 h 298"/>
                              <a:gd name="T48" fmla="+- 0 4925 4627"/>
                              <a:gd name="T49" fmla="*/ T48 w 298"/>
                              <a:gd name="T50" fmla="+- 0 2016 1867"/>
                              <a:gd name="T51" fmla="*/ 2016 h 298"/>
                              <a:gd name="T52" fmla="+- 0 4913 4627"/>
                              <a:gd name="T53" fmla="*/ T52 w 298"/>
                              <a:gd name="T54" fmla="+- 0 1958 1867"/>
                              <a:gd name="T55" fmla="*/ 1958 h 298"/>
                              <a:gd name="T56" fmla="+- 0 4881 4627"/>
                              <a:gd name="T57" fmla="*/ T56 w 298"/>
                              <a:gd name="T58" fmla="+- 0 1911 1867"/>
                              <a:gd name="T59" fmla="*/ 1911 h 298"/>
                              <a:gd name="T60" fmla="+- 0 4834 4627"/>
                              <a:gd name="T61" fmla="*/ T60 w 298"/>
                              <a:gd name="T62" fmla="+- 0 1879 1867"/>
                              <a:gd name="T63" fmla="*/ 1879 h 298"/>
                              <a:gd name="T64" fmla="+- 0 4776 4627"/>
                              <a:gd name="T65" fmla="*/ T64 w 298"/>
                              <a:gd name="T66" fmla="+- 0 1867 1867"/>
                              <a:gd name="T67" fmla="*/ 186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D2232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Freeform 2057"/>
                        <wps:cNvSpPr>
                          <a:spLocks/>
                        </wps:cNvSpPr>
                        <wps:spPr bwMode="auto">
                          <a:xfrm>
                            <a:off x="4627" y="1867"/>
                            <a:ext cx="298" cy="298"/>
                          </a:xfrm>
                          <a:custGeom>
                            <a:avLst/>
                            <a:gdLst>
                              <a:gd name="T0" fmla="+- 0 4776 4627"/>
                              <a:gd name="T1" fmla="*/ T0 w 298"/>
                              <a:gd name="T2" fmla="+- 0 2165 1867"/>
                              <a:gd name="T3" fmla="*/ 2165 h 298"/>
                              <a:gd name="T4" fmla="+- 0 4834 4627"/>
                              <a:gd name="T5" fmla="*/ T4 w 298"/>
                              <a:gd name="T6" fmla="+- 0 2153 1867"/>
                              <a:gd name="T7" fmla="*/ 2153 h 298"/>
                              <a:gd name="T8" fmla="+- 0 4881 4627"/>
                              <a:gd name="T9" fmla="*/ T8 w 298"/>
                              <a:gd name="T10" fmla="+- 0 2121 1867"/>
                              <a:gd name="T11" fmla="*/ 2121 h 298"/>
                              <a:gd name="T12" fmla="+- 0 4913 4627"/>
                              <a:gd name="T13" fmla="*/ T12 w 298"/>
                              <a:gd name="T14" fmla="+- 0 2074 1867"/>
                              <a:gd name="T15" fmla="*/ 2074 h 298"/>
                              <a:gd name="T16" fmla="+- 0 4925 4627"/>
                              <a:gd name="T17" fmla="*/ T16 w 298"/>
                              <a:gd name="T18" fmla="+- 0 2016 1867"/>
                              <a:gd name="T19" fmla="*/ 2016 h 298"/>
                              <a:gd name="T20" fmla="+- 0 4913 4627"/>
                              <a:gd name="T21" fmla="*/ T20 w 298"/>
                              <a:gd name="T22" fmla="+- 0 1958 1867"/>
                              <a:gd name="T23" fmla="*/ 1958 h 298"/>
                              <a:gd name="T24" fmla="+- 0 4881 4627"/>
                              <a:gd name="T25" fmla="*/ T24 w 298"/>
                              <a:gd name="T26" fmla="+- 0 1911 1867"/>
                              <a:gd name="T27" fmla="*/ 1911 h 298"/>
                              <a:gd name="T28" fmla="+- 0 4834 4627"/>
                              <a:gd name="T29" fmla="*/ T28 w 298"/>
                              <a:gd name="T30" fmla="+- 0 1879 1867"/>
                              <a:gd name="T31" fmla="*/ 1879 h 298"/>
                              <a:gd name="T32" fmla="+- 0 4776 4627"/>
                              <a:gd name="T33" fmla="*/ T32 w 298"/>
                              <a:gd name="T34" fmla="+- 0 1867 1867"/>
                              <a:gd name="T35" fmla="*/ 1867 h 298"/>
                              <a:gd name="T36" fmla="+- 0 4718 4627"/>
                              <a:gd name="T37" fmla="*/ T36 w 298"/>
                              <a:gd name="T38" fmla="+- 0 1879 1867"/>
                              <a:gd name="T39" fmla="*/ 1879 h 298"/>
                              <a:gd name="T40" fmla="+- 0 4671 4627"/>
                              <a:gd name="T41" fmla="*/ T40 w 298"/>
                              <a:gd name="T42" fmla="+- 0 1911 1867"/>
                              <a:gd name="T43" fmla="*/ 1911 h 298"/>
                              <a:gd name="T44" fmla="+- 0 4639 4627"/>
                              <a:gd name="T45" fmla="*/ T44 w 298"/>
                              <a:gd name="T46" fmla="+- 0 1958 1867"/>
                              <a:gd name="T47" fmla="*/ 1958 h 298"/>
                              <a:gd name="T48" fmla="+- 0 4627 4627"/>
                              <a:gd name="T49" fmla="*/ T48 w 298"/>
                              <a:gd name="T50" fmla="+- 0 2016 1867"/>
                              <a:gd name="T51" fmla="*/ 2016 h 298"/>
                              <a:gd name="T52" fmla="+- 0 4639 4627"/>
                              <a:gd name="T53" fmla="*/ T52 w 298"/>
                              <a:gd name="T54" fmla="+- 0 2074 1867"/>
                              <a:gd name="T55" fmla="*/ 2074 h 298"/>
                              <a:gd name="T56" fmla="+- 0 4671 4627"/>
                              <a:gd name="T57" fmla="*/ T56 w 298"/>
                              <a:gd name="T58" fmla="+- 0 2121 1867"/>
                              <a:gd name="T59" fmla="*/ 2121 h 298"/>
                              <a:gd name="T60" fmla="+- 0 4718 4627"/>
                              <a:gd name="T61" fmla="*/ T60 w 298"/>
                              <a:gd name="T62" fmla="+- 0 2153 1867"/>
                              <a:gd name="T63" fmla="*/ 2153 h 298"/>
                              <a:gd name="T64" fmla="+- 0 4776 4627"/>
                              <a:gd name="T65" fmla="*/ T64 w 298"/>
                              <a:gd name="T66" fmla="+- 0 2165 1867"/>
                              <a:gd name="T67" fmla="*/ 216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1" name="Rectangle 2056"/>
                        <wps:cNvSpPr>
                          <a:spLocks noChangeArrowheads="1"/>
                        </wps:cNvSpPr>
                        <wps:spPr bwMode="auto">
                          <a:xfrm>
                            <a:off x="4640" y="1938"/>
                            <a:ext cx="271" cy="166"/>
                          </a:xfrm>
                          <a:prstGeom prst="rect">
                            <a:avLst/>
                          </a:prstGeom>
                          <a:solidFill>
                            <a:srgbClr val="D223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82" name="Picture 20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47" y="188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3" name="Picture 20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120" y="186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4" name="Freeform 2053"/>
                        <wps:cNvSpPr>
                          <a:spLocks/>
                        </wps:cNvSpPr>
                        <wps:spPr bwMode="auto">
                          <a:xfrm>
                            <a:off x="5644" y="1878"/>
                            <a:ext cx="298" cy="297"/>
                          </a:xfrm>
                          <a:custGeom>
                            <a:avLst/>
                            <a:gdLst>
                              <a:gd name="T0" fmla="+- 0 5793 5644"/>
                              <a:gd name="T1" fmla="*/ T0 w 298"/>
                              <a:gd name="T2" fmla="+- 0 1878 1878"/>
                              <a:gd name="T3" fmla="*/ 1878 h 297"/>
                              <a:gd name="T4" fmla="+- 0 5735 5644"/>
                              <a:gd name="T5" fmla="*/ T4 w 298"/>
                              <a:gd name="T6" fmla="+- 0 1889 1878"/>
                              <a:gd name="T7" fmla="*/ 1889 h 297"/>
                              <a:gd name="T8" fmla="+- 0 5688 5644"/>
                              <a:gd name="T9" fmla="*/ T8 w 298"/>
                              <a:gd name="T10" fmla="+- 0 1921 1878"/>
                              <a:gd name="T11" fmla="*/ 1921 h 297"/>
                              <a:gd name="T12" fmla="+- 0 5656 5644"/>
                              <a:gd name="T13" fmla="*/ T12 w 298"/>
                              <a:gd name="T14" fmla="+- 0 1969 1878"/>
                              <a:gd name="T15" fmla="*/ 1969 h 297"/>
                              <a:gd name="T16" fmla="+- 0 5644 5644"/>
                              <a:gd name="T17" fmla="*/ T16 w 298"/>
                              <a:gd name="T18" fmla="+- 0 2027 1878"/>
                              <a:gd name="T19" fmla="*/ 2027 h 297"/>
                              <a:gd name="T20" fmla="+- 0 5656 5644"/>
                              <a:gd name="T21" fmla="*/ T20 w 298"/>
                              <a:gd name="T22" fmla="+- 0 2084 1878"/>
                              <a:gd name="T23" fmla="*/ 2084 h 297"/>
                              <a:gd name="T24" fmla="+- 0 5688 5644"/>
                              <a:gd name="T25" fmla="*/ T24 w 298"/>
                              <a:gd name="T26" fmla="+- 0 2132 1878"/>
                              <a:gd name="T27" fmla="*/ 2132 h 297"/>
                              <a:gd name="T28" fmla="+- 0 5735 5644"/>
                              <a:gd name="T29" fmla="*/ T28 w 298"/>
                              <a:gd name="T30" fmla="+- 0 2164 1878"/>
                              <a:gd name="T31" fmla="*/ 2164 h 297"/>
                              <a:gd name="T32" fmla="+- 0 5793 5644"/>
                              <a:gd name="T33" fmla="*/ T32 w 298"/>
                              <a:gd name="T34" fmla="+- 0 2175 1878"/>
                              <a:gd name="T35" fmla="*/ 2175 h 297"/>
                              <a:gd name="T36" fmla="+- 0 5851 5644"/>
                              <a:gd name="T37" fmla="*/ T36 w 298"/>
                              <a:gd name="T38" fmla="+- 0 2164 1878"/>
                              <a:gd name="T39" fmla="*/ 2164 h 297"/>
                              <a:gd name="T40" fmla="+- 0 5898 5644"/>
                              <a:gd name="T41" fmla="*/ T40 w 298"/>
                              <a:gd name="T42" fmla="+- 0 2132 1878"/>
                              <a:gd name="T43" fmla="*/ 2132 h 297"/>
                              <a:gd name="T44" fmla="+- 0 5930 5644"/>
                              <a:gd name="T45" fmla="*/ T44 w 298"/>
                              <a:gd name="T46" fmla="+- 0 2084 1878"/>
                              <a:gd name="T47" fmla="*/ 2084 h 297"/>
                              <a:gd name="T48" fmla="+- 0 5942 5644"/>
                              <a:gd name="T49" fmla="*/ T48 w 298"/>
                              <a:gd name="T50" fmla="+- 0 2027 1878"/>
                              <a:gd name="T51" fmla="*/ 2027 h 297"/>
                              <a:gd name="T52" fmla="+- 0 5930 5644"/>
                              <a:gd name="T53" fmla="*/ T52 w 298"/>
                              <a:gd name="T54" fmla="+- 0 1969 1878"/>
                              <a:gd name="T55" fmla="*/ 1969 h 297"/>
                              <a:gd name="T56" fmla="+- 0 5898 5644"/>
                              <a:gd name="T57" fmla="*/ T56 w 298"/>
                              <a:gd name="T58" fmla="+- 0 1921 1878"/>
                              <a:gd name="T59" fmla="*/ 1921 h 297"/>
                              <a:gd name="T60" fmla="+- 0 5851 5644"/>
                              <a:gd name="T61" fmla="*/ T60 w 298"/>
                              <a:gd name="T62" fmla="+- 0 1889 1878"/>
                              <a:gd name="T63" fmla="*/ 1889 h 297"/>
                              <a:gd name="T64" fmla="+- 0 5793 5644"/>
                              <a:gd name="T65" fmla="*/ T64 w 298"/>
                              <a:gd name="T66" fmla="+- 0 1878 1878"/>
                              <a:gd name="T67" fmla="*/ 187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Freeform 2052"/>
                        <wps:cNvSpPr>
                          <a:spLocks/>
                        </wps:cNvSpPr>
                        <wps:spPr bwMode="auto">
                          <a:xfrm>
                            <a:off x="5644" y="1878"/>
                            <a:ext cx="298" cy="297"/>
                          </a:xfrm>
                          <a:custGeom>
                            <a:avLst/>
                            <a:gdLst>
                              <a:gd name="T0" fmla="+- 0 5793 5644"/>
                              <a:gd name="T1" fmla="*/ T0 w 298"/>
                              <a:gd name="T2" fmla="+- 0 2175 1878"/>
                              <a:gd name="T3" fmla="*/ 2175 h 297"/>
                              <a:gd name="T4" fmla="+- 0 5851 5644"/>
                              <a:gd name="T5" fmla="*/ T4 w 298"/>
                              <a:gd name="T6" fmla="+- 0 2164 1878"/>
                              <a:gd name="T7" fmla="*/ 2164 h 297"/>
                              <a:gd name="T8" fmla="+- 0 5898 5644"/>
                              <a:gd name="T9" fmla="*/ T8 w 298"/>
                              <a:gd name="T10" fmla="+- 0 2132 1878"/>
                              <a:gd name="T11" fmla="*/ 2132 h 297"/>
                              <a:gd name="T12" fmla="+- 0 5930 5644"/>
                              <a:gd name="T13" fmla="*/ T12 w 298"/>
                              <a:gd name="T14" fmla="+- 0 2084 1878"/>
                              <a:gd name="T15" fmla="*/ 2084 h 297"/>
                              <a:gd name="T16" fmla="+- 0 5942 5644"/>
                              <a:gd name="T17" fmla="*/ T16 w 298"/>
                              <a:gd name="T18" fmla="+- 0 2027 1878"/>
                              <a:gd name="T19" fmla="*/ 2027 h 297"/>
                              <a:gd name="T20" fmla="+- 0 5930 5644"/>
                              <a:gd name="T21" fmla="*/ T20 w 298"/>
                              <a:gd name="T22" fmla="+- 0 1969 1878"/>
                              <a:gd name="T23" fmla="*/ 1969 h 297"/>
                              <a:gd name="T24" fmla="+- 0 5898 5644"/>
                              <a:gd name="T25" fmla="*/ T24 w 298"/>
                              <a:gd name="T26" fmla="+- 0 1921 1878"/>
                              <a:gd name="T27" fmla="*/ 1921 h 297"/>
                              <a:gd name="T28" fmla="+- 0 5851 5644"/>
                              <a:gd name="T29" fmla="*/ T28 w 298"/>
                              <a:gd name="T30" fmla="+- 0 1889 1878"/>
                              <a:gd name="T31" fmla="*/ 1889 h 297"/>
                              <a:gd name="T32" fmla="+- 0 5793 5644"/>
                              <a:gd name="T33" fmla="*/ T32 w 298"/>
                              <a:gd name="T34" fmla="+- 0 1878 1878"/>
                              <a:gd name="T35" fmla="*/ 1878 h 297"/>
                              <a:gd name="T36" fmla="+- 0 5735 5644"/>
                              <a:gd name="T37" fmla="*/ T36 w 298"/>
                              <a:gd name="T38" fmla="+- 0 1889 1878"/>
                              <a:gd name="T39" fmla="*/ 1889 h 297"/>
                              <a:gd name="T40" fmla="+- 0 5688 5644"/>
                              <a:gd name="T41" fmla="*/ T40 w 298"/>
                              <a:gd name="T42" fmla="+- 0 1921 1878"/>
                              <a:gd name="T43" fmla="*/ 1921 h 297"/>
                              <a:gd name="T44" fmla="+- 0 5656 5644"/>
                              <a:gd name="T45" fmla="*/ T44 w 298"/>
                              <a:gd name="T46" fmla="+- 0 1969 1878"/>
                              <a:gd name="T47" fmla="*/ 1969 h 297"/>
                              <a:gd name="T48" fmla="+- 0 5644 5644"/>
                              <a:gd name="T49" fmla="*/ T48 w 298"/>
                              <a:gd name="T50" fmla="+- 0 2027 1878"/>
                              <a:gd name="T51" fmla="*/ 2027 h 297"/>
                              <a:gd name="T52" fmla="+- 0 5656 5644"/>
                              <a:gd name="T53" fmla="*/ T52 w 298"/>
                              <a:gd name="T54" fmla="+- 0 2084 1878"/>
                              <a:gd name="T55" fmla="*/ 2084 h 297"/>
                              <a:gd name="T56" fmla="+- 0 5688 5644"/>
                              <a:gd name="T57" fmla="*/ T56 w 298"/>
                              <a:gd name="T58" fmla="+- 0 2132 1878"/>
                              <a:gd name="T59" fmla="*/ 2132 h 297"/>
                              <a:gd name="T60" fmla="+- 0 5735 5644"/>
                              <a:gd name="T61" fmla="*/ T60 w 298"/>
                              <a:gd name="T62" fmla="+- 0 2164 1878"/>
                              <a:gd name="T63" fmla="*/ 2164 h 297"/>
                              <a:gd name="T64" fmla="+- 0 5793 5644"/>
                              <a:gd name="T65" fmla="*/ T64 w 298"/>
                              <a:gd name="T66" fmla="+- 0 2175 1878"/>
                              <a:gd name="T67" fmla="*/ 217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6" name="Picture 20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140" y="1864"/>
                            <a:ext cx="29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7" name="Freeform 2050"/>
                        <wps:cNvSpPr>
                          <a:spLocks/>
                        </wps:cNvSpPr>
                        <wps:spPr bwMode="auto">
                          <a:xfrm>
                            <a:off x="6660" y="1884"/>
                            <a:ext cx="297" cy="298"/>
                          </a:xfrm>
                          <a:custGeom>
                            <a:avLst/>
                            <a:gdLst>
                              <a:gd name="T0" fmla="+- 0 6809 6660"/>
                              <a:gd name="T1" fmla="*/ T0 w 297"/>
                              <a:gd name="T2" fmla="+- 0 1884 1884"/>
                              <a:gd name="T3" fmla="*/ 1884 h 298"/>
                              <a:gd name="T4" fmla="+- 0 6751 6660"/>
                              <a:gd name="T5" fmla="*/ T4 w 297"/>
                              <a:gd name="T6" fmla="+- 0 1896 1884"/>
                              <a:gd name="T7" fmla="*/ 1896 h 298"/>
                              <a:gd name="T8" fmla="+- 0 6703 6660"/>
                              <a:gd name="T9" fmla="*/ T8 w 297"/>
                              <a:gd name="T10" fmla="+- 0 1928 1884"/>
                              <a:gd name="T11" fmla="*/ 1928 h 298"/>
                              <a:gd name="T12" fmla="+- 0 6671 6660"/>
                              <a:gd name="T13" fmla="*/ T12 w 297"/>
                              <a:gd name="T14" fmla="+- 0 1975 1884"/>
                              <a:gd name="T15" fmla="*/ 1975 h 298"/>
                              <a:gd name="T16" fmla="+- 0 6660 6660"/>
                              <a:gd name="T17" fmla="*/ T16 w 297"/>
                              <a:gd name="T18" fmla="+- 0 2033 1884"/>
                              <a:gd name="T19" fmla="*/ 2033 h 298"/>
                              <a:gd name="T20" fmla="+- 0 6671 6660"/>
                              <a:gd name="T21" fmla="*/ T20 w 297"/>
                              <a:gd name="T22" fmla="+- 0 2091 1884"/>
                              <a:gd name="T23" fmla="*/ 2091 h 298"/>
                              <a:gd name="T24" fmla="+- 0 6703 6660"/>
                              <a:gd name="T25" fmla="*/ T24 w 297"/>
                              <a:gd name="T26" fmla="+- 0 2138 1884"/>
                              <a:gd name="T27" fmla="*/ 2138 h 298"/>
                              <a:gd name="T28" fmla="+- 0 6751 6660"/>
                              <a:gd name="T29" fmla="*/ T28 w 297"/>
                              <a:gd name="T30" fmla="+- 0 2170 1884"/>
                              <a:gd name="T31" fmla="*/ 2170 h 298"/>
                              <a:gd name="T32" fmla="+- 0 6809 6660"/>
                              <a:gd name="T33" fmla="*/ T32 w 297"/>
                              <a:gd name="T34" fmla="+- 0 2182 1884"/>
                              <a:gd name="T35" fmla="*/ 2182 h 298"/>
                              <a:gd name="T36" fmla="+- 0 6866 6660"/>
                              <a:gd name="T37" fmla="*/ T36 w 297"/>
                              <a:gd name="T38" fmla="+- 0 2170 1884"/>
                              <a:gd name="T39" fmla="*/ 2170 h 298"/>
                              <a:gd name="T40" fmla="+- 0 6914 6660"/>
                              <a:gd name="T41" fmla="*/ T40 w 297"/>
                              <a:gd name="T42" fmla="+- 0 2138 1884"/>
                              <a:gd name="T43" fmla="*/ 2138 h 298"/>
                              <a:gd name="T44" fmla="+- 0 6946 6660"/>
                              <a:gd name="T45" fmla="*/ T44 w 297"/>
                              <a:gd name="T46" fmla="+- 0 2091 1884"/>
                              <a:gd name="T47" fmla="*/ 2091 h 298"/>
                              <a:gd name="T48" fmla="+- 0 6957 6660"/>
                              <a:gd name="T49" fmla="*/ T48 w 297"/>
                              <a:gd name="T50" fmla="+- 0 2033 1884"/>
                              <a:gd name="T51" fmla="*/ 2033 h 298"/>
                              <a:gd name="T52" fmla="+- 0 6946 6660"/>
                              <a:gd name="T53" fmla="*/ T52 w 297"/>
                              <a:gd name="T54" fmla="+- 0 1975 1884"/>
                              <a:gd name="T55" fmla="*/ 1975 h 298"/>
                              <a:gd name="T56" fmla="+- 0 6914 6660"/>
                              <a:gd name="T57" fmla="*/ T56 w 297"/>
                              <a:gd name="T58" fmla="+- 0 1928 1884"/>
                              <a:gd name="T59" fmla="*/ 1928 h 298"/>
                              <a:gd name="T60" fmla="+- 0 6866 6660"/>
                              <a:gd name="T61" fmla="*/ T60 w 297"/>
                              <a:gd name="T62" fmla="+- 0 1896 1884"/>
                              <a:gd name="T63" fmla="*/ 1896 h 298"/>
                              <a:gd name="T64" fmla="+- 0 6809 6660"/>
                              <a:gd name="T65" fmla="*/ T64 w 297"/>
                              <a:gd name="T66" fmla="+- 0 1884 1884"/>
                              <a:gd name="T67" fmla="*/ 188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 name="Freeform 2049"/>
                        <wps:cNvSpPr>
                          <a:spLocks/>
                        </wps:cNvSpPr>
                        <wps:spPr bwMode="auto">
                          <a:xfrm>
                            <a:off x="6660" y="1884"/>
                            <a:ext cx="297" cy="298"/>
                          </a:xfrm>
                          <a:custGeom>
                            <a:avLst/>
                            <a:gdLst>
                              <a:gd name="T0" fmla="+- 0 6809 6660"/>
                              <a:gd name="T1" fmla="*/ T0 w 297"/>
                              <a:gd name="T2" fmla="+- 0 2182 1884"/>
                              <a:gd name="T3" fmla="*/ 2182 h 298"/>
                              <a:gd name="T4" fmla="+- 0 6866 6660"/>
                              <a:gd name="T5" fmla="*/ T4 w 297"/>
                              <a:gd name="T6" fmla="+- 0 2170 1884"/>
                              <a:gd name="T7" fmla="*/ 2170 h 298"/>
                              <a:gd name="T8" fmla="+- 0 6914 6660"/>
                              <a:gd name="T9" fmla="*/ T8 w 297"/>
                              <a:gd name="T10" fmla="+- 0 2138 1884"/>
                              <a:gd name="T11" fmla="*/ 2138 h 298"/>
                              <a:gd name="T12" fmla="+- 0 6946 6660"/>
                              <a:gd name="T13" fmla="*/ T12 w 297"/>
                              <a:gd name="T14" fmla="+- 0 2091 1884"/>
                              <a:gd name="T15" fmla="*/ 2091 h 298"/>
                              <a:gd name="T16" fmla="+- 0 6957 6660"/>
                              <a:gd name="T17" fmla="*/ T16 w 297"/>
                              <a:gd name="T18" fmla="+- 0 2033 1884"/>
                              <a:gd name="T19" fmla="*/ 2033 h 298"/>
                              <a:gd name="T20" fmla="+- 0 6946 6660"/>
                              <a:gd name="T21" fmla="*/ T20 w 297"/>
                              <a:gd name="T22" fmla="+- 0 1975 1884"/>
                              <a:gd name="T23" fmla="*/ 1975 h 298"/>
                              <a:gd name="T24" fmla="+- 0 6914 6660"/>
                              <a:gd name="T25" fmla="*/ T24 w 297"/>
                              <a:gd name="T26" fmla="+- 0 1928 1884"/>
                              <a:gd name="T27" fmla="*/ 1928 h 298"/>
                              <a:gd name="T28" fmla="+- 0 6866 6660"/>
                              <a:gd name="T29" fmla="*/ T28 w 297"/>
                              <a:gd name="T30" fmla="+- 0 1896 1884"/>
                              <a:gd name="T31" fmla="*/ 1896 h 298"/>
                              <a:gd name="T32" fmla="+- 0 6809 6660"/>
                              <a:gd name="T33" fmla="*/ T32 w 297"/>
                              <a:gd name="T34" fmla="+- 0 1884 1884"/>
                              <a:gd name="T35" fmla="*/ 1884 h 298"/>
                              <a:gd name="T36" fmla="+- 0 6751 6660"/>
                              <a:gd name="T37" fmla="*/ T36 w 297"/>
                              <a:gd name="T38" fmla="+- 0 1896 1884"/>
                              <a:gd name="T39" fmla="*/ 1896 h 298"/>
                              <a:gd name="T40" fmla="+- 0 6703 6660"/>
                              <a:gd name="T41" fmla="*/ T40 w 297"/>
                              <a:gd name="T42" fmla="+- 0 1928 1884"/>
                              <a:gd name="T43" fmla="*/ 1928 h 298"/>
                              <a:gd name="T44" fmla="+- 0 6671 6660"/>
                              <a:gd name="T45" fmla="*/ T44 w 297"/>
                              <a:gd name="T46" fmla="+- 0 1975 1884"/>
                              <a:gd name="T47" fmla="*/ 1975 h 298"/>
                              <a:gd name="T48" fmla="+- 0 6660 6660"/>
                              <a:gd name="T49" fmla="*/ T48 w 297"/>
                              <a:gd name="T50" fmla="+- 0 2033 1884"/>
                              <a:gd name="T51" fmla="*/ 2033 h 298"/>
                              <a:gd name="T52" fmla="+- 0 6671 6660"/>
                              <a:gd name="T53" fmla="*/ T52 w 297"/>
                              <a:gd name="T54" fmla="+- 0 2091 1884"/>
                              <a:gd name="T55" fmla="*/ 2091 h 298"/>
                              <a:gd name="T56" fmla="+- 0 6703 6660"/>
                              <a:gd name="T57" fmla="*/ T56 w 297"/>
                              <a:gd name="T58" fmla="+- 0 2138 1884"/>
                              <a:gd name="T59" fmla="*/ 2138 h 298"/>
                              <a:gd name="T60" fmla="+- 0 6751 6660"/>
                              <a:gd name="T61" fmla="*/ T60 w 297"/>
                              <a:gd name="T62" fmla="+- 0 2170 1884"/>
                              <a:gd name="T63" fmla="*/ 2170 h 298"/>
                              <a:gd name="T64" fmla="+- 0 6809 6660"/>
                              <a:gd name="T65" fmla="*/ T64 w 297"/>
                              <a:gd name="T66" fmla="+- 0 2182 1884"/>
                              <a:gd name="T67" fmla="*/ 218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 name="Line 2048"/>
                        <wps:cNvCnPr>
                          <a:cxnSpLocks noChangeShapeType="1"/>
                        </wps:cNvCnPr>
                        <wps:spPr bwMode="auto">
                          <a:xfrm>
                            <a:off x="3759" y="1704"/>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90" name="Line 2047"/>
                        <wps:cNvCnPr>
                          <a:cxnSpLocks noChangeShapeType="1"/>
                        </wps:cNvCnPr>
                        <wps:spPr bwMode="auto">
                          <a:xfrm>
                            <a:off x="6806" y="1732"/>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91" name="Line 2046"/>
                        <wps:cNvCnPr>
                          <a:cxnSpLocks noChangeShapeType="1"/>
                        </wps:cNvCnPr>
                        <wps:spPr bwMode="auto">
                          <a:xfrm>
                            <a:off x="4767" y="1715"/>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92" name="Line 2045"/>
                        <wps:cNvCnPr>
                          <a:cxnSpLocks noChangeShapeType="1"/>
                        </wps:cNvCnPr>
                        <wps:spPr bwMode="auto">
                          <a:xfrm>
                            <a:off x="5789" y="1715"/>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493" name="Line 2044"/>
                        <wps:cNvCnPr>
                          <a:cxnSpLocks noChangeShapeType="1"/>
                        </wps:cNvCnPr>
                        <wps:spPr bwMode="auto">
                          <a:xfrm>
                            <a:off x="4762" y="1720"/>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82842A" id="Group 2043" o:spid="_x0000_s1026" style="position:absolute;margin-left:-.1pt;margin-top:0;width:411.15pt;height:609pt;z-index:-260839424;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">
                <v:shape id="Picture 2063"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">
                  <v:imagedata r:id="rId13" o:title=""/>
                </v:shape>
                <v:shape id="Picture 2062"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">
                  <v:imagedata r:id="rId28" o:title=""/>
                </v:shape>
                <v:line id="Line 2061"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" strokecolor="#856c65" strokeweight=".25pt"/>
                <v:shape id="Freeform 2060" o:spid="_x0000_s1030" style="position:absolute;left:3610;top:1861;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" path="m148,l91,11,43,43,11,91,,149r11,57l43,254r48,32l148,297r58,-11l254,254r32,-48l297,149,286,91,254,43,206,11,148,xe" stroked="f">
                  <v:path arrowok="t" o:connecttype="custom" o:connectlocs="148,1861;91,1872;43,1904;11,1952;0,2010;11,2067;43,2115;91,2147;148,2158;206,2147;254,2115;286,2067;297,2010;286,1952;254,1904;206,1872;148,1861" o:connectangles="0,0,0,0,0,0,0,0,0,0,0,0,0,0,0,0,0"/>
                </v:shape>
                <v:shape id="Freeform 2059" o:spid="_x0000_s1031" style="position:absolute;left:3610;top:1861;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" path="m148,297r58,-11l254,254r32,-48l297,149,286,91,254,43,206,11,148,,91,11,43,43,11,91,,149r11,57l43,254r48,32l148,297xe" filled="f" strokeweight=".5pt">
                  <v:path arrowok="t" o:connecttype="custom" o:connectlocs="148,2158;206,2147;254,2115;286,2067;297,2010;286,1952;254,1904;206,1872;148,1861;91,1872;43,1904;11,1952;0,2010;11,2067;43,2115;91,2147;148,2158" o:connectangles="0,0,0,0,0,0,0,0,0,0,0,0,0,0,0,0,0"/>
                </v:shape>
                <v:shape id="Freeform 2058" o:spid="_x0000_s1032" style="position:absolute;left:4627;top:186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" path="m149,l91,12,44,44,12,91,,149r12,58l44,254r47,32l149,298r58,-12l254,254r32,-47l298,149,286,91,254,44,207,12,149,xe" fillcolor="#d2232a" stroked="f">
                  <v:path arrowok="t" o:connecttype="custom" o:connectlocs="149,1867;91,1879;44,1911;12,1958;0,2016;12,2074;44,2121;91,2153;149,2165;207,2153;254,2121;286,2074;298,2016;286,1958;254,1911;207,1879;149,1867" o:connectangles="0,0,0,0,0,0,0,0,0,0,0,0,0,0,0,0,0"/>
                </v:shape>
                <v:shape id="Freeform 2057" o:spid="_x0000_s1033" style="position:absolute;left:4627;top:186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" path="m149,298r58,-12l254,254r32,-47l298,149,286,91,254,44,207,12,149,,91,12,44,44,12,91,,149r12,58l44,254r47,32l149,298xe" filled="f" strokeweight=".5pt">
                  <v:path arrowok="t" o:connecttype="custom" o:connectlocs="149,2165;207,2153;254,2121;286,2074;298,2016;286,1958;254,1911;207,1879;149,1867;91,1879;44,1911;12,1958;0,2016;12,2074;44,2121;91,2153;149,2165" o:connectangles="0,0,0,0,0,0,0,0,0,0,0,0,0,0,0,0,0"/>
                </v:shape>
                <v:rect id="Rectangle 2056" o:spid="_x0000_s1034" style="position:absolute;left:4640;top:1938;width:271;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" fillcolor="#d2232a" stroked="f"/>
                <v:shape id="Picture 2055" o:spid="_x0000_s1035" type="#_x0000_t75" style="position:absolute;left:6147;top:188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">
                  <v:imagedata r:id="rId15" o:title=""/>
                </v:shape>
                <v:shape id="Picture 2054" o:spid="_x0000_s1036" type="#_x0000_t75" style="position:absolute;left:4120;top:186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">
                  <v:imagedata r:id="rId15" o:title=""/>
                </v:shape>
                <v:shape id="Freeform 2053" o:spid="_x0000_s1037" style="position:absolute;left:5644;top:187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" path="m149,l91,11,44,43,12,91,,149r12,57l44,254r47,32l149,297r58,-11l254,254r32,-48l298,149,286,91,254,43,207,11,149,xe" stroked="f">
                  <v:path arrowok="t" o:connecttype="custom" o:connectlocs="149,1878;91,1889;44,1921;12,1969;0,2027;12,2084;44,2132;91,2164;149,2175;207,2164;254,2132;286,2084;298,2027;286,1969;254,1921;207,1889;149,1878" o:connectangles="0,0,0,0,0,0,0,0,0,0,0,0,0,0,0,0,0"/>
                </v:shape>
                <v:shape id="Freeform 2052" o:spid="_x0000_s1038" style="position:absolute;left:5644;top:187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" path="m149,297r58,-11l254,254r32,-48l298,149,286,91,254,43,207,11,149,,91,11,44,43,12,91,,149r12,57l44,254r47,32l149,297xe" filled="f" strokeweight=".5pt">
                  <v:path arrowok="t" o:connecttype="custom" o:connectlocs="149,2175;207,2164;254,2132;286,2084;298,2027;286,1969;254,1921;207,1889;149,1878;91,1889;44,1921;12,1969;0,2027;12,2084;44,2132;91,2164;149,2175" o:connectangles="0,0,0,0,0,0,0,0,0,0,0,0,0,0,0,0,0"/>
                </v:shape>
                <v:shape id="Picture 2051" o:spid="_x0000_s1039" type="#_x0000_t75" style="position:absolute;left:5140;top:1864;width:29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">
                  <v:imagedata r:id="rId15" o:title=""/>
                </v:shape>
                <v:shape id="Freeform 2050" o:spid="_x0000_s1040" style="position:absolute;left:6660;top:188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" path="m149,l91,12,43,44,11,91,,149r11,58l43,254r48,32l149,298r57,-12l254,254r32,-47l297,149,286,91,254,44,206,12,149,xe" stroked="f">
                  <v:path arrowok="t" o:connecttype="custom" o:connectlocs="149,1884;91,1896;43,1928;11,1975;0,2033;11,2091;43,2138;91,2170;149,2182;206,2170;254,2138;286,2091;297,2033;286,1975;254,1928;206,1896;149,1884" o:connectangles="0,0,0,0,0,0,0,0,0,0,0,0,0,0,0,0,0"/>
                </v:shape>
                <v:shape id="Freeform 2049" o:spid="_x0000_s1041" style="position:absolute;left:6660;top:188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" path="m149,298r57,-12l254,254r32,-47l297,149,286,91,254,44,206,12,149,,91,12,43,44,11,91,,149r11,58l43,254r48,32l149,298xe" filled="f" strokeweight=".5pt">
                  <v:path arrowok="t" o:connecttype="custom" o:connectlocs="149,2182;206,2170;254,2138;286,2091;297,2033;286,1975;254,1928;206,1896;149,1884;91,1896;43,1928;11,1975;0,2033;11,2091;43,2138;91,2170;149,2182" o:connectangles="0,0,0,0,0,0,0,0,0,0,0,0,0,0,0,0,0"/>
                </v:shape>
                <v:line id="Line 2048" o:spid="_x0000_s1042" style="position:absolute;visibility:visible;mso-wrap-style:square" from="3759,1704" to="3759,1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" strokecolor="white" strokeweight=".5pt"/>
                <v:line id="Line 2047" o:spid="_x0000_s1043" style="position:absolute;visibility:visible;mso-wrap-style:square" from="6806,1732" to="6806,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" strokecolor="white" strokeweight=".5pt"/>
                <v:line id="Line 2046" o:spid="_x0000_s1044" style="position:absolute;visibility:visible;mso-wrap-style:square" from="4767,1715" to="4767,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" strokecolor="white" strokeweight=".5pt"/>
                <v:line id="Line 2045" o:spid="_x0000_s1045" style="position:absolute;visibility:visible;mso-wrap-style:square" from="5789,1715" to="5789,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" strokecolor="white" strokeweight=".5pt"/>
                <v:line id="Line 2044" o:spid="_x0000_s1046" style="position:absolute;visibility:visible;mso-wrap-style:square" from="4762,1720" to="5794,1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" strokecolor="white" strokeweight=".5pt"/>
                <w10:wrap anchorx="page" anchory="page"/>
              </v:group>
            </w:pict>
          </mc:Fallback>
        </mc:AlternateContent>
      </w:r>
    </w:p>
    <w:p w14:paraId="0723A2DE" w14:textId="77777777" w:rsidR="006500DE" w:rsidRPr="004A7191" w:rsidRDefault="004A7191">
      <w:pPr>
        <w:spacing w:before="93"/>
        <w:ind w:left="3560"/>
        <w:rPr>
          <w:color w:val="FFFFFF" w:themeColor="background1"/>
          <w:sz w:val="16"/>
        </w:rPr>
      </w:pPr>
      <w:r w:rsidRPr="004A7191">
        <w:rPr>
          <w:color w:val="FFFFFF" w:themeColor="background1"/>
          <w:sz w:val="16"/>
        </w:rPr>
        <w:t>Critically Endangered (IUCN 3.1)</w:t>
      </w:r>
    </w:p>
    <w:p w14:paraId="7D2BDC89" w14:textId="77777777" w:rsidR="006500DE" w:rsidRPr="004A7191" w:rsidRDefault="006500DE">
      <w:pPr>
        <w:pStyle w:val="BodyText"/>
        <w:spacing w:before="1"/>
        <w:rPr>
          <w:color w:val="FFFFFF" w:themeColor="background1"/>
          <w:sz w:val="17"/>
        </w:rPr>
      </w:pPr>
    </w:p>
    <w:p w14:paraId="16B87553" w14:textId="77777777" w:rsidR="006500DE" w:rsidRPr="004A7191" w:rsidRDefault="004A7191">
      <w:pPr>
        <w:pStyle w:val="BodyText"/>
        <w:tabs>
          <w:tab w:val="left" w:pos="5495"/>
        </w:tabs>
        <w:spacing w:before="1" w:line="331" w:lineRule="auto"/>
        <w:ind w:left="4400" w:right="1997"/>
        <w:rPr>
          <w:color w:val="FFFFFF" w:themeColor="background1"/>
        </w:rPr>
      </w:pPr>
      <w:r w:rsidRPr="004A7191">
        <w:rPr>
          <w:rFonts w:ascii="Bookman Old Style"/>
          <w:b/>
          <w:color w:val="FFFFFF" w:themeColor="background1"/>
        </w:rPr>
        <w:t xml:space="preserve">Scientific classification </w:t>
      </w:r>
      <w:r w:rsidRPr="004A7191">
        <w:rPr>
          <w:color w:val="FFFFFF" w:themeColor="background1"/>
        </w:rPr>
        <w:t>Kingdom:</w:t>
      </w:r>
      <w:r w:rsidRPr="004A7191">
        <w:rPr>
          <w:color w:val="FFFFFF" w:themeColor="background1"/>
        </w:rPr>
        <w:tab/>
      </w:r>
      <w:r w:rsidRPr="004A7191">
        <w:rPr>
          <w:color w:val="FFFFFF" w:themeColor="background1"/>
          <w:spacing w:val="-3"/>
        </w:rPr>
        <w:t xml:space="preserve">Animalia </w:t>
      </w:r>
      <w:r w:rsidRPr="004A7191">
        <w:rPr>
          <w:color w:val="FFFFFF" w:themeColor="background1"/>
        </w:rPr>
        <w:t>Phylum:</w:t>
      </w:r>
      <w:r w:rsidRPr="004A7191">
        <w:rPr>
          <w:color w:val="FFFFFF" w:themeColor="background1"/>
        </w:rPr>
        <w:tab/>
        <w:t>Chordata</w:t>
      </w:r>
    </w:p>
    <w:p w14:paraId="3D79A6E0" w14:textId="77777777" w:rsidR="006500DE" w:rsidRPr="004A7191" w:rsidRDefault="004A7191">
      <w:pPr>
        <w:pStyle w:val="BodyText"/>
        <w:tabs>
          <w:tab w:val="left" w:pos="5495"/>
        </w:tabs>
        <w:spacing w:line="229" w:lineRule="exact"/>
        <w:ind w:left="4400"/>
        <w:rPr>
          <w:color w:val="FFFFFF" w:themeColor="background1"/>
        </w:rPr>
      </w:pPr>
      <w:r w:rsidRPr="004A7191">
        <w:rPr>
          <w:color w:val="FFFFFF" w:themeColor="background1"/>
        </w:rPr>
        <w:t>Class:</w:t>
      </w:r>
      <w:r w:rsidRPr="004A7191">
        <w:rPr>
          <w:color w:val="FFFFFF" w:themeColor="background1"/>
        </w:rPr>
        <w:tab/>
      </w:r>
      <w:r w:rsidRPr="004A7191">
        <w:rPr>
          <w:color w:val="FFFFFF" w:themeColor="background1"/>
          <w:spacing w:val="-7"/>
        </w:rPr>
        <w:t>Aves</w:t>
      </w:r>
    </w:p>
    <w:p w14:paraId="7F03C247" w14:textId="77777777" w:rsidR="006500DE" w:rsidRPr="004A7191" w:rsidRDefault="004A7191">
      <w:pPr>
        <w:pStyle w:val="BodyText"/>
        <w:tabs>
          <w:tab w:val="left" w:pos="5495"/>
        </w:tabs>
        <w:spacing w:before="90"/>
        <w:ind w:left="4400"/>
        <w:rPr>
          <w:color w:val="FFFFFF" w:themeColor="background1"/>
        </w:rPr>
      </w:pPr>
      <w:r w:rsidRPr="004A7191">
        <w:rPr>
          <w:color w:val="FFFFFF" w:themeColor="background1"/>
        </w:rPr>
        <w:t>Order:</w:t>
      </w:r>
      <w:r w:rsidRPr="004A7191">
        <w:rPr>
          <w:color w:val="FFFFFF" w:themeColor="background1"/>
        </w:rPr>
        <w:tab/>
      </w:r>
      <w:proofErr w:type="spellStart"/>
      <w:r w:rsidRPr="004A7191">
        <w:rPr>
          <w:color w:val="FFFFFF" w:themeColor="background1"/>
        </w:rPr>
        <w:t>Accipitriformes</w:t>
      </w:r>
      <w:proofErr w:type="spellEnd"/>
    </w:p>
    <w:p w14:paraId="4E411501" w14:textId="77777777" w:rsidR="006500DE" w:rsidRPr="004A7191" w:rsidRDefault="004A7191">
      <w:pPr>
        <w:pStyle w:val="BodyText"/>
        <w:tabs>
          <w:tab w:val="left" w:pos="5495"/>
        </w:tabs>
        <w:spacing w:before="90"/>
        <w:ind w:left="4400"/>
        <w:rPr>
          <w:color w:val="FFFFFF" w:themeColor="background1"/>
        </w:rPr>
      </w:pPr>
      <w:r w:rsidRPr="004A7191">
        <w:rPr>
          <w:color w:val="FFFFFF" w:themeColor="background1"/>
        </w:rPr>
        <w:t>Family:</w:t>
      </w:r>
      <w:r w:rsidRPr="004A7191">
        <w:rPr>
          <w:color w:val="FFFFFF" w:themeColor="background1"/>
        </w:rPr>
        <w:tab/>
        <w:t>Accipitridae</w:t>
      </w:r>
    </w:p>
    <w:p w14:paraId="31CFA0E7" w14:textId="77777777" w:rsidR="006500DE" w:rsidRPr="004A7191" w:rsidRDefault="004A7191">
      <w:pPr>
        <w:tabs>
          <w:tab w:val="left" w:pos="5495"/>
        </w:tabs>
        <w:spacing w:before="90"/>
        <w:ind w:left="4400"/>
        <w:rPr>
          <w:rFonts w:ascii="Georgia"/>
          <w:i/>
          <w:color w:val="FFFFFF" w:themeColor="background1"/>
          <w:sz w:val="20"/>
        </w:rPr>
      </w:pPr>
      <w:r w:rsidRPr="004A7191">
        <w:rPr>
          <w:color w:val="FFFFFF" w:themeColor="background1"/>
          <w:sz w:val="20"/>
        </w:rPr>
        <w:t>Genus:</w:t>
      </w:r>
      <w:r w:rsidRPr="004A7191">
        <w:rPr>
          <w:color w:val="FFFFFF" w:themeColor="background1"/>
          <w:sz w:val="20"/>
        </w:rPr>
        <w:tab/>
      </w:r>
      <w:r w:rsidRPr="004A7191">
        <w:rPr>
          <w:rFonts w:ascii="Georgia"/>
          <w:i/>
          <w:color w:val="FFFFFF" w:themeColor="background1"/>
          <w:sz w:val="20"/>
        </w:rPr>
        <w:t>Gyps</w:t>
      </w:r>
    </w:p>
    <w:p w14:paraId="055C9A15" w14:textId="77777777" w:rsidR="006500DE" w:rsidRPr="004A7191" w:rsidRDefault="004A7191">
      <w:pPr>
        <w:tabs>
          <w:tab w:val="left" w:pos="5495"/>
        </w:tabs>
        <w:spacing w:before="129"/>
        <w:ind w:left="4400"/>
        <w:rPr>
          <w:rFonts w:ascii="Georgia"/>
          <w:i/>
          <w:color w:val="FFFFFF" w:themeColor="background1"/>
          <w:sz w:val="20"/>
        </w:rPr>
      </w:pPr>
      <w:r w:rsidRPr="004A7191">
        <w:rPr>
          <w:color w:val="FFFFFF" w:themeColor="background1"/>
          <w:sz w:val="20"/>
        </w:rPr>
        <w:t>Species:</w:t>
      </w:r>
      <w:r w:rsidRPr="004A7191">
        <w:rPr>
          <w:color w:val="FFFFFF" w:themeColor="background1"/>
          <w:sz w:val="20"/>
        </w:rPr>
        <w:tab/>
      </w:r>
      <w:r w:rsidRPr="004A7191">
        <w:rPr>
          <w:rFonts w:ascii="Georgia"/>
          <w:i/>
          <w:color w:val="FFFFFF" w:themeColor="background1"/>
          <w:sz w:val="20"/>
        </w:rPr>
        <w:t>G.</w:t>
      </w:r>
      <w:r w:rsidRPr="004A7191">
        <w:rPr>
          <w:rFonts w:ascii="Georgia"/>
          <w:i/>
          <w:color w:val="FFFFFF" w:themeColor="background1"/>
          <w:spacing w:val="-13"/>
          <w:sz w:val="20"/>
        </w:rPr>
        <w:t xml:space="preserve"> </w:t>
      </w:r>
      <w:r w:rsidRPr="004A7191">
        <w:rPr>
          <w:rFonts w:ascii="Georgia"/>
          <w:i/>
          <w:color w:val="FFFFFF" w:themeColor="background1"/>
          <w:sz w:val="20"/>
        </w:rPr>
        <w:t>bengalensis</w:t>
      </w:r>
    </w:p>
    <w:p w14:paraId="4C8FDB24" w14:textId="77777777" w:rsidR="006500DE" w:rsidRPr="004A7191" w:rsidRDefault="006500DE">
      <w:pPr>
        <w:pStyle w:val="BodyText"/>
        <w:rPr>
          <w:rFonts w:ascii="Georgia"/>
          <w:i/>
          <w:color w:val="FFFFFF" w:themeColor="background1"/>
          <w:sz w:val="22"/>
        </w:rPr>
      </w:pPr>
    </w:p>
    <w:p w14:paraId="45D6C0CE" w14:textId="77777777" w:rsidR="006500DE" w:rsidRPr="004A7191" w:rsidRDefault="006500DE">
      <w:pPr>
        <w:pStyle w:val="BodyText"/>
        <w:rPr>
          <w:rFonts w:ascii="Georgia"/>
          <w:i/>
          <w:color w:val="FFFFFF" w:themeColor="background1"/>
          <w:sz w:val="22"/>
        </w:rPr>
      </w:pPr>
    </w:p>
    <w:p w14:paraId="5AAF78AC" w14:textId="77777777" w:rsidR="006500DE" w:rsidRPr="004A7191" w:rsidRDefault="006500DE">
      <w:pPr>
        <w:pStyle w:val="BodyText"/>
        <w:rPr>
          <w:rFonts w:ascii="Georgia"/>
          <w:i/>
          <w:color w:val="FFFFFF" w:themeColor="background1"/>
          <w:sz w:val="22"/>
        </w:rPr>
      </w:pPr>
    </w:p>
    <w:p w14:paraId="18B55686" w14:textId="77777777" w:rsidR="006500DE" w:rsidRPr="004A7191" w:rsidRDefault="006500DE">
      <w:pPr>
        <w:pStyle w:val="BodyText"/>
        <w:rPr>
          <w:rFonts w:ascii="Georgia"/>
          <w:i/>
          <w:color w:val="000000" w:themeColor="text1"/>
          <w:sz w:val="22"/>
        </w:rPr>
      </w:pPr>
    </w:p>
    <w:p w14:paraId="7FC505B4" w14:textId="77777777" w:rsidR="006500DE" w:rsidRPr="004A7191" w:rsidRDefault="006500DE">
      <w:pPr>
        <w:pStyle w:val="BodyText"/>
        <w:rPr>
          <w:rFonts w:ascii="Georgia"/>
          <w:i/>
          <w:color w:val="000000" w:themeColor="text1"/>
          <w:sz w:val="22"/>
        </w:rPr>
      </w:pPr>
    </w:p>
    <w:p w14:paraId="4478BEFB" w14:textId="77777777" w:rsidR="006500DE" w:rsidRPr="004A7191" w:rsidRDefault="006500DE">
      <w:pPr>
        <w:pStyle w:val="BodyText"/>
        <w:rPr>
          <w:rFonts w:ascii="Georgia"/>
          <w:i/>
          <w:color w:val="000000" w:themeColor="text1"/>
          <w:sz w:val="22"/>
        </w:rPr>
      </w:pPr>
    </w:p>
    <w:p w14:paraId="67436EEF" w14:textId="77777777" w:rsidR="006500DE" w:rsidRPr="004A7191" w:rsidRDefault="006500DE">
      <w:pPr>
        <w:pStyle w:val="BodyText"/>
        <w:rPr>
          <w:rFonts w:ascii="Georgia"/>
          <w:i/>
          <w:color w:val="000000" w:themeColor="text1"/>
          <w:sz w:val="22"/>
        </w:rPr>
      </w:pPr>
    </w:p>
    <w:p w14:paraId="2103B92B" w14:textId="77777777" w:rsidR="006500DE" w:rsidRPr="004A7191" w:rsidRDefault="006500DE">
      <w:pPr>
        <w:pStyle w:val="BodyText"/>
        <w:rPr>
          <w:rFonts w:ascii="Georgia"/>
          <w:i/>
          <w:color w:val="000000" w:themeColor="text1"/>
          <w:sz w:val="22"/>
        </w:rPr>
      </w:pPr>
    </w:p>
    <w:p w14:paraId="26E36124" w14:textId="77777777" w:rsidR="006500DE" w:rsidRPr="004A7191" w:rsidRDefault="006500DE">
      <w:pPr>
        <w:pStyle w:val="BodyText"/>
        <w:rPr>
          <w:rFonts w:ascii="Georgia"/>
          <w:i/>
          <w:color w:val="000000" w:themeColor="text1"/>
          <w:sz w:val="22"/>
        </w:rPr>
      </w:pPr>
    </w:p>
    <w:p w14:paraId="7C127698" w14:textId="77777777" w:rsidR="006500DE" w:rsidRPr="004A7191" w:rsidRDefault="006500DE">
      <w:pPr>
        <w:pStyle w:val="BodyText"/>
        <w:rPr>
          <w:rFonts w:ascii="Georgia"/>
          <w:i/>
          <w:color w:val="000000" w:themeColor="text1"/>
          <w:sz w:val="22"/>
        </w:rPr>
      </w:pPr>
    </w:p>
    <w:p w14:paraId="6B5CA139" w14:textId="77777777" w:rsidR="006500DE" w:rsidRPr="004A7191" w:rsidRDefault="006500DE">
      <w:pPr>
        <w:pStyle w:val="BodyText"/>
        <w:rPr>
          <w:rFonts w:ascii="Georgia"/>
          <w:i/>
          <w:color w:val="000000" w:themeColor="text1"/>
          <w:sz w:val="22"/>
        </w:rPr>
      </w:pPr>
    </w:p>
    <w:p w14:paraId="5BA1F939" w14:textId="77777777" w:rsidR="006500DE" w:rsidRPr="004A7191" w:rsidRDefault="006500DE">
      <w:pPr>
        <w:pStyle w:val="BodyText"/>
        <w:rPr>
          <w:rFonts w:ascii="Georgia"/>
          <w:i/>
          <w:color w:val="000000" w:themeColor="text1"/>
          <w:sz w:val="22"/>
        </w:rPr>
      </w:pPr>
    </w:p>
    <w:p w14:paraId="6FE2E0BD" w14:textId="77777777" w:rsidR="006500DE" w:rsidRPr="004A7191" w:rsidRDefault="006500DE">
      <w:pPr>
        <w:pStyle w:val="BodyText"/>
        <w:rPr>
          <w:rFonts w:ascii="Georgia"/>
          <w:i/>
          <w:color w:val="000000" w:themeColor="text1"/>
          <w:sz w:val="22"/>
        </w:rPr>
      </w:pPr>
    </w:p>
    <w:p w14:paraId="6DD4951D" w14:textId="77777777" w:rsidR="006500DE" w:rsidRPr="004A7191" w:rsidRDefault="006500DE">
      <w:pPr>
        <w:pStyle w:val="BodyText"/>
        <w:rPr>
          <w:rFonts w:ascii="Georgia"/>
          <w:i/>
          <w:color w:val="000000" w:themeColor="text1"/>
          <w:sz w:val="22"/>
        </w:rPr>
      </w:pPr>
    </w:p>
    <w:p w14:paraId="0F696D74" w14:textId="77777777" w:rsidR="006500DE" w:rsidRPr="004A7191" w:rsidRDefault="006500DE">
      <w:pPr>
        <w:pStyle w:val="BodyText"/>
        <w:rPr>
          <w:rFonts w:ascii="Georgia"/>
          <w:i/>
          <w:color w:val="000000" w:themeColor="text1"/>
          <w:sz w:val="22"/>
        </w:rPr>
      </w:pPr>
    </w:p>
    <w:p w14:paraId="5A98AE9D" w14:textId="77777777" w:rsidR="006500DE" w:rsidRPr="004A7191" w:rsidRDefault="006500DE">
      <w:pPr>
        <w:pStyle w:val="BodyText"/>
        <w:rPr>
          <w:rFonts w:ascii="Georgia"/>
          <w:i/>
          <w:color w:val="000000" w:themeColor="text1"/>
          <w:sz w:val="22"/>
        </w:rPr>
      </w:pPr>
    </w:p>
    <w:p w14:paraId="2E6FB512" w14:textId="77777777" w:rsidR="006500DE" w:rsidRPr="004A7191" w:rsidRDefault="006500DE">
      <w:pPr>
        <w:pStyle w:val="BodyText"/>
        <w:rPr>
          <w:rFonts w:ascii="Georgia"/>
          <w:i/>
          <w:color w:val="000000" w:themeColor="text1"/>
          <w:sz w:val="22"/>
        </w:rPr>
      </w:pPr>
    </w:p>
    <w:p w14:paraId="0E824CEF" w14:textId="77777777" w:rsidR="006500DE" w:rsidRPr="004A7191" w:rsidRDefault="006500DE">
      <w:pPr>
        <w:pStyle w:val="BodyText"/>
        <w:rPr>
          <w:rFonts w:ascii="Georgia"/>
          <w:i/>
          <w:color w:val="000000" w:themeColor="text1"/>
          <w:sz w:val="22"/>
        </w:rPr>
      </w:pPr>
    </w:p>
    <w:p w14:paraId="37CE14B0" w14:textId="77777777" w:rsidR="006500DE" w:rsidRPr="004A7191" w:rsidRDefault="006500DE">
      <w:pPr>
        <w:pStyle w:val="BodyText"/>
        <w:rPr>
          <w:rFonts w:ascii="Georgia"/>
          <w:i/>
          <w:color w:val="000000" w:themeColor="text1"/>
          <w:sz w:val="22"/>
        </w:rPr>
      </w:pPr>
    </w:p>
    <w:p w14:paraId="77FC6FB0" w14:textId="77777777" w:rsidR="006500DE" w:rsidRPr="004A7191" w:rsidRDefault="006500DE">
      <w:pPr>
        <w:pStyle w:val="BodyText"/>
        <w:rPr>
          <w:rFonts w:ascii="Georgia"/>
          <w:i/>
          <w:color w:val="000000" w:themeColor="text1"/>
          <w:sz w:val="22"/>
        </w:rPr>
      </w:pPr>
    </w:p>
    <w:p w14:paraId="2A55A548" w14:textId="77777777" w:rsidR="006500DE" w:rsidRPr="004A7191" w:rsidRDefault="006500DE">
      <w:pPr>
        <w:pStyle w:val="BodyText"/>
        <w:rPr>
          <w:rFonts w:ascii="Georgia"/>
          <w:i/>
          <w:color w:val="000000" w:themeColor="text1"/>
          <w:sz w:val="22"/>
        </w:rPr>
      </w:pPr>
    </w:p>
    <w:p w14:paraId="32B275D4" w14:textId="77777777" w:rsidR="006500DE" w:rsidRPr="00AE6195" w:rsidRDefault="004A7191">
      <w:pPr>
        <w:spacing w:before="185"/>
        <w:ind w:left="5350"/>
        <w:rPr>
          <w:rFonts w:ascii="Trebuchet MS"/>
          <w:color w:val="FFFFFF" w:themeColor="background1"/>
          <w:sz w:val="16"/>
        </w:rPr>
      </w:pPr>
      <w:r w:rsidRPr="00AE6195">
        <w:rPr>
          <w:rFonts w:ascii="Trebuchet MS"/>
          <w:color w:val="FFFFFF" w:themeColor="background1"/>
          <w:sz w:val="16"/>
        </w:rPr>
        <w:t xml:space="preserve">Photograph: </w:t>
      </w:r>
      <w:proofErr w:type="spellStart"/>
      <w:r w:rsidR="00AE6195" w:rsidRPr="00AE6195">
        <w:rPr>
          <w:rFonts w:ascii="Trebuchet MS"/>
          <w:color w:val="FFFFFF" w:themeColor="background1"/>
          <w:sz w:val="16"/>
        </w:rPr>
        <w:t>Urjit</w:t>
      </w:r>
      <w:proofErr w:type="spellEnd"/>
      <w:r w:rsidR="00AE6195" w:rsidRPr="00AE6195">
        <w:rPr>
          <w:rFonts w:ascii="Trebuchet MS"/>
          <w:color w:val="FFFFFF" w:themeColor="background1"/>
          <w:sz w:val="16"/>
        </w:rPr>
        <w:t xml:space="preserve"> </w:t>
      </w:r>
      <w:r w:rsidRPr="00AE6195">
        <w:rPr>
          <w:rFonts w:ascii="Trebuchet MS"/>
          <w:color w:val="FFFFFF" w:themeColor="background1"/>
          <w:sz w:val="16"/>
        </w:rPr>
        <w:t>Dwivedi</w:t>
      </w:r>
    </w:p>
    <w:p w14:paraId="035F021D"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6EE0B992" w14:textId="77777777" w:rsidR="006500DE" w:rsidRPr="004A7191" w:rsidRDefault="004A7191">
      <w:pPr>
        <w:pStyle w:val="Heading1"/>
        <w:tabs>
          <w:tab w:val="left" w:pos="1158"/>
          <w:tab w:val="left" w:pos="7739"/>
        </w:tabs>
        <w:rPr>
          <w:color w:val="000000" w:themeColor="text1"/>
        </w:rPr>
      </w:pPr>
      <w:r w:rsidRPr="004A7191">
        <w:rPr>
          <w:color w:val="000000" w:themeColor="text1"/>
          <w:shd w:val="clear" w:color="auto" w:fill="BB8D52"/>
        </w:rPr>
        <w:lastRenderedPageBreak/>
        <w:t xml:space="preserve"> </w:t>
      </w:r>
      <w:r w:rsidRPr="004A7191">
        <w:rPr>
          <w:color w:val="000000" w:themeColor="text1"/>
          <w:shd w:val="clear" w:color="auto" w:fill="BB8D52"/>
        </w:rPr>
        <w:tab/>
        <w:t>6. Common</w:t>
      </w:r>
      <w:r w:rsidRPr="004A7191">
        <w:rPr>
          <w:color w:val="000000" w:themeColor="text1"/>
          <w:spacing w:val="-11"/>
          <w:shd w:val="clear" w:color="auto" w:fill="BB8D52"/>
        </w:rPr>
        <w:t xml:space="preserve"> </w:t>
      </w:r>
      <w:r w:rsidRPr="004A7191">
        <w:rPr>
          <w:color w:val="000000" w:themeColor="text1"/>
          <w:shd w:val="clear" w:color="auto" w:fill="BB8D52"/>
        </w:rPr>
        <w:t>Kestrel</w:t>
      </w:r>
      <w:r w:rsidRPr="004A7191">
        <w:rPr>
          <w:color w:val="000000" w:themeColor="text1"/>
          <w:shd w:val="clear" w:color="auto" w:fill="BB8D52"/>
        </w:rPr>
        <w:tab/>
      </w:r>
    </w:p>
    <w:p w14:paraId="3E3C083B" w14:textId="77777777" w:rsidR="006500DE" w:rsidRPr="004A7191" w:rsidRDefault="00AE6195">
      <w:pPr>
        <w:pStyle w:val="BodyText"/>
        <w:spacing w:before="238" w:line="242" w:lineRule="auto"/>
        <w:ind w:left="1120" w:right="1119"/>
        <w:jc w:val="both"/>
        <w:rPr>
          <w:color w:val="000000" w:themeColor="text1"/>
        </w:rPr>
      </w:pPr>
      <w:r w:rsidRPr="004A7191">
        <w:rPr>
          <w:noProof/>
          <w:color w:val="000000" w:themeColor="text1"/>
        </w:rPr>
        <mc:AlternateContent>
          <mc:Choice Requires="wps">
            <w:drawing>
              <wp:anchor distT="0" distB="0" distL="114300" distR="114300" simplePos="0" relativeHeight="242478080" behindDoc="1" locked="0" layoutInCell="1" allowOverlap="1" wp14:anchorId="5507D3EE" wp14:editId="285A2A2E">
                <wp:simplePos x="0" y="0"/>
                <wp:positionH relativeFrom="page">
                  <wp:posOffset>2565400</wp:posOffset>
                </wp:positionH>
                <wp:positionV relativeFrom="paragraph">
                  <wp:posOffset>664210</wp:posOffset>
                </wp:positionV>
                <wp:extent cx="161925" cy="154940"/>
                <wp:effectExtent l="0" t="0" r="0" b="0"/>
                <wp:wrapNone/>
                <wp:docPr id="1472" name="Text Box 2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593D" w14:textId="77777777" w:rsidR="00B7268B" w:rsidRDefault="00B7268B">
                            <w:pPr>
                              <w:pStyle w:val="BodyText"/>
                              <w:rPr>
                                <w:rFonts w:ascii="Verdana"/>
                              </w:rPr>
                            </w:pPr>
                            <w:r>
                              <w:rPr>
                                <w:rFonts w:ascii="Verdana"/>
                                <w:color w:val="58595B"/>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7D3EE" id="Text Box 2039" o:spid="_x0000_s1063" type="#_x0000_t202" style="position:absolute;left:0;text-align:left;margin-left:202pt;margin-top:52.3pt;width:12.75pt;height:12.2pt;z-index:-26083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" filled="f" stroked="f">
                <v:textbox inset="0,0,0,0">
                  <w:txbxContent>
                    <w:p w14:paraId="256F593D" w14:textId="77777777" w:rsidR="00B7268B" w:rsidRDefault="00B7268B">
                      <w:pPr>
                        <w:pStyle w:val="BodyText"/>
                        <w:rPr>
                          <w:rFonts w:ascii="Verdana"/>
                        </w:rPr>
                      </w:pPr>
                      <w:r>
                        <w:rPr>
                          <w:rFonts w:ascii="Verdana"/>
                          <w:color w:val="58595B"/>
                        </w:rPr>
                        <w:t>14</w:t>
                      </w:r>
                    </w:p>
                  </w:txbxContent>
                </v:textbox>
                <w10:wrap anchorx="page"/>
              </v:shape>
            </w:pict>
          </mc:Fallback>
        </mc:AlternateContent>
      </w:r>
      <w:r w:rsidR="004A7191" w:rsidRPr="004A7191">
        <w:rPr>
          <w:color w:val="000000" w:themeColor="text1"/>
        </w:rPr>
        <w:t xml:space="preserve">The </w:t>
      </w:r>
      <w:r w:rsidR="004A7191" w:rsidRPr="004A7191">
        <w:rPr>
          <w:rFonts w:ascii="Bookman Old Style" w:hAnsi="Bookman Old Style"/>
          <w:b/>
          <w:color w:val="000000" w:themeColor="text1"/>
        </w:rPr>
        <w:t xml:space="preserve">common kestrel </w:t>
      </w:r>
      <w:r w:rsidR="004A7191" w:rsidRPr="004A7191">
        <w:rPr>
          <w:color w:val="000000" w:themeColor="text1"/>
        </w:rPr>
        <w:t>(</w:t>
      </w:r>
      <w:r w:rsidR="004A7191" w:rsidRPr="004A7191">
        <w:rPr>
          <w:rFonts w:ascii="Georgia" w:hAnsi="Georgia"/>
          <w:i/>
          <w:color w:val="000000" w:themeColor="text1"/>
        </w:rPr>
        <w:t>Falco tinnunculus</w:t>
      </w:r>
      <w:r w:rsidR="004A7191" w:rsidRPr="004A7191">
        <w:rPr>
          <w:color w:val="000000" w:themeColor="text1"/>
        </w:rPr>
        <w:t xml:space="preserve">) is a bird of prey </w:t>
      </w:r>
      <w:r w:rsidR="004A7191" w:rsidRPr="004A7191">
        <w:rPr>
          <w:color w:val="000000" w:themeColor="text1"/>
          <w:spacing w:val="-3"/>
        </w:rPr>
        <w:t xml:space="preserve">species </w:t>
      </w:r>
      <w:r w:rsidR="004A7191" w:rsidRPr="004A7191">
        <w:rPr>
          <w:color w:val="000000" w:themeColor="text1"/>
        </w:rPr>
        <w:t xml:space="preserve">belonging to the kestrel group of  the  falcon  family  </w:t>
      </w:r>
      <w:proofErr w:type="spellStart"/>
      <w:r w:rsidR="004A7191" w:rsidRPr="004A7191">
        <w:rPr>
          <w:color w:val="000000" w:themeColor="text1"/>
        </w:rPr>
        <w:t>Falconidae</w:t>
      </w:r>
      <w:proofErr w:type="spellEnd"/>
      <w:r w:rsidR="004A7191" w:rsidRPr="004A7191">
        <w:rPr>
          <w:color w:val="000000" w:themeColor="text1"/>
        </w:rPr>
        <w:t xml:space="preserve">.  It is  also known as the </w:t>
      </w:r>
      <w:r w:rsidR="004A7191" w:rsidRPr="004A7191">
        <w:rPr>
          <w:rFonts w:ascii="Bookman Old Style" w:hAnsi="Bookman Old Style"/>
          <w:b/>
          <w:color w:val="000000" w:themeColor="text1"/>
        </w:rPr>
        <w:t>European kestrel</w:t>
      </w:r>
      <w:r w:rsidR="004A7191" w:rsidRPr="004A7191">
        <w:rPr>
          <w:color w:val="000000" w:themeColor="text1"/>
        </w:rPr>
        <w:t xml:space="preserve">, </w:t>
      </w:r>
      <w:r w:rsidR="004A7191" w:rsidRPr="004A7191">
        <w:rPr>
          <w:rFonts w:ascii="Bookman Old Style" w:hAnsi="Bookman Old Style"/>
          <w:b/>
          <w:color w:val="000000" w:themeColor="text1"/>
        </w:rPr>
        <w:t>Eurasian kestrel</w:t>
      </w:r>
      <w:r w:rsidR="004A7191" w:rsidRPr="004A7191">
        <w:rPr>
          <w:color w:val="000000" w:themeColor="text1"/>
        </w:rPr>
        <w:t xml:space="preserve">, or </w:t>
      </w:r>
      <w:r w:rsidR="004A7191" w:rsidRPr="004A7191">
        <w:rPr>
          <w:rFonts w:ascii="Bookman Old Style" w:hAnsi="Bookman Old Style"/>
          <w:b/>
          <w:color w:val="000000" w:themeColor="text1"/>
        </w:rPr>
        <w:t xml:space="preserve">Old </w:t>
      </w:r>
      <w:r w:rsidR="004A7191" w:rsidRPr="004A7191">
        <w:rPr>
          <w:rFonts w:ascii="Bookman Old Style" w:hAnsi="Bookman Old Style"/>
          <w:b/>
          <w:color w:val="000000" w:themeColor="text1"/>
          <w:spacing w:val="-3"/>
        </w:rPr>
        <w:t xml:space="preserve">World </w:t>
      </w:r>
      <w:r w:rsidR="004A7191" w:rsidRPr="004A7191">
        <w:rPr>
          <w:rFonts w:ascii="Bookman Old Style" w:hAnsi="Bookman Old Style"/>
          <w:b/>
          <w:color w:val="000000" w:themeColor="text1"/>
        </w:rPr>
        <w:t>kestrel</w:t>
      </w:r>
      <w:r w:rsidR="004A7191" w:rsidRPr="004A7191">
        <w:rPr>
          <w:color w:val="000000" w:themeColor="text1"/>
        </w:rPr>
        <w:t>. In Britain, where no other kestrel species occurs, it is generally just called</w:t>
      </w:r>
      <w:r w:rsidR="004A7191" w:rsidRPr="004A7191">
        <w:rPr>
          <w:color w:val="000000" w:themeColor="text1"/>
          <w:spacing w:val="-38"/>
        </w:rPr>
        <w:t xml:space="preserve"> </w:t>
      </w:r>
      <w:r w:rsidR="004A7191" w:rsidRPr="004A7191">
        <w:rPr>
          <w:color w:val="000000" w:themeColor="text1"/>
        </w:rPr>
        <w:t xml:space="preserve">“the </w:t>
      </w:r>
      <w:r w:rsidR="004A7191" w:rsidRPr="004A7191">
        <w:rPr>
          <w:rFonts w:ascii="Bookman Old Style" w:hAnsi="Bookman Old Style"/>
          <w:b/>
          <w:color w:val="000000" w:themeColor="text1"/>
          <w:spacing w:val="-8"/>
        </w:rPr>
        <w:t>kestrel</w:t>
      </w:r>
      <w:r w:rsidR="004A7191" w:rsidRPr="004A7191">
        <w:rPr>
          <w:color w:val="000000" w:themeColor="text1"/>
          <w:spacing w:val="-8"/>
        </w:rPr>
        <w:t>”.</w:t>
      </w:r>
    </w:p>
    <w:p w14:paraId="20149262" w14:textId="77777777" w:rsidR="006500DE" w:rsidRPr="004A7191" w:rsidRDefault="004A7191">
      <w:pPr>
        <w:pStyle w:val="BodyText"/>
        <w:spacing w:line="230" w:lineRule="auto"/>
        <w:ind w:left="1120" w:right="1119" w:firstLine="280"/>
        <w:jc w:val="both"/>
        <w:rPr>
          <w:color w:val="000000" w:themeColor="text1"/>
        </w:rPr>
      </w:pPr>
      <w:r w:rsidRPr="004A7191">
        <w:rPr>
          <w:color w:val="000000" w:themeColor="text1"/>
        </w:rPr>
        <w:t>This species occurs over a large range. It is widespread in Europe, Asia,</w:t>
      </w:r>
      <w:r w:rsidRPr="004A7191">
        <w:rPr>
          <w:color w:val="000000" w:themeColor="text1"/>
          <w:spacing w:val="13"/>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Africa,</w:t>
      </w:r>
      <w:r w:rsidRPr="004A7191">
        <w:rPr>
          <w:color w:val="000000" w:themeColor="text1"/>
          <w:spacing w:val="14"/>
        </w:rPr>
        <w:t xml:space="preserve"> </w:t>
      </w:r>
      <w:r w:rsidRPr="004A7191">
        <w:rPr>
          <w:color w:val="000000" w:themeColor="text1"/>
        </w:rPr>
        <w:t>as</w:t>
      </w:r>
      <w:r w:rsidRPr="004A7191">
        <w:rPr>
          <w:color w:val="000000" w:themeColor="text1"/>
          <w:spacing w:val="12"/>
        </w:rPr>
        <w:t xml:space="preserve"> </w:t>
      </w:r>
      <w:r w:rsidRPr="004A7191">
        <w:rPr>
          <w:color w:val="000000" w:themeColor="text1"/>
        </w:rPr>
        <w:t>well</w:t>
      </w:r>
      <w:r w:rsidRPr="004A7191">
        <w:rPr>
          <w:color w:val="000000" w:themeColor="text1"/>
          <w:spacing w:val="14"/>
        </w:rPr>
        <w:t xml:space="preserve"> </w:t>
      </w:r>
      <w:r w:rsidRPr="004A7191">
        <w:rPr>
          <w:color w:val="000000" w:themeColor="text1"/>
        </w:rPr>
        <w:t>as</w:t>
      </w:r>
      <w:r w:rsidRPr="004A7191">
        <w:rPr>
          <w:color w:val="000000" w:themeColor="text1"/>
          <w:spacing w:val="12"/>
        </w:rPr>
        <w:t xml:space="preserve"> </w:t>
      </w:r>
      <w:r w:rsidRPr="004A7191">
        <w:rPr>
          <w:color w:val="000000" w:themeColor="text1"/>
        </w:rPr>
        <w:t>occasionally</w:t>
      </w:r>
      <w:r w:rsidRPr="004A7191">
        <w:rPr>
          <w:color w:val="000000" w:themeColor="text1"/>
          <w:spacing w:val="14"/>
        </w:rPr>
        <w:t xml:space="preserve"> </w:t>
      </w:r>
      <w:r w:rsidRPr="004A7191">
        <w:rPr>
          <w:color w:val="000000" w:themeColor="text1"/>
        </w:rPr>
        <w:t>reaching</w:t>
      </w:r>
      <w:r w:rsidRPr="004A7191">
        <w:rPr>
          <w:color w:val="000000" w:themeColor="text1"/>
          <w:spacing w:val="12"/>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east</w:t>
      </w:r>
      <w:r w:rsidRPr="004A7191">
        <w:rPr>
          <w:color w:val="000000" w:themeColor="text1"/>
          <w:spacing w:val="29"/>
        </w:rPr>
        <w:t xml:space="preserve"> </w:t>
      </w:r>
      <w:r w:rsidRPr="004A7191">
        <w:rPr>
          <w:color w:val="000000" w:themeColor="text1"/>
        </w:rPr>
        <w:t>coast</w:t>
      </w:r>
      <w:r w:rsidRPr="004A7191">
        <w:rPr>
          <w:color w:val="000000" w:themeColor="text1"/>
          <w:spacing w:val="9"/>
        </w:rPr>
        <w:t xml:space="preserve"> </w:t>
      </w:r>
      <w:r w:rsidRPr="004A7191">
        <w:rPr>
          <w:color w:val="000000" w:themeColor="text1"/>
        </w:rPr>
        <w:t>of</w:t>
      </w:r>
      <w:r w:rsidRPr="004A7191">
        <w:rPr>
          <w:color w:val="000000" w:themeColor="text1"/>
          <w:spacing w:val="11"/>
        </w:rPr>
        <w:t xml:space="preserve"> </w:t>
      </w:r>
      <w:r w:rsidRPr="004A7191">
        <w:rPr>
          <w:color w:val="000000" w:themeColor="text1"/>
        </w:rPr>
        <w:t>North</w:t>
      </w:r>
    </w:p>
    <w:p w14:paraId="50407000" w14:textId="77777777" w:rsidR="006500DE" w:rsidRPr="004A7191" w:rsidRDefault="004A7191">
      <w:pPr>
        <w:pStyle w:val="BodyText"/>
        <w:ind w:left="1120" w:right="1119"/>
        <w:jc w:val="both"/>
        <w:rPr>
          <w:color w:val="000000" w:themeColor="text1"/>
        </w:rPr>
      </w:pPr>
      <w:r w:rsidRPr="004A7191">
        <w:rPr>
          <w:color w:val="000000" w:themeColor="text1"/>
        </w:rPr>
        <w:t>America.</w:t>
      </w:r>
      <w:r w:rsidRPr="004A7191">
        <w:rPr>
          <w:color w:val="000000" w:themeColor="text1"/>
          <w:spacing w:val="-9"/>
        </w:rPr>
        <w:t xml:space="preserve"> </w:t>
      </w:r>
      <w:r w:rsidRPr="004A7191">
        <w:rPr>
          <w:color w:val="000000" w:themeColor="text1"/>
        </w:rPr>
        <w:t>It</w:t>
      </w:r>
      <w:r w:rsidRPr="004A7191">
        <w:rPr>
          <w:color w:val="000000" w:themeColor="text1"/>
          <w:spacing w:val="-11"/>
        </w:rPr>
        <w:t xml:space="preserve"> </w:t>
      </w:r>
      <w:r w:rsidRPr="004A7191">
        <w:rPr>
          <w:color w:val="000000" w:themeColor="text1"/>
        </w:rPr>
        <w:t>has</w:t>
      </w:r>
      <w:r w:rsidRPr="004A7191">
        <w:rPr>
          <w:color w:val="000000" w:themeColor="text1"/>
          <w:spacing w:val="-9"/>
        </w:rPr>
        <w:t xml:space="preserve"> </w:t>
      </w:r>
      <w:r w:rsidRPr="004A7191">
        <w:rPr>
          <w:color w:val="000000" w:themeColor="text1"/>
        </w:rPr>
        <w:t>colonized</w:t>
      </w:r>
      <w:r w:rsidRPr="004A7191">
        <w:rPr>
          <w:color w:val="000000" w:themeColor="text1"/>
          <w:spacing w:val="-8"/>
        </w:rPr>
        <w:t xml:space="preserve"> </w:t>
      </w:r>
      <w:r w:rsidRPr="004A7191">
        <w:rPr>
          <w:color w:val="000000" w:themeColor="text1"/>
        </w:rPr>
        <w:t>a</w:t>
      </w:r>
      <w:r w:rsidRPr="004A7191">
        <w:rPr>
          <w:color w:val="000000" w:themeColor="text1"/>
          <w:spacing w:val="-9"/>
        </w:rPr>
        <w:t xml:space="preserve"> </w:t>
      </w:r>
      <w:r w:rsidRPr="004A7191">
        <w:rPr>
          <w:color w:val="000000" w:themeColor="text1"/>
        </w:rPr>
        <w:t>few</w:t>
      </w:r>
      <w:r w:rsidRPr="004A7191">
        <w:rPr>
          <w:color w:val="000000" w:themeColor="text1"/>
          <w:spacing w:val="-9"/>
        </w:rPr>
        <w:t xml:space="preserve"> </w:t>
      </w:r>
      <w:r w:rsidRPr="004A7191">
        <w:rPr>
          <w:color w:val="000000" w:themeColor="text1"/>
        </w:rPr>
        <w:t>oceanic</w:t>
      </w:r>
      <w:r w:rsidRPr="004A7191">
        <w:rPr>
          <w:color w:val="000000" w:themeColor="text1"/>
          <w:spacing w:val="-9"/>
        </w:rPr>
        <w:t xml:space="preserve"> </w:t>
      </w:r>
      <w:r w:rsidRPr="004A7191">
        <w:rPr>
          <w:color w:val="000000" w:themeColor="text1"/>
        </w:rPr>
        <w:t>islands,</w:t>
      </w:r>
      <w:r w:rsidRPr="004A7191">
        <w:rPr>
          <w:color w:val="000000" w:themeColor="text1"/>
          <w:spacing w:val="-8"/>
        </w:rPr>
        <w:t xml:space="preserve"> </w:t>
      </w:r>
      <w:r w:rsidRPr="004A7191">
        <w:rPr>
          <w:color w:val="000000" w:themeColor="text1"/>
        </w:rPr>
        <w:t>but</w:t>
      </w:r>
      <w:r w:rsidRPr="004A7191">
        <w:rPr>
          <w:color w:val="000000" w:themeColor="text1"/>
          <w:spacing w:val="8"/>
        </w:rPr>
        <w:t xml:space="preserve"> </w:t>
      </w:r>
      <w:r w:rsidRPr="004A7191">
        <w:rPr>
          <w:color w:val="000000" w:themeColor="text1"/>
        </w:rPr>
        <w:t>vagrant individuals</w:t>
      </w:r>
      <w:r w:rsidRPr="004A7191">
        <w:rPr>
          <w:color w:val="000000" w:themeColor="text1"/>
          <w:spacing w:val="2"/>
        </w:rPr>
        <w:t xml:space="preserve"> </w:t>
      </w:r>
      <w:r w:rsidRPr="004A7191">
        <w:rPr>
          <w:color w:val="000000" w:themeColor="text1"/>
        </w:rPr>
        <w:t>are generally rare; in the whole of Micronesia for example, the species was only</w:t>
      </w:r>
      <w:r w:rsidRPr="004A7191">
        <w:rPr>
          <w:color w:val="000000" w:themeColor="text1"/>
          <w:spacing w:val="-1"/>
        </w:rPr>
        <w:t xml:space="preserve"> </w:t>
      </w:r>
      <w:r w:rsidRPr="004A7191">
        <w:rPr>
          <w:color w:val="000000" w:themeColor="text1"/>
        </w:rPr>
        <w:t>recorded twice each on</w:t>
      </w:r>
      <w:r w:rsidRPr="004A7191">
        <w:rPr>
          <w:color w:val="000000" w:themeColor="text1"/>
          <w:spacing w:val="-1"/>
        </w:rPr>
        <w:t xml:space="preserve"> </w:t>
      </w:r>
      <w:r w:rsidRPr="004A7191">
        <w:rPr>
          <w:color w:val="000000" w:themeColor="text1"/>
        </w:rPr>
        <w:t>Guam and</w:t>
      </w:r>
      <w:r w:rsidRPr="004A7191">
        <w:rPr>
          <w:color w:val="000000" w:themeColor="text1"/>
          <w:spacing w:val="-13"/>
        </w:rPr>
        <w:t xml:space="preserve"> </w:t>
      </w:r>
      <w:r w:rsidRPr="004A7191">
        <w:rPr>
          <w:color w:val="000000" w:themeColor="text1"/>
        </w:rPr>
        <w:t>Saipan</w:t>
      </w:r>
      <w:r w:rsidRPr="004A7191">
        <w:rPr>
          <w:color w:val="000000" w:themeColor="text1"/>
          <w:spacing w:val="-12"/>
        </w:rPr>
        <w:t xml:space="preserve"> </w:t>
      </w:r>
      <w:r w:rsidRPr="004A7191">
        <w:rPr>
          <w:color w:val="000000" w:themeColor="text1"/>
        </w:rPr>
        <w:t>in</w:t>
      </w:r>
      <w:r w:rsidRPr="004A7191">
        <w:rPr>
          <w:color w:val="000000" w:themeColor="text1"/>
          <w:spacing w:val="-13"/>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Marianas.</w:t>
      </w:r>
    </w:p>
    <w:p w14:paraId="531584E5" w14:textId="77777777" w:rsidR="006500DE" w:rsidRPr="004A7191" w:rsidRDefault="004A7191">
      <w:pPr>
        <w:pStyle w:val="BodyText"/>
        <w:spacing w:line="237" w:lineRule="auto"/>
        <w:ind w:left="1120" w:right="1120" w:firstLine="280"/>
        <w:jc w:val="both"/>
        <w:rPr>
          <w:color w:val="000000" w:themeColor="text1"/>
        </w:rPr>
      </w:pPr>
      <w:r w:rsidRPr="004A7191">
        <w:rPr>
          <w:color w:val="000000" w:themeColor="text1"/>
        </w:rPr>
        <w:t>Common kestrels measure 32–39 cm (13–15 in) from head to tail, with a</w:t>
      </w:r>
      <w:r w:rsidRPr="004A7191">
        <w:rPr>
          <w:color w:val="000000" w:themeColor="text1"/>
          <w:spacing w:val="-11"/>
        </w:rPr>
        <w:t xml:space="preserve"> </w:t>
      </w:r>
      <w:r w:rsidRPr="004A7191">
        <w:rPr>
          <w:color w:val="000000" w:themeColor="text1"/>
        </w:rPr>
        <w:t>wingspan</w:t>
      </w:r>
      <w:r w:rsidRPr="004A7191">
        <w:rPr>
          <w:color w:val="000000" w:themeColor="text1"/>
          <w:spacing w:val="-10"/>
        </w:rPr>
        <w:t xml:space="preserve"> </w:t>
      </w:r>
      <w:r w:rsidRPr="004A7191">
        <w:rPr>
          <w:color w:val="000000" w:themeColor="text1"/>
        </w:rPr>
        <w:t>of</w:t>
      </w:r>
      <w:r w:rsidRPr="004A7191">
        <w:rPr>
          <w:color w:val="000000" w:themeColor="text1"/>
          <w:spacing w:val="-10"/>
        </w:rPr>
        <w:t xml:space="preserve"> </w:t>
      </w:r>
      <w:r w:rsidRPr="004A7191">
        <w:rPr>
          <w:color w:val="000000" w:themeColor="text1"/>
        </w:rPr>
        <w:t>65–82</w:t>
      </w:r>
      <w:r w:rsidRPr="004A7191">
        <w:rPr>
          <w:color w:val="000000" w:themeColor="text1"/>
          <w:spacing w:val="-11"/>
        </w:rPr>
        <w:t xml:space="preserve"> </w:t>
      </w:r>
      <w:r w:rsidRPr="004A7191">
        <w:rPr>
          <w:color w:val="000000" w:themeColor="text1"/>
        </w:rPr>
        <w:t>cm</w:t>
      </w:r>
      <w:r w:rsidRPr="004A7191">
        <w:rPr>
          <w:color w:val="000000" w:themeColor="text1"/>
          <w:spacing w:val="-10"/>
        </w:rPr>
        <w:t xml:space="preserve"> </w:t>
      </w:r>
      <w:r w:rsidRPr="004A7191">
        <w:rPr>
          <w:color w:val="000000" w:themeColor="text1"/>
        </w:rPr>
        <w:t>(26–32</w:t>
      </w:r>
      <w:r w:rsidRPr="004A7191">
        <w:rPr>
          <w:color w:val="000000" w:themeColor="text1"/>
          <w:spacing w:val="-11"/>
        </w:rPr>
        <w:t xml:space="preserve"> </w:t>
      </w:r>
      <w:r w:rsidRPr="004A7191">
        <w:rPr>
          <w:color w:val="000000" w:themeColor="text1"/>
        </w:rPr>
        <w:t>in).</w:t>
      </w:r>
      <w:r w:rsidRPr="004A7191">
        <w:rPr>
          <w:color w:val="000000" w:themeColor="text1"/>
          <w:spacing w:val="-10"/>
        </w:rPr>
        <w:t xml:space="preserve"> </w:t>
      </w:r>
      <w:r w:rsidRPr="004A7191">
        <w:rPr>
          <w:color w:val="000000" w:themeColor="text1"/>
        </w:rPr>
        <w:t>Females</w:t>
      </w:r>
      <w:r w:rsidRPr="004A7191">
        <w:rPr>
          <w:color w:val="000000" w:themeColor="text1"/>
          <w:spacing w:val="-10"/>
        </w:rPr>
        <w:t xml:space="preserve"> </w:t>
      </w:r>
      <w:r w:rsidRPr="004A7191">
        <w:rPr>
          <w:color w:val="000000" w:themeColor="text1"/>
        </w:rPr>
        <w:t>are</w:t>
      </w:r>
      <w:r w:rsidRPr="004A7191">
        <w:rPr>
          <w:color w:val="000000" w:themeColor="text1"/>
          <w:spacing w:val="-10"/>
        </w:rPr>
        <w:t xml:space="preserve"> </w:t>
      </w:r>
      <w:r w:rsidRPr="004A7191">
        <w:rPr>
          <w:color w:val="000000" w:themeColor="text1"/>
        </w:rPr>
        <w:t>noticeably</w:t>
      </w:r>
      <w:r w:rsidRPr="004A7191">
        <w:rPr>
          <w:color w:val="000000" w:themeColor="text1"/>
          <w:spacing w:val="28"/>
        </w:rPr>
        <w:t xml:space="preserve"> </w:t>
      </w:r>
      <w:r w:rsidRPr="004A7191">
        <w:rPr>
          <w:color w:val="000000" w:themeColor="text1"/>
        </w:rPr>
        <w:t>larger,</w:t>
      </w:r>
      <w:r w:rsidRPr="004A7191">
        <w:rPr>
          <w:color w:val="000000" w:themeColor="text1"/>
          <w:spacing w:val="-6"/>
        </w:rPr>
        <w:t xml:space="preserve"> </w:t>
      </w:r>
      <w:r w:rsidRPr="004A7191">
        <w:rPr>
          <w:color w:val="000000" w:themeColor="text1"/>
        </w:rPr>
        <w:t>with</w:t>
      </w:r>
      <w:r w:rsidRPr="004A7191">
        <w:rPr>
          <w:color w:val="000000" w:themeColor="text1"/>
          <w:spacing w:val="-4"/>
        </w:rPr>
        <w:t xml:space="preserve"> </w:t>
      </w:r>
      <w:r w:rsidRPr="004A7191">
        <w:rPr>
          <w:color w:val="000000" w:themeColor="text1"/>
        </w:rPr>
        <w:t xml:space="preserve">the adult male weighing 136–252 g (4.8–8.9 oz), around 155 g (5.5 oz) </w:t>
      </w:r>
      <w:r w:rsidRPr="004A7191">
        <w:rPr>
          <w:color w:val="000000" w:themeColor="text1"/>
          <w:spacing w:val="-6"/>
        </w:rPr>
        <w:t xml:space="preserve">on </w:t>
      </w:r>
      <w:r w:rsidRPr="004A7191">
        <w:rPr>
          <w:color w:val="000000" w:themeColor="text1"/>
        </w:rPr>
        <w:t>average;</w:t>
      </w:r>
      <w:r w:rsidRPr="004A7191">
        <w:rPr>
          <w:color w:val="000000" w:themeColor="text1"/>
          <w:spacing w:val="-23"/>
        </w:rPr>
        <w:t xml:space="preserve"> </w:t>
      </w:r>
      <w:r w:rsidRPr="004A7191">
        <w:rPr>
          <w:color w:val="000000" w:themeColor="text1"/>
        </w:rPr>
        <w:t>the</w:t>
      </w:r>
      <w:r w:rsidRPr="004A7191">
        <w:rPr>
          <w:color w:val="000000" w:themeColor="text1"/>
          <w:spacing w:val="-22"/>
        </w:rPr>
        <w:t xml:space="preserve"> </w:t>
      </w:r>
      <w:r w:rsidRPr="004A7191">
        <w:rPr>
          <w:color w:val="000000" w:themeColor="text1"/>
        </w:rPr>
        <w:t>adult</w:t>
      </w:r>
      <w:r w:rsidRPr="004A7191">
        <w:rPr>
          <w:color w:val="000000" w:themeColor="text1"/>
          <w:spacing w:val="-22"/>
        </w:rPr>
        <w:t xml:space="preserve"> </w:t>
      </w:r>
      <w:r w:rsidRPr="004A7191">
        <w:rPr>
          <w:color w:val="000000" w:themeColor="text1"/>
        </w:rPr>
        <w:t>female</w:t>
      </w:r>
      <w:r w:rsidRPr="004A7191">
        <w:rPr>
          <w:color w:val="000000" w:themeColor="text1"/>
          <w:spacing w:val="-22"/>
        </w:rPr>
        <w:t xml:space="preserve"> </w:t>
      </w:r>
      <w:r w:rsidRPr="004A7191">
        <w:rPr>
          <w:color w:val="000000" w:themeColor="text1"/>
        </w:rPr>
        <w:t>weighs</w:t>
      </w:r>
      <w:r w:rsidRPr="004A7191">
        <w:rPr>
          <w:color w:val="000000" w:themeColor="text1"/>
          <w:spacing w:val="-22"/>
        </w:rPr>
        <w:t xml:space="preserve"> </w:t>
      </w:r>
      <w:r w:rsidRPr="004A7191">
        <w:rPr>
          <w:color w:val="000000" w:themeColor="text1"/>
        </w:rPr>
        <w:t>154–314</w:t>
      </w:r>
      <w:r w:rsidRPr="004A7191">
        <w:rPr>
          <w:color w:val="000000" w:themeColor="text1"/>
          <w:spacing w:val="-22"/>
        </w:rPr>
        <w:t xml:space="preserve"> </w:t>
      </w:r>
      <w:r w:rsidRPr="004A7191">
        <w:rPr>
          <w:color w:val="000000" w:themeColor="text1"/>
        </w:rPr>
        <w:t>g</w:t>
      </w:r>
      <w:r w:rsidRPr="004A7191">
        <w:rPr>
          <w:color w:val="000000" w:themeColor="text1"/>
          <w:spacing w:val="-22"/>
        </w:rPr>
        <w:t xml:space="preserve"> </w:t>
      </w:r>
      <w:r w:rsidRPr="004A7191">
        <w:rPr>
          <w:color w:val="000000" w:themeColor="text1"/>
        </w:rPr>
        <w:t>(5.4–</w:t>
      </w:r>
    </w:p>
    <w:p w14:paraId="7B98174F" w14:textId="77777777" w:rsidR="006500DE" w:rsidRPr="004A7191" w:rsidRDefault="004A7191">
      <w:pPr>
        <w:pStyle w:val="BodyText"/>
        <w:ind w:left="1120" w:right="1119"/>
        <w:jc w:val="both"/>
        <w:rPr>
          <w:color w:val="000000" w:themeColor="text1"/>
        </w:rPr>
      </w:pPr>
      <w:r w:rsidRPr="004A7191">
        <w:rPr>
          <w:color w:val="000000" w:themeColor="text1"/>
        </w:rPr>
        <w:t xml:space="preserve">11.1 oz), around 184 g (6.5 oz) on average. They are thus small compared with other birds of prey, but larger than most songbirds. Like the other </w:t>
      </w:r>
      <w:r w:rsidRPr="004A7191">
        <w:rPr>
          <w:rFonts w:ascii="Georgia"/>
          <w:i/>
          <w:color w:val="000000" w:themeColor="text1"/>
        </w:rPr>
        <w:t xml:space="preserve">Falco </w:t>
      </w:r>
      <w:r w:rsidRPr="004A7191">
        <w:rPr>
          <w:color w:val="000000" w:themeColor="text1"/>
        </w:rPr>
        <w:t>species, they have long wings as well as a distinctive long tail.</w:t>
      </w:r>
    </w:p>
    <w:p w14:paraId="14C334E7" w14:textId="77777777" w:rsidR="006500DE" w:rsidRPr="004A7191" w:rsidRDefault="004A7191">
      <w:pPr>
        <w:pStyle w:val="BodyText"/>
        <w:spacing w:before="10" w:line="237" w:lineRule="auto"/>
        <w:ind w:left="1120" w:right="1119" w:firstLine="280"/>
        <w:jc w:val="both"/>
        <w:rPr>
          <w:color w:val="000000" w:themeColor="text1"/>
        </w:rPr>
      </w:pPr>
      <w:r w:rsidRPr="004A7191">
        <w:rPr>
          <w:color w:val="000000" w:themeColor="text1"/>
        </w:rPr>
        <w:t xml:space="preserve">Their plumage is mainly light chestnut brown with blackish spots on the </w:t>
      </w:r>
      <w:proofErr w:type="spellStart"/>
      <w:r w:rsidRPr="004A7191">
        <w:rPr>
          <w:color w:val="000000" w:themeColor="text1"/>
        </w:rPr>
        <w:t>upperside</w:t>
      </w:r>
      <w:proofErr w:type="spellEnd"/>
      <w:r w:rsidRPr="004A7191">
        <w:rPr>
          <w:color w:val="000000" w:themeColor="text1"/>
        </w:rPr>
        <w:t xml:space="preserve"> and buff with narrow blackish streaks on the underside; the remiges are also blackish. </w:t>
      </w:r>
      <w:r w:rsidRPr="004A7191">
        <w:rPr>
          <w:color w:val="000000" w:themeColor="text1"/>
          <w:spacing w:val="-3"/>
        </w:rPr>
        <w:t xml:space="preserve">Unlike </w:t>
      </w:r>
      <w:r w:rsidRPr="004A7191">
        <w:rPr>
          <w:color w:val="000000" w:themeColor="text1"/>
        </w:rPr>
        <w:t xml:space="preserve">most raptors, they display sexual </w:t>
      </w:r>
      <w:proofErr w:type="spellStart"/>
      <w:r w:rsidRPr="004A7191">
        <w:rPr>
          <w:color w:val="000000" w:themeColor="text1"/>
        </w:rPr>
        <w:t>colour</w:t>
      </w:r>
      <w:proofErr w:type="spellEnd"/>
      <w:r w:rsidRPr="004A7191">
        <w:rPr>
          <w:color w:val="000000" w:themeColor="text1"/>
        </w:rPr>
        <w:t xml:space="preserve"> dimorphism</w:t>
      </w:r>
      <w:r w:rsidRPr="004A7191">
        <w:rPr>
          <w:color w:val="000000" w:themeColor="text1"/>
          <w:spacing w:val="-8"/>
        </w:rPr>
        <w:t xml:space="preserve"> </w:t>
      </w:r>
      <w:r w:rsidRPr="004A7191">
        <w:rPr>
          <w:color w:val="000000" w:themeColor="text1"/>
        </w:rPr>
        <w:t>with</w:t>
      </w:r>
      <w:r w:rsidRPr="004A7191">
        <w:rPr>
          <w:color w:val="000000" w:themeColor="text1"/>
          <w:spacing w:val="-8"/>
        </w:rPr>
        <w:t xml:space="preserve"> </w:t>
      </w:r>
      <w:r w:rsidRPr="004A7191">
        <w:rPr>
          <w:color w:val="000000" w:themeColor="text1"/>
        </w:rPr>
        <w:t>the</w:t>
      </w:r>
      <w:r w:rsidRPr="004A7191">
        <w:rPr>
          <w:color w:val="000000" w:themeColor="text1"/>
          <w:spacing w:val="-5"/>
        </w:rPr>
        <w:t xml:space="preserve"> </w:t>
      </w:r>
      <w:r w:rsidRPr="004A7191">
        <w:rPr>
          <w:color w:val="000000" w:themeColor="text1"/>
        </w:rPr>
        <w:t>male</w:t>
      </w:r>
      <w:r w:rsidRPr="004A7191">
        <w:rPr>
          <w:color w:val="000000" w:themeColor="text1"/>
          <w:spacing w:val="-7"/>
        </w:rPr>
        <w:t xml:space="preserve"> </w:t>
      </w:r>
      <w:r w:rsidRPr="004A7191">
        <w:rPr>
          <w:color w:val="000000" w:themeColor="text1"/>
        </w:rPr>
        <w:t>having</w:t>
      </w:r>
      <w:r w:rsidRPr="004A7191">
        <w:rPr>
          <w:color w:val="000000" w:themeColor="text1"/>
          <w:spacing w:val="-7"/>
        </w:rPr>
        <w:t xml:space="preserve"> </w:t>
      </w:r>
      <w:r w:rsidRPr="004A7191">
        <w:rPr>
          <w:color w:val="000000" w:themeColor="text1"/>
        </w:rPr>
        <w:t>fewer</w:t>
      </w:r>
      <w:r w:rsidRPr="004A7191">
        <w:rPr>
          <w:color w:val="000000" w:themeColor="text1"/>
          <w:spacing w:val="15"/>
        </w:rPr>
        <w:t xml:space="preserve"> </w:t>
      </w:r>
      <w:r w:rsidRPr="004A7191">
        <w:rPr>
          <w:color w:val="000000" w:themeColor="text1"/>
        </w:rPr>
        <w:t>black</w:t>
      </w:r>
      <w:r w:rsidRPr="004A7191">
        <w:rPr>
          <w:color w:val="000000" w:themeColor="text1"/>
          <w:spacing w:val="-14"/>
        </w:rPr>
        <w:t xml:space="preserve"> </w:t>
      </w:r>
      <w:r w:rsidRPr="004A7191">
        <w:rPr>
          <w:color w:val="000000" w:themeColor="text1"/>
        </w:rPr>
        <w:t>spots</w:t>
      </w:r>
      <w:r w:rsidRPr="004A7191">
        <w:rPr>
          <w:color w:val="000000" w:themeColor="text1"/>
          <w:spacing w:val="-15"/>
        </w:rPr>
        <w:t xml:space="preserve"> </w:t>
      </w:r>
      <w:r w:rsidRPr="004A7191">
        <w:rPr>
          <w:color w:val="000000" w:themeColor="text1"/>
        </w:rPr>
        <w:t>and</w:t>
      </w:r>
      <w:r w:rsidRPr="004A7191">
        <w:rPr>
          <w:color w:val="000000" w:themeColor="text1"/>
          <w:spacing w:val="-13"/>
        </w:rPr>
        <w:t xml:space="preserve"> </w:t>
      </w:r>
      <w:r w:rsidRPr="004A7191">
        <w:rPr>
          <w:color w:val="000000" w:themeColor="text1"/>
        </w:rPr>
        <w:t>streaks,</w:t>
      </w:r>
      <w:r w:rsidRPr="004A7191">
        <w:rPr>
          <w:color w:val="000000" w:themeColor="text1"/>
          <w:spacing w:val="-15"/>
        </w:rPr>
        <w:t xml:space="preserve"> </w:t>
      </w:r>
      <w:r w:rsidRPr="004A7191">
        <w:rPr>
          <w:color w:val="000000" w:themeColor="text1"/>
        </w:rPr>
        <w:t>as</w:t>
      </w:r>
      <w:r w:rsidRPr="004A7191">
        <w:rPr>
          <w:color w:val="000000" w:themeColor="text1"/>
          <w:spacing w:val="-14"/>
        </w:rPr>
        <w:t xml:space="preserve"> </w:t>
      </w:r>
      <w:r w:rsidRPr="004A7191">
        <w:rPr>
          <w:color w:val="000000" w:themeColor="text1"/>
        </w:rPr>
        <w:t>well</w:t>
      </w:r>
      <w:r w:rsidRPr="004A7191">
        <w:rPr>
          <w:color w:val="000000" w:themeColor="text1"/>
          <w:spacing w:val="-14"/>
        </w:rPr>
        <w:t xml:space="preserve"> </w:t>
      </w:r>
      <w:r w:rsidRPr="004A7191">
        <w:rPr>
          <w:color w:val="000000" w:themeColor="text1"/>
        </w:rPr>
        <w:t>as</w:t>
      </w:r>
      <w:r w:rsidRPr="004A7191">
        <w:rPr>
          <w:color w:val="000000" w:themeColor="text1"/>
          <w:spacing w:val="-14"/>
        </w:rPr>
        <w:t xml:space="preserve"> </w:t>
      </w:r>
      <w:r w:rsidRPr="004A7191">
        <w:rPr>
          <w:color w:val="000000" w:themeColor="text1"/>
        </w:rPr>
        <w:t>a blue-grey</w:t>
      </w:r>
      <w:r w:rsidRPr="004A7191">
        <w:rPr>
          <w:color w:val="000000" w:themeColor="text1"/>
          <w:spacing w:val="-20"/>
        </w:rPr>
        <w:t xml:space="preserve"> </w:t>
      </w:r>
      <w:r w:rsidRPr="004A7191">
        <w:rPr>
          <w:color w:val="000000" w:themeColor="text1"/>
        </w:rPr>
        <w:t>cap</w:t>
      </w:r>
      <w:r w:rsidRPr="004A7191">
        <w:rPr>
          <w:color w:val="000000" w:themeColor="text1"/>
          <w:spacing w:val="-20"/>
        </w:rPr>
        <w:t xml:space="preserve"> </w:t>
      </w:r>
      <w:r w:rsidRPr="004A7191">
        <w:rPr>
          <w:color w:val="000000" w:themeColor="text1"/>
        </w:rPr>
        <w:t>and</w:t>
      </w:r>
      <w:r w:rsidRPr="004A7191">
        <w:rPr>
          <w:color w:val="000000" w:themeColor="text1"/>
          <w:spacing w:val="-21"/>
        </w:rPr>
        <w:t xml:space="preserve"> </w:t>
      </w:r>
      <w:r w:rsidRPr="004A7191">
        <w:rPr>
          <w:color w:val="000000" w:themeColor="text1"/>
        </w:rPr>
        <w:t>tail.</w:t>
      </w:r>
      <w:r w:rsidRPr="004A7191">
        <w:rPr>
          <w:color w:val="000000" w:themeColor="text1"/>
          <w:spacing w:val="-28"/>
        </w:rPr>
        <w:t xml:space="preserve"> </w:t>
      </w:r>
      <w:r w:rsidRPr="004A7191">
        <w:rPr>
          <w:color w:val="000000" w:themeColor="text1"/>
        </w:rPr>
        <w:t>The</w:t>
      </w:r>
      <w:r w:rsidRPr="004A7191">
        <w:rPr>
          <w:color w:val="000000" w:themeColor="text1"/>
          <w:spacing w:val="-20"/>
        </w:rPr>
        <w:t xml:space="preserve"> </w:t>
      </w:r>
      <w:r w:rsidRPr="004A7191">
        <w:rPr>
          <w:color w:val="000000" w:themeColor="text1"/>
        </w:rPr>
        <w:t>tail</w:t>
      </w:r>
      <w:r w:rsidRPr="004A7191">
        <w:rPr>
          <w:color w:val="000000" w:themeColor="text1"/>
          <w:spacing w:val="-20"/>
        </w:rPr>
        <w:t xml:space="preserve"> </w:t>
      </w:r>
      <w:r w:rsidRPr="004A7191">
        <w:rPr>
          <w:color w:val="000000" w:themeColor="text1"/>
        </w:rPr>
        <w:t>is</w:t>
      </w:r>
      <w:r w:rsidRPr="004A7191">
        <w:rPr>
          <w:color w:val="000000" w:themeColor="text1"/>
          <w:spacing w:val="10"/>
        </w:rPr>
        <w:t xml:space="preserve"> </w:t>
      </w:r>
      <w:r w:rsidRPr="004A7191">
        <w:rPr>
          <w:color w:val="000000" w:themeColor="text1"/>
        </w:rPr>
        <w:t>brown</w:t>
      </w:r>
      <w:r w:rsidRPr="004A7191">
        <w:rPr>
          <w:color w:val="000000" w:themeColor="text1"/>
          <w:spacing w:val="-13"/>
        </w:rPr>
        <w:t xml:space="preserve"> </w:t>
      </w:r>
      <w:r w:rsidRPr="004A7191">
        <w:rPr>
          <w:color w:val="000000" w:themeColor="text1"/>
        </w:rPr>
        <w:t>with</w:t>
      </w:r>
      <w:r w:rsidRPr="004A7191">
        <w:rPr>
          <w:color w:val="000000" w:themeColor="text1"/>
          <w:spacing w:val="-11"/>
        </w:rPr>
        <w:t xml:space="preserve"> </w:t>
      </w:r>
      <w:r w:rsidRPr="004A7191">
        <w:rPr>
          <w:color w:val="000000" w:themeColor="text1"/>
        </w:rPr>
        <w:t>black</w:t>
      </w:r>
      <w:r w:rsidRPr="004A7191">
        <w:rPr>
          <w:color w:val="000000" w:themeColor="text1"/>
          <w:spacing w:val="-12"/>
        </w:rPr>
        <w:t xml:space="preserve"> </w:t>
      </w:r>
      <w:r w:rsidRPr="004A7191">
        <w:rPr>
          <w:color w:val="000000" w:themeColor="text1"/>
        </w:rPr>
        <w:t>bars</w:t>
      </w:r>
      <w:r w:rsidRPr="004A7191">
        <w:rPr>
          <w:color w:val="000000" w:themeColor="text1"/>
          <w:spacing w:val="-11"/>
        </w:rPr>
        <w:t xml:space="preserve"> </w:t>
      </w:r>
      <w:r w:rsidRPr="004A7191">
        <w:rPr>
          <w:color w:val="000000" w:themeColor="text1"/>
        </w:rPr>
        <w:t>in</w:t>
      </w:r>
      <w:r w:rsidRPr="004A7191">
        <w:rPr>
          <w:color w:val="000000" w:themeColor="text1"/>
          <w:spacing w:val="-12"/>
        </w:rPr>
        <w:t xml:space="preserve"> </w:t>
      </w:r>
      <w:r w:rsidRPr="004A7191">
        <w:rPr>
          <w:color w:val="000000" w:themeColor="text1"/>
        </w:rPr>
        <w:t>females,</w:t>
      </w:r>
      <w:r w:rsidRPr="004A7191">
        <w:rPr>
          <w:color w:val="000000" w:themeColor="text1"/>
          <w:spacing w:val="-11"/>
        </w:rPr>
        <w:t xml:space="preserve"> </w:t>
      </w:r>
      <w:r w:rsidRPr="004A7191">
        <w:rPr>
          <w:color w:val="000000" w:themeColor="text1"/>
        </w:rPr>
        <w:t>and</w:t>
      </w:r>
      <w:r w:rsidRPr="004A7191">
        <w:rPr>
          <w:color w:val="000000" w:themeColor="text1"/>
          <w:spacing w:val="-11"/>
        </w:rPr>
        <w:t xml:space="preserve"> </w:t>
      </w:r>
      <w:r w:rsidRPr="004A7191">
        <w:rPr>
          <w:color w:val="000000" w:themeColor="text1"/>
        </w:rPr>
        <w:t>has</w:t>
      </w:r>
      <w:r w:rsidRPr="004A7191">
        <w:rPr>
          <w:color w:val="000000" w:themeColor="text1"/>
          <w:spacing w:val="-11"/>
        </w:rPr>
        <w:t xml:space="preserve"> </w:t>
      </w:r>
      <w:r w:rsidRPr="004A7191">
        <w:rPr>
          <w:color w:val="000000" w:themeColor="text1"/>
        </w:rPr>
        <w:t>a black tip with a narrow white rim in both sexes. All common kestrels have a</w:t>
      </w:r>
      <w:r w:rsidRPr="004A7191">
        <w:rPr>
          <w:color w:val="000000" w:themeColor="text1"/>
          <w:spacing w:val="-1"/>
        </w:rPr>
        <w:t xml:space="preserve"> </w:t>
      </w:r>
      <w:r w:rsidRPr="004A7191">
        <w:rPr>
          <w:color w:val="000000" w:themeColor="text1"/>
        </w:rPr>
        <w:t>prominent</w:t>
      </w:r>
      <w:r w:rsidRPr="004A7191">
        <w:rPr>
          <w:color w:val="000000" w:themeColor="text1"/>
          <w:spacing w:val="-1"/>
        </w:rPr>
        <w:t xml:space="preserve"> </w:t>
      </w:r>
      <w:r w:rsidRPr="004A7191">
        <w:rPr>
          <w:color w:val="000000" w:themeColor="text1"/>
        </w:rPr>
        <w:t>black</w:t>
      </w:r>
      <w:r w:rsidRPr="004A7191">
        <w:rPr>
          <w:color w:val="000000" w:themeColor="text1"/>
          <w:spacing w:val="-16"/>
        </w:rPr>
        <w:t xml:space="preserve"> </w:t>
      </w:r>
      <w:r w:rsidRPr="004A7191">
        <w:rPr>
          <w:color w:val="000000" w:themeColor="text1"/>
        </w:rPr>
        <w:t>malar</w:t>
      </w:r>
      <w:r w:rsidRPr="004A7191">
        <w:rPr>
          <w:color w:val="000000" w:themeColor="text1"/>
          <w:spacing w:val="-14"/>
        </w:rPr>
        <w:t xml:space="preserve"> </w:t>
      </w:r>
      <w:r w:rsidRPr="004A7191">
        <w:rPr>
          <w:color w:val="000000" w:themeColor="text1"/>
        </w:rPr>
        <w:t>stripe</w:t>
      </w:r>
      <w:r w:rsidRPr="004A7191">
        <w:rPr>
          <w:color w:val="000000" w:themeColor="text1"/>
          <w:spacing w:val="-14"/>
        </w:rPr>
        <w:t xml:space="preserve"> </w:t>
      </w:r>
      <w:r w:rsidRPr="004A7191">
        <w:rPr>
          <w:color w:val="000000" w:themeColor="text1"/>
        </w:rPr>
        <w:t>like</w:t>
      </w:r>
      <w:r w:rsidRPr="004A7191">
        <w:rPr>
          <w:color w:val="000000" w:themeColor="text1"/>
          <w:spacing w:val="-14"/>
        </w:rPr>
        <w:t xml:space="preserve"> </w:t>
      </w:r>
      <w:r w:rsidRPr="004A7191">
        <w:rPr>
          <w:color w:val="000000" w:themeColor="text1"/>
        </w:rPr>
        <w:t>their</w:t>
      </w:r>
      <w:r w:rsidRPr="004A7191">
        <w:rPr>
          <w:color w:val="000000" w:themeColor="text1"/>
          <w:spacing w:val="-15"/>
        </w:rPr>
        <w:t xml:space="preserve"> </w:t>
      </w:r>
      <w:r w:rsidRPr="004A7191">
        <w:rPr>
          <w:color w:val="000000" w:themeColor="text1"/>
        </w:rPr>
        <w:t>closest</w:t>
      </w:r>
      <w:r w:rsidRPr="004A7191">
        <w:rPr>
          <w:color w:val="000000" w:themeColor="text1"/>
          <w:spacing w:val="-16"/>
        </w:rPr>
        <w:t xml:space="preserve"> </w:t>
      </w:r>
      <w:r w:rsidRPr="004A7191">
        <w:rPr>
          <w:color w:val="000000" w:themeColor="text1"/>
        </w:rPr>
        <w:t>relatives.</w:t>
      </w:r>
    </w:p>
    <w:p w14:paraId="1FD1377E" w14:textId="77777777" w:rsidR="006500DE" w:rsidRPr="004A7191" w:rsidRDefault="004A7191">
      <w:pPr>
        <w:pStyle w:val="BodyText"/>
        <w:spacing w:before="9" w:line="235" w:lineRule="auto"/>
        <w:ind w:left="1120" w:right="1118" w:firstLine="280"/>
        <w:jc w:val="both"/>
        <w:rPr>
          <w:color w:val="000000" w:themeColor="text1"/>
        </w:rPr>
      </w:pPr>
      <w:r w:rsidRPr="004A7191">
        <w:rPr>
          <w:color w:val="000000" w:themeColor="text1"/>
        </w:rPr>
        <w:t>The cere, feet, and a narrow ring around the eye are bright yellow; the toenails, bill and iris are dark. Juveniles look like adult females, but the underside streaks are wider; the yellow of their bare parts is paler. Hatchlings are covered in white down feathers, changing to a buff-grey second down coat before they grow their first true plumage.</w:t>
      </w:r>
    </w:p>
    <w:p w14:paraId="384AB1BE" w14:textId="77777777" w:rsidR="006500DE" w:rsidRPr="004A7191" w:rsidRDefault="006500DE">
      <w:pPr>
        <w:spacing w:line="235" w:lineRule="auto"/>
        <w:jc w:val="both"/>
        <w:rPr>
          <w:color w:val="000000" w:themeColor="text1"/>
        </w:rPr>
        <w:sectPr w:rsidR="006500DE" w:rsidRPr="004A7191">
          <w:pgSz w:w="8240" w:h="12200"/>
          <w:pgMar w:top="1060" w:right="0" w:bottom="280" w:left="0" w:header="720" w:footer="720" w:gutter="0"/>
          <w:cols w:space="720"/>
        </w:sectPr>
      </w:pPr>
    </w:p>
    <w:p w14:paraId="24919F1D" w14:textId="77777777" w:rsidR="006500DE" w:rsidRPr="004A7191" w:rsidRDefault="004A7191">
      <w:pPr>
        <w:pStyle w:val="Heading2"/>
        <w:ind w:left="3560"/>
        <w:rPr>
          <w:color w:val="000000" w:themeColor="text1"/>
        </w:rPr>
      </w:pPr>
      <w:r w:rsidRPr="004A7191">
        <w:rPr>
          <w:color w:val="000000" w:themeColor="text1"/>
        </w:rPr>
        <w:lastRenderedPageBreak/>
        <w:t>Conservation status</w:t>
      </w:r>
    </w:p>
    <w:p w14:paraId="0191F441" w14:textId="77777777" w:rsidR="006500DE" w:rsidRPr="004A7191" w:rsidRDefault="006500DE">
      <w:pPr>
        <w:pStyle w:val="BodyText"/>
        <w:spacing w:before="7"/>
        <w:rPr>
          <w:b/>
          <w:color w:val="000000" w:themeColor="text1"/>
          <w:sz w:val="12"/>
        </w:rPr>
      </w:pPr>
    </w:p>
    <w:p w14:paraId="5754177C" w14:textId="77777777" w:rsidR="006500DE" w:rsidRPr="004A7191" w:rsidRDefault="006500DE">
      <w:pPr>
        <w:rPr>
          <w:color w:val="000000" w:themeColor="text1"/>
          <w:sz w:val="12"/>
        </w:rPr>
        <w:sectPr w:rsidR="006500DE" w:rsidRPr="004A7191">
          <w:pgSz w:w="8240" w:h="12200"/>
          <w:pgMar w:top="940" w:right="0" w:bottom="280" w:left="0" w:header="720" w:footer="720" w:gutter="0"/>
          <w:cols w:space="720"/>
        </w:sectPr>
      </w:pPr>
    </w:p>
    <w:p w14:paraId="5015E0E4" w14:textId="77777777" w:rsidR="006500DE" w:rsidRPr="004A7191" w:rsidRDefault="006500DE">
      <w:pPr>
        <w:pStyle w:val="BodyText"/>
        <w:rPr>
          <w:b/>
          <w:color w:val="000000" w:themeColor="text1"/>
          <w:sz w:val="18"/>
        </w:rPr>
      </w:pPr>
    </w:p>
    <w:p w14:paraId="72615EE5" w14:textId="77777777" w:rsidR="006500DE" w:rsidRPr="004A7191" w:rsidRDefault="004A7191">
      <w:pPr>
        <w:spacing w:before="145"/>
        <w:ind w:right="405"/>
        <w:jc w:val="right"/>
        <w:rPr>
          <w:color w:val="000000" w:themeColor="text1"/>
          <w:sz w:val="16"/>
        </w:rPr>
      </w:pPr>
      <w:r w:rsidRPr="004A7191">
        <w:rPr>
          <w:color w:val="000000" w:themeColor="text1"/>
          <w:sz w:val="16"/>
        </w:rPr>
        <w:t>Extinct</w:t>
      </w:r>
    </w:p>
    <w:p w14:paraId="1C826FC1" w14:textId="77777777" w:rsidR="006500DE" w:rsidRPr="004A7191" w:rsidRDefault="006500DE">
      <w:pPr>
        <w:pStyle w:val="BodyText"/>
        <w:spacing w:before="9"/>
        <w:rPr>
          <w:color w:val="000000" w:themeColor="text1"/>
          <w:sz w:val="15"/>
        </w:rPr>
      </w:pPr>
    </w:p>
    <w:p w14:paraId="5305FCA1" w14:textId="77777777" w:rsidR="006500DE" w:rsidRPr="004A7191" w:rsidRDefault="004A7191">
      <w:pPr>
        <w:pStyle w:val="BodyText"/>
        <w:tabs>
          <w:tab w:val="left" w:pos="478"/>
        </w:tabs>
        <w:jc w:val="right"/>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2"/>
        </w:rPr>
        <w:t>EW</w:t>
      </w:r>
    </w:p>
    <w:p w14:paraId="27B98B33" w14:textId="77777777" w:rsidR="006500DE" w:rsidRPr="004A7191" w:rsidRDefault="004A7191">
      <w:pPr>
        <w:pStyle w:val="BodyText"/>
        <w:rPr>
          <w:rFonts w:ascii="Trebuchet MS"/>
          <w:color w:val="000000" w:themeColor="text1"/>
          <w:sz w:val="18"/>
        </w:rPr>
      </w:pPr>
      <w:r w:rsidRPr="004A7191">
        <w:rPr>
          <w:color w:val="000000" w:themeColor="text1"/>
        </w:rPr>
        <w:br w:type="column"/>
      </w:r>
    </w:p>
    <w:p w14:paraId="141DEDC9" w14:textId="77777777" w:rsidR="006500DE" w:rsidRPr="004A7191" w:rsidRDefault="006500DE">
      <w:pPr>
        <w:pStyle w:val="BodyText"/>
        <w:spacing w:before="2"/>
        <w:rPr>
          <w:rFonts w:ascii="Trebuchet MS"/>
          <w:color w:val="000000" w:themeColor="text1"/>
          <w:sz w:val="14"/>
        </w:rPr>
      </w:pPr>
    </w:p>
    <w:p w14:paraId="5B37EBB8" w14:textId="77777777" w:rsidR="006500DE" w:rsidRPr="004A7191" w:rsidRDefault="004A7191">
      <w:pPr>
        <w:ind w:left="232"/>
        <w:jc w:val="center"/>
        <w:rPr>
          <w:color w:val="000000" w:themeColor="text1"/>
          <w:sz w:val="16"/>
        </w:rPr>
      </w:pPr>
      <w:proofErr w:type="spellStart"/>
      <w:r w:rsidRPr="004A7191">
        <w:rPr>
          <w:color w:val="000000" w:themeColor="text1"/>
          <w:sz w:val="16"/>
        </w:rPr>
        <w:t>Threatned</w:t>
      </w:r>
      <w:proofErr w:type="spellEnd"/>
    </w:p>
    <w:p w14:paraId="0B5AD86D" w14:textId="77777777" w:rsidR="006500DE" w:rsidRPr="004A7191" w:rsidRDefault="006500DE">
      <w:pPr>
        <w:pStyle w:val="BodyText"/>
        <w:spacing w:before="2"/>
        <w:rPr>
          <w:color w:val="000000" w:themeColor="text1"/>
          <w:sz w:val="17"/>
        </w:rPr>
      </w:pPr>
    </w:p>
    <w:p w14:paraId="372D7443" w14:textId="77777777" w:rsidR="006500DE" w:rsidRPr="004A7191" w:rsidRDefault="004A7191">
      <w:pPr>
        <w:pStyle w:val="BodyText"/>
        <w:tabs>
          <w:tab w:val="left" w:pos="740"/>
          <w:tab w:val="left" w:pos="1241"/>
        </w:tabs>
        <w:ind w:left="233"/>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65D1FDB0" w14:textId="77777777" w:rsidR="006500DE" w:rsidRPr="004A7191" w:rsidRDefault="004A7191">
      <w:pPr>
        <w:spacing w:before="113" w:line="208" w:lineRule="auto"/>
        <w:ind w:left="550" w:right="1158" w:firstLine="120"/>
        <w:rPr>
          <w:color w:val="000000" w:themeColor="text1"/>
          <w:sz w:val="16"/>
        </w:rPr>
      </w:pPr>
      <w:r w:rsidRPr="004A7191">
        <w:rPr>
          <w:color w:val="000000" w:themeColor="text1"/>
        </w:rPr>
        <w:br w:type="column"/>
      </w:r>
      <w:r w:rsidRPr="004A7191">
        <w:rPr>
          <w:color w:val="000000" w:themeColor="text1"/>
          <w:sz w:val="16"/>
        </w:rPr>
        <w:t>Least Concern</w:t>
      </w:r>
    </w:p>
    <w:p w14:paraId="43FE307D"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0997064D"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4407" w:space="40"/>
            <w:col w:w="1483" w:space="39"/>
            <w:col w:w="2271"/>
          </w:cols>
        </w:sectPr>
      </w:pPr>
    </w:p>
    <w:p w14:paraId="01D9781E" w14:textId="77777777" w:rsidR="006500DE" w:rsidRPr="004A7191" w:rsidRDefault="00AE6195">
      <w:pPr>
        <w:pStyle w:val="BodyText"/>
        <w:rPr>
          <w:rFonts w:ascii="Trebuchet MS"/>
          <w:color w:val="000000" w:themeColor="text1"/>
        </w:rPr>
      </w:pPr>
      <w:r w:rsidRPr="004A7191">
        <w:rPr>
          <w:noProof/>
          <w:color w:val="000000" w:themeColor="text1"/>
        </w:rPr>
        <mc:AlternateContent>
          <mc:Choice Requires="wps">
            <w:drawing>
              <wp:anchor distT="0" distB="0" distL="114300" distR="114300" simplePos="0" relativeHeight="242480128" behindDoc="1" locked="0" layoutInCell="1" allowOverlap="1" wp14:anchorId="2610DC96" wp14:editId="6FEB30F8">
                <wp:simplePos x="0" y="0"/>
                <wp:positionH relativeFrom="page">
                  <wp:posOffset>2311400</wp:posOffset>
                </wp:positionH>
                <wp:positionV relativeFrom="page">
                  <wp:posOffset>342265</wp:posOffset>
                </wp:positionV>
                <wp:extent cx="161925" cy="154940"/>
                <wp:effectExtent l="0" t="0" r="0" b="0"/>
                <wp:wrapNone/>
                <wp:docPr id="1471" name="Text Box 2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18259" w14:textId="77777777" w:rsidR="00B7268B" w:rsidRDefault="00B7268B">
                            <w:pPr>
                              <w:pStyle w:val="BodyText"/>
                              <w:rPr>
                                <w:rFonts w:ascii="Verdana"/>
                              </w:rPr>
                            </w:pPr>
                            <w:r>
                              <w:rPr>
                                <w:rFonts w:ascii="Verdana"/>
                                <w:color w:val="58595B"/>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0DC96" id="Text Box 2038" o:spid="_x0000_s1064" type="#_x0000_t202" style="position:absolute;margin-left:182pt;margin-top:26.95pt;width:12.75pt;height:12.2pt;z-index:-26083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" filled="f" stroked="f">
                <v:textbox inset="0,0,0,0">
                  <w:txbxContent>
                    <w:p w14:paraId="33818259" w14:textId="77777777" w:rsidR="00B7268B" w:rsidRDefault="00B7268B">
                      <w:pPr>
                        <w:pStyle w:val="BodyText"/>
                        <w:rPr>
                          <w:rFonts w:ascii="Verdana"/>
                        </w:rPr>
                      </w:pPr>
                      <w:r>
                        <w:rPr>
                          <w:rFonts w:ascii="Verdana"/>
                          <w:color w:val="58595B"/>
                        </w:rPr>
                        <w:t>15</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481152" behindDoc="1" locked="0" layoutInCell="1" allowOverlap="1" wp14:anchorId="2CC28910" wp14:editId="3E11051A">
                <wp:simplePos x="0" y="0"/>
                <wp:positionH relativeFrom="page">
                  <wp:posOffset>0</wp:posOffset>
                </wp:positionH>
                <wp:positionV relativeFrom="page">
                  <wp:posOffset>0</wp:posOffset>
                </wp:positionV>
                <wp:extent cx="5219700" cy="7734300"/>
                <wp:effectExtent l="0" t="0" r="0" b="0"/>
                <wp:wrapNone/>
                <wp:docPr id="1439" name="Group 2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1440" name="Picture 20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1" name="Picture 20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2" name="Freeform 2035"/>
                        <wps:cNvSpPr>
                          <a:spLocks/>
                        </wps:cNvSpPr>
                        <wps:spPr bwMode="auto">
                          <a:xfrm>
                            <a:off x="3610" y="2017"/>
                            <a:ext cx="297" cy="297"/>
                          </a:xfrm>
                          <a:custGeom>
                            <a:avLst/>
                            <a:gdLst>
                              <a:gd name="T0" fmla="+- 0 3758 3610"/>
                              <a:gd name="T1" fmla="*/ T0 w 297"/>
                              <a:gd name="T2" fmla="+- 0 2017 2017"/>
                              <a:gd name="T3" fmla="*/ 2017 h 297"/>
                              <a:gd name="T4" fmla="+- 0 3701 3610"/>
                              <a:gd name="T5" fmla="*/ T4 w 297"/>
                              <a:gd name="T6" fmla="+- 0 2028 2017"/>
                              <a:gd name="T7" fmla="*/ 2028 h 297"/>
                              <a:gd name="T8" fmla="+- 0 3653 3610"/>
                              <a:gd name="T9" fmla="*/ T8 w 297"/>
                              <a:gd name="T10" fmla="+- 0 2060 2017"/>
                              <a:gd name="T11" fmla="*/ 2060 h 297"/>
                              <a:gd name="T12" fmla="+- 0 3621 3610"/>
                              <a:gd name="T13" fmla="*/ T12 w 297"/>
                              <a:gd name="T14" fmla="+- 0 2107 2017"/>
                              <a:gd name="T15" fmla="*/ 2107 h 297"/>
                              <a:gd name="T16" fmla="+- 0 3610 3610"/>
                              <a:gd name="T17" fmla="*/ T16 w 297"/>
                              <a:gd name="T18" fmla="+- 0 2165 2017"/>
                              <a:gd name="T19" fmla="*/ 2165 h 297"/>
                              <a:gd name="T20" fmla="+- 0 3621 3610"/>
                              <a:gd name="T21" fmla="*/ T20 w 297"/>
                              <a:gd name="T22" fmla="+- 0 2223 2017"/>
                              <a:gd name="T23" fmla="*/ 2223 h 297"/>
                              <a:gd name="T24" fmla="+- 0 3653 3610"/>
                              <a:gd name="T25" fmla="*/ T24 w 297"/>
                              <a:gd name="T26" fmla="+- 0 2271 2017"/>
                              <a:gd name="T27" fmla="*/ 2271 h 297"/>
                              <a:gd name="T28" fmla="+- 0 3701 3610"/>
                              <a:gd name="T29" fmla="*/ T28 w 297"/>
                              <a:gd name="T30" fmla="+- 0 2303 2017"/>
                              <a:gd name="T31" fmla="*/ 2303 h 297"/>
                              <a:gd name="T32" fmla="+- 0 3758 3610"/>
                              <a:gd name="T33" fmla="*/ T32 w 297"/>
                              <a:gd name="T34" fmla="+- 0 2314 2017"/>
                              <a:gd name="T35" fmla="*/ 2314 h 297"/>
                              <a:gd name="T36" fmla="+- 0 3816 3610"/>
                              <a:gd name="T37" fmla="*/ T36 w 297"/>
                              <a:gd name="T38" fmla="+- 0 2303 2017"/>
                              <a:gd name="T39" fmla="*/ 2303 h 297"/>
                              <a:gd name="T40" fmla="+- 0 3864 3610"/>
                              <a:gd name="T41" fmla="*/ T40 w 297"/>
                              <a:gd name="T42" fmla="+- 0 2271 2017"/>
                              <a:gd name="T43" fmla="*/ 2271 h 297"/>
                              <a:gd name="T44" fmla="+- 0 3896 3610"/>
                              <a:gd name="T45" fmla="*/ T44 w 297"/>
                              <a:gd name="T46" fmla="+- 0 2223 2017"/>
                              <a:gd name="T47" fmla="*/ 2223 h 297"/>
                              <a:gd name="T48" fmla="+- 0 3907 3610"/>
                              <a:gd name="T49" fmla="*/ T48 w 297"/>
                              <a:gd name="T50" fmla="+- 0 2165 2017"/>
                              <a:gd name="T51" fmla="*/ 2165 h 297"/>
                              <a:gd name="T52" fmla="+- 0 3896 3610"/>
                              <a:gd name="T53" fmla="*/ T52 w 297"/>
                              <a:gd name="T54" fmla="+- 0 2107 2017"/>
                              <a:gd name="T55" fmla="*/ 2107 h 297"/>
                              <a:gd name="T56" fmla="+- 0 3864 3610"/>
                              <a:gd name="T57" fmla="*/ T56 w 297"/>
                              <a:gd name="T58" fmla="+- 0 2060 2017"/>
                              <a:gd name="T59" fmla="*/ 2060 h 297"/>
                              <a:gd name="T60" fmla="+- 0 3816 3610"/>
                              <a:gd name="T61" fmla="*/ T60 w 297"/>
                              <a:gd name="T62" fmla="+- 0 2028 2017"/>
                              <a:gd name="T63" fmla="*/ 2028 h 297"/>
                              <a:gd name="T64" fmla="+- 0 3758 3610"/>
                              <a:gd name="T65" fmla="*/ T64 w 297"/>
                              <a:gd name="T66" fmla="+- 0 2017 2017"/>
                              <a:gd name="T67" fmla="*/ 201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0"/>
                                </a:lnTo>
                                <a:lnTo>
                                  <a:pt x="0" y="148"/>
                                </a:lnTo>
                                <a:lnTo>
                                  <a:pt x="11" y="206"/>
                                </a:lnTo>
                                <a:lnTo>
                                  <a:pt x="43" y="254"/>
                                </a:lnTo>
                                <a:lnTo>
                                  <a:pt x="91" y="286"/>
                                </a:lnTo>
                                <a:lnTo>
                                  <a:pt x="148" y="297"/>
                                </a:lnTo>
                                <a:lnTo>
                                  <a:pt x="206" y="286"/>
                                </a:lnTo>
                                <a:lnTo>
                                  <a:pt x="254" y="254"/>
                                </a:lnTo>
                                <a:lnTo>
                                  <a:pt x="286" y="206"/>
                                </a:lnTo>
                                <a:lnTo>
                                  <a:pt x="297" y="148"/>
                                </a:lnTo>
                                <a:lnTo>
                                  <a:pt x="286" y="90"/>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2034"/>
                        <wps:cNvSpPr>
                          <a:spLocks/>
                        </wps:cNvSpPr>
                        <wps:spPr bwMode="auto">
                          <a:xfrm>
                            <a:off x="3610" y="2017"/>
                            <a:ext cx="297" cy="297"/>
                          </a:xfrm>
                          <a:custGeom>
                            <a:avLst/>
                            <a:gdLst>
                              <a:gd name="T0" fmla="+- 0 3758 3610"/>
                              <a:gd name="T1" fmla="*/ T0 w 297"/>
                              <a:gd name="T2" fmla="+- 0 2314 2017"/>
                              <a:gd name="T3" fmla="*/ 2314 h 297"/>
                              <a:gd name="T4" fmla="+- 0 3816 3610"/>
                              <a:gd name="T5" fmla="*/ T4 w 297"/>
                              <a:gd name="T6" fmla="+- 0 2303 2017"/>
                              <a:gd name="T7" fmla="*/ 2303 h 297"/>
                              <a:gd name="T8" fmla="+- 0 3864 3610"/>
                              <a:gd name="T9" fmla="*/ T8 w 297"/>
                              <a:gd name="T10" fmla="+- 0 2271 2017"/>
                              <a:gd name="T11" fmla="*/ 2271 h 297"/>
                              <a:gd name="T12" fmla="+- 0 3896 3610"/>
                              <a:gd name="T13" fmla="*/ T12 w 297"/>
                              <a:gd name="T14" fmla="+- 0 2223 2017"/>
                              <a:gd name="T15" fmla="*/ 2223 h 297"/>
                              <a:gd name="T16" fmla="+- 0 3907 3610"/>
                              <a:gd name="T17" fmla="*/ T16 w 297"/>
                              <a:gd name="T18" fmla="+- 0 2165 2017"/>
                              <a:gd name="T19" fmla="*/ 2165 h 297"/>
                              <a:gd name="T20" fmla="+- 0 3896 3610"/>
                              <a:gd name="T21" fmla="*/ T20 w 297"/>
                              <a:gd name="T22" fmla="+- 0 2107 2017"/>
                              <a:gd name="T23" fmla="*/ 2107 h 297"/>
                              <a:gd name="T24" fmla="+- 0 3864 3610"/>
                              <a:gd name="T25" fmla="*/ T24 w 297"/>
                              <a:gd name="T26" fmla="+- 0 2060 2017"/>
                              <a:gd name="T27" fmla="*/ 2060 h 297"/>
                              <a:gd name="T28" fmla="+- 0 3816 3610"/>
                              <a:gd name="T29" fmla="*/ T28 w 297"/>
                              <a:gd name="T30" fmla="+- 0 2028 2017"/>
                              <a:gd name="T31" fmla="*/ 2028 h 297"/>
                              <a:gd name="T32" fmla="+- 0 3758 3610"/>
                              <a:gd name="T33" fmla="*/ T32 w 297"/>
                              <a:gd name="T34" fmla="+- 0 2017 2017"/>
                              <a:gd name="T35" fmla="*/ 2017 h 297"/>
                              <a:gd name="T36" fmla="+- 0 3701 3610"/>
                              <a:gd name="T37" fmla="*/ T36 w 297"/>
                              <a:gd name="T38" fmla="+- 0 2028 2017"/>
                              <a:gd name="T39" fmla="*/ 2028 h 297"/>
                              <a:gd name="T40" fmla="+- 0 3653 3610"/>
                              <a:gd name="T41" fmla="*/ T40 w 297"/>
                              <a:gd name="T42" fmla="+- 0 2060 2017"/>
                              <a:gd name="T43" fmla="*/ 2060 h 297"/>
                              <a:gd name="T44" fmla="+- 0 3621 3610"/>
                              <a:gd name="T45" fmla="*/ T44 w 297"/>
                              <a:gd name="T46" fmla="+- 0 2107 2017"/>
                              <a:gd name="T47" fmla="*/ 2107 h 297"/>
                              <a:gd name="T48" fmla="+- 0 3610 3610"/>
                              <a:gd name="T49" fmla="*/ T48 w 297"/>
                              <a:gd name="T50" fmla="+- 0 2165 2017"/>
                              <a:gd name="T51" fmla="*/ 2165 h 297"/>
                              <a:gd name="T52" fmla="+- 0 3621 3610"/>
                              <a:gd name="T53" fmla="*/ T52 w 297"/>
                              <a:gd name="T54" fmla="+- 0 2223 2017"/>
                              <a:gd name="T55" fmla="*/ 2223 h 297"/>
                              <a:gd name="T56" fmla="+- 0 3653 3610"/>
                              <a:gd name="T57" fmla="*/ T56 w 297"/>
                              <a:gd name="T58" fmla="+- 0 2271 2017"/>
                              <a:gd name="T59" fmla="*/ 2271 h 297"/>
                              <a:gd name="T60" fmla="+- 0 3701 3610"/>
                              <a:gd name="T61" fmla="*/ T60 w 297"/>
                              <a:gd name="T62" fmla="+- 0 2303 2017"/>
                              <a:gd name="T63" fmla="*/ 2303 h 297"/>
                              <a:gd name="T64" fmla="+- 0 3758 3610"/>
                              <a:gd name="T65" fmla="*/ T64 w 297"/>
                              <a:gd name="T66" fmla="+- 0 2314 2017"/>
                              <a:gd name="T67" fmla="*/ 231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6"/>
                                </a:lnTo>
                                <a:lnTo>
                                  <a:pt x="297" y="148"/>
                                </a:lnTo>
                                <a:lnTo>
                                  <a:pt x="286" y="90"/>
                                </a:lnTo>
                                <a:lnTo>
                                  <a:pt x="254" y="43"/>
                                </a:lnTo>
                                <a:lnTo>
                                  <a:pt x="206" y="11"/>
                                </a:lnTo>
                                <a:lnTo>
                                  <a:pt x="148" y="0"/>
                                </a:lnTo>
                                <a:lnTo>
                                  <a:pt x="91" y="11"/>
                                </a:lnTo>
                                <a:lnTo>
                                  <a:pt x="43" y="43"/>
                                </a:lnTo>
                                <a:lnTo>
                                  <a:pt x="11" y="90"/>
                                </a:lnTo>
                                <a:lnTo>
                                  <a:pt x="0" y="148"/>
                                </a:lnTo>
                                <a:lnTo>
                                  <a:pt x="11" y="206"/>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4" name="Freeform 2033"/>
                        <wps:cNvSpPr>
                          <a:spLocks/>
                        </wps:cNvSpPr>
                        <wps:spPr bwMode="auto">
                          <a:xfrm>
                            <a:off x="4627" y="2023"/>
                            <a:ext cx="298" cy="298"/>
                          </a:xfrm>
                          <a:custGeom>
                            <a:avLst/>
                            <a:gdLst>
                              <a:gd name="T0" fmla="+- 0 4776 4627"/>
                              <a:gd name="T1" fmla="*/ T0 w 298"/>
                              <a:gd name="T2" fmla="+- 0 2023 2023"/>
                              <a:gd name="T3" fmla="*/ 2023 h 298"/>
                              <a:gd name="T4" fmla="+- 0 4718 4627"/>
                              <a:gd name="T5" fmla="*/ T4 w 298"/>
                              <a:gd name="T6" fmla="+- 0 2035 2023"/>
                              <a:gd name="T7" fmla="*/ 2035 h 298"/>
                              <a:gd name="T8" fmla="+- 0 4671 4627"/>
                              <a:gd name="T9" fmla="*/ T8 w 298"/>
                              <a:gd name="T10" fmla="+- 0 2067 2023"/>
                              <a:gd name="T11" fmla="*/ 2067 h 298"/>
                              <a:gd name="T12" fmla="+- 0 4639 4627"/>
                              <a:gd name="T13" fmla="*/ T12 w 298"/>
                              <a:gd name="T14" fmla="+- 0 2114 2023"/>
                              <a:gd name="T15" fmla="*/ 2114 h 298"/>
                              <a:gd name="T16" fmla="+- 0 4627 4627"/>
                              <a:gd name="T17" fmla="*/ T16 w 298"/>
                              <a:gd name="T18" fmla="+- 0 2172 2023"/>
                              <a:gd name="T19" fmla="*/ 2172 h 298"/>
                              <a:gd name="T20" fmla="+- 0 4639 4627"/>
                              <a:gd name="T21" fmla="*/ T20 w 298"/>
                              <a:gd name="T22" fmla="+- 0 2230 2023"/>
                              <a:gd name="T23" fmla="*/ 2230 h 298"/>
                              <a:gd name="T24" fmla="+- 0 4671 4627"/>
                              <a:gd name="T25" fmla="*/ T24 w 298"/>
                              <a:gd name="T26" fmla="+- 0 2277 2023"/>
                              <a:gd name="T27" fmla="*/ 2277 h 298"/>
                              <a:gd name="T28" fmla="+- 0 4718 4627"/>
                              <a:gd name="T29" fmla="*/ T28 w 298"/>
                              <a:gd name="T30" fmla="+- 0 2309 2023"/>
                              <a:gd name="T31" fmla="*/ 2309 h 298"/>
                              <a:gd name="T32" fmla="+- 0 4776 4627"/>
                              <a:gd name="T33" fmla="*/ T32 w 298"/>
                              <a:gd name="T34" fmla="+- 0 2321 2023"/>
                              <a:gd name="T35" fmla="*/ 2321 h 298"/>
                              <a:gd name="T36" fmla="+- 0 4834 4627"/>
                              <a:gd name="T37" fmla="*/ T36 w 298"/>
                              <a:gd name="T38" fmla="+- 0 2309 2023"/>
                              <a:gd name="T39" fmla="*/ 2309 h 298"/>
                              <a:gd name="T40" fmla="+- 0 4881 4627"/>
                              <a:gd name="T41" fmla="*/ T40 w 298"/>
                              <a:gd name="T42" fmla="+- 0 2277 2023"/>
                              <a:gd name="T43" fmla="*/ 2277 h 298"/>
                              <a:gd name="T44" fmla="+- 0 4913 4627"/>
                              <a:gd name="T45" fmla="*/ T44 w 298"/>
                              <a:gd name="T46" fmla="+- 0 2230 2023"/>
                              <a:gd name="T47" fmla="*/ 2230 h 298"/>
                              <a:gd name="T48" fmla="+- 0 4925 4627"/>
                              <a:gd name="T49" fmla="*/ T48 w 298"/>
                              <a:gd name="T50" fmla="+- 0 2172 2023"/>
                              <a:gd name="T51" fmla="*/ 2172 h 298"/>
                              <a:gd name="T52" fmla="+- 0 4913 4627"/>
                              <a:gd name="T53" fmla="*/ T52 w 298"/>
                              <a:gd name="T54" fmla="+- 0 2114 2023"/>
                              <a:gd name="T55" fmla="*/ 2114 h 298"/>
                              <a:gd name="T56" fmla="+- 0 4881 4627"/>
                              <a:gd name="T57" fmla="*/ T56 w 298"/>
                              <a:gd name="T58" fmla="+- 0 2067 2023"/>
                              <a:gd name="T59" fmla="*/ 2067 h 298"/>
                              <a:gd name="T60" fmla="+- 0 4834 4627"/>
                              <a:gd name="T61" fmla="*/ T60 w 298"/>
                              <a:gd name="T62" fmla="+- 0 2035 2023"/>
                              <a:gd name="T63" fmla="*/ 2035 h 298"/>
                              <a:gd name="T64" fmla="+- 0 4776 4627"/>
                              <a:gd name="T65" fmla="*/ T64 w 298"/>
                              <a:gd name="T66" fmla="+- 0 2023 2023"/>
                              <a:gd name="T67" fmla="*/ 202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2032"/>
                        <wps:cNvSpPr>
                          <a:spLocks/>
                        </wps:cNvSpPr>
                        <wps:spPr bwMode="auto">
                          <a:xfrm>
                            <a:off x="4627" y="2023"/>
                            <a:ext cx="298" cy="298"/>
                          </a:xfrm>
                          <a:custGeom>
                            <a:avLst/>
                            <a:gdLst>
                              <a:gd name="T0" fmla="+- 0 4776 4627"/>
                              <a:gd name="T1" fmla="*/ T0 w 298"/>
                              <a:gd name="T2" fmla="+- 0 2321 2023"/>
                              <a:gd name="T3" fmla="*/ 2321 h 298"/>
                              <a:gd name="T4" fmla="+- 0 4834 4627"/>
                              <a:gd name="T5" fmla="*/ T4 w 298"/>
                              <a:gd name="T6" fmla="+- 0 2309 2023"/>
                              <a:gd name="T7" fmla="*/ 2309 h 298"/>
                              <a:gd name="T8" fmla="+- 0 4881 4627"/>
                              <a:gd name="T9" fmla="*/ T8 w 298"/>
                              <a:gd name="T10" fmla="+- 0 2277 2023"/>
                              <a:gd name="T11" fmla="*/ 2277 h 298"/>
                              <a:gd name="T12" fmla="+- 0 4913 4627"/>
                              <a:gd name="T13" fmla="*/ T12 w 298"/>
                              <a:gd name="T14" fmla="+- 0 2230 2023"/>
                              <a:gd name="T15" fmla="*/ 2230 h 298"/>
                              <a:gd name="T16" fmla="+- 0 4925 4627"/>
                              <a:gd name="T17" fmla="*/ T16 w 298"/>
                              <a:gd name="T18" fmla="+- 0 2172 2023"/>
                              <a:gd name="T19" fmla="*/ 2172 h 298"/>
                              <a:gd name="T20" fmla="+- 0 4913 4627"/>
                              <a:gd name="T21" fmla="*/ T20 w 298"/>
                              <a:gd name="T22" fmla="+- 0 2114 2023"/>
                              <a:gd name="T23" fmla="*/ 2114 h 298"/>
                              <a:gd name="T24" fmla="+- 0 4881 4627"/>
                              <a:gd name="T25" fmla="*/ T24 w 298"/>
                              <a:gd name="T26" fmla="+- 0 2067 2023"/>
                              <a:gd name="T27" fmla="*/ 2067 h 298"/>
                              <a:gd name="T28" fmla="+- 0 4834 4627"/>
                              <a:gd name="T29" fmla="*/ T28 w 298"/>
                              <a:gd name="T30" fmla="+- 0 2035 2023"/>
                              <a:gd name="T31" fmla="*/ 2035 h 298"/>
                              <a:gd name="T32" fmla="+- 0 4776 4627"/>
                              <a:gd name="T33" fmla="*/ T32 w 298"/>
                              <a:gd name="T34" fmla="+- 0 2023 2023"/>
                              <a:gd name="T35" fmla="*/ 2023 h 298"/>
                              <a:gd name="T36" fmla="+- 0 4718 4627"/>
                              <a:gd name="T37" fmla="*/ T36 w 298"/>
                              <a:gd name="T38" fmla="+- 0 2035 2023"/>
                              <a:gd name="T39" fmla="*/ 2035 h 298"/>
                              <a:gd name="T40" fmla="+- 0 4671 4627"/>
                              <a:gd name="T41" fmla="*/ T40 w 298"/>
                              <a:gd name="T42" fmla="+- 0 2067 2023"/>
                              <a:gd name="T43" fmla="*/ 2067 h 298"/>
                              <a:gd name="T44" fmla="+- 0 4639 4627"/>
                              <a:gd name="T45" fmla="*/ T44 w 298"/>
                              <a:gd name="T46" fmla="+- 0 2114 2023"/>
                              <a:gd name="T47" fmla="*/ 2114 h 298"/>
                              <a:gd name="T48" fmla="+- 0 4627 4627"/>
                              <a:gd name="T49" fmla="*/ T48 w 298"/>
                              <a:gd name="T50" fmla="+- 0 2172 2023"/>
                              <a:gd name="T51" fmla="*/ 2172 h 298"/>
                              <a:gd name="T52" fmla="+- 0 4639 4627"/>
                              <a:gd name="T53" fmla="*/ T52 w 298"/>
                              <a:gd name="T54" fmla="+- 0 2230 2023"/>
                              <a:gd name="T55" fmla="*/ 2230 h 298"/>
                              <a:gd name="T56" fmla="+- 0 4671 4627"/>
                              <a:gd name="T57" fmla="*/ T56 w 298"/>
                              <a:gd name="T58" fmla="+- 0 2277 2023"/>
                              <a:gd name="T59" fmla="*/ 2277 h 298"/>
                              <a:gd name="T60" fmla="+- 0 4718 4627"/>
                              <a:gd name="T61" fmla="*/ T60 w 298"/>
                              <a:gd name="T62" fmla="+- 0 2309 2023"/>
                              <a:gd name="T63" fmla="*/ 2309 h 298"/>
                              <a:gd name="T64" fmla="+- 0 4776 4627"/>
                              <a:gd name="T65" fmla="*/ T64 w 298"/>
                              <a:gd name="T66" fmla="+- 0 2321 2023"/>
                              <a:gd name="T67" fmla="*/ 232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 name="Freeform 2031"/>
                        <wps:cNvSpPr>
                          <a:spLocks/>
                        </wps:cNvSpPr>
                        <wps:spPr bwMode="auto">
                          <a:xfrm>
                            <a:off x="5644" y="2034"/>
                            <a:ext cx="298" cy="297"/>
                          </a:xfrm>
                          <a:custGeom>
                            <a:avLst/>
                            <a:gdLst>
                              <a:gd name="T0" fmla="+- 0 5793 5644"/>
                              <a:gd name="T1" fmla="*/ T0 w 298"/>
                              <a:gd name="T2" fmla="+- 0 2034 2034"/>
                              <a:gd name="T3" fmla="*/ 2034 h 297"/>
                              <a:gd name="T4" fmla="+- 0 5735 5644"/>
                              <a:gd name="T5" fmla="*/ T4 w 298"/>
                              <a:gd name="T6" fmla="+- 0 2045 2034"/>
                              <a:gd name="T7" fmla="*/ 2045 h 297"/>
                              <a:gd name="T8" fmla="+- 0 5688 5644"/>
                              <a:gd name="T9" fmla="*/ T8 w 298"/>
                              <a:gd name="T10" fmla="+- 0 2077 2034"/>
                              <a:gd name="T11" fmla="*/ 2077 h 297"/>
                              <a:gd name="T12" fmla="+- 0 5656 5644"/>
                              <a:gd name="T13" fmla="*/ T12 w 298"/>
                              <a:gd name="T14" fmla="+- 0 2125 2034"/>
                              <a:gd name="T15" fmla="*/ 2125 h 297"/>
                              <a:gd name="T16" fmla="+- 0 5644 5644"/>
                              <a:gd name="T17" fmla="*/ T16 w 298"/>
                              <a:gd name="T18" fmla="+- 0 2182 2034"/>
                              <a:gd name="T19" fmla="*/ 2182 h 297"/>
                              <a:gd name="T20" fmla="+- 0 5656 5644"/>
                              <a:gd name="T21" fmla="*/ T20 w 298"/>
                              <a:gd name="T22" fmla="+- 0 2240 2034"/>
                              <a:gd name="T23" fmla="*/ 2240 h 297"/>
                              <a:gd name="T24" fmla="+- 0 5688 5644"/>
                              <a:gd name="T25" fmla="*/ T24 w 298"/>
                              <a:gd name="T26" fmla="+- 0 2288 2034"/>
                              <a:gd name="T27" fmla="*/ 2288 h 297"/>
                              <a:gd name="T28" fmla="+- 0 5735 5644"/>
                              <a:gd name="T29" fmla="*/ T28 w 298"/>
                              <a:gd name="T30" fmla="+- 0 2320 2034"/>
                              <a:gd name="T31" fmla="*/ 2320 h 297"/>
                              <a:gd name="T32" fmla="+- 0 5793 5644"/>
                              <a:gd name="T33" fmla="*/ T32 w 298"/>
                              <a:gd name="T34" fmla="+- 0 2331 2034"/>
                              <a:gd name="T35" fmla="*/ 2331 h 297"/>
                              <a:gd name="T36" fmla="+- 0 5851 5644"/>
                              <a:gd name="T37" fmla="*/ T36 w 298"/>
                              <a:gd name="T38" fmla="+- 0 2320 2034"/>
                              <a:gd name="T39" fmla="*/ 2320 h 297"/>
                              <a:gd name="T40" fmla="+- 0 5898 5644"/>
                              <a:gd name="T41" fmla="*/ T40 w 298"/>
                              <a:gd name="T42" fmla="+- 0 2288 2034"/>
                              <a:gd name="T43" fmla="*/ 2288 h 297"/>
                              <a:gd name="T44" fmla="+- 0 5930 5644"/>
                              <a:gd name="T45" fmla="*/ T44 w 298"/>
                              <a:gd name="T46" fmla="+- 0 2240 2034"/>
                              <a:gd name="T47" fmla="*/ 2240 h 297"/>
                              <a:gd name="T48" fmla="+- 0 5942 5644"/>
                              <a:gd name="T49" fmla="*/ T48 w 298"/>
                              <a:gd name="T50" fmla="+- 0 2182 2034"/>
                              <a:gd name="T51" fmla="*/ 2182 h 297"/>
                              <a:gd name="T52" fmla="+- 0 5930 5644"/>
                              <a:gd name="T53" fmla="*/ T52 w 298"/>
                              <a:gd name="T54" fmla="+- 0 2125 2034"/>
                              <a:gd name="T55" fmla="*/ 2125 h 297"/>
                              <a:gd name="T56" fmla="+- 0 5898 5644"/>
                              <a:gd name="T57" fmla="*/ T56 w 298"/>
                              <a:gd name="T58" fmla="+- 0 2077 2034"/>
                              <a:gd name="T59" fmla="*/ 2077 h 297"/>
                              <a:gd name="T60" fmla="+- 0 5851 5644"/>
                              <a:gd name="T61" fmla="*/ T60 w 298"/>
                              <a:gd name="T62" fmla="+- 0 2045 2034"/>
                              <a:gd name="T63" fmla="*/ 2045 h 297"/>
                              <a:gd name="T64" fmla="+- 0 5793 5644"/>
                              <a:gd name="T65" fmla="*/ T64 w 298"/>
                              <a:gd name="T66" fmla="+- 0 2034 2034"/>
                              <a:gd name="T67" fmla="*/ 203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2030"/>
                        <wps:cNvSpPr>
                          <a:spLocks/>
                        </wps:cNvSpPr>
                        <wps:spPr bwMode="auto">
                          <a:xfrm>
                            <a:off x="5644" y="2034"/>
                            <a:ext cx="298" cy="297"/>
                          </a:xfrm>
                          <a:custGeom>
                            <a:avLst/>
                            <a:gdLst>
                              <a:gd name="T0" fmla="+- 0 5793 5644"/>
                              <a:gd name="T1" fmla="*/ T0 w 298"/>
                              <a:gd name="T2" fmla="+- 0 2331 2034"/>
                              <a:gd name="T3" fmla="*/ 2331 h 297"/>
                              <a:gd name="T4" fmla="+- 0 5851 5644"/>
                              <a:gd name="T5" fmla="*/ T4 w 298"/>
                              <a:gd name="T6" fmla="+- 0 2320 2034"/>
                              <a:gd name="T7" fmla="*/ 2320 h 297"/>
                              <a:gd name="T8" fmla="+- 0 5898 5644"/>
                              <a:gd name="T9" fmla="*/ T8 w 298"/>
                              <a:gd name="T10" fmla="+- 0 2288 2034"/>
                              <a:gd name="T11" fmla="*/ 2288 h 297"/>
                              <a:gd name="T12" fmla="+- 0 5930 5644"/>
                              <a:gd name="T13" fmla="*/ T12 w 298"/>
                              <a:gd name="T14" fmla="+- 0 2240 2034"/>
                              <a:gd name="T15" fmla="*/ 2240 h 297"/>
                              <a:gd name="T16" fmla="+- 0 5942 5644"/>
                              <a:gd name="T17" fmla="*/ T16 w 298"/>
                              <a:gd name="T18" fmla="+- 0 2182 2034"/>
                              <a:gd name="T19" fmla="*/ 2182 h 297"/>
                              <a:gd name="T20" fmla="+- 0 5930 5644"/>
                              <a:gd name="T21" fmla="*/ T20 w 298"/>
                              <a:gd name="T22" fmla="+- 0 2125 2034"/>
                              <a:gd name="T23" fmla="*/ 2125 h 297"/>
                              <a:gd name="T24" fmla="+- 0 5898 5644"/>
                              <a:gd name="T25" fmla="*/ T24 w 298"/>
                              <a:gd name="T26" fmla="+- 0 2077 2034"/>
                              <a:gd name="T27" fmla="*/ 2077 h 297"/>
                              <a:gd name="T28" fmla="+- 0 5851 5644"/>
                              <a:gd name="T29" fmla="*/ T28 w 298"/>
                              <a:gd name="T30" fmla="+- 0 2045 2034"/>
                              <a:gd name="T31" fmla="*/ 2045 h 297"/>
                              <a:gd name="T32" fmla="+- 0 5793 5644"/>
                              <a:gd name="T33" fmla="*/ T32 w 298"/>
                              <a:gd name="T34" fmla="+- 0 2034 2034"/>
                              <a:gd name="T35" fmla="*/ 2034 h 297"/>
                              <a:gd name="T36" fmla="+- 0 5735 5644"/>
                              <a:gd name="T37" fmla="*/ T36 w 298"/>
                              <a:gd name="T38" fmla="+- 0 2045 2034"/>
                              <a:gd name="T39" fmla="*/ 2045 h 297"/>
                              <a:gd name="T40" fmla="+- 0 5688 5644"/>
                              <a:gd name="T41" fmla="*/ T40 w 298"/>
                              <a:gd name="T42" fmla="+- 0 2077 2034"/>
                              <a:gd name="T43" fmla="*/ 2077 h 297"/>
                              <a:gd name="T44" fmla="+- 0 5656 5644"/>
                              <a:gd name="T45" fmla="*/ T44 w 298"/>
                              <a:gd name="T46" fmla="+- 0 2125 2034"/>
                              <a:gd name="T47" fmla="*/ 2125 h 297"/>
                              <a:gd name="T48" fmla="+- 0 5644 5644"/>
                              <a:gd name="T49" fmla="*/ T48 w 298"/>
                              <a:gd name="T50" fmla="+- 0 2182 2034"/>
                              <a:gd name="T51" fmla="*/ 2182 h 297"/>
                              <a:gd name="T52" fmla="+- 0 5656 5644"/>
                              <a:gd name="T53" fmla="*/ T52 w 298"/>
                              <a:gd name="T54" fmla="+- 0 2240 2034"/>
                              <a:gd name="T55" fmla="*/ 2240 h 297"/>
                              <a:gd name="T56" fmla="+- 0 5688 5644"/>
                              <a:gd name="T57" fmla="*/ T56 w 298"/>
                              <a:gd name="T58" fmla="+- 0 2288 2034"/>
                              <a:gd name="T59" fmla="*/ 2288 h 297"/>
                              <a:gd name="T60" fmla="+- 0 5735 5644"/>
                              <a:gd name="T61" fmla="*/ T60 w 298"/>
                              <a:gd name="T62" fmla="+- 0 2320 2034"/>
                              <a:gd name="T63" fmla="*/ 2320 h 297"/>
                              <a:gd name="T64" fmla="+- 0 5793 5644"/>
                              <a:gd name="T65" fmla="*/ T64 w 298"/>
                              <a:gd name="T66" fmla="+- 0 2331 2034"/>
                              <a:gd name="T67" fmla="*/ 233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Freeform 2029"/>
                        <wps:cNvSpPr>
                          <a:spLocks/>
                        </wps:cNvSpPr>
                        <wps:spPr bwMode="auto">
                          <a:xfrm>
                            <a:off x="6660" y="2040"/>
                            <a:ext cx="297" cy="298"/>
                          </a:xfrm>
                          <a:custGeom>
                            <a:avLst/>
                            <a:gdLst>
                              <a:gd name="T0" fmla="+- 0 6809 6660"/>
                              <a:gd name="T1" fmla="*/ T0 w 297"/>
                              <a:gd name="T2" fmla="+- 0 2040 2040"/>
                              <a:gd name="T3" fmla="*/ 2040 h 298"/>
                              <a:gd name="T4" fmla="+- 0 6751 6660"/>
                              <a:gd name="T5" fmla="*/ T4 w 297"/>
                              <a:gd name="T6" fmla="+- 0 2052 2040"/>
                              <a:gd name="T7" fmla="*/ 2052 h 298"/>
                              <a:gd name="T8" fmla="+- 0 6703 6660"/>
                              <a:gd name="T9" fmla="*/ T8 w 297"/>
                              <a:gd name="T10" fmla="+- 0 2084 2040"/>
                              <a:gd name="T11" fmla="*/ 2084 h 298"/>
                              <a:gd name="T12" fmla="+- 0 6671 6660"/>
                              <a:gd name="T13" fmla="*/ T12 w 297"/>
                              <a:gd name="T14" fmla="+- 0 2131 2040"/>
                              <a:gd name="T15" fmla="*/ 2131 h 298"/>
                              <a:gd name="T16" fmla="+- 0 6660 6660"/>
                              <a:gd name="T17" fmla="*/ T16 w 297"/>
                              <a:gd name="T18" fmla="+- 0 2189 2040"/>
                              <a:gd name="T19" fmla="*/ 2189 h 298"/>
                              <a:gd name="T20" fmla="+- 0 6671 6660"/>
                              <a:gd name="T21" fmla="*/ T20 w 297"/>
                              <a:gd name="T22" fmla="+- 0 2247 2040"/>
                              <a:gd name="T23" fmla="*/ 2247 h 298"/>
                              <a:gd name="T24" fmla="+- 0 6703 6660"/>
                              <a:gd name="T25" fmla="*/ T24 w 297"/>
                              <a:gd name="T26" fmla="+- 0 2294 2040"/>
                              <a:gd name="T27" fmla="*/ 2294 h 298"/>
                              <a:gd name="T28" fmla="+- 0 6751 6660"/>
                              <a:gd name="T29" fmla="*/ T28 w 297"/>
                              <a:gd name="T30" fmla="+- 0 2326 2040"/>
                              <a:gd name="T31" fmla="*/ 2326 h 298"/>
                              <a:gd name="T32" fmla="+- 0 6809 6660"/>
                              <a:gd name="T33" fmla="*/ T32 w 297"/>
                              <a:gd name="T34" fmla="+- 0 2338 2040"/>
                              <a:gd name="T35" fmla="*/ 2338 h 298"/>
                              <a:gd name="T36" fmla="+- 0 6866 6660"/>
                              <a:gd name="T37" fmla="*/ T36 w 297"/>
                              <a:gd name="T38" fmla="+- 0 2326 2040"/>
                              <a:gd name="T39" fmla="*/ 2326 h 298"/>
                              <a:gd name="T40" fmla="+- 0 6914 6660"/>
                              <a:gd name="T41" fmla="*/ T40 w 297"/>
                              <a:gd name="T42" fmla="+- 0 2294 2040"/>
                              <a:gd name="T43" fmla="*/ 2294 h 298"/>
                              <a:gd name="T44" fmla="+- 0 6946 6660"/>
                              <a:gd name="T45" fmla="*/ T44 w 297"/>
                              <a:gd name="T46" fmla="+- 0 2247 2040"/>
                              <a:gd name="T47" fmla="*/ 2247 h 298"/>
                              <a:gd name="T48" fmla="+- 0 6957 6660"/>
                              <a:gd name="T49" fmla="*/ T48 w 297"/>
                              <a:gd name="T50" fmla="+- 0 2189 2040"/>
                              <a:gd name="T51" fmla="*/ 2189 h 298"/>
                              <a:gd name="T52" fmla="+- 0 6946 6660"/>
                              <a:gd name="T53" fmla="*/ T52 w 297"/>
                              <a:gd name="T54" fmla="+- 0 2131 2040"/>
                              <a:gd name="T55" fmla="*/ 2131 h 298"/>
                              <a:gd name="T56" fmla="+- 0 6914 6660"/>
                              <a:gd name="T57" fmla="*/ T56 w 297"/>
                              <a:gd name="T58" fmla="+- 0 2084 2040"/>
                              <a:gd name="T59" fmla="*/ 2084 h 298"/>
                              <a:gd name="T60" fmla="+- 0 6866 6660"/>
                              <a:gd name="T61" fmla="*/ T60 w 297"/>
                              <a:gd name="T62" fmla="+- 0 2052 2040"/>
                              <a:gd name="T63" fmla="*/ 2052 h 298"/>
                              <a:gd name="T64" fmla="+- 0 6809 6660"/>
                              <a:gd name="T65" fmla="*/ T64 w 297"/>
                              <a:gd name="T66" fmla="+- 0 2040 2040"/>
                              <a:gd name="T67" fmla="*/ 204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2028"/>
                        <wps:cNvSpPr>
                          <a:spLocks/>
                        </wps:cNvSpPr>
                        <wps:spPr bwMode="auto">
                          <a:xfrm>
                            <a:off x="6660" y="2040"/>
                            <a:ext cx="297" cy="298"/>
                          </a:xfrm>
                          <a:custGeom>
                            <a:avLst/>
                            <a:gdLst>
                              <a:gd name="T0" fmla="+- 0 6809 6660"/>
                              <a:gd name="T1" fmla="*/ T0 w 297"/>
                              <a:gd name="T2" fmla="+- 0 2338 2040"/>
                              <a:gd name="T3" fmla="*/ 2338 h 298"/>
                              <a:gd name="T4" fmla="+- 0 6866 6660"/>
                              <a:gd name="T5" fmla="*/ T4 w 297"/>
                              <a:gd name="T6" fmla="+- 0 2326 2040"/>
                              <a:gd name="T7" fmla="*/ 2326 h 298"/>
                              <a:gd name="T8" fmla="+- 0 6914 6660"/>
                              <a:gd name="T9" fmla="*/ T8 w 297"/>
                              <a:gd name="T10" fmla="+- 0 2294 2040"/>
                              <a:gd name="T11" fmla="*/ 2294 h 298"/>
                              <a:gd name="T12" fmla="+- 0 6946 6660"/>
                              <a:gd name="T13" fmla="*/ T12 w 297"/>
                              <a:gd name="T14" fmla="+- 0 2247 2040"/>
                              <a:gd name="T15" fmla="*/ 2247 h 298"/>
                              <a:gd name="T16" fmla="+- 0 6957 6660"/>
                              <a:gd name="T17" fmla="*/ T16 w 297"/>
                              <a:gd name="T18" fmla="+- 0 2189 2040"/>
                              <a:gd name="T19" fmla="*/ 2189 h 298"/>
                              <a:gd name="T20" fmla="+- 0 6946 6660"/>
                              <a:gd name="T21" fmla="*/ T20 w 297"/>
                              <a:gd name="T22" fmla="+- 0 2131 2040"/>
                              <a:gd name="T23" fmla="*/ 2131 h 298"/>
                              <a:gd name="T24" fmla="+- 0 6914 6660"/>
                              <a:gd name="T25" fmla="*/ T24 w 297"/>
                              <a:gd name="T26" fmla="+- 0 2084 2040"/>
                              <a:gd name="T27" fmla="*/ 2084 h 298"/>
                              <a:gd name="T28" fmla="+- 0 6866 6660"/>
                              <a:gd name="T29" fmla="*/ T28 w 297"/>
                              <a:gd name="T30" fmla="+- 0 2052 2040"/>
                              <a:gd name="T31" fmla="*/ 2052 h 298"/>
                              <a:gd name="T32" fmla="+- 0 6809 6660"/>
                              <a:gd name="T33" fmla="*/ T32 w 297"/>
                              <a:gd name="T34" fmla="+- 0 2040 2040"/>
                              <a:gd name="T35" fmla="*/ 2040 h 298"/>
                              <a:gd name="T36" fmla="+- 0 6751 6660"/>
                              <a:gd name="T37" fmla="*/ T36 w 297"/>
                              <a:gd name="T38" fmla="+- 0 2052 2040"/>
                              <a:gd name="T39" fmla="*/ 2052 h 298"/>
                              <a:gd name="T40" fmla="+- 0 6703 6660"/>
                              <a:gd name="T41" fmla="*/ T40 w 297"/>
                              <a:gd name="T42" fmla="+- 0 2084 2040"/>
                              <a:gd name="T43" fmla="*/ 2084 h 298"/>
                              <a:gd name="T44" fmla="+- 0 6671 6660"/>
                              <a:gd name="T45" fmla="*/ T44 w 297"/>
                              <a:gd name="T46" fmla="+- 0 2131 2040"/>
                              <a:gd name="T47" fmla="*/ 2131 h 298"/>
                              <a:gd name="T48" fmla="+- 0 6660 6660"/>
                              <a:gd name="T49" fmla="*/ T48 w 297"/>
                              <a:gd name="T50" fmla="+- 0 2189 2040"/>
                              <a:gd name="T51" fmla="*/ 2189 h 298"/>
                              <a:gd name="T52" fmla="+- 0 6671 6660"/>
                              <a:gd name="T53" fmla="*/ T52 w 297"/>
                              <a:gd name="T54" fmla="+- 0 2247 2040"/>
                              <a:gd name="T55" fmla="*/ 2247 h 298"/>
                              <a:gd name="T56" fmla="+- 0 6703 6660"/>
                              <a:gd name="T57" fmla="*/ T56 w 297"/>
                              <a:gd name="T58" fmla="+- 0 2294 2040"/>
                              <a:gd name="T59" fmla="*/ 2294 h 298"/>
                              <a:gd name="T60" fmla="+- 0 6751 6660"/>
                              <a:gd name="T61" fmla="*/ T60 w 297"/>
                              <a:gd name="T62" fmla="+- 0 2326 2040"/>
                              <a:gd name="T63" fmla="*/ 2326 h 298"/>
                              <a:gd name="T64" fmla="+- 0 6809 6660"/>
                              <a:gd name="T65" fmla="*/ T64 w 297"/>
                              <a:gd name="T66" fmla="+- 0 2338 2040"/>
                              <a:gd name="T67" fmla="*/ 233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 name="Line 2027"/>
                        <wps:cNvCnPr>
                          <a:cxnSpLocks noChangeShapeType="1"/>
                        </wps:cNvCnPr>
                        <wps:spPr bwMode="auto">
                          <a:xfrm>
                            <a:off x="3759" y="186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51" name="Picture 20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47" y="204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2" name="Line 2025"/>
                        <wps:cNvCnPr>
                          <a:cxnSpLocks noChangeShapeType="1"/>
                        </wps:cNvCnPr>
                        <wps:spPr bwMode="auto">
                          <a:xfrm>
                            <a:off x="6806" y="1888"/>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53" name="Picture 20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20" y="202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4" name="Line 2023"/>
                        <wps:cNvCnPr>
                          <a:cxnSpLocks noChangeShapeType="1"/>
                        </wps:cNvCnPr>
                        <wps:spPr bwMode="auto">
                          <a:xfrm>
                            <a:off x="4767" y="187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5" name="Line 2022"/>
                        <wps:cNvCnPr>
                          <a:cxnSpLocks noChangeShapeType="1"/>
                        </wps:cNvCnPr>
                        <wps:spPr bwMode="auto">
                          <a:xfrm>
                            <a:off x="5789" y="187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6" name="Line 2021"/>
                        <wps:cNvCnPr>
                          <a:cxnSpLocks noChangeShapeType="1"/>
                        </wps:cNvCnPr>
                        <wps:spPr bwMode="auto">
                          <a:xfrm>
                            <a:off x="4762" y="1876"/>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57" name="Picture 20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0" y="2020"/>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8" name="Freeform 2019"/>
                        <wps:cNvSpPr>
                          <a:spLocks/>
                        </wps:cNvSpPr>
                        <wps:spPr bwMode="auto">
                          <a:xfrm>
                            <a:off x="3610" y="2017"/>
                            <a:ext cx="297" cy="297"/>
                          </a:xfrm>
                          <a:custGeom>
                            <a:avLst/>
                            <a:gdLst>
                              <a:gd name="T0" fmla="+- 0 3758 3610"/>
                              <a:gd name="T1" fmla="*/ T0 w 297"/>
                              <a:gd name="T2" fmla="+- 0 2017 2017"/>
                              <a:gd name="T3" fmla="*/ 2017 h 297"/>
                              <a:gd name="T4" fmla="+- 0 3701 3610"/>
                              <a:gd name="T5" fmla="*/ T4 w 297"/>
                              <a:gd name="T6" fmla="+- 0 2028 2017"/>
                              <a:gd name="T7" fmla="*/ 2028 h 297"/>
                              <a:gd name="T8" fmla="+- 0 3653 3610"/>
                              <a:gd name="T9" fmla="*/ T8 w 297"/>
                              <a:gd name="T10" fmla="+- 0 2060 2017"/>
                              <a:gd name="T11" fmla="*/ 2060 h 297"/>
                              <a:gd name="T12" fmla="+- 0 3621 3610"/>
                              <a:gd name="T13" fmla="*/ T12 w 297"/>
                              <a:gd name="T14" fmla="+- 0 2107 2017"/>
                              <a:gd name="T15" fmla="*/ 2107 h 297"/>
                              <a:gd name="T16" fmla="+- 0 3610 3610"/>
                              <a:gd name="T17" fmla="*/ T16 w 297"/>
                              <a:gd name="T18" fmla="+- 0 2165 2017"/>
                              <a:gd name="T19" fmla="*/ 2165 h 297"/>
                              <a:gd name="T20" fmla="+- 0 3621 3610"/>
                              <a:gd name="T21" fmla="*/ T20 w 297"/>
                              <a:gd name="T22" fmla="+- 0 2223 2017"/>
                              <a:gd name="T23" fmla="*/ 2223 h 297"/>
                              <a:gd name="T24" fmla="+- 0 3653 3610"/>
                              <a:gd name="T25" fmla="*/ T24 w 297"/>
                              <a:gd name="T26" fmla="+- 0 2271 2017"/>
                              <a:gd name="T27" fmla="*/ 2271 h 297"/>
                              <a:gd name="T28" fmla="+- 0 3701 3610"/>
                              <a:gd name="T29" fmla="*/ T28 w 297"/>
                              <a:gd name="T30" fmla="+- 0 2303 2017"/>
                              <a:gd name="T31" fmla="*/ 2303 h 297"/>
                              <a:gd name="T32" fmla="+- 0 3758 3610"/>
                              <a:gd name="T33" fmla="*/ T32 w 297"/>
                              <a:gd name="T34" fmla="+- 0 2314 2017"/>
                              <a:gd name="T35" fmla="*/ 2314 h 297"/>
                              <a:gd name="T36" fmla="+- 0 3816 3610"/>
                              <a:gd name="T37" fmla="*/ T36 w 297"/>
                              <a:gd name="T38" fmla="+- 0 2303 2017"/>
                              <a:gd name="T39" fmla="*/ 2303 h 297"/>
                              <a:gd name="T40" fmla="+- 0 3864 3610"/>
                              <a:gd name="T41" fmla="*/ T40 w 297"/>
                              <a:gd name="T42" fmla="+- 0 2271 2017"/>
                              <a:gd name="T43" fmla="*/ 2271 h 297"/>
                              <a:gd name="T44" fmla="+- 0 3896 3610"/>
                              <a:gd name="T45" fmla="*/ T44 w 297"/>
                              <a:gd name="T46" fmla="+- 0 2223 2017"/>
                              <a:gd name="T47" fmla="*/ 2223 h 297"/>
                              <a:gd name="T48" fmla="+- 0 3907 3610"/>
                              <a:gd name="T49" fmla="*/ T48 w 297"/>
                              <a:gd name="T50" fmla="+- 0 2165 2017"/>
                              <a:gd name="T51" fmla="*/ 2165 h 297"/>
                              <a:gd name="T52" fmla="+- 0 3896 3610"/>
                              <a:gd name="T53" fmla="*/ T52 w 297"/>
                              <a:gd name="T54" fmla="+- 0 2107 2017"/>
                              <a:gd name="T55" fmla="*/ 2107 h 297"/>
                              <a:gd name="T56" fmla="+- 0 3864 3610"/>
                              <a:gd name="T57" fmla="*/ T56 w 297"/>
                              <a:gd name="T58" fmla="+- 0 2060 2017"/>
                              <a:gd name="T59" fmla="*/ 2060 h 297"/>
                              <a:gd name="T60" fmla="+- 0 3816 3610"/>
                              <a:gd name="T61" fmla="*/ T60 w 297"/>
                              <a:gd name="T62" fmla="+- 0 2028 2017"/>
                              <a:gd name="T63" fmla="*/ 2028 h 297"/>
                              <a:gd name="T64" fmla="+- 0 3758 3610"/>
                              <a:gd name="T65" fmla="*/ T64 w 297"/>
                              <a:gd name="T66" fmla="+- 0 2017 2017"/>
                              <a:gd name="T67" fmla="*/ 201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0"/>
                                </a:lnTo>
                                <a:lnTo>
                                  <a:pt x="0" y="148"/>
                                </a:lnTo>
                                <a:lnTo>
                                  <a:pt x="11" y="206"/>
                                </a:lnTo>
                                <a:lnTo>
                                  <a:pt x="43" y="254"/>
                                </a:lnTo>
                                <a:lnTo>
                                  <a:pt x="91" y="286"/>
                                </a:lnTo>
                                <a:lnTo>
                                  <a:pt x="148" y="297"/>
                                </a:lnTo>
                                <a:lnTo>
                                  <a:pt x="206" y="286"/>
                                </a:lnTo>
                                <a:lnTo>
                                  <a:pt x="254" y="254"/>
                                </a:lnTo>
                                <a:lnTo>
                                  <a:pt x="286" y="206"/>
                                </a:lnTo>
                                <a:lnTo>
                                  <a:pt x="297" y="148"/>
                                </a:lnTo>
                                <a:lnTo>
                                  <a:pt x="286" y="90"/>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9" name="Freeform 2018"/>
                        <wps:cNvSpPr>
                          <a:spLocks/>
                        </wps:cNvSpPr>
                        <wps:spPr bwMode="auto">
                          <a:xfrm>
                            <a:off x="3610" y="2017"/>
                            <a:ext cx="297" cy="297"/>
                          </a:xfrm>
                          <a:custGeom>
                            <a:avLst/>
                            <a:gdLst>
                              <a:gd name="T0" fmla="+- 0 3758 3610"/>
                              <a:gd name="T1" fmla="*/ T0 w 297"/>
                              <a:gd name="T2" fmla="+- 0 2314 2017"/>
                              <a:gd name="T3" fmla="*/ 2314 h 297"/>
                              <a:gd name="T4" fmla="+- 0 3816 3610"/>
                              <a:gd name="T5" fmla="*/ T4 w 297"/>
                              <a:gd name="T6" fmla="+- 0 2303 2017"/>
                              <a:gd name="T7" fmla="*/ 2303 h 297"/>
                              <a:gd name="T8" fmla="+- 0 3864 3610"/>
                              <a:gd name="T9" fmla="*/ T8 w 297"/>
                              <a:gd name="T10" fmla="+- 0 2271 2017"/>
                              <a:gd name="T11" fmla="*/ 2271 h 297"/>
                              <a:gd name="T12" fmla="+- 0 3896 3610"/>
                              <a:gd name="T13" fmla="*/ T12 w 297"/>
                              <a:gd name="T14" fmla="+- 0 2223 2017"/>
                              <a:gd name="T15" fmla="*/ 2223 h 297"/>
                              <a:gd name="T16" fmla="+- 0 3907 3610"/>
                              <a:gd name="T17" fmla="*/ T16 w 297"/>
                              <a:gd name="T18" fmla="+- 0 2165 2017"/>
                              <a:gd name="T19" fmla="*/ 2165 h 297"/>
                              <a:gd name="T20" fmla="+- 0 3896 3610"/>
                              <a:gd name="T21" fmla="*/ T20 w 297"/>
                              <a:gd name="T22" fmla="+- 0 2107 2017"/>
                              <a:gd name="T23" fmla="*/ 2107 h 297"/>
                              <a:gd name="T24" fmla="+- 0 3864 3610"/>
                              <a:gd name="T25" fmla="*/ T24 w 297"/>
                              <a:gd name="T26" fmla="+- 0 2060 2017"/>
                              <a:gd name="T27" fmla="*/ 2060 h 297"/>
                              <a:gd name="T28" fmla="+- 0 3816 3610"/>
                              <a:gd name="T29" fmla="*/ T28 w 297"/>
                              <a:gd name="T30" fmla="+- 0 2028 2017"/>
                              <a:gd name="T31" fmla="*/ 2028 h 297"/>
                              <a:gd name="T32" fmla="+- 0 3758 3610"/>
                              <a:gd name="T33" fmla="*/ T32 w 297"/>
                              <a:gd name="T34" fmla="+- 0 2017 2017"/>
                              <a:gd name="T35" fmla="*/ 2017 h 297"/>
                              <a:gd name="T36" fmla="+- 0 3701 3610"/>
                              <a:gd name="T37" fmla="*/ T36 w 297"/>
                              <a:gd name="T38" fmla="+- 0 2028 2017"/>
                              <a:gd name="T39" fmla="*/ 2028 h 297"/>
                              <a:gd name="T40" fmla="+- 0 3653 3610"/>
                              <a:gd name="T41" fmla="*/ T40 w 297"/>
                              <a:gd name="T42" fmla="+- 0 2060 2017"/>
                              <a:gd name="T43" fmla="*/ 2060 h 297"/>
                              <a:gd name="T44" fmla="+- 0 3621 3610"/>
                              <a:gd name="T45" fmla="*/ T44 w 297"/>
                              <a:gd name="T46" fmla="+- 0 2107 2017"/>
                              <a:gd name="T47" fmla="*/ 2107 h 297"/>
                              <a:gd name="T48" fmla="+- 0 3610 3610"/>
                              <a:gd name="T49" fmla="*/ T48 w 297"/>
                              <a:gd name="T50" fmla="+- 0 2165 2017"/>
                              <a:gd name="T51" fmla="*/ 2165 h 297"/>
                              <a:gd name="T52" fmla="+- 0 3621 3610"/>
                              <a:gd name="T53" fmla="*/ T52 w 297"/>
                              <a:gd name="T54" fmla="+- 0 2223 2017"/>
                              <a:gd name="T55" fmla="*/ 2223 h 297"/>
                              <a:gd name="T56" fmla="+- 0 3653 3610"/>
                              <a:gd name="T57" fmla="*/ T56 w 297"/>
                              <a:gd name="T58" fmla="+- 0 2271 2017"/>
                              <a:gd name="T59" fmla="*/ 2271 h 297"/>
                              <a:gd name="T60" fmla="+- 0 3701 3610"/>
                              <a:gd name="T61" fmla="*/ T60 w 297"/>
                              <a:gd name="T62" fmla="+- 0 2303 2017"/>
                              <a:gd name="T63" fmla="*/ 2303 h 297"/>
                              <a:gd name="T64" fmla="+- 0 3758 3610"/>
                              <a:gd name="T65" fmla="*/ T64 w 297"/>
                              <a:gd name="T66" fmla="+- 0 2314 2017"/>
                              <a:gd name="T67" fmla="*/ 231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6"/>
                                </a:lnTo>
                                <a:lnTo>
                                  <a:pt x="297" y="148"/>
                                </a:lnTo>
                                <a:lnTo>
                                  <a:pt x="286" y="90"/>
                                </a:lnTo>
                                <a:lnTo>
                                  <a:pt x="254" y="43"/>
                                </a:lnTo>
                                <a:lnTo>
                                  <a:pt x="206" y="11"/>
                                </a:lnTo>
                                <a:lnTo>
                                  <a:pt x="148" y="0"/>
                                </a:lnTo>
                                <a:lnTo>
                                  <a:pt x="91" y="11"/>
                                </a:lnTo>
                                <a:lnTo>
                                  <a:pt x="43" y="43"/>
                                </a:lnTo>
                                <a:lnTo>
                                  <a:pt x="11" y="90"/>
                                </a:lnTo>
                                <a:lnTo>
                                  <a:pt x="0" y="148"/>
                                </a:lnTo>
                                <a:lnTo>
                                  <a:pt x="11" y="206"/>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0" name="Freeform 2017"/>
                        <wps:cNvSpPr>
                          <a:spLocks/>
                        </wps:cNvSpPr>
                        <wps:spPr bwMode="auto">
                          <a:xfrm>
                            <a:off x="4627" y="2023"/>
                            <a:ext cx="298" cy="298"/>
                          </a:xfrm>
                          <a:custGeom>
                            <a:avLst/>
                            <a:gdLst>
                              <a:gd name="T0" fmla="+- 0 4776 4627"/>
                              <a:gd name="T1" fmla="*/ T0 w 298"/>
                              <a:gd name="T2" fmla="+- 0 2023 2023"/>
                              <a:gd name="T3" fmla="*/ 2023 h 298"/>
                              <a:gd name="T4" fmla="+- 0 4718 4627"/>
                              <a:gd name="T5" fmla="*/ T4 w 298"/>
                              <a:gd name="T6" fmla="+- 0 2035 2023"/>
                              <a:gd name="T7" fmla="*/ 2035 h 298"/>
                              <a:gd name="T8" fmla="+- 0 4671 4627"/>
                              <a:gd name="T9" fmla="*/ T8 w 298"/>
                              <a:gd name="T10" fmla="+- 0 2067 2023"/>
                              <a:gd name="T11" fmla="*/ 2067 h 298"/>
                              <a:gd name="T12" fmla="+- 0 4639 4627"/>
                              <a:gd name="T13" fmla="*/ T12 w 298"/>
                              <a:gd name="T14" fmla="+- 0 2114 2023"/>
                              <a:gd name="T15" fmla="*/ 2114 h 298"/>
                              <a:gd name="T16" fmla="+- 0 4627 4627"/>
                              <a:gd name="T17" fmla="*/ T16 w 298"/>
                              <a:gd name="T18" fmla="+- 0 2172 2023"/>
                              <a:gd name="T19" fmla="*/ 2172 h 298"/>
                              <a:gd name="T20" fmla="+- 0 4639 4627"/>
                              <a:gd name="T21" fmla="*/ T20 w 298"/>
                              <a:gd name="T22" fmla="+- 0 2230 2023"/>
                              <a:gd name="T23" fmla="*/ 2230 h 298"/>
                              <a:gd name="T24" fmla="+- 0 4671 4627"/>
                              <a:gd name="T25" fmla="*/ T24 w 298"/>
                              <a:gd name="T26" fmla="+- 0 2277 2023"/>
                              <a:gd name="T27" fmla="*/ 2277 h 298"/>
                              <a:gd name="T28" fmla="+- 0 4718 4627"/>
                              <a:gd name="T29" fmla="*/ T28 w 298"/>
                              <a:gd name="T30" fmla="+- 0 2309 2023"/>
                              <a:gd name="T31" fmla="*/ 2309 h 298"/>
                              <a:gd name="T32" fmla="+- 0 4776 4627"/>
                              <a:gd name="T33" fmla="*/ T32 w 298"/>
                              <a:gd name="T34" fmla="+- 0 2321 2023"/>
                              <a:gd name="T35" fmla="*/ 2321 h 298"/>
                              <a:gd name="T36" fmla="+- 0 4834 4627"/>
                              <a:gd name="T37" fmla="*/ T36 w 298"/>
                              <a:gd name="T38" fmla="+- 0 2309 2023"/>
                              <a:gd name="T39" fmla="*/ 2309 h 298"/>
                              <a:gd name="T40" fmla="+- 0 4881 4627"/>
                              <a:gd name="T41" fmla="*/ T40 w 298"/>
                              <a:gd name="T42" fmla="+- 0 2277 2023"/>
                              <a:gd name="T43" fmla="*/ 2277 h 298"/>
                              <a:gd name="T44" fmla="+- 0 4913 4627"/>
                              <a:gd name="T45" fmla="*/ T44 w 298"/>
                              <a:gd name="T46" fmla="+- 0 2230 2023"/>
                              <a:gd name="T47" fmla="*/ 2230 h 298"/>
                              <a:gd name="T48" fmla="+- 0 4925 4627"/>
                              <a:gd name="T49" fmla="*/ T48 w 298"/>
                              <a:gd name="T50" fmla="+- 0 2172 2023"/>
                              <a:gd name="T51" fmla="*/ 2172 h 298"/>
                              <a:gd name="T52" fmla="+- 0 4913 4627"/>
                              <a:gd name="T53" fmla="*/ T52 w 298"/>
                              <a:gd name="T54" fmla="+- 0 2114 2023"/>
                              <a:gd name="T55" fmla="*/ 2114 h 298"/>
                              <a:gd name="T56" fmla="+- 0 4881 4627"/>
                              <a:gd name="T57" fmla="*/ T56 w 298"/>
                              <a:gd name="T58" fmla="+- 0 2067 2023"/>
                              <a:gd name="T59" fmla="*/ 2067 h 298"/>
                              <a:gd name="T60" fmla="+- 0 4834 4627"/>
                              <a:gd name="T61" fmla="*/ T60 w 298"/>
                              <a:gd name="T62" fmla="+- 0 2035 2023"/>
                              <a:gd name="T63" fmla="*/ 2035 h 298"/>
                              <a:gd name="T64" fmla="+- 0 4776 4627"/>
                              <a:gd name="T65" fmla="*/ T64 w 298"/>
                              <a:gd name="T66" fmla="+- 0 2023 2023"/>
                              <a:gd name="T67" fmla="*/ 202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1" name="Freeform 2016"/>
                        <wps:cNvSpPr>
                          <a:spLocks/>
                        </wps:cNvSpPr>
                        <wps:spPr bwMode="auto">
                          <a:xfrm>
                            <a:off x="4627" y="2023"/>
                            <a:ext cx="298" cy="298"/>
                          </a:xfrm>
                          <a:custGeom>
                            <a:avLst/>
                            <a:gdLst>
                              <a:gd name="T0" fmla="+- 0 4776 4627"/>
                              <a:gd name="T1" fmla="*/ T0 w 298"/>
                              <a:gd name="T2" fmla="+- 0 2321 2023"/>
                              <a:gd name="T3" fmla="*/ 2321 h 298"/>
                              <a:gd name="T4" fmla="+- 0 4834 4627"/>
                              <a:gd name="T5" fmla="*/ T4 w 298"/>
                              <a:gd name="T6" fmla="+- 0 2309 2023"/>
                              <a:gd name="T7" fmla="*/ 2309 h 298"/>
                              <a:gd name="T8" fmla="+- 0 4881 4627"/>
                              <a:gd name="T9" fmla="*/ T8 w 298"/>
                              <a:gd name="T10" fmla="+- 0 2277 2023"/>
                              <a:gd name="T11" fmla="*/ 2277 h 298"/>
                              <a:gd name="T12" fmla="+- 0 4913 4627"/>
                              <a:gd name="T13" fmla="*/ T12 w 298"/>
                              <a:gd name="T14" fmla="+- 0 2230 2023"/>
                              <a:gd name="T15" fmla="*/ 2230 h 298"/>
                              <a:gd name="T16" fmla="+- 0 4925 4627"/>
                              <a:gd name="T17" fmla="*/ T16 w 298"/>
                              <a:gd name="T18" fmla="+- 0 2172 2023"/>
                              <a:gd name="T19" fmla="*/ 2172 h 298"/>
                              <a:gd name="T20" fmla="+- 0 4913 4627"/>
                              <a:gd name="T21" fmla="*/ T20 w 298"/>
                              <a:gd name="T22" fmla="+- 0 2114 2023"/>
                              <a:gd name="T23" fmla="*/ 2114 h 298"/>
                              <a:gd name="T24" fmla="+- 0 4881 4627"/>
                              <a:gd name="T25" fmla="*/ T24 w 298"/>
                              <a:gd name="T26" fmla="+- 0 2067 2023"/>
                              <a:gd name="T27" fmla="*/ 2067 h 298"/>
                              <a:gd name="T28" fmla="+- 0 4834 4627"/>
                              <a:gd name="T29" fmla="*/ T28 w 298"/>
                              <a:gd name="T30" fmla="+- 0 2035 2023"/>
                              <a:gd name="T31" fmla="*/ 2035 h 298"/>
                              <a:gd name="T32" fmla="+- 0 4776 4627"/>
                              <a:gd name="T33" fmla="*/ T32 w 298"/>
                              <a:gd name="T34" fmla="+- 0 2023 2023"/>
                              <a:gd name="T35" fmla="*/ 2023 h 298"/>
                              <a:gd name="T36" fmla="+- 0 4718 4627"/>
                              <a:gd name="T37" fmla="*/ T36 w 298"/>
                              <a:gd name="T38" fmla="+- 0 2035 2023"/>
                              <a:gd name="T39" fmla="*/ 2035 h 298"/>
                              <a:gd name="T40" fmla="+- 0 4671 4627"/>
                              <a:gd name="T41" fmla="*/ T40 w 298"/>
                              <a:gd name="T42" fmla="+- 0 2067 2023"/>
                              <a:gd name="T43" fmla="*/ 2067 h 298"/>
                              <a:gd name="T44" fmla="+- 0 4639 4627"/>
                              <a:gd name="T45" fmla="*/ T44 w 298"/>
                              <a:gd name="T46" fmla="+- 0 2114 2023"/>
                              <a:gd name="T47" fmla="*/ 2114 h 298"/>
                              <a:gd name="T48" fmla="+- 0 4627 4627"/>
                              <a:gd name="T49" fmla="*/ T48 w 298"/>
                              <a:gd name="T50" fmla="+- 0 2172 2023"/>
                              <a:gd name="T51" fmla="*/ 2172 h 298"/>
                              <a:gd name="T52" fmla="+- 0 4639 4627"/>
                              <a:gd name="T53" fmla="*/ T52 w 298"/>
                              <a:gd name="T54" fmla="+- 0 2230 2023"/>
                              <a:gd name="T55" fmla="*/ 2230 h 298"/>
                              <a:gd name="T56" fmla="+- 0 4671 4627"/>
                              <a:gd name="T57" fmla="*/ T56 w 298"/>
                              <a:gd name="T58" fmla="+- 0 2277 2023"/>
                              <a:gd name="T59" fmla="*/ 2277 h 298"/>
                              <a:gd name="T60" fmla="+- 0 4718 4627"/>
                              <a:gd name="T61" fmla="*/ T60 w 298"/>
                              <a:gd name="T62" fmla="+- 0 2309 2023"/>
                              <a:gd name="T63" fmla="*/ 2309 h 298"/>
                              <a:gd name="T64" fmla="+- 0 4776 4627"/>
                              <a:gd name="T65" fmla="*/ T64 w 298"/>
                              <a:gd name="T66" fmla="+- 0 2321 2023"/>
                              <a:gd name="T67" fmla="*/ 232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Freeform 2015"/>
                        <wps:cNvSpPr>
                          <a:spLocks/>
                        </wps:cNvSpPr>
                        <wps:spPr bwMode="auto">
                          <a:xfrm>
                            <a:off x="5644" y="2034"/>
                            <a:ext cx="298" cy="297"/>
                          </a:xfrm>
                          <a:custGeom>
                            <a:avLst/>
                            <a:gdLst>
                              <a:gd name="T0" fmla="+- 0 5793 5644"/>
                              <a:gd name="T1" fmla="*/ T0 w 298"/>
                              <a:gd name="T2" fmla="+- 0 2034 2034"/>
                              <a:gd name="T3" fmla="*/ 2034 h 297"/>
                              <a:gd name="T4" fmla="+- 0 5735 5644"/>
                              <a:gd name="T5" fmla="*/ T4 w 298"/>
                              <a:gd name="T6" fmla="+- 0 2045 2034"/>
                              <a:gd name="T7" fmla="*/ 2045 h 297"/>
                              <a:gd name="T8" fmla="+- 0 5688 5644"/>
                              <a:gd name="T9" fmla="*/ T8 w 298"/>
                              <a:gd name="T10" fmla="+- 0 2077 2034"/>
                              <a:gd name="T11" fmla="*/ 2077 h 297"/>
                              <a:gd name="T12" fmla="+- 0 5656 5644"/>
                              <a:gd name="T13" fmla="*/ T12 w 298"/>
                              <a:gd name="T14" fmla="+- 0 2125 2034"/>
                              <a:gd name="T15" fmla="*/ 2125 h 297"/>
                              <a:gd name="T16" fmla="+- 0 5644 5644"/>
                              <a:gd name="T17" fmla="*/ T16 w 298"/>
                              <a:gd name="T18" fmla="+- 0 2182 2034"/>
                              <a:gd name="T19" fmla="*/ 2182 h 297"/>
                              <a:gd name="T20" fmla="+- 0 5656 5644"/>
                              <a:gd name="T21" fmla="*/ T20 w 298"/>
                              <a:gd name="T22" fmla="+- 0 2240 2034"/>
                              <a:gd name="T23" fmla="*/ 2240 h 297"/>
                              <a:gd name="T24" fmla="+- 0 5688 5644"/>
                              <a:gd name="T25" fmla="*/ T24 w 298"/>
                              <a:gd name="T26" fmla="+- 0 2288 2034"/>
                              <a:gd name="T27" fmla="*/ 2288 h 297"/>
                              <a:gd name="T28" fmla="+- 0 5735 5644"/>
                              <a:gd name="T29" fmla="*/ T28 w 298"/>
                              <a:gd name="T30" fmla="+- 0 2320 2034"/>
                              <a:gd name="T31" fmla="*/ 2320 h 297"/>
                              <a:gd name="T32" fmla="+- 0 5793 5644"/>
                              <a:gd name="T33" fmla="*/ T32 w 298"/>
                              <a:gd name="T34" fmla="+- 0 2331 2034"/>
                              <a:gd name="T35" fmla="*/ 2331 h 297"/>
                              <a:gd name="T36" fmla="+- 0 5851 5644"/>
                              <a:gd name="T37" fmla="*/ T36 w 298"/>
                              <a:gd name="T38" fmla="+- 0 2320 2034"/>
                              <a:gd name="T39" fmla="*/ 2320 h 297"/>
                              <a:gd name="T40" fmla="+- 0 5898 5644"/>
                              <a:gd name="T41" fmla="*/ T40 w 298"/>
                              <a:gd name="T42" fmla="+- 0 2288 2034"/>
                              <a:gd name="T43" fmla="*/ 2288 h 297"/>
                              <a:gd name="T44" fmla="+- 0 5930 5644"/>
                              <a:gd name="T45" fmla="*/ T44 w 298"/>
                              <a:gd name="T46" fmla="+- 0 2240 2034"/>
                              <a:gd name="T47" fmla="*/ 2240 h 297"/>
                              <a:gd name="T48" fmla="+- 0 5942 5644"/>
                              <a:gd name="T49" fmla="*/ T48 w 298"/>
                              <a:gd name="T50" fmla="+- 0 2182 2034"/>
                              <a:gd name="T51" fmla="*/ 2182 h 297"/>
                              <a:gd name="T52" fmla="+- 0 5930 5644"/>
                              <a:gd name="T53" fmla="*/ T52 w 298"/>
                              <a:gd name="T54" fmla="+- 0 2125 2034"/>
                              <a:gd name="T55" fmla="*/ 2125 h 297"/>
                              <a:gd name="T56" fmla="+- 0 5898 5644"/>
                              <a:gd name="T57" fmla="*/ T56 w 298"/>
                              <a:gd name="T58" fmla="+- 0 2077 2034"/>
                              <a:gd name="T59" fmla="*/ 2077 h 297"/>
                              <a:gd name="T60" fmla="+- 0 5851 5644"/>
                              <a:gd name="T61" fmla="*/ T60 w 298"/>
                              <a:gd name="T62" fmla="+- 0 2045 2034"/>
                              <a:gd name="T63" fmla="*/ 2045 h 297"/>
                              <a:gd name="T64" fmla="+- 0 5793 5644"/>
                              <a:gd name="T65" fmla="*/ T64 w 298"/>
                              <a:gd name="T66" fmla="+- 0 2034 2034"/>
                              <a:gd name="T67" fmla="*/ 203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3" name="Freeform 2014"/>
                        <wps:cNvSpPr>
                          <a:spLocks/>
                        </wps:cNvSpPr>
                        <wps:spPr bwMode="auto">
                          <a:xfrm>
                            <a:off x="5644" y="2034"/>
                            <a:ext cx="298" cy="297"/>
                          </a:xfrm>
                          <a:custGeom>
                            <a:avLst/>
                            <a:gdLst>
                              <a:gd name="T0" fmla="+- 0 5793 5644"/>
                              <a:gd name="T1" fmla="*/ T0 w 298"/>
                              <a:gd name="T2" fmla="+- 0 2331 2034"/>
                              <a:gd name="T3" fmla="*/ 2331 h 297"/>
                              <a:gd name="T4" fmla="+- 0 5851 5644"/>
                              <a:gd name="T5" fmla="*/ T4 w 298"/>
                              <a:gd name="T6" fmla="+- 0 2320 2034"/>
                              <a:gd name="T7" fmla="*/ 2320 h 297"/>
                              <a:gd name="T8" fmla="+- 0 5898 5644"/>
                              <a:gd name="T9" fmla="*/ T8 w 298"/>
                              <a:gd name="T10" fmla="+- 0 2288 2034"/>
                              <a:gd name="T11" fmla="*/ 2288 h 297"/>
                              <a:gd name="T12" fmla="+- 0 5930 5644"/>
                              <a:gd name="T13" fmla="*/ T12 w 298"/>
                              <a:gd name="T14" fmla="+- 0 2240 2034"/>
                              <a:gd name="T15" fmla="*/ 2240 h 297"/>
                              <a:gd name="T16" fmla="+- 0 5942 5644"/>
                              <a:gd name="T17" fmla="*/ T16 w 298"/>
                              <a:gd name="T18" fmla="+- 0 2182 2034"/>
                              <a:gd name="T19" fmla="*/ 2182 h 297"/>
                              <a:gd name="T20" fmla="+- 0 5930 5644"/>
                              <a:gd name="T21" fmla="*/ T20 w 298"/>
                              <a:gd name="T22" fmla="+- 0 2125 2034"/>
                              <a:gd name="T23" fmla="*/ 2125 h 297"/>
                              <a:gd name="T24" fmla="+- 0 5898 5644"/>
                              <a:gd name="T25" fmla="*/ T24 w 298"/>
                              <a:gd name="T26" fmla="+- 0 2077 2034"/>
                              <a:gd name="T27" fmla="*/ 2077 h 297"/>
                              <a:gd name="T28" fmla="+- 0 5851 5644"/>
                              <a:gd name="T29" fmla="*/ T28 w 298"/>
                              <a:gd name="T30" fmla="+- 0 2045 2034"/>
                              <a:gd name="T31" fmla="*/ 2045 h 297"/>
                              <a:gd name="T32" fmla="+- 0 5793 5644"/>
                              <a:gd name="T33" fmla="*/ T32 w 298"/>
                              <a:gd name="T34" fmla="+- 0 2034 2034"/>
                              <a:gd name="T35" fmla="*/ 2034 h 297"/>
                              <a:gd name="T36" fmla="+- 0 5735 5644"/>
                              <a:gd name="T37" fmla="*/ T36 w 298"/>
                              <a:gd name="T38" fmla="+- 0 2045 2034"/>
                              <a:gd name="T39" fmla="*/ 2045 h 297"/>
                              <a:gd name="T40" fmla="+- 0 5688 5644"/>
                              <a:gd name="T41" fmla="*/ T40 w 298"/>
                              <a:gd name="T42" fmla="+- 0 2077 2034"/>
                              <a:gd name="T43" fmla="*/ 2077 h 297"/>
                              <a:gd name="T44" fmla="+- 0 5656 5644"/>
                              <a:gd name="T45" fmla="*/ T44 w 298"/>
                              <a:gd name="T46" fmla="+- 0 2125 2034"/>
                              <a:gd name="T47" fmla="*/ 2125 h 297"/>
                              <a:gd name="T48" fmla="+- 0 5644 5644"/>
                              <a:gd name="T49" fmla="*/ T48 w 298"/>
                              <a:gd name="T50" fmla="+- 0 2182 2034"/>
                              <a:gd name="T51" fmla="*/ 2182 h 297"/>
                              <a:gd name="T52" fmla="+- 0 5656 5644"/>
                              <a:gd name="T53" fmla="*/ T52 w 298"/>
                              <a:gd name="T54" fmla="+- 0 2240 2034"/>
                              <a:gd name="T55" fmla="*/ 2240 h 297"/>
                              <a:gd name="T56" fmla="+- 0 5688 5644"/>
                              <a:gd name="T57" fmla="*/ T56 w 298"/>
                              <a:gd name="T58" fmla="+- 0 2288 2034"/>
                              <a:gd name="T59" fmla="*/ 2288 h 297"/>
                              <a:gd name="T60" fmla="+- 0 5735 5644"/>
                              <a:gd name="T61" fmla="*/ T60 w 298"/>
                              <a:gd name="T62" fmla="+- 0 2320 2034"/>
                              <a:gd name="T63" fmla="*/ 2320 h 297"/>
                              <a:gd name="T64" fmla="+- 0 5793 5644"/>
                              <a:gd name="T65" fmla="*/ T64 w 298"/>
                              <a:gd name="T66" fmla="+- 0 2331 2034"/>
                              <a:gd name="T67" fmla="*/ 233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Freeform 2013"/>
                        <wps:cNvSpPr>
                          <a:spLocks/>
                        </wps:cNvSpPr>
                        <wps:spPr bwMode="auto">
                          <a:xfrm>
                            <a:off x="6660" y="2040"/>
                            <a:ext cx="297" cy="298"/>
                          </a:xfrm>
                          <a:custGeom>
                            <a:avLst/>
                            <a:gdLst>
                              <a:gd name="T0" fmla="+- 0 6809 6660"/>
                              <a:gd name="T1" fmla="*/ T0 w 297"/>
                              <a:gd name="T2" fmla="+- 0 2040 2040"/>
                              <a:gd name="T3" fmla="*/ 2040 h 298"/>
                              <a:gd name="T4" fmla="+- 0 6751 6660"/>
                              <a:gd name="T5" fmla="*/ T4 w 297"/>
                              <a:gd name="T6" fmla="+- 0 2052 2040"/>
                              <a:gd name="T7" fmla="*/ 2052 h 298"/>
                              <a:gd name="T8" fmla="+- 0 6703 6660"/>
                              <a:gd name="T9" fmla="*/ T8 w 297"/>
                              <a:gd name="T10" fmla="+- 0 2084 2040"/>
                              <a:gd name="T11" fmla="*/ 2084 h 298"/>
                              <a:gd name="T12" fmla="+- 0 6671 6660"/>
                              <a:gd name="T13" fmla="*/ T12 w 297"/>
                              <a:gd name="T14" fmla="+- 0 2131 2040"/>
                              <a:gd name="T15" fmla="*/ 2131 h 298"/>
                              <a:gd name="T16" fmla="+- 0 6660 6660"/>
                              <a:gd name="T17" fmla="*/ T16 w 297"/>
                              <a:gd name="T18" fmla="+- 0 2189 2040"/>
                              <a:gd name="T19" fmla="*/ 2189 h 298"/>
                              <a:gd name="T20" fmla="+- 0 6671 6660"/>
                              <a:gd name="T21" fmla="*/ T20 w 297"/>
                              <a:gd name="T22" fmla="+- 0 2247 2040"/>
                              <a:gd name="T23" fmla="*/ 2247 h 298"/>
                              <a:gd name="T24" fmla="+- 0 6703 6660"/>
                              <a:gd name="T25" fmla="*/ T24 w 297"/>
                              <a:gd name="T26" fmla="+- 0 2294 2040"/>
                              <a:gd name="T27" fmla="*/ 2294 h 298"/>
                              <a:gd name="T28" fmla="+- 0 6751 6660"/>
                              <a:gd name="T29" fmla="*/ T28 w 297"/>
                              <a:gd name="T30" fmla="+- 0 2326 2040"/>
                              <a:gd name="T31" fmla="*/ 2326 h 298"/>
                              <a:gd name="T32" fmla="+- 0 6809 6660"/>
                              <a:gd name="T33" fmla="*/ T32 w 297"/>
                              <a:gd name="T34" fmla="+- 0 2338 2040"/>
                              <a:gd name="T35" fmla="*/ 2338 h 298"/>
                              <a:gd name="T36" fmla="+- 0 6866 6660"/>
                              <a:gd name="T37" fmla="*/ T36 w 297"/>
                              <a:gd name="T38" fmla="+- 0 2326 2040"/>
                              <a:gd name="T39" fmla="*/ 2326 h 298"/>
                              <a:gd name="T40" fmla="+- 0 6914 6660"/>
                              <a:gd name="T41" fmla="*/ T40 w 297"/>
                              <a:gd name="T42" fmla="+- 0 2294 2040"/>
                              <a:gd name="T43" fmla="*/ 2294 h 298"/>
                              <a:gd name="T44" fmla="+- 0 6946 6660"/>
                              <a:gd name="T45" fmla="*/ T44 w 297"/>
                              <a:gd name="T46" fmla="+- 0 2247 2040"/>
                              <a:gd name="T47" fmla="*/ 2247 h 298"/>
                              <a:gd name="T48" fmla="+- 0 6957 6660"/>
                              <a:gd name="T49" fmla="*/ T48 w 297"/>
                              <a:gd name="T50" fmla="+- 0 2189 2040"/>
                              <a:gd name="T51" fmla="*/ 2189 h 298"/>
                              <a:gd name="T52" fmla="+- 0 6946 6660"/>
                              <a:gd name="T53" fmla="*/ T52 w 297"/>
                              <a:gd name="T54" fmla="+- 0 2131 2040"/>
                              <a:gd name="T55" fmla="*/ 2131 h 298"/>
                              <a:gd name="T56" fmla="+- 0 6914 6660"/>
                              <a:gd name="T57" fmla="*/ T56 w 297"/>
                              <a:gd name="T58" fmla="+- 0 2084 2040"/>
                              <a:gd name="T59" fmla="*/ 2084 h 298"/>
                              <a:gd name="T60" fmla="+- 0 6866 6660"/>
                              <a:gd name="T61" fmla="*/ T60 w 297"/>
                              <a:gd name="T62" fmla="+- 0 2052 2040"/>
                              <a:gd name="T63" fmla="*/ 2052 h 298"/>
                              <a:gd name="T64" fmla="+- 0 6809 6660"/>
                              <a:gd name="T65" fmla="*/ T64 w 297"/>
                              <a:gd name="T66" fmla="+- 0 2040 2040"/>
                              <a:gd name="T67" fmla="*/ 204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 name="Freeform 2012"/>
                        <wps:cNvSpPr>
                          <a:spLocks/>
                        </wps:cNvSpPr>
                        <wps:spPr bwMode="auto">
                          <a:xfrm>
                            <a:off x="6660" y="2040"/>
                            <a:ext cx="297" cy="298"/>
                          </a:xfrm>
                          <a:custGeom>
                            <a:avLst/>
                            <a:gdLst>
                              <a:gd name="T0" fmla="+- 0 6809 6660"/>
                              <a:gd name="T1" fmla="*/ T0 w 297"/>
                              <a:gd name="T2" fmla="+- 0 2338 2040"/>
                              <a:gd name="T3" fmla="*/ 2338 h 298"/>
                              <a:gd name="T4" fmla="+- 0 6866 6660"/>
                              <a:gd name="T5" fmla="*/ T4 w 297"/>
                              <a:gd name="T6" fmla="+- 0 2326 2040"/>
                              <a:gd name="T7" fmla="*/ 2326 h 298"/>
                              <a:gd name="T8" fmla="+- 0 6914 6660"/>
                              <a:gd name="T9" fmla="*/ T8 w 297"/>
                              <a:gd name="T10" fmla="+- 0 2294 2040"/>
                              <a:gd name="T11" fmla="*/ 2294 h 298"/>
                              <a:gd name="T12" fmla="+- 0 6946 6660"/>
                              <a:gd name="T13" fmla="*/ T12 w 297"/>
                              <a:gd name="T14" fmla="+- 0 2247 2040"/>
                              <a:gd name="T15" fmla="*/ 2247 h 298"/>
                              <a:gd name="T16" fmla="+- 0 6957 6660"/>
                              <a:gd name="T17" fmla="*/ T16 w 297"/>
                              <a:gd name="T18" fmla="+- 0 2189 2040"/>
                              <a:gd name="T19" fmla="*/ 2189 h 298"/>
                              <a:gd name="T20" fmla="+- 0 6946 6660"/>
                              <a:gd name="T21" fmla="*/ T20 w 297"/>
                              <a:gd name="T22" fmla="+- 0 2131 2040"/>
                              <a:gd name="T23" fmla="*/ 2131 h 298"/>
                              <a:gd name="T24" fmla="+- 0 6914 6660"/>
                              <a:gd name="T25" fmla="*/ T24 w 297"/>
                              <a:gd name="T26" fmla="+- 0 2084 2040"/>
                              <a:gd name="T27" fmla="*/ 2084 h 298"/>
                              <a:gd name="T28" fmla="+- 0 6866 6660"/>
                              <a:gd name="T29" fmla="*/ T28 w 297"/>
                              <a:gd name="T30" fmla="+- 0 2052 2040"/>
                              <a:gd name="T31" fmla="*/ 2052 h 298"/>
                              <a:gd name="T32" fmla="+- 0 6809 6660"/>
                              <a:gd name="T33" fmla="*/ T32 w 297"/>
                              <a:gd name="T34" fmla="+- 0 2040 2040"/>
                              <a:gd name="T35" fmla="*/ 2040 h 298"/>
                              <a:gd name="T36" fmla="+- 0 6751 6660"/>
                              <a:gd name="T37" fmla="*/ T36 w 297"/>
                              <a:gd name="T38" fmla="+- 0 2052 2040"/>
                              <a:gd name="T39" fmla="*/ 2052 h 298"/>
                              <a:gd name="T40" fmla="+- 0 6703 6660"/>
                              <a:gd name="T41" fmla="*/ T40 w 297"/>
                              <a:gd name="T42" fmla="+- 0 2084 2040"/>
                              <a:gd name="T43" fmla="*/ 2084 h 298"/>
                              <a:gd name="T44" fmla="+- 0 6671 6660"/>
                              <a:gd name="T45" fmla="*/ T44 w 297"/>
                              <a:gd name="T46" fmla="+- 0 2131 2040"/>
                              <a:gd name="T47" fmla="*/ 2131 h 298"/>
                              <a:gd name="T48" fmla="+- 0 6660 6660"/>
                              <a:gd name="T49" fmla="*/ T48 w 297"/>
                              <a:gd name="T50" fmla="+- 0 2189 2040"/>
                              <a:gd name="T51" fmla="*/ 2189 h 298"/>
                              <a:gd name="T52" fmla="+- 0 6671 6660"/>
                              <a:gd name="T53" fmla="*/ T52 w 297"/>
                              <a:gd name="T54" fmla="+- 0 2247 2040"/>
                              <a:gd name="T55" fmla="*/ 2247 h 298"/>
                              <a:gd name="T56" fmla="+- 0 6703 6660"/>
                              <a:gd name="T57" fmla="*/ T56 w 297"/>
                              <a:gd name="T58" fmla="+- 0 2294 2040"/>
                              <a:gd name="T59" fmla="*/ 2294 h 298"/>
                              <a:gd name="T60" fmla="+- 0 6751 6660"/>
                              <a:gd name="T61" fmla="*/ T60 w 297"/>
                              <a:gd name="T62" fmla="+- 0 2326 2040"/>
                              <a:gd name="T63" fmla="*/ 2326 h 298"/>
                              <a:gd name="T64" fmla="+- 0 6809 6660"/>
                              <a:gd name="T65" fmla="*/ T64 w 297"/>
                              <a:gd name="T66" fmla="+- 0 2338 2040"/>
                              <a:gd name="T67" fmla="*/ 233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Line 2011"/>
                        <wps:cNvCnPr>
                          <a:cxnSpLocks noChangeShapeType="1"/>
                        </wps:cNvCnPr>
                        <wps:spPr bwMode="auto">
                          <a:xfrm>
                            <a:off x="3759" y="186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7" name="Line 2010"/>
                        <wps:cNvCnPr>
                          <a:cxnSpLocks noChangeShapeType="1"/>
                        </wps:cNvCnPr>
                        <wps:spPr bwMode="auto">
                          <a:xfrm>
                            <a:off x="6806" y="1888"/>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8" name="Line 2009"/>
                        <wps:cNvCnPr>
                          <a:cxnSpLocks noChangeShapeType="1"/>
                        </wps:cNvCnPr>
                        <wps:spPr bwMode="auto">
                          <a:xfrm>
                            <a:off x="4767" y="187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9" name="Line 2008"/>
                        <wps:cNvCnPr>
                          <a:cxnSpLocks noChangeShapeType="1"/>
                        </wps:cNvCnPr>
                        <wps:spPr bwMode="auto">
                          <a:xfrm>
                            <a:off x="5789" y="187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0" name="Line 2007"/>
                        <wps:cNvCnPr>
                          <a:cxnSpLocks noChangeShapeType="1"/>
                        </wps:cNvCnPr>
                        <wps:spPr bwMode="auto">
                          <a:xfrm>
                            <a:off x="4762" y="1876"/>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D610EF" id="Group 2006" o:spid="_x0000_s1026" style="position:absolute;margin-left:0;margin-top:0;width:411pt;height:609pt;z-index:-260835328;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">
                <v:shape id="Picture 2037"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">
                  <v:imagedata r:id="rId13" o:title=""/>
                </v:shape>
                <v:shape id="Picture 2036"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">
                  <v:imagedata r:id="rId31" o:title=""/>
                </v:shape>
                <v:shape id="Freeform 2035" o:spid="_x0000_s1029" style="position:absolute;left:3610;top:201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" path="m148,l91,11,43,43,11,90,,148r11,58l43,254r48,32l148,297r58,-11l254,254r32,-48l297,148,286,90,254,43,206,11,148,xe" stroked="f">
                  <v:path arrowok="t" o:connecttype="custom" o:connectlocs="148,2017;91,2028;43,2060;11,2107;0,2165;11,2223;43,2271;91,2303;148,2314;206,2303;254,2271;286,2223;297,2165;286,2107;254,2060;206,2028;148,2017" o:connectangles="0,0,0,0,0,0,0,0,0,0,0,0,0,0,0,0,0"/>
                </v:shape>
                <v:shape id="Freeform 2034" o:spid="_x0000_s1030" style="position:absolute;left:3610;top:201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" path="m148,297r58,-11l254,254r32,-48l297,148,286,90,254,43,206,11,148,,91,11,43,43,11,90,,148r11,58l43,254r48,32l148,297xe" filled="f" strokeweight=".5pt">
                  <v:path arrowok="t" o:connecttype="custom" o:connectlocs="148,2314;206,2303;254,2271;286,2223;297,2165;286,2107;254,2060;206,2028;148,2017;91,2028;43,2060;11,2107;0,2165;11,2223;43,2271;91,2303;148,2314" o:connectangles="0,0,0,0,0,0,0,0,0,0,0,0,0,0,0,0,0"/>
                </v:shape>
                <v:shape id="Freeform 2033" o:spid="_x0000_s1031" style="position:absolute;left:4627;top:202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" path="m149,l91,12,44,44,12,91,,149r12,58l44,254r47,32l149,298r58,-12l254,254r32,-47l298,149,286,91,254,44,207,12,149,xe" stroked="f">
                  <v:path arrowok="t" o:connecttype="custom" o:connectlocs="149,2023;91,2035;44,2067;12,2114;0,2172;12,2230;44,2277;91,2309;149,2321;207,2309;254,2277;286,2230;298,2172;286,2114;254,2067;207,2035;149,2023" o:connectangles="0,0,0,0,0,0,0,0,0,0,0,0,0,0,0,0,0"/>
                </v:shape>
                <v:shape id="Freeform 2032" o:spid="_x0000_s1032" style="position:absolute;left:4627;top:202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" path="m149,298r58,-12l254,254r32,-47l298,149,286,91,254,44,207,12,149,,91,12,44,44,12,91,,149r12,58l44,254r47,32l149,298xe" filled="f" strokeweight=".5pt">
                  <v:path arrowok="t" o:connecttype="custom" o:connectlocs="149,2321;207,2309;254,2277;286,2230;298,2172;286,2114;254,2067;207,2035;149,2023;91,2035;44,2067;12,2114;0,2172;12,2230;44,2277;91,2309;149,2321" o:connectangles="0,0,0,0,0,0,0,0,0,0,0,0,0,0,0,0,0"/>
                </v:shape>
                <v:shape id="Freeform 2031" o:spid="_x0000_s1033" style="position:absolute;left:5644;top:203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" path="m149,l91,11,44,43,12,91,,148r12,58l44,254r47,32l149,297r58,-11l254,254r32,-48l298,148,286,91,254,43,207,11,149,xe" stroked="f">
                  <v:path arrowok="t" o:connecttype="custom" o:connectlocs="149,2034;91,2045;44,2077;12,2125;0,2182;12,2240;44,2288;91,2320;149,2331;207,2320;254,2288;286,2240;298,2182;286,2125;254,2077;207,2045;149,2034" o:connectangles="0,0,0,0,0,0,0,0,0,0,0,0,0,0,0,0,0"/>
                </v:shape>
                <v:shape id="Freeform 2030" o:spid="_x0000_s1034" style="position:absolute;left:5644;top:203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" path="m149,297r58,-11l254,254r32,-48l298,148,286,91,254,43,207,11,149,,91,11,44,43,12,91,,148r12,58l44,254r47,32l149,297xe" filled="f" strokeweight=".5pt">
                  <v:path arrowok="t" o:connecttype="custom" o:connectlocs="149,2331;207,2320;254,2288;286,2240;298,2182;286,2125;254,2077;207,2045;149,2034;91,2045;44,2077;12,2125;0,2182;12,2240;44,2288;91,2320;149,2331" o:connectangles="0,0,0,0,0,0,0,0,0,0,0,0,0,0,0,0,0"/>
                </v:shape>
                <v:shape id="Freeform 2029" o:spid="_x0000_s1035" style="position:absolute;left:6660;top:204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" path="m149,l91,12,43,44,11,91,,149r11,58l43,254r48,32l149,298r57,-12l254,254r32,-47l297,149,286,91,254,44,206,12,149,xe" fillcolor="#41ad49" stroked="f">
                  <v:path arrowok="t" o:connecttype="custom" o:connectlocs="149,2040;91,2052;43,2084;11,2131;0,2189;11,2247;43,2294;91,2326;149,2338;206,2326;254,2294;286,2247;297,2189;286,2131;254,2084;206,2052;149,2040" o:connectangles="0,0,0,0,0,0,0,0,0,0,0,0,0,0,0,0,0"/>
                </v:shape>
                <v:shape id="Freeform 2028" o:spid="_x0000_s1036" style="position:absolute;left:6660;top:204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" path="m149,298r57,-12l254,254r32,-47l297,149,286,91,254,44,206,12,149,,91,12,43,44,11,91,,149r11,58l43,254r48,32l149,298xe" filled="f" strokeweight=".5pt">
                  <v:path arrowok="t" o:connecttype="custom" o:connectlocs="149,2338;206,2326;254,2294;286,2247;297,2189;286,2131;254,2084;206,2052;149,2040;91,2052;43,2084;11,2131;0,2189;11,2247;43,2294;91,2326;149,2338" o:connectangles="0,0,0,0,0,0,0,0,0,0,0,0,0,0,0,0,0"/>
                </v:shape>
                <v:line id="Line 2027" o:spid="_x0000_s1037" style="position:absolute;visibility:visible;mso-wrap-style:square" from="3759,1860" to="3759,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" strokeweight=".5pt"/>
                <v:shape id="Picture 2026" o:spid="_x0000_s1038" type="#_x0000_t75" style="position:absolute;left:6147;top:204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">
                  <v:imagedata r:id="rId32" o:title=""/>
                </v:shape>
                <v:line id="Line 2025" o:spid="_x0000_s1039" style="position:absolute;visibility:visible;mso-wrap-style:square" from="6806,1888" to="6806,2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" strokeweight=".5pt"/>
                <v:shape id="Picture 2024" o:spid="_x0000_s1040" type="#_x0000_t75" style="position:absolute;left:4120;top:202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">
                  <v:imagedata r:id="rId32" o:title=""/>
                </v:shape>
                <v:line id="Line 2023" o:spid="_x0000_s1041" style="position:absolute;visibility:visible;mso-wrap-style:square" from="4767,1871" to="4767,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" strokeweight=".5pt"/>
                <v:line id="Line 2022" o:spid="_x0000_s1042" style="position:absolute;visibility:visible;mso-wrap-style:square" from="5789,1871" to="5789,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" strokeweight=".5pt"/>
                <v:line id="Line 2021" o:spid="_x0000_s1043" style="position:absolute;visibility:visible;mso-wrap-style:square" from="4762,1876" to="5794,1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" strokeweight=".5pt"/>
                <v:shape id="Picture 2020" o:spid="_x0000_s1044" type="#_x0000_t75" style="position:absolute;left:5140;top:2020;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">
                  <v:imagedata r:id="rId32" o:title=""/>
                </v:shape>
                <v:shape id="Freeform 2019" o:spid="_x0000_s1045" style="position:absolute;left:3610;top:201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" path="m148,l91,11,43,43,11,90,,148r11,58l43,254r48,32l148,297r58,-11l254,254r32,-48l297,148,286,90,254,43,206,11,148,xe" stroked="f">
                  <v:path arrowok="t" o:connecttype="custom" o:connectlocs="148,2017;91,2028;43,2060;11,2107;0,2165;11,2223;43,2271;91,2303;148,2314;206,2303;254,2271;286,2223;297,2165;286,2107;254,2060;206,2028;148,2017" o:connectangles="0,0,0,0,0,0,0,0,0,0,0,0,0,0,0,0,0"/>
                </v:shape>
                <v:shape id="Freeform 2018" o:spid="_x0000_s1046" style="position:absolute;left:3610;top:201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" path="m148,297r58,-11l254,254r32,-48l297,148,286,90,254,43,206,11,148,,91,11,43,43,11,90,,148r11,58l43,254r48,32l148,297xe" filled="f" strokeweight=".5pt">
                  <v:path arrowok="t" o:connecttype="custom" o:connectlocs="148,2314;206,2303;254,2271;286,2223;297,2165;286,2107;254,2060;206,2028;148,2017;91,2028;43,2060;11,2107;0,2165;11,2223;43,2271;91,2303;148,2314" o:connectangles="0,0,0,0,0,0,0,0,0,0,0,0,0,0,0,0,0"/>
                </v:shape>
                <v:shape id="Freeform 2017" o:spid="_x0000_s1047" style="position:absolute;left:4627;top:202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" path="m149,l91,12,44,44,12,91,,149r12,58l44,254r47,32l149,298r58,-12l254,254r32,-47l298,149,286,91,254,44,207,12,149,xe" stroked="f">
                  <v:path arrowok="t" o:connecttype="custom" o:connectlocs="149,2023;91,2035;44,2067;12,2114;0,2172;12,2230;44,2277;91,2309;149,2321;207,2309;254,2277;286,2230;298,2172;286,2114;254,2067;207,2035;149,2023" o:connectangles="0,0,0,0,0,0,0,0,0,0,0,0,0,0,0,0,0"/>
                </v:shape>
                <v:shape id="Freeform 2016" o:spid="_x0000_s1048" style="position:absolute;left:4627;top:202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" path="m149,298r58,-12l254,254r32,-47l298,149,286,91,254,44,207,12,149,,91,12,44,44,12,91,,149r12,58l44,254r47,32l149,298xe" filled="f" strokeweight=".5pt">
                  <v:path arrowok="t" o:connecttype="custom" o:connectlocs="149,2321;207,2309;254,2277;286,2230;298,2172;286,2114;254,2067;207,2035;149,2023;91,2035;44,2067;12,2114;0,2172;12,2230;44,2277;91,2309;149,2321" o:connectangles="0,0,0,0,0,0,0,0,0,0,0,0,0,0,0,0,0"/>
                </v:shape>
                <v:shape id="Freeform 2015" o:spid="_x0000_s1049" style="position:absolute;left:5644;top:203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" path="m149,l91,11,44,43,12,91,,148r12,58l44,254r47,32l149,297r58,-11l254,254r32,-48l298,148,286,91,254,43,207,11,149,xe" stroked="f">
                  <v:path arrowok="t" o:connecttype="custom" o:connectlocs="149,2034;91,2045;44,2077;12,2125;0,2182;12,2240;44,2288;91,2320;149,2331;207,2320;254,2288;286,2240;298,2182;286,2125;254,2077;207,2045;149,2034" o:connectangles="0,0,0,0,0,0,0,0,0,0,0,0,0,0,0,0,0"/>
                </v:shape>
                <v:shape id="Freeform 2014" o:spid="_x0000_s1050" style="position:absolute;left:5644;top:203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" path="m149,297r58,-11l254,254r32,-48l298,148,286,91,254,43,207,11,149,,91,11,44,43,12,91,,148r12,58l44,254r47,32l149,297xe" filled="f" strokeweight=".5pt">
                  <v:path arrowok="t" o:connecttype="custom" o:connectlocs="149,2331;207,2320;254,2288;286,2240;298,2182;286,2125;254,2077;207,2045;149,2034;91,2045;44,2077;12,2125;0,2182;12,2240;44,2288;91,2320;149,2331" o:connectangles="0,0,0,0,0,0,0,0,0,0,0,0,0,0,0,0,0"/>
                </v:shape>
                <v:shape id="Freeform 2013" o:spid="_x0000_s1051" style="position:absolute;left:6660;top:204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" path="m149,l91,12,43,44,11,91,,149r11,58l43,254r48,32l149,298r57,-12l254,254r32,-47l297,149,286,91,254,44,206,12,149,xe" fillcolor="#41ad49" stroked="f">
                  <v:path arrowok="t" o:connecttype="custom" o:connectlocs="149,2040;91,2052;43,2084;11,2131;0,2189;11,2247;43,2294;91,2326;149,2338;206,2326;254,2294;286,2247;297,2189;286,2131;254,2084;206,2052;149,2040" o:connectangles="0,0,0,0,0,0,0,0,0,0,0,0,0,0,0,0,0"/>
                </v:shape>
                <v:shape id="Freeform 2012" o:spid="_x0000_s1052" style="position:absolute;left:6660;top:204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" path="m149,298r57,-12l254,254r32,-47l297,149,286,91,254,44,206,12,149,,91,12,43,44,11,91,,149r11,58l43,254r48,32l149,298xe" filled="f" strokeweight=".5pt">
                  <v:path arrowok="t" o:connecttype="custom" o:connectlocs="149,2338;206,2326;254,2294;286,2247;297,2189;286,2131;254,2084;206,2052;149,2040;91,2052;43,2084;11,2131;0,2189;11,2247;43,2294;91,2326;149,2338" o:connectangles="0,0,0,0,0,0,0,0,0,0,0,0,0,0,0,0,0"/>
                </v:shape>
                <v:line id="Line 2011" o:spid="_x0000_s1053" style="position:absolute;visibility:visible;mso-wrap-style:square" from="3759,1860" to="3759,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" strokeweight=".5pt"/>
                <v:line id="Line 2010" o:spid="_x0000_s1054" style="position:absolute;visibility:visible;mso-wrap-style:square" from="6806,1888" to="6806,2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" strokeweight=".5pt"/>
                <v:line id="Line 2009" o:spid="_x0000_s1055" style="position:absolute;visibility:visible;mso-wrap-style:square" from="4767,1871" to="4767,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" strokeweight=".5pt"/>
                <v:line id="Line 2008" o:spid="_x0000_s1056" style="position:absolute;visibility:visible;mso-wrap-style:square" from="5789,1871" to="5789,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" strokeweight=".5pt"/>
                <v:line id="Line 2007" o:spid="_x0000_s1057" style="position:absolute;visibility:visible;mso-wrap-style:square" from="4762,1876" to="5794,1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" strokeweight=".5pt"/>
                <w10:wrap anchorx="page" anchory="page"/>
              </v:group>
            </w:pict>
          </mc:Fallback>
        </mc:AlternateContent>
      </w:r>
    </w:p>
    <w:p w14:paraId="0EE1B699" w14:textId="77777777" w:rsidR="006500DE" w:rsidRPr="004A7191" w:rsidRDefault="006500DE">
      <w:pPr>
        <w:pStyle w:val="BodyText"/>
        <w:spacing w:before="1"/>
        <w:rPr>
          <w:rFonts w:ascii="Trebuchet MS"/>
          <w:color w:val="000000" w:themeColor="text1"/>
        </w:rPr>
      </w:pPr>
    </w:p>
    <w:p w14:paraId="0426B8B2" w14:textId="77777777" w:rsidR="006500DE" w:rsidRPr="004A7191" w:rsidRDefault="004A7191">
      <w:pPr>
        <w:spacing w:before="1"/>
        <w:ind w:left="3099" w:right="2553"/>
        <w:jc w:val="center"/>
        <w:rPr>
          <w:color w:val="000000" w:themeColor="text1"/>
          <w:sz w:val="16"/>
        </w:rPr>
      </w:pPr>
      <w:r w:rsidRPr="004A7191">
        <w:rPr>
          <w:color w:val="000000" w:themeColor="text1"/>
          <w:sz w:val="16"/>
        </w:rPr>
        <w:t>Least Concern (IUCN 3.1)</w:t>
      </w:r>
    </w:p>
    <w:p w14:paraId="5C88361E" w14:textId="77777777" w:rsidR="006500DE" w:rsidRPr="004A7191" w:rsidRDefault="006500DE">
      <w:pPr>
        <w:pStyle w:val="BodyText"/>
        <w:spacing w:before="1"/>
        <w:rPr>
          <w:color w:val="000000" w:themeColor="text1"/>
          <w:sz w:val="17"/>
        </w:rPr>
      </w:pPr>
    </w:p>
    <w:p w14:paraId="7090F23D" w14:textId="77777777" w:rsidR="006500DE" w:rsidRPr="004A7191" w:rsidRDefault="004A7191">
      <w:pPr>
        <w:pStyle w:val="BodyText"/>
        <w:tabs>
          <w:tab w:val="left" w:pos="5458"/>
        </w:tabs>
        <w:spacing w:line="328" w:lineRule="auto"/>
        <w:ind w:left="4240" w:right="2034"/>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Animalia</w:t>
      </w:r>
    </w:p>
    <w:p w14:paraId="03AA0A18" w14:textId="77777777" w:rsidR="006500DE" w:rsidRPr="004A7191" w:rsidRDefault="004A7191">
      <w:pPr>
        <w:pStyle w:val="BodyText"/>
        <w:tabs>
          <w:tab w:val="left" w:pos="5458"/>
        </w:tabs>
        <w:spacing w:line="214" w:lineRule="exact"/>
        <w:ind w:left="4240"/>
        <w:rPr>
          <w:color w:val="000000" w:themeColor="text1"/>
        </w:rPr>
      </w:pPr>
      <w:r w:rsidRPr="004A7191">
        <w:rPr>
          <w:color w:val="000000" w:themeColor="text1"/>
        </w:rPr>
        <w:t>Phylum:</w:t>
      </w:r>
      <w:r w:rsidRPr="004A7191">
        <w:rPr>
          <w:color w:val="000000" w:themeColor="text1"/>
        </w:rPr>
        <w:tab/>
        <w:t>Chordata</w:t>
      </w:r>
    </w:p>
    <w:p w14:paraId="2D51FEFB" w14:textId="77777777" w:rsidR="006500DE" w:rsidRPr="004A7191" w:rsidRDefault="004A7191">
      <w:pPr>
        <w:pStyle w:val="BodyText"/>
        <w:tabs>
          <w:tab w:val="left" w:pos="5458"/>
        </w:tabs>
        <w:spacing w:before="110"/>
        <w:ind w:left="424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3DAFA8DE" w14:textId="77777777" w:rsidR="006500DE" w:rsidRPr="004A7191" w:rsidRDefault="004A7191">
      <w:pPr>
        <w:pStyle w:val="BodyText"/>
        <w:tabs>
          <w:tab w:val="left" w:pos="5458"/>
        </w:tabs>
        <w:spacing w:before="90"/>
        <w:ind w:left="4240"/>
        <w:rPr>
          <w:color w:val="000000" w:themeColor="text1"/>
        </w:rPr>
      </w:pPr>
      <w:r w:rsidRPr="004A7191">
        <w:rPr>
          <w:color w:val="000000" w:themeColor="text1"/>
        </w:rPr>
        <w:t>Order:</w:t>
      </w:r>
      <w:r w:rsidRPr="004A7191">
        <w:rPr>
          <w:color w:val="000000" w:themeColor="text1"/>
        </w:rPr>
        <w:tab/>
        <w:t>Falconiformes</w:t>
      </w:r>
    </w:p>
    <w:p w14:paraId="16EE23A5" w14:textId="77777777" w:rsidR="006500DE" w:rsidRPr="004A7191" w:rsidRDefault="004A7191">
      <w:pPr>
        <w:pStyle w:val="BodyText"/>
        <w:tabs>
          <w:tab w:val="left" w:pos="5458"/>
        </w:tabs>
        <w:spacing w:before="90"/>
        <w:ind w:left="424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Falconidae</w:t>
      </w:r>
      <w:proofErr w:type="spellEnd"/>
    </w:p>
    <w:p w14:paraId="48DA1FFF" w14:textId="77777777" w:rsidR="006500DE" w:rsidRPr="004A7191" w:rsidRDefault="004A7191">
      <w:pPr>
        <w:tabs>
          <w:tab w:val="left" w:pos="5458"/>
        </w:tabs>
        <w:spacing w:before="110"/>
        <w:ind w:left="4240"/>
        <w:rPr>
          <w:rFonts w:ascii="Georgia"/>
          <w:i/>
          <w:color w:val="000000" w:themeColor="text1"/>
          <w:sz w:val="20"/>
        </w:rPr>
      </w:pPr>
      <w:r w:rsidRPr="004A7191">
        <w:rPr>
          <w:color w:val="000000" w:themeColor="text1"/>
          <w:sz w:val="20"/>
        </w:rPr>
        <w:t>Genus:</w:t>
      </w:r>
      <w:r w:rsidRPr="004A7191">
        <w:rPr>
          <w:color w:val="000000" w:themeColor="text1"/>
          <w:sz w:val="20"/>
        </w:rPr>
        <w:tab/>
      </w:r>
      <w:r w:rsidRPr="004A7191">
        <w:rPr>
          <w:rFonts w:ascii="Georgia"/>
          <w:i/>
          <w:color w:val="000000" w:themeColor="text1"/>
          <w:sz w:val="20"/>
        </w:rPr>
        <w:t>Falco</w:t>
      </w:r>
    </w:p>
    <w:p w14:paraId="730A562C" w14:textId="77777777" w:rsidR="006500DE" w:rsidRPr="004A7191" w:rsidRDefault="004A7191">
      <w:pPr>
        <w:tabs>
          <w:tab w:val="left" w:pos="5458"/>
        </w:tabs>
        <w:spacing w:before="109"/>
        <w:ind w:left="424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pacing w:val="-10"/>
          <w:sz w:val="20"/>
        </w:rPr>
        <w:t>F.</w:t>
      </w:r>
      <w:r w:rsidRPr="004A7191">
        <w:rPr>
          <w:rFonts w:ascii="Georgia"/>
          <w:i/>
          <w:color w:val="000000" w:themeColor="text1"/>
          <w:spacing w:val="-35"/>
          <w:sz w:val="20"/>
        </w:rPr>
        <w:t xml:space="preserve"> </w:t>
      </w:r>
      <w:r w:rsidRPr="004A7191">
        <w:rPr>
          <w:rFonts w:ascii="Georgia"/>
          <w:i/>
          <w:color w:val="000000" w:themeColor="text1"/>
          <w:sz w:val="20"/>
        </w:rPr>
        <w:t>tinnunculus</w:t>
      </w:r>
    </w:p>
    <w:p w14:paraId="6E98BC55" w14:textId="77777777" w:rsidR="006500DE" w:rsidRPr="004A7191" w:rsidRDefault="006500DE">
      <w:pPr>
        <w:pStyle w:val="BodyText"/>
        <w:rPr>
          <w:rFonts w:ascii="Georgia"/>
          <w:i/>
          <w:color w:val="000000" w:themeColor="text1"/>
          <w:sz w:val="22"/>
        </w:rPr>
      </w:pPr>
    </w:p>
    <w:p w14:paraId="747E0DE0" w14:textId="77777777" w:rsidR="006500DE" w:rsidRPr="004A7191" w:rsidRDefault="006500DE">
      <w:pPr>
        <w:pStyle w:val="BodyText"/>
        <w:rPr>
          <w:rFonts w:ascii="Georgia"/>
          <w:i/>
          <w:color w:val="000000" w:themeColor="text1"/>
          <w:sz w:val="22"/>
        </w:rPr>
      </w:pPr>
    </w:p>
    <w:p w14:paraId="22E7341A" w14:textId="77777777" w:rsidR="006500DE" w:rsidRPr="004A7191" w:rsidRDefault="006500DE">
      <w:pPr>
        <w:pStyle w:val="BodyText"/>
        <w:rPr>
          <w:rFonts w:ascii="Georgia"/>
          <w:i/>
          <w:color w:val="000000" w:themeColor="text1"/>
          <w:sz w:val="22"/>
        </w:rPr>
      </w:pPr>
    </w:p>
    <w:p w14:paraId="1AC68850" w14:textId="77777777" w:rsidR="006500DE" w:rsidRPr="004A7191" w:rsidRDefault="006500DE">
      <w:pPr>
        <w:pStyle w:val="BodyText"/>
        <w:rPr>
          <w:rFonts w:ascii="Georgia"/>
          <w:i/>
          <w:color w:val="000000" w:themeColor="text1"/>
          <w:sz w:val="22"/>
        </w:rPr>
      </w:pPr>
    </w:p>
    <w:p w14:paraId="4D6827C0" w14:textId="77777777" w:rsidR="006500DE" w:rsidRPr="004A7191" w:rsidRDefault="006500DE">
      <w:pPr>
        <w:pStyle w:val="BodyText"/>
        <w:rPr>
          <w:rFonts w:ascii="Georgia"/>
          <w:i/>
          <w:color w:val="000000" w:themeColor="text1"/>
          <w:sz w:val="22"/>
        </w:rPr>
      </w:pPr>
    </w:p>
    <w:p w14:paraId="2FC9BD8E" w14:textId="77777777" w:rsidR="006500DE" w:rsidRPr="004A7191" w:rsidRDefault="006500DE">
      <w:pPr>
        <w:pStyle w:val="BodyText"/>
        <w:rPr>
          <w:rFonts w:ascii="Georgia"/>
          <w:i/>
          <w:color w:val="000000" w:themeColor="text1"/>
          <w:sz w:val="22"/>
        </w:rPr>
      </w:pPr>
    </w:p>
    <w:p w14:paraId="6979AB07" w14:textId="77777777" w:rsidR="006500DE" w:rsidRPr="004A7191" w:rsidRDefault="006500DE">
      <w:pPr>
        <w:pStyle w:val="BodyText"/>
        <w:rPr>
          <w:rFonts w:ascii="Georgia"/>
          <w:i/>
          <w:color w:val="000000" w:themeColor="text1"/>
          <w:sz w:val="22"/>
        </w:rPr>
      </w:pPr>
    </w:p>
    <w:p w14:paraId="7BA31F74" w14:textId="77777777" w:rsidR="006500DE" w:rsidRPr="004A7191" w:rsidRDefault="006500DE">
      <w:pPr>
        <w:pStyle w:val="BodyText"/>
        <w:rPr>
          <w:rFonts w:ascii="Georgia"/>
          <w:i/>
          <w:color w:val="000000" w:themeColor="text1"/>
          <w:sz w:val="22"/>
        </w:rPr>
      </w:pPr>
    </w:p>
    <w:p w14:paraId="3BFAA545" w14:textId="77777777" w:rsidR="006500DE" w:rsidRPr="004A7191" w:rsidRDefault="006500DE">
      <w:pPr>
        <w:pStyle w:val="BodyText"/>
        <w:rPr>
          <w:rFonts w:ascii="Georgia"/>
          <w:i/>
          <w:color w:val="000000" w:themeColor="text1"/>
          <w:sz w:val="22"/>
        </w:rPr>
      </w:pPr>
    </w:p>
    <w:p w14:paraId="19A312EC" w14:textId="77777777" w:rsidR="006500DE" w:rsidRPr="004A7191" w:rsidRDefault="006500DE">
      <w:pPr>
        <w:pStyle w:val="BodyText"/>
        <w:rPr>
          <w:rFonts w:ascii="Georgia"/>
          <w:i/>
          <w:color w:val="000000" w:themeColor="text1"/>
          <w:sz w:val="22"/>
        </w:rPr>
      </w:pPr>
    </w:p>
    <w:p w14:paraId="2019ACD2" w14:textId="77777777" w:rsidR="006500DE" w:rsidRPr="004A7191" w:rsidRDefault="006500DE">
      <w:pPr>
        <w:pStyle w:val="BodyText"/>
        <w:rPr>
          <w:rFonts w:ascii="Georgia"/>
          <w:i/>
          <w:color w:val="000000" w:themeColor="text1"/>
          <w:sz w:val="22"/>
        </w:rPr>
      </w:pPr>
    </w:p>
    <w:p w14:paraId="1407B9E7" w14:textId="77777777" w:rsidR="006500DE" w:rsidRPr="004A7191" w:rsidRDefault="006500DE">
      <w:pPr>
        <w:pStyle w:val="BodyText"/>
        <w:rPr>
          <w:rFonts w:ascii="Georgia"/>
          <w:i/>
          <w:color w:val="000000" w:themeColor="text1"/>
          <w:sz w:val="22"/>
        </w:rPr>
      </w:pPr>
    </w:p>
    <w:p w14:paraId="07737C95" w14:textId="77777777" w:rsidR="006500DE" w:rsidRPr="004A7191" w:rsidRDefault="006500DE">
      <w:pPr>
        <w:pStyle w:val="BodyText"/>
        <w:rPr>
          <w:rFonts w:ascii="Georgia"/>
          <w:i/>
          <w:color w:val="000000" w:themeColor="text1"/>
          <w:sz w:val="22"/>
        </w:rPr>
      </w:pPr>
    </w:p>
    <w:p w14:paraId="747F134D" w14:textId="77777777" w:rsidR="006500DE" w:rsidRPr="004A7191" w:rsidRDefault="006500DE">
      <w:pPr>
        <w:pStyle w:val="BodyText"/>
        <w:rPr>
          <w:rFonts w:ascii="Georgia"/>
          <w:i/>
          <w:color w:val="000000" w:themeColor="text1"/>
          <w:sz w:val="22"/>
        </w:rPr>
      </w:pPr>
    </w:p>
    <w:p w14:paraId="4A14737F" w14:textId="77777777" w:rsidR="006500DE" w:rsidRPr="004A7191" w:rsidRDefault="006500DE">
      <w:pPr>
        <w:pStyle w:val="BodyText"/>
        <w:rPr>
          <w:rFonts w:ascii="Georgia"/>
          <w:i/>
          <w:color w:val="000000" w:themeColor="text1"/>
          <w:sz w:val="22"/>
        </w:rPr>
      </w:pPr>
    </w:p>
    <w:p w14:paraId="0D9FB92A" w14:textId="77777777" w:rsidR="006500DE" w:rsidRPr="004A7191" w:rsidRDefault="006500DE">
      <w:pPr>
        <w:pStyle w:val="BodyText"/>
        <w:rPr>
          <w:rFonts w:ascii="Georgia"/>
          <w:i/>
          <w:color w:val="000000" w:themeColor="text1"/>
          <w:sz w:val="22"/>
        </w:rPr>
      </w:pPr>
    </w:p>
    <w:p w14:paraId="438F348F" w14:textId="77777777" w:rsidR="006500DE" w:rsidRPr="004A7191" w:rsidRDefault="006500DE">
      <w:pPr>
        <w:pStyle w:val="BodyText"/>
        <w:rPr>
          <w:rFonts w:ascii="Georgia"/>
          <w:i/>
          <w:color w:val="000000" w:themeColor="text1"/>
          <w:sz w:val="22"/>
        </w:rPr>
      </w:pPr>
    </w:p>
    <w:p w14:paraId="67E0238B" w14:textId="77777777" w:rsidR="006500DE" w:rsidRPr="004A7191" w:rsidRDefault="006500DE">
      <w:pPr>
        <w:pStyle w:val="BodyText"/>
        <w:rPr>
          <w:rFonts w:ascii="Georgia"/>
          <w:i/>
          <w:color w:val="000000" w:themeColor="text1"/>
          <w:sz w:val="22"/>
        </w:rPr>
      </w:pPr>
    </w:p>
    <w:p w14:paraId="1CC08448" w14:textId="77777777" w:rsidR="006500DE" w:rsidRPr="004A7191" w:rsidRDefault="006500DE">
      <w:pPr>
        <w:pStyle w:val="BodyText"/>
        <w:rPr>
          <w:rFonts w:ascii="Georgia"/>
          <w:i/>
          <w:color w:val="000000" w:themeColor="text1"/>
          <w:sz w:val="22"/>
        </w:rPr>
      </w:pPr>
    </w:p>
    <w:p w14:paraId="209F9081" w14:textId="77777777" w:rsidR="006500DE" w:rsidRPr="004A7191" w:rsidRDefault="006500DE">
      <w:pPr>
        <w:pStyle w:val="BodyText"/>
        <w:rPr>
          <w:rFonts w:ascii="Georgia"/>
          <w:i/>
          <w:color w:val="000000" w:themeColor="text1"/>
          <w:sz w:val="22"/>
        </w:rPr>
      </w:pPr>
    </w:p>
    <w:p w14:paraId="2477703E" w14:textId="77777777" w:rsidR="006500DE" w:rsidRPr="004A7191" w:rsidRDefault="006500DE">
      <w:pPr>
        <w:pStyle w:val="BodyText"/>
        <w:spacing w:before="5"/>
        <w:rPr>
          <w:rFonts w:ascii="Georgia"/>
          <w:i/>
          <w:color w:val="000000" w:themeColor="text1"/>
          <w:sz w:val="23"/>
        </w:rPr>
      </w:pPr>
    </w:p>
    <w:p w14:paraId="1519CA06" w14:textId="77777777" w:rsidR="006500DE" w:rsidRPr="004A7191" w:rsidRDefault="004A7191">
      <w:pPr>
        <w:spacing w:before="1"/>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1968174F"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4952DDFB" w14:textId="77777777" w:rsidR="006500DE" w:rsidRPr="004A7191" w:rsidRDefault="004A7191">
      <w:pPr>
        <w:pStyle w:val="Heading1"/>
        <w:tabs>
          <w:tab w:val="left" w:pos="1132"/>
          <w:tab w:val="left" w:pos="7739"/>
        </w:tabs>
        <w:rPr>
          <w:color w:val="000000" w:themeColor="text1"/>
        </w:rPr>
      </w:pPr>
      <w:r w:rsidRPr="004A7191">
        <w:rPr>
          <w:color w:val="000000" w:themeColor="text1"/>
          <w:shd w:val="clear" w:color="auto" w:fill="747D46"/>
        </w:rPr>
        <w:lastRenderedPageBreak/>
        <w:t xml:space="preserve"> </w:t>
      </w:r>
      <w:r w:rsidRPr="004A7191">
        <w:rPr>
          <w:color w:val="000000" w:themeColor="text1"/>
          <w:shd w:val="clear" w:color="auto" w:fill="747D46"/>
        </w:rPr>
        <w:tab/>
        <w:t>7. White- breasted</w:t>
      </w:r>
      <w:r w:rsidRPr="004A7191">
        <w:rPr>
          <w:color w:val="000000" w:themeColor="text1"/>
          <w:spacing w:val="-57"/>
          <w:shd w:val="clear" w:color="auto" w:fill="747D46"/>
        </w:rPr>
        <w:t xml:space="preserve"> </w:t>
      </w:r>
      <w:r w:rsidRPr="004A7191">
        <w:rPr>
          <w:color w:val="000000" w:themeColor="text1"/>
          <w:spacing w:val="-3"/>
          <w:shd w:val="clear" w:color="auto" w:fill="747D46"/>
        </w:rPr>
        <w:t>Waterhen</w:t>
      </w:r>
      <w:r w:rsidRPr="004A7191">
        <w:rPr>
          <w:color w:val="000000" w:themeColor="text1"/>
          <w:spacing w:val="-3"/>
          <w:shd w:val="clear" w:color="auto" w:fill="747D46"/>
        </w:rPr>
        <w:tab/>
      </w:r>
    </w:p>
    <w:p w14:paraId="0B1ACD70" w14:textId="77777777" w:rsidR="006500DE" w:rsidRPr="004A7191" w:rsidRDefault="004A7191">
      <w:pPr>
        <w:pStyle w:val="BodyText"/>
        <w:spacing w:before="182" w:line="237" w:lineRule="auto"/>
        <w:ind w:left="1140" w:right="1325"/>
        <w:rPr>
          <w:color w:val="000000" w:themeColor="text1"/>
        </w:rPr>
      </w:pPr>
      <w:r w:rsidRPr="004A7191">
        <w:rPr>
          <w:color w:val="000000" w:themeColor="text1"/>
        </w:rPr>
        <w:t>The White-breasted waterhen (</w:t>
      </w:r>
      <w:proofErr w:type="spellStart"/>
      <w:r w:rsidRPr="004A7191">
        <w:rPr>
          <w:rFonts w:ascii="Georgia"/>
          <w:i/>
          <w:color w:val="000000" w:themeColor="text1"/>
        </w:rPr>
        <w:t>Amaurornis</w:t>
      </w:r>
      <w:proofErr w:type="spellEnd"/>
      <w:r w:rsidRPr="004A7191">
        <w:rPr>
          <w:rFonts w:ascii="Georgia"/>
          <w:i/>
          <w:color w:val="000000" w:themeColor="text1"/>
        </w:rPr>
        <w:t xml:space="preserve"> </w:t>
      </w:r>
      <w:proofErr w:type="spellStart"/>
      <w:r w:rsidRPr="004A7191">
        <w:rPr>
          <w:rFonts w:ascii="Georgia"/>
          <w:i/>
          <w:color w:val="000000" w:themeColor="text1"/>
        </w:rPr>
        <w:t>phoenicurus</w:t>
      </w:r>
      <w:proofErr w:type="spellEnd"/>
      <w:r w:rsidRPr="004A7191">
        <w:rPr>
          <w:color w:val="000000" w:themeColor="text1"/>
        </w:rPr>
        <w:t xml:space="preserve">) is a waterbird of the rail and crake family, </w:t>
      </w:r>
      <w:proofErr w:type="spellStart"/>
      <w:r w:rsidRPr="004A7191">
        <w:rPr>
          <w:color w:val="000000" w:themeColor="text1"/>
        </w:rPr>
        <w:t>Rallidae</w:t>
      </w:r>
      <w:proofErr w:type="spellEnd"/>
      <w:r w:rsidRPr="004A7191">
        <w:rPr>
          <w:color w:val="000000" w:themeColor="text1"/>
        </w:rPr>
        <w:t>, that is widely distributed across Southeast Asia and the Indian Subcontinent. They are dark slaty birds with a clean white face, breast and belly. They are somewhat bolder than most other rails and are often seen stepping slowly with their tail cocked upright in open marshes or even drains near busy roads. They are largely</w:t>
      </w:r>
    </w:p>
    <w:p w14:paraId="1E4800B4" w14:textId="77777777" w:rsidR="006500DE" w:rsidRPr="004A7191" w:rsidRDefault="004A7191">
      <w:pPr>
        <w:pStyle w:val="BodyText"/>
        <w:spacing w:before="11" w:line="230" w:lineRule="auto"/>
        <w:ind w:left="1140" w:right="1452"/>
        <w:rPr>
          <w:color w:val="000000" w:themeColor="text1"/>
        </w:rPr>
      </w:pPr>
      <w:r w:rsidRPr="004A7191">
        <w:rPr>
          <w:color w:val="000000" w:themeColor="text1"/>
        </w:rPr>
        <w:t>crepuscular</w:t>
      </w:r>
      <w:r w:rsidRPr="004A7191">
        <w:rPr>
          <w:color w:val="000000" w:themeColor="text1"/>
          <w:spacing w:val="-16"/>
        </w:rPr>
        <w:t xml:space="preserve"> </w:t>
      </w:r>
      <w:r w:rsidRPr="004A7191">
        <w:rPr>
          <w:color w:val="000000" w:themeColor="text1"/>
        </w:rPr>
        <w:t>in</w:t>
      </w:r>
      <w:r w:rsidRPr="004A7191">
        <w:rPr>
          <w:color w:val="000000" w:themeColor="text1"/>
          <w:spacing w:val="-14"/>
        </w:rPr>
        <w:t xml:space="preserve"> </w:t>
      </w:r>
      <w:r w:rsidRPr="004A7191">
        <w:rPr>
          <w:color w:val="000000" w:themeColor="text1"/>
        </w:rPr>
        <w:t>activity</w:t>
      </w:r>
      <w:r w:rsidRPr="004A7191">
        <w:rPr>
          <w:color w:val="000000" w:themeColor="text1"/>
          <w:spacing w:val="-13"/>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during</w:t>
      </w:r>
      <w:r w:rsidRPr="004A7191">
        <w:rPr>
          <w:color w:val="000000" w:themeColor="text1"/>
          <w:spacing w:val="-15"/>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breeding</w:t>
      </w:r>
      <w:r w:rsidRPr="004A7191">
        <w:rPr>
          <w:color w:val="000000" w:themeColor="text1"/>
          <w:spacing w:val="-15"/>
        </w:rPr>
        <w:t xml:space="preserve"> </w:t>
      </w:r>
      <w:r w:rsidRPr="004A7191">
        <w:rPr>
          <w:color w:val="000000" w:themeColor="text1"/>
        </w:rPr>
        <w:t>season,</w:t>
      </w:r>
      <w:r w:rsidRPr="004A7191">
        <w:rPr>
          <w:color w:val="000000" w:themeColor="text1"/>
          <w:spacing w:val="-16"/>
        </w:rPr>
        <w:t xml:space="preserve"> </w:t>
      </w:r>
      <w:r w:rsidRPr="004A7191">
        <w:rPr>
          <w:color w:val="000000" w:themeColor="text1"/>
        </w:rPr>
        <w:t>just</w:t>
      </w:r>
      <w:r w:rsidRPr="004A7191">
        <w:rPr>
          <w:color w:val="000000" w:themeColor="text1"/>
          <w:spacing w:val="-14"/>
        </w:rPr>
        <w:t xml:space="preserve"> </w:t>
      </w:r>
      <w:r w:rsidRPr="004A7191">
        <w:rPr>
          <w:color w:val="000000" w:themeColor="text1"/>
        </w:rPr>
        <w:t>after the</w:t>
      </w:r>
      <w:r w:rsidRPr="004A7191">
        <w:rPr>
          <w:color w:val="000000" w:themeColor="text1"/>
          <w:spacing w:val="-15"/>
        </w:rPr>
        <w:t xml:space="preserve"> </w:t>
      </w:r>
      <w:r w:rsidRPr="004A7191">
        <w:rPr>
          <w:color w:val="000000" w:themeColor="text1"/>
          <w:spacing w:val="-3"/>
        </w:rPr>
        <w:t xml:space="preserve">first </w:t>
      </w:r>
      <w:r w:rsidRPr="004A7191">
        <w:rPr>
          <w:color w:val="000000" w:themeColor="text1"/>
        </w:rPr>
        <w:t>rains,</w:t>
      </w:r>
      <w:r w:rsidRPr="004A7191">
        <w:rPr>
          <w:color w:val="000000" w:themeColor="text1"/>
          <w:spacing w:val="-17"/>
        </w:rPr>
        <w:t xml:space="preserve"> </w:t>
      </w:r>
      <w:r w:rsidRPr="004A7191">
        <w:rPr>
          <w:color w:val="000000" w:themeColor="text1"/>
        </w:rPr>
        <w:t>make</w:t>
      </w:r>
      <w:r w:rsidRPr="004A7191">
        <w:rPr>
          <w:color w:val="000000" w:themeColor="text1"/>
          <w:spacing w:val="-14"/>
        </w:rPr>
        <w:t xml:space="preserve"> </w:t>
      </w:r>
      <w:r w:rsidRPr="004A7191">
        <w:rPr>
          <w:color w:val="000000" w:themeColor="text1"/>
        </w:rPr>
        <w:t>loud</w:t>
      </w:r>
      <w:r w:rsidRPr="004A7191">
        <w:rPr>
          <w:color w:val="000000" w:themeColor="text1"/>
          <w:spacing w:val="-15"/>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repetitive</w:t>
      </w:r>
      <w:r w:rsidRPr="004A7191">
        <w:rPr>
          <w:color w:val="000000" w:themeColor="text1"/>
          <w:spacing w:val="-15"/>
        </w:rPr>
        <w:t xml:space="preserve"> </w:t>
      </w:r>
      <w:r w:rsidRPr="004A7191">
        <w:rPr>
          <w:color w:val="000000" w:themeColor="text1"/>
        </w:rPr>
        <w:t>croaking</w:t>
      </w:r>
      <w:r w:rsidRPr="004A7191">
        <w:rPr>
          <w:color w:val="000000" w:themeColor="text1"/>
          <w:spacing w:val="-16"/>
        </w:rPr>
        <w:t xml:space="preserve"> </w:t>
      </w:r>
      <w:r w:rsidRPr="004A7191">
        <w:rPr>
          <w:color w:val="000000" w:themeColor="text1"/>
        </w:rPr>
        <w:t>calls.</w:t>
      </w:r>
    </w:p>
    <w:p w14:paraId="4B4FCA03" w14:textId="77777777" w:rsidR="006500DE" w:rsidRPr="004A7191" w:rsidRDefault="004A7191">
      <w:pPr>
        <w:pStyle w:val="BodyText"/>
        <w:spacing w:before="13" w:line="237" w:lineRule="auto"/>
        <w:ind w:left="1140" w:right="1301" w:firstLine="280"/>
        <w:rPr>
          <w:color w:val="000000" w:themeColor="text1"/>
        </w:rPr>
      </w:pPr>
      <w:r w:rsidRPr="004A7191">
        <w:rPr>
          <w:color w:val="000000" w:themeColor="text1"/>
        </w:rPr>
        <w:t xml:space="preserve">Adult white-breasted waterhens have mainly dark grey upperparts and flanks, and a white face, neck and breast. The lower belly and undertail are cinnamon </w:t>
      </w:r>
      <w:proofErr w:type="spellStart"/>
      <w:r w:rsidRPr="004A7191">
        <w:rPr>
          <w:color w:val="000000" w:themeColor="text1"/>
        </w:rPr>
        <w:t>coloured</w:t>
      </w:r>
      <w:proofErr w:type="spellEnd"/>
      <w:r w:rsidRPr="004A7191">
        <w:rPr>
          <w:color w:val="000000" w:themeColor="text1"/>
        </w:rPr>
        <w:t>. The body is flattened laterally to</w:t>
      </w:r>
      <w:r w:rsidRPr="004A7191">
        <w:rPr>
          <w:color w:val="000000" w:themeColor="text1"/>
          <w:spacing w:val="-14"/>
        </w:rPr>
        <w:t xml:space="preserve"> </w:t>
      </w:r>
      <w:r w:rsidRPr="004A7191">
        <w:rPr>
          <w:color w:val="000000" w:themeColor="text1"/>
        </w:rPr>
        <w:t>allow easier passage through the reeds or undergrowth. They have long toes, a short</w:t>
      </w:r>
      <w:r w:rsidRPr="004A7191">
        <w:rPr>
          <w:color w:val="000000" w:themeColor="text1"/>
          <w:spacing w:val="-20"/>
        </w:rPr>
        <w:t xml:space="preserve"> </w:t>
      </w:r>
      <w:r w:rsidRPr="004A7191">
        <w:rPr>
          <w:color w:val="000000" w:themeColor="text1"/>
        </w:rPr>
        <w:t>tail</w:t>
      </w:r>
      <w:r w:rsidRPr="004A7191">
        <w:rPr>
          <w:color w:val="000000" w:themeColor="text1"/>
          <w:spacing w:val="-20"/>
        </w:rPr>
        <w:t xml:space="preserve"> </w:t>
      </w:r>
      <w:r w:rsidRPr="004A7191">
        <w:rPr>
          <w:color w:val="000000" w:themeColor="text1"/>
        </w:rPr>
        <w:t>and</w:t>
      </w:r>
      <w:r w:rsidRPr="004A7191">
        <w:rPr>
          <w:color w:val="000000" w:themeColor="text1"/>
          <w:spacing w:val="-20"/>
        </w:rPr>
        <w:t xml:space="preserve"> </w:t>
      </w:r>
      <w:r w:rsidRPr="004A7191">
        <w:rPr>
          <w:color w:val="000000" w:themeColor="text1"/>
        </w:rPr>
        <w:t>a</w:t>
      </w:r>
      <w:r w:rsidRPr="004A7191">
        <w:rPr>
          <w:color w:val="000000" w:themeColor="text1"/>
          <w:spacing w:val="-20"/>
        </w:rPr>
        <w:t xml:space="preserve"> </w:t>
      </w:r>
      <w:r w:rsidRPr="004A7191">
        <w:rPr>
          <w:color w:val="000000" w:themeColor="text1"/>
        </w:rPr>
        <w:t>yellow</w:t>
      </w:r>
      <w:r w:rsidRPr="004A7191">
        <w:rPr>
          <w:color w:val="000000" w:themeColor="text1"/>
          <w:spacing w:val="-21"/>
        </w:rPr>
        <w:t xml:space="preserve"> </w:t>
      </w:r>
      <w:r w:rsidRPr="004A7191">
        <w:rPr>
          <w:color w:val="000000" w:themeColor="text1"/>
        </w:rPr>
        <w:t>bill and</w:t>
      </w:r>
      <w:r w:rsidRPr="004A7191">
        <w:rPr>
          <w:color w:val="000000" w:themeColor="text1"/>
          <w:spacing w:val="-27"/>
        </w:rPr>
        <w:t xml:space="preserve"> </w:t>
      </w:r>
      <w:r w:rsidRPr="004A7191">
        <w:rPr>
          <w:color w:val="000000" w:themeColor="text1"/>
        </w:rPr>
        <w:t>legs.</w:t>
      </w:r>
      <w:r w:rsidRPr="004A7191">
        <w:rPr>
          <w:color w:val="000000" w:themeColor="text1"/>
          <w:spacing w:val="-29"/>
        </w:rPr>
        <w:t xml:space="preserve"> </w:t>
      </w:r>
      <w:r w:rsidRPr="004A7191">
        <w:rPr>
          <w:color w:val="000000" w:themeColor="text1"/>
        </w:rPr>
        <w:t>Sexes</w:t>
      </w:r>
      <w:r w:rsidRPr="004A7191">
        <w:rPr>
          <w:color w:val="000000" w:themeColor="text1"/>
          <w:spacing w:val="-27"/>
        </w:rPr>
        <w:t xml:space="preserve"> </w:t>
      </w:r>
      <w:r w:rsidRPr="004A7191">
        <w:rPr>
          <w:color w:val="000000" w:themeColor="text1"/>
        </w:rPr>
        <w:t>are</w:t>
      </w:r>
      <w:r w:rsidRPr="004A7191">
        <w:rPr>
          <w:color w:val="000000" w:themeColor="text1"/>
          <w:spacing w:val="-27"/>
        </w:rPr>
        <w:t xml:space="preserve"> </w:t>
      </w:r>
      <w:r w:rsidRPr="004A7191">
        <w:rPr>
          <w:color w:val="000000" w:themeColor="text1"/>
        </w:rPr>
        <w:t>similar</w:t>
      </w:r>
      <w:r w:rsidRPr="004A7191">
        <w:rPr>
          <w:color w:val="000000" w:themeColor="text1"/>
          <w:spacing w:val="-28"/>
        </w:rPr>
        <w:t xml:space="preserve"> </w:t>
      </w:r>
      <w:r w:rsidRPr="004A7191">
        <w:rPr>
          <w:color w:val="000000" w:themeColor="text1"/>
        </w:rPr>
        <w:t>but</w:t>
      </w:r>
      <w:r w:rsidRPr="004A7191">
        <w:rPr>
          <w:color w:val="000000" w:themeColor="text1"/>
          <w:spacing w:val="-28"/>
        </w:rPr>
        <w:t xml:space="preserve"> </w:t>
      </w:r>
      <w:r w:rsidRPr="004A7191">
        <w:rPr>
          <w:color w:val="000000" w:themeColor="text1"/>
        </w:rPr>
        <w:t>females</w:t>
      </w:r>
      <w:r w:rsidRPr="004A7191">
        <w:rPr>
          <w:color w:val="000000" w:themeColor="text1"/>
          <w:spacing w:val="-26"/>
        </w:rPr>
        <w:t xml:space="preserve"> </w:t>
      </w:r>
      <w:r w:rsidRPr="004A7191">
        <w:rPr>
          <w:color w:val="000000" w:themeColor="text1"/>
        </w:rPr>
        <w:t>measure slightly</w:t>
      </w:r>
      <w:r w:rsidRPr="004A7191">
        <w:rPr>
          <w:color w:val="000000" w:themeColor="text1"/>
          <w:spacing w:val="-28"/>
        </w:rPr>
        <w:t xml:space="preserve"> </w:t>
      </w:r>
      <w:r w:rsidRPr="004A7191">
        <w:rPr>
          <w:color w:val="000000" w:themeColor="text1"/>
        </w:rPr>
        <w:t>smaller.</w:t>
      </w:r>
    </w:p>
    <w:p w14:paraId="4F05C003" w14:textId="77777777" w:rsidR="006500DE" w:rsidRPr="004A7191" w:rsidRDefault="004A7191">
      <w:pPr>
        <w:pStyle w:val="BodyText"/>
        <w:ind w:left="1140" w:right="1528" w:firstLine="280"/>
        <w:rPr>
          <w:color w:val="000000" w:themeColor="text1"/>
        </w:rPr>
      </w:pPr>
      <w:r w:rsidRPr="004A7191">
        <w:rPr>
          <w:color w:val="000000" w:themeColor="text1"/>
        </w:rPr>
        <w:t>Their</w:t>
      </w:r>
      <w:r w:rsidRPr="004A7191">
        <w:rPr>
          <w:color w:val="000000" w:themeColor="text1"/>
          <w:spacing w:val="-23"/>
        </w:rPr>
        <w:t xml:space="preserve"> </w:t>
      </w:r>
      <w:r w:rsidRPr="004A7191">
        <w:rPr>
          <w:color w:val="000000" w:themeColor="text1"/>
        </w:rPr>
        <w:t>breeding</w:t>
      </w:r>
      <w:r w:rsidRPr="004A7191">
        <w:rPr>
          <w:color w:val="000000" w:themeColor="text1"/>
          <w:spacing w:val="-22"/>
        </w:rPr>
        <w:t xml:space="preserve"> </w:t>
      </w:r>
      <w:r w:rsidRPr="004A7191">
        <w:rPr>
          <w:color w:val="000000" w:themeColor="text1"/>
        </w:rPr>
        <w:t>habitat</w:t>
      </w:r>
      <w:r w:rsidRPr="004A7191">
        <w:rPr>
          <w:color w:val="000000" w:themeColor="text1"/>
          <w:spacing w:val="-21"/>
        </w:rPr>
        <w:t xml:space="preserve"> </w:t>
      </w:r>
      <w:r w:rsidRPr="004A7191">
        <w:rPr>
          <w:color w:val="000000" w:themeColor="text1"/>
        </w:rPr>
        <w:t>is</w:t>
      </w:r>
      <w:r w:rsidRPr="004A7191">
        <w:rPr>
          <w:color w:val="000000" w:themeColor="text1"/>
          <w:spacing w:val="-21"/>
        </w:rPr>
        <w:t xml:space="preserve"> </w:t>
      </w:r>
      <w:r w:rsidRPr="004A7191">
        <w:rPr>
          <w:color w:val="000000" w:themeColor="text1"/>
        </w:rPr>
        <w:t>marshes</w:t>
      </w:r>
      <w:r w:rsidRPr="004A7191">
        <w:rPr>
          <w:color w:val="000000" w:themeColor="text1"/>
          <w:spacing w:val="-21"/>
        </w:rPr>
        <w:t xml:space="preserve"> </w:t>
      </w:r>
      <w:r w:rsidRPr="004A7191">
        <w:rPr>
          <w:color w:val="000000" w:themeColor="text1"/>
        </w:rPr>
        <w:t>across</w:t>
      </w:r>
      <w:r w:rsidRPr="004A7191">
        <w:rPr>
          <w:color w:val="000000" w:themeColor="text1"/>
          <w:spacing w:val="-23"/>
        </w:rPr>
        <w:t xml:space="preserve"> </w:t>
      </w:r>
      <w:r w:rsidRPr="004A7191">
        <w:rPr>
          <w:color w:val="000000" w:themeColor="text1"/>
        </w:rPr>
        <w:t>tropical</w:t>
      </w:r>
      <w:r w:rsidRPr="004A7191">
        <w:rPr>
          <w:color w:val="000000" w:themeColor="text1"/>
          <w:spacing w:val="-33"/>
        </w:rPr>
        <w:t xml:space="preserve"> </w:t>
      </w:r>
      <w:r w:rsidRPr="004A7191">
        <w:rPr>
          <w:color w:val="000000" w:themeColor="text1"/>
        </w:rPr>
        <w:t>Asia</w:t>
      </w:r>
      <w:r w:rsidRPr="004A7191">
        <w:rPr>
          <w:color w:val="000000" w:themeColor="text1"/>
          <w:spacing w:val="-22"/>
        </w:rPr>
        <w:t xml:space="preserve"> </w:t>
      </w:r>
      <w:r w:rsidRPr="004A7191">
        <w:rPr>
          <w:color w:val="000000" w:themeColor="text1"/>
        </w:rPr>
        <w:t>from</w:t>
      </w:r>
      <w:r w:rsidRPr="004A7191">
        <w:rPr>
          <w:color w:val="000000" w:themeColor="text1"/>
          <w:spacing w:val="-2"/>
        </w:rPr>
        <w:t xml:space="preserve"> </w:t>
      </w:r>
      <w:r w:rsidRPr="004A7191">
        <w:rPr>
          <w:color w:val="000000" w:themeColor="text1"/>
        </w:rPr>
        <w:t>Pakistan east to Indonesia. They are mainly seen in the plains but have been known</w:t>
      </w:r>
      <w:r w:rsidRPr="004A7191">
        <w:rPr>
          <w:color w:val="000000" w:themeColor="text1"/>
          <w:spacing w:val="-17"/>
        </w:rPr>
        <w:t xml:space="preserve"> </w:t>
      </w:r>
      <w:r w:rsidRPr="004A7191">
        <w:rPr>
          <w:color w:val="000000" w:themeColor="text1"/>
        </w:rPr>
        <w:t>from</w:t>
      </w:r>
      <w:r w:rsidRPr="004A7191">
        <w:rPr>
          <w:color w:val="000000" w:themeColor="text1"/>
          <w:spacing w:val="-15"/>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higher</w:t>
      </w:r>
      <w:r w:rsidRPr="004A7191">
        <w:rPr>
          <w:color w:val="000000" w:themeColor="text1"/>
          <w:spacing w:val="-14"/>
        </w:rPr>
        <w:t xml:space="preserve"> </w:t>
      </w:r>
      <w:r w:rsidRPr="004A7191">
        <w:rPr>
          <w:color w:val="000000" w:themeColor="text1"/>
        </w:rPr>
        <w:t>hills</w:t>
      </w:r>
      <w:r w:rsidRPr="004A7191">
        <w:rPr>
          <w:color w:val="000000" w:themeColor="text1"/>
          <w:spacing w:val="-14"/>
        </w:rPr>
        <w:t xml:space="preserve"> </w:t>
      </w:r>
      <w:r w:rsidRPr="004A7191">
        <w:rPr>
          <w:color w:val="000000" w:themeColor="text1"/>
        </w:rPr>
        <w:t>such</w:t>
      </w:r>
      <w:r w:rsidRPr="004A7191">
        <w:rPr>
          <w:color w:val="000000" w:themeColor="text1"/>
          <w:spacing w:val="-15"/>
        </w:rPr>
        <w:t xml:space="preserve"> </w:t>
      </w:r>
      <w:r w:rsidRPr="004A7191">
        <w:rPr>
          <w:color w:val="000000" w:themeColor="text1"/>
        </w:rPr>
        <w:t>as</w:t>
      </w:r>
      <w:r w:rsidRPr="004A7191">
        <w:rPr>
          <w:color w:val="000000" w:themeColor="text1"/>
          <w:spacing w:val="-14"/>
        </w:rPr>
        <w:t xml:space="preserve"> </w:t>
      </w:r>
      <w:r w:rsidRPr="004A7191">
        <w:rPr>
          <w:color w:val="000000" w:themeColor="text1"/>
        </w:rPr>
        <w:t>in</w:t>
      </w:r>
      <w:r w:rsidRPr="004A7191">
        <w:rPr>
          <w:color w:val="000000" w:themeColor="text1"/>
          <w:spacing w:val="-14"/>
        </w:rPr>
        <w:t xml:space="preserve"> </w:t>
      </w:r>
      <w:r w:rsidRPr="004A7191">
        <w:rPr>
          <w:color w:val="000000" w:themeColor="text1"/>
        </w:rPr>
        <w:t>Nainital</w:t>
      </w:r>
    </w:p>
    <w:p w14:paraId="2AA414A6" w14:textId="77777777" w:rsidR="006500DE" w:rsidRPr="004A7191" w:rsidRDefault="004A7191">
      <w:pPr>
        <w:pStyle w:val="BodyText"/>
        <w:spacing w:before="10" w:line="230" w:lineRule="auto"/>
        <w:ind w:left="1140" w:right="1215"/>
        <w:jc w:val="both"/>
        <w:rPr>
          <w:color w:val="000000" w:themeColor="text1"/>
        </w:rPr>
      </w:pPr>
      <w:r w:rsidRPr="004A7191">
        <w:rPr>
          <w:color w:val="000000" w:themeColor="text1"/>
        </w:rPr>
        <w:t>(1300m)</w:t>
      </w:r>
      <w:r w:rsidRPr="004A7191">
        <w:rPr>
          <w:color w:val="000000" w:themeColor="text1"/>
          <w:spacing w:val="-32"/>
        </w:rPr>
        <w:t xml:space="preserve"> </w:t>
      </w:r>
      <w:r w:rsidRPr="004A7191">
        <w:rPr>
          <w:color w:val="000000" w:themeColor="text1"/>
        </w:rPr>
        <w:t>and</w:t>
      </w:r>
      <w:r w:rsidRPr="004A7191">
        <w:rPr>
          <w:color w:val="000000" w:themeColor="text1"/>
          <w:spacing w:val="-31"/>
        </w:rPr>
        <w:t xml:space="preserve"> </w:t>
      </w:r>
      <w:r w:rsidRPr="004A7191">
        <w:rPr>
          <w:color w:val="000000" w:themeColor="text1"/>
        </w:rPr>
        <w:t>the</w:t>
      </w:r>
      <w:r w:rsidRPr="004A7191">
        <w:rPr>
          <w:color w:val="000000" w:themeColor="text1"/>
          <w:spacing w:val="-31"/>
        </w:rPr>
        <w:t xml:space="preserve"> </w:t>
      </w:r>
      <w:r w:rsidRPr="004A7191">
        <w:rPr>
          <w:color w:val="000000" w:themeColor="text1"/>
        </w:rPr>
        <w:t>High</w:t>
      </w:r>
      <w:r w:rsidRPr="004A7191">
        <w:rPr>
          <w:color w:val="000000" w:themeColor="text1"/>
          <w:spacing w:val="-30"/>
        </w:rPr>
        <w:t xml:space="preserve"> </w:t>
      </w:r>
      <w:r w:rsidRPr="004A7191">
        <w:rPr>
          <w:color w:val="000000" w:themeColor="text1"/>
        </w:rPr>
        <w:t>Range</w:t>
      </w:r>
      <w:r w:rsidRPr="004A7191">
        <w:rPr>
          <w:color w:val="000000" w:themeColor="text1"/>
          <w:spacing w:val="-31"/>
        </w:rPr>
        <w:t xml:space="preserve"> </w:t>
      </w:r>
      <w:r w:rsidRPr="004A7191">
        <w:rPr>
          <w:color w:val="000000" w:themeColor="text1"/>
        </w:rPr>
        <w:t>(1500m)</w:t>
      </w:r>
      <w:r w:rsidRPr="004A7191">
        <w:rPr>
          <w:color w:val="000000" w:themeColor="text1"/>
          <w:spacing w:val="-32"/>
        </w:rPr>
        <w:t xml:space="preserve"> </w:t>
      </w:r>
      <w:r w:rsidRPr="004A7191">
        <w:rPr>
          <w:color w:val="000000" w:themeColor="text1"/>
        </w:rPr>
        <w:t>in</w:t>
      </w:r>
      <w:r w:rsidRPr="004A7191">
        <w:rPr>
          <w:color w:val="000000" w:themeColor="text1"/>
          <w:spacing w:val="-30"/>
        </w:rPr>
        <w:t xml:space="preserve"> </w:t>
      </w:r>
      <w:proofErr w:type="spellStart"/>
      <w:r w:rsidRPr="004A7191">
        <w:rPr>
          <w:color w:val="000000" w:themeColor="text1"/>
        </w:rPr>
        <w:t>Kerala.These</w:t>
      </w:r>
      <w:proofErr w:type="spellEnd"/>
      <w:r w:rsidRPr="004A7191">
        <w:rPr>
          <w:color w:val="000000" w:themeColor="text1"/>
          <w:spacing w:val="-31"/>
        </w:rPr>
        <w:t xml:space="preserve"> </w:t>
      </w:r>
      <w:r w:rsidRPr="004A7191">
        <w:rPr>
          <w:color w:val="000000" w:themeColor="text1"/>
        </w:rPr>
        <w:t>large</w:t>
      </w:r>
      <w:r w:rsidRPr="004A7191">
        <w:rPr>
          <w:color w:val="000000" w:themeColor="text1"/>
          <w:spacing w:val="-31"/>
        </w:rPr>
        <w:t xml:space="preserve"> </w:t>
      </w:r>
      <w:r w:rsidRPr="004A7191">
        <w:rPr>
          <w:color w:val="000000" w:themeColor="text1"/>
        </w:rPr>
        <w:t>32</w:t>
      </w:r>
      <w:r w:rsidRPr="004A7191">
        <w:rPr>
          <w:color w:val="000000" w:themeColor="text1"/>
          <w:spacing w:val="-31"/>
        </w:rPr>
        <w:t xml:space="preserve"> </w:t>
      </w:r>
      <w:r w:rsidRPr="004A7191">
        <w:rPr>
          <w:color w:val="000000" w:themeColor="text1"/>
        </w:rPr>
        <w:t>cm long rails are permanent residents throughout their range. They make short</w:t>
      </w:r>
      <w:r w:rsidRPr="004A7191">
        <w:rPr>
          <w:color w:val="000000" w:themeColor="text1"/>
          <w:spacing w:val="-21"/>
        </w:rPr>
        <w:t xml:space="preserve"> </w:t>
      </w:r>
      <w:r w:rsidRPr="004A7191">
        <w:rPr>
          <w:color w:val="000000" w:themeColor="text1"/>
        </w:rPr>
        <w:t>distance movements and are known to colonize new</w:t>
      </w:r>
      <w:r w:rsidRPr="004A7191">
        <w:rPr>
          <w:color w:val="000000" w:themeColor="text1"/>
          <w:spacing w:val="-2"/>
        </w:rPr>
        <w:t xml:space="preserve"> </w:t>
      </w:r>
      <w:r w:rsidRPr="004A7191">
        <w:rPr>
          <w:color w:val="000000" w:themeColor="text1"/>
        </w:rPr>
        <w:t>areas.</w:t>
      </w:r>
    </w:p>
    <w:p w14:paraId="73B8EACF" w14:textId="77777777" w:rsidR="006500DE" w:rsidRPr="004A7191" w:rsidRDefault="006500DE">
      <w:pPr>
        <w:spacing w:line="230" w:lineRule="auto"/>
        <w:jc w:val="both"/>
        <w:rPr>
          <w:color w:val="000000" w:themeColor="text1"/>
        </w:rPr>
        <w:sectPr w:rsidR="006500DE" w:rsidRPr="004A7191">
          <w:pgSz w:w="8240" w:h="12200"/>
          <w:pgMar w:top="1060" w:right="0" w:bottom="280" w:left="0" w:header="720" w:footer="720" w:gutter="0"/>
          <w:cols w:space="720"/>
        </w:sectPr>
      </w:pPr>
    </w:p>
    <w:p w14:paraId="1815047B" w14:textId="77777777" w:rsidR="006500DE" w:rsidRPr="004A7191" w:rsidRDefault="004A7191">
      <w:pPr>
        <w:pStyle w:val="Heading2"/>
        <w:ind w:left="3520"/>
        <w:rPr>
          <w:color w:val="000000" w:themeColor="text1"/>
        </w:rPr>
      </w:pPr>
      <w:r w:rsidRPr="004A7191">
        <w:rPr>
          <w:color w:val="000000" w:themeColor="text1"/>
        </w:rPr>
        <w:lastRenderedPageBreak/>
        <w:t>Conservation status</w:t>
      </w:r>
    </w:p>
    <w:p w14:paraId="7959B121" w14:textId="77777777" w:rsidR="006500DE" w:rsidRPr="004A7191" w:rsidRDefault="006500DE">
      <w:pPr>
        <w:pStyle w:val="BodyText"/>
        <w:spacing w:before="4"/>
        <w:rPr>
          <w:b/>
          <w:color w:val="000000" w:themeColor="text1"/>
          <w:sz w:val="14"/>
        </w:rPr>
      </w:pPr>
    </w:p>
    <w:p w14:paraId="00ED4603" w14:textId="77777777" w:rsidR="006500DE" w:rsidRPr="004A7191" w:rsidRDefault="006500DE">
      <w:pPr>
        <w:rPr>
          <w:color w:val="000000" w:themeColor="text1"/>
          <w:sz w:val="14"/>
        </w:rPr>
        <w:sectPr w:rsidR="006500DE" w:rsidRPr="004A7191">
          <w:pgSz w:w="8240" w:h="12200"/>
          <w:pgMar w:top="940" w:right="0" w:bottom="280" w:left="0" w:header="720" w:footer="720" w:gutter="0"/>
          <w:cols w:space="720"/>
        </w:sectPr>
      </w:pPr>
    </w:p>
    <w:p w14:paraId="29A3A0DB" w14:textId="77777777" w:rsidR="006500DE" w:rsidRPr="004A7191" w:rsidRDefault="004A7191">
      <w:pPr>
        <w:tabs>
          <w:tab w:val="left" w:pos="4970"/>
        </w:tabs>
        <w:spacing w:before="93"/>
        <w:ind w:left="352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055EBB25" w14:textId="77777777" w:rsidR="006500DE" w:rsidRPr="004A7191" w:rsidRDefault="004A7191">
      <w:pPr>
        <w:pStyle w:val="BodyText"/>
        <w:tabs>
          <w:tab w:val="left" w:pos="4138"/>
          <w:tab w:val="left" w:pos="4669"/>
          <w:tab w:val="left" w:pos="5176"/>
          <w:tab w:val="left" w:pos="5677"/>
        </w:tabs>
        <w:spacing w:before="178"/>
        <w:ind w:left="36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1E3E214B" w14:textId="77777777" w:rsidR="006500DE" w:rsidRPr="004A7191" w:rsidRDefault="004A7191">
      <w:pPr>
        <w:spacing w:before="113" w:line="208" w:lineRule="auto"/>
        <w:ind w:left="560" w:right="1157" w:firstLine="120"/>
        <w:rPr>
          <w:color w:val="000000" w:themeColor="text1"/>
          <w:sz w:val="16"/>
        </w:rPr>
      </w:pPr>
      <w:r w:rsidRPr="004A7191">
        <w:rPr>
          <w:color w:val="000000" w:themeColor="text1"/>
        </w:rPr>
        <w:br w:type="column"/>
      </w:r>
      <w:r w:rsidRPr="004A7191">
        <w:rPr>
          <w:color w:val="000000" w:themeColor="text1"/>
          <w:sz w:val="16"/>
        </w:rPr>
        <w:t>Least Concern</w:t>
      </w:r>
    </w:p>
    <w:p w14:paraId="509007D5"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408966CF"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20" w:space="40"/>
            <w:col w:w="2280"/>
          </w:cols>
        </w:sectPr>
      </w:pPr>
    </w:p>
    <w:p w14:paraId="7239EF0F"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484224" behindDoc="1" locked="0" layoutInCell="1" allowOverlap="1" wp14:anchorId="2DFD8B91" wp14:editId="72DFFA56">
                <wp:simplePos x="0" y="0"/>
                <wp:positionH relativeFrom="page">
                  <wp:posOffset>2311400</wp:posOffset>
                </wp:positionH>
                <wp:positionV relativeFrom="page">
                  <wp:posOffset>443865</wp:posOffset>
                </wp:positionV>
                <wp:extent cx="161925" cy="154940"/>
                <wp:effectExtent l="0" t="0" r="0" b="0"/>
                <wp:wrapNone/>
                <wp:docPr id="1437" name="Text Box 2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B2AD2" w14:textId="77777777" w:rsidR="00B7268B" w:rsidRDefault="00B7268B">
                            <w:pPr>
                              <w:pStyle w:val="BodyText"/>
                              <w:rPr>
                                <w:rFonts w:ascii="Verdana"/>
                              </w:rPr>
                            </w:pPr>
                            <w:r>
                              <w:rPr>
                                <w:rFonts w:ascii="Verdana"/>
                                <w:color w:val="58595B"/>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D8B91" id="Text Box 2001" o:spid="_x0000_s1065" type="#_x0000_t202" style="position:absolute;margin-left:182pt;margin-top:34.95pt;width:12.75pt;height:12.2pt;z-index:-26083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" filled="f" stroked="f">
                <v:textbox inset="0,0,0,0">
                  <w:txbxContent>
                    <w:p w14:paraId="5FAB2AD2" w14:textId="77777777" w:rsidR="00B7268B" w:rsidRDefault="00B7268B">
                      <w:pPr>
                        <w:pStyle w:val="BodyText"/>
                        <w:rPr>
                          <w:rFonts w:ascii="Verdana"/>
                        </w:rPr>
                      </w:pPr>
                      <w:r>
                        <w:rPr>
                          <w:rFonts w:ascii="Verdana"/>
                          <w:color w:val="58595B"/>
                        </w:rPr>
                        <w:t>17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485248" behindDoc="1" locked="0" layoutInCell="1" allowOverlap="1" wp14:anchorId="1593AC15" wp14:editId="5D3D5866">
                <wp:simplePos x="0" y="0"/>
                <wp:positionH relativeFrom="page">
                  <wp:posOffset>-1270</wp:posOffset>
                </wp:positionH>
                <wp:positionV relativeFrom="page">
                  <wp:posOffset>0</wp:posOffset>
                </wp:positionV>
                <wp:extent cx="5221605" cy="7734300"/>
                <wp:effectExtent l="0" t="0" r="0" b="0"/>
                <wp:wrapNone/>
                <wp:docPr id="1417" name="Group 1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418" name="Picture 2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9" name="Picture 19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0" name="Line 1998"/>
                        <wps:cNvCnPr>
                          <a:cxnSpLocks noChangeShapeType="1"/>
                        </wps:cNvCnPr>
                        <wps:spPr bwMode="auto">
                          <a:xfrm>
                            <a:off x="0" y="1134"/>
                            <a:ext cx="0" cy="869"/>
                          </a:xfrm>
                          <a:prstGeom prst="line">
                            <a:avLst/>
                          </a:prstGeom>
                          <a:noFill/>
                          <a:ln w="3175">
                            <a:solidFill>
                              <a:srgbClr val="747D46"/>
                            </a:solidFill>
                            <a:prstDash val="solid"/>
                            <a:round/>
                            <a:headEnd/>
                            <a:tailEnd/>
                          </a:ln>
                          <a:extLst>
                            <a:ext uri="{909E8E84-426E-40DD-AFC4-6F175D3DCCD1}">
                              <a14:hiddenFill xmlns:a14="http://schemas.microsoft.com/office/drawing/2010/main">
                                <a:noFill/>
                              </a14:hiddenFill>
                            </a:ext>
                          </a:extLst>
                        </wps:spPr>
                        <wps:bodyPr/>
                      </wps:wsp>
                      <wps:wsp>
                        <wps:cNvPr id="1421" name="Freeform 1997"/>
                        <wps:cNvSpPr>
                          <a:spLocks/>
                        </wps:cNvSpPr>
                        <wps:spPr bwMode="auto">
                          <a:xfrm>
                            <a:off x="3610" y="1797"/>
                            <a:ext cx="297" cy="298"/>
                          </a:xfrm>
                          <a:custGeom>
                            <a:avLst/>
                            <a:gdLst>
                              <a:gd name="T0" fmla="+- 0 3758 3610"/>
                              <a:gd name="T1" fmla="*/ T0 w 297"/>
                              <a:gd name="T2" fmla="+- 0 1797 1797"/>
                              <a:gd name="T3" fmla="*/ 1797 h 298"/>
                              <a:gd name="T4" fmla="+- 0 3701 3610"/>
                              <a:gd name="T5" fmla="*/ T4 w 297"/>
                              <a:gd name="T6" fmla="+- 0 1809 1797"/>
                              <a:gd name="T7" fmla="*/ 1809 h 298"/>
                              <a:gd name="T8" fmla="+- 0 3653 3610"/>
                              <a:gd name="T9" fmla="*/ T8 w 297"/>
                              <a:gd name="T10" fmla="+- 0 1841 1797"/>
                              <a:gd name="T11" fmla="*/ 1841 h 298"/>
                              <a:gd name="T12" fmla="+- 0 3621 3610"/>
                              <a:gd name="T13" fmla="*/ T12 w 297"/>
                              <a:gd name="T14" fmla="+- 0 1888 1797"/>
                              <a:gd name="T15" fmla="*/ 1888 h 298"/>
                              <a:gd name="T16" fmla="+- 0 3610 3610"/>
                              <a:gd name="T17" fmla="*/ T16 w 297"/>
                              <a:gd name="T18" fmla="+- 0 1946 1797"/>
                              <a:gd name="T19" fmla="*/ 1946 h 298"/>
                              <a:gd name="T20" fmla="+- 0 3621 3610"/>
                              <a:gd name="T21" fmla="*/ T20 w 297"/>
                              <a:gd name="T22" fmla="+- 0 2004 1797"/>
                              <a:gd name="T23" fmla="*/ 2004 h 298"/>
                              <a:gd name="T24" fmla="+- 0 3653 3610"/>
                              <a:gd name="T25" fmla="*/ T24 w 297"/>
                              <a:gd name="T26" fmla="+- 0 2051 1797"/>
                              <a:gd name="T27" fmla="*/ 2051 h 298"/>
                              <a:gd name="T28" fmla="+- 0 3701 3610"/>
                              <a:gd name="T29" fmla="*/ T28 w 297"/>
                              <a:gd name="T30" fmla="+- 0 2083 1797"/>
                              <a:gd name="T31" fmla="*/ 2083 h 298"/>
                              <a:gd name="T32" fmla="+- 0 3758 3610"/>
                              <a:gd name="T33" fmla="*/ T32 w 297"/>
                              <a:gd name="T34" fmla="+- 0 2095 1797"/>
                              <a:gd name="T35" fmla="*/ 2095 h 298"/>
                              <a:gd name="T36" fmla="+- 0 3816 3610"/>
                              <a:gd name="T37" fmla="*/ T36 w 297"/>
                              <a:gd name="T38" fmla="+- 0 2083 1797"/>
                              <a:gd name="T39" fmla="*/ 2083 h 298"/>
                              <a:gd name="T40" fmla="+- 0 3864 3610"/>
                              <a:gd name="T41" fmla="*/ T40 w 297"/>
                              <a:gd name="T42" fmla="+- 0 2051 1797"/>
                              <a:gd name="T43" fmla="*/ 2051 h 298"/>
                              <a:gd name="T44" fmla="+- 0 3896 3610"/>
                              <a:gd name="T45" fmla="*/ T44 w 297"/>
                              <a:gd name="T46" fmla="+- 0 2004 1797"/>
                              <a:gd name="T47" fmla="*/ 2004 h 298"/>
                              <a:gd name="T48" fmla="+- 0 3907 3610"/>
                              <a:gd name="T49" fmla="*/ T48 w 297"/>
                              <a:gd name="T50" fmla="+- 0 1946 1797"/>
                              <a:gd name="T51" fmla="*/ 1946 h 298"/>
                              <a:gd name="T52" fmla="+- 0 3896 3610"/>
                              <a:gd name="T53" fmla="*/ T52 w 297"/>
                              <a:gd name="T54" fmla="+- 0 1888 1797"/>
                              <a:gd name="T55" fmla="*/ 1888 h 298"/>
                              <a:gd name="T56" fmla="+- 0 3864 3610"/>
                              <a:gd name="T57" fmla="*/ T56 w 297"/>
                              <a:gd name="T58" fmla="+- 0 1841 1797"/>
                              <a:gd name="T59" fmla="*/ 1841 h 298"/>
                              <a:gd name="T60" fmla="+- 0 3816 3610"/>
                              <a:gd name="T61" fmla="*/ T60 w 297"/>
                              <a:gd name="T62" fmla="+- 0 1809 1797"/>
                              <a:gd name="T63" fmla="*/ 1809 h 298"/>
                              <a:gd name="T64" fmla="+- 0 3758 3610"/>
                              <a:gd name="T65" fmla="*/ T64 w 297"/>
                              <a:gd name="T66" fmla="+- 0 1797 1797"/>
                              <a:gd name="T67" fmla="*/ 179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1996"/>
                        <wps:cNvSpPr>
                          <a:spLocks/>
                        </wps:cNvSpPr>
                        <wps:spPr bwMode="auto">
                          <a:xfrm>
                            <a:off x="3610" y="1797"/>
                            <a:ext cx="297" cy="298"/>
                          </a:xfrm>
                          <a:custGeom>
                            <a:avLst/>
                            <a:gdLst>
                              <a:gd name="T0" fmla="+- 0 3758 3610"/>
                              <a:gd name="T1" fmla="*/ T0 w 297"/>
                              <a:gd name="T2" fmla="+- 0 2095 1797"/>
                              <a:gd name="T3" fmla="*/ 2095 h 298"/>
                              <a:gd name="T4" fmla="+- 0 3816 3610"/>
                              <a:gd name="T5" fmla="*/ T4 w 297"/>
                              <a:gd name="T6" fmla="+- 0 2083 1797"/>
                              <a:gd name="T7" fmla="*/ 2083 h 298"/>
                              <a:gd name="T8" fmla="+- 0 3864 3610"/>
                              <a:gd name="T9" fmla="*/ T8 w 297"/>
                              <a:gd name="T10" fmla="+- 0 2051 1797"/>
                              <a:gd name="T11" fmla="*/ 2051 h 298"/>
                              <a:gd name="T12" fmla="+- 0 3896 3610"/>
                              <a:gd name="T13" fmla="*/ T12 w 297"/>
                              <a:gd name="T14" fmla="+- 0 2004 1797"/>
                              <a:gd name="T15" fmla="*/ 2004 h 298"/>
                              <a:gd name="T16" fmla="+- 0 3907 3610"/>
                              <a:gd name="T17" fmla="*/ T16 w 297"/>
                              <a:gd name="T18" fmla="+- 0 1946 1797"/>
                              <a:gd name="T19" fmla="*/ 1946 h 298"/>
                              <a:gd name="T20" fmla="+- 0 3896 3610"/>
                              <a:gd name="T21" fmla="*/ T20 w 297"/>
                              <a:gd name="T22" fmla="+- 0 1888 1797"/>
                              <a:gd name="T23" fmla="*/ 1888 h 298"/>
                              <a:gd name="T24" fmla="+- 0 3864 3610"/>
                              <a:gd name="T25" fmla="*/ T24 w 297"/>
                              <a:gd name="T26" fmla="+- 0 1841 1797"/>
                              <a:gd name="T27" fmla="*/ 1841 h 298"/>
                              <a:gd name="T28" fmla="+- 0 3816 3610"/>
                              <a:gd name="T29" fmla="*/ T28 w 297"/>
                              <a:gd name="T30" fmla="+- 0 1809 1797"/>
                              <a:gd name="T31" fmla="*/ 1809 h 298"/>
                              <a:gd name="T32" fmla="+- 0 3758 3610"/>
                              <a:gd name="T33" fmla="*/ T32 w 297"/>
                              <a:gd name="T34" fmla="+- 0 1797 1797"/>
                              <a:gd name="T35" fmla="*/ 1797 h 298"/>
                              <a:gd name="T36" fmla="+- 0 3701 3610"/>
                              <a:gd name="T37" fmla="*/ T36 w 297"/>
                              <a:gd name="T38" fmla="+- 0 1809 1797"/>
                              <a:gd name="T39" fmla="*/ 1809 h 298"/>
                              <a:gd name="T40" fmla="+- 0 3653 3610"/>
                              <a:gd name="T41" fmla="*/ T40 w 297"/>
                              <a:gd name="T42" fmla="+- 0 1841 1797"/>
                              <a:gd name="T43" fmla="*/ 1841 h 298"/>
                              <a:gd name="T44" fmla="+- 0 3621 3610"/>
                              <a:gd name="T45" fmla="*/ T44 w 297"/>
                              <a:gd name="T46" fmla="+- 0 1888 1797"/>
                              <a:gd name="T47" fmla="*/ 1888 h 298"/>
                              <a:gd name="T48" fmla="+- 0 3610 3610"/>
                              <a:gd name="T49" fmla="*/ T48 w 297"/>
                              <a:gd name="T50" fmla="+- 0 1946 1797"/>
                              <a:gd name="T51" fmla="*/ 1946 h 298"/>
                              <a:gd name="T52" fmla="+- 0 3621 3610"/>
                              <a:gd name="T53" fmla="*/ T52 w 297"/>
                              <a:gd name="T54" fmla="+- 0 2004 1797"/>
                              <a:gd name="T55" fmla="*/ 2004 h 298"/>
                              <a:gd name="T56" fmla="+- 0 3653 3610"/>
                              <a:gd name="T57" fmla="*/ T56 w 297"/>
                              <a:gd name="T58" fmla="+- 0 2051 1797"/>
                              <a:gd name="T59" fmla="*/ 2051 h 298"/>
                              <a:gd name="T60" fmla="+- 0 3701 3610"/>
                              <a:gd name="T61" fmla="*/ T60 w 297"/>
                              <a:gd name="T62" fmla="+- 0 2083 1797"/>
                              <a:gd name="T63" fmla="*/ 2083 h 298"/>
                              <a:gd name="T64" fmla="+- 0 3758 3610"/>
                              <a:gd name="T65" fmla="*/ T64 w 297"/>
                              <a:gd name="T66" fmla="+- 0 2095 1797"/>
                              <a:gd name="T67" fmla="*/ 209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3" name="Freeform 1995"/>
                        <wps:cNvSpPr>
                          <a:spLocks/>
                        </wps:cNvSpPr>
                        <wps:spPr bwMode="auto">
                          <a:xfrm>
                            <a:off x="4627" y="1803"/>
                            <a:ext cx="298" cy="297"/>
                          </a:xfrm>
                          <a:custGeom>
                            <a:avLst/>
                            <a:gdLst>
                              <a:gd name="T0" fmla="+- 0 4776 4627"/>
                              <a:gd name="T1" fmla="*/ T0 w 298"/>
                              <a:gd name="T2" fmla="+- 0 1803 1803"/>
                              <a:gd name="T3" fmla="*/ 1803 h 297"/>
                              <a:gd name="T4" fmla="+- 0 4718 4627"/>
                              <a:gd name="T5" fmla="*/ T4 w 298"/>
                              <a:gd name="T6" fmla="+- 0 1814 1803"/>
                              <a:gd name="T7" fmla="*/ 1814 h 297"/>
                              <a:gd name="T8" fmla="+- 0 4671 4627"/>
                              <a:gd name="T9" fmla="*/ T8 w 298"/>
                              <a:gd name="T10" fmla="+- 0 1846 1803"/>
                              <a:gd name="T11" fmla="*/ 1846 h 297"/>
                              <a:gd name="T12" fmla="+- 0 4639 4627"/>
                              <a:gd name="T13" fmla="*/ T12 w 298"/>
                              <a:gd name="T14" fmla="+- 0 1894 1803"/>
                              <a:gd name="T15" fmla="*/ 1894 h 297"/>
                              <a:gd name="T16" fmla="+- 0 4627 4627"/>
                              <a:gd name="T17" fmla="*/ T16 w 298"/>
                              <a:gd name="T18" fmla="+- 0 1951 1803"/>
                              <a:gd name="T19" fmla="*/ 1951 h 297"/>
                              <a:gd name="T20" fmla="+- 0 4639 4627"/>
                              <a:gd name="T21" fmla="*/ T20 w 298"/>
                              <a:gd name="T22" fmla="+- 0 2009 1803"/>
                              <a:gd name="T23" fmla="*/ 2009 h 297"/>
                              <a:gd name="T24" fmla="+- 0 4671 4627"/>
                              <a:gd name="T25" fmla="*/ T24 w 298"/>
                              <a:gd name="T26" fmla="+- 0 2057 1803"/>
                              <a:gd name="T27" fmla="*/ 2057 h 297"/>
                              <a:gd name="T28" fmla="+- 0 4718 4627"/>
                              <a:gd name="T29" fmla="*/ T28 w 298"/>
                              <a:gd name="T30" fmla="+- 0 2089 1803"/>
                              <a:gd name="T31" fmla="*/ 2089 h 297"/>
                              <a:gd name="T32" fmla="+- 0 4776 4627"/>
                              <a:gd name="T33" fmla="*/ T32 w 298"/>
                              <a:gd name="T34" fmla="+- 0 2100 1803"/>
                              <a:gd name="T35" fmla="*/ 2100 h 297"/>
                              <a:gd name="T36" fmla="+- 0 4834 4627"/>
                              <a:gd name="T37" fmla="*/ T36 w 298"/>
                              <a:gd name="T38" fmla="+- 0 2089 1803"/>
                              <a:gd name="T39" fmla="*/ 2089 h 297"/>
                              <a:gd name="T40" fmla="+- 0 4881 4627"/>
                              <a:gd name="T41" fmla="*/ T40 w 298"/>
                              <a:gd name="T42" fmla="+- 0 2057 1803"/>
                              <a:gd name="T43" fmla="*/ 2057 h 297"/>
                              <a:gd name="T44" fmla="+- 0 4913 4627"/>
                              <a:gd name="T45" fmla="*/ T44 w 298"/>
                              <a:gd name="T46" fmla="+- 0 2009 1803"/>
                              <a:gd name="T47" fmla="*/ 2009 h 297"/>
                              <a:gd name="T48" fmla="+- 0 4925 4627"/>
                              <a:gd name="T49" fmla="*/ T48 w 298"/>
                              <a:gd name="T50" fmla="+- 0 1951 1803"/>
                              <a:gd name="T51" fmla="*/ 1951 h 297"/>
                              <a:gd name="T52" fmla="+- 0 4913 4627"/>
                              <a:gd name="T53" fmla="*/ T52 w 298"/>
                              <a:gd name="T54" fmla="+- 0 1894 1803"/>
                              <a:gd name="T55" fmla="*/ 1894 h 297"/>
                              <a:gd name="T56" fmla="+- 0 4881 4627"/>
                              <a:gd name="T57" fmla="*/ T56 w 298"/>
                              <a:gd name="T58" fmla="+- 0 1846 1803"/>
                              <a:gd name="T59" fmla="*/ 1846 h 297"/>
                              <a:gd name="T60" fmla="+- 0 4834 4627"/>
                              <a:gd name="T61" fmla="*/ T60 w 298"/>
                              <a:gd name="T62" fmla="+- 0 1814 1803"/>
                              <a:gd name="T63" fmla="*/ 1814 h 297"/>
                              <a:gd name="T64" fmla="+- 0 4776 4627"/>
                              <a:gd name="T65" fmla="*/ T64 w 298"/>
                              <a:gd name="T66" fmla="+- 0 1803 1803"/>
                              <a:gd name="T67" fmla="*/ 180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1994"/>
                        <wps:cNvSpPr>
                          <a:spLocks/>
                        </wps:cNvSpPr>
                        <wps:spPr bwMode="auto">
                          <a:xfrm>
                            <a:off x="4627" y="1803"/>
                            <a:ext cx="298" cy="297"/>
                          </a:xfrm>
                          <a:custGeom>
                            <a:avLst/>
                            <a:gdLst>
                              <a:gd name="T0" fmla="+- 0 4776 4627"/>
                              <a:gd name="T1" fmla="*/ T0 w 298"/>
                              <a:gd name="T2" fmla="+- 0 2100 1803"/>
                              <a:gd name="T3" fmla="*/ 2100 h 297"/>
                              <a:gd name="T4" fmla="+- 0 4834 4627"/>
                              <a:gd name="T5" fmla="*/ T4 w 298"/>
                              <a:gd name="T6" fmla="+- 0 2089 1803"/>
                              <a:gd name="T7" fmla="*/ 2089 h 297"/>
                              <a:gd name="T8" fmla="+- 0 4881 4627"/>
                              <a:gd name="T9" fmla="*/ T8 w 298"/>
                              <a:gd name="T10" fmla="+- 0 2057 1803"/>
                              <a:gd name="T11" fmla="*/ 2057 h 297"/>
                              <a:gd name="T12" fmla="+- 0 4913 4627"/>
                              <a:gd name="T13" fmla="*/ T12 w 298"/>
                              <a:gd name="T14" fmla="+- 0 2009 1803"/>
                              <a:gd name="T15" fmla="*/ 2009 h 297"/>
                              <a:gd name="T16" fmla="+- 0 4925 4627"/>
                              <a:gd name="T17" fmla="*/ T16 w 298"/>
                              <a:gd name="T18" fmla="+- 0 1951 1803"/>
                              <a:gd name="T19" fmla="*/ 1951 h 297"/>
                              <a:gd name="T20" fmla="+- 0 4913 4627"/>
                              <a:gd name="T21" fmla="*/ T20 w 298"/>
                              <a:gd name="T22" fmla="+- 0 1894 1803"/>
                              <a:gd name="T23" fmla="*/ 1894 h 297"/>
                              <a:gd name="T24" fmla="+- 0 4881 4627"/>
                              <a:gd name="T25" fmla="*/ T24 w 298"/>
                              <a:gd name="T26" fmla="+- 0 1846 1803"/>
                              <a:gd name="T27" fmla="*/ 1846 h 297"/>
                              <a:gd name="T28" fmla="+- 0 4834 4627"/>
                              <a:gd name="T29" fmla="*/ T28 w 298"/>
                              <a:gd name="T30" fmla="+- 0 1814 1803"/>
                              <a:gd name="T31" fmla="*/ 1814 h 297"/>
                              <a:gd name="T32" fmla="+- 0 4776 4627"/>
                              <a:gd name="T33" fmla="*/ T32 w 298"/>
                              <a:gd name="T34" fmla="+- 0 1803 1803"/>
                              <a:gd name="T35" fmla="*/ 1803 h 297"/>
                              <a:gd name="T36" fmla="+- 0 4718 4627"/>
                              <a:gd name="T37" fmla="*/ T36 w 298"/>
                              <a:gd name="T38" fmla="+- 0 1814 1803"/>
                              <a:gd name="T39" fmla="*/ 1814 h 297"/>
                              <a:gd name="T40" fmla="+- 0 4671 4627"/>
                              <a:gd name="T41" fmla="*/ T40 w 298"/>
                              <a:gd name="T42" fmla="+- 0 1846 1803"/>
                              <a:gd name="T43" fmla="*/ 1846 h 297"/>
                              <a:gd name="T44" fmla="+- 0 4639 4627"/>
                              <a:gd name="T45" fmla="*/ T44 w 298"/>
                              <a:gd name="T46" fmla="+- 0 1894 1803"/>
                              <a:gd name="T47" fmla="*/ 1894 h 297"/>
                              <a:gd name="T48" fmla="+- 0 4627 4627"/>
                              <a:gd name="T49" fmla="*/ T48 w 298"/>
                              <a:gd name="T50" fmla="+- 0 1951 1803"/>
                              <a:gd name="T51" fmla="*/ 1951 h 297"/>
                              <a:gd name="T52" fmla="+- 0 4639 4627"/>
                              <a:gd name="T53" fmla="*/ T52 w 298"/>
                              <a:gd name="T54" fmla="+- 0 2009 1803"/>
                              <a:gd name="T55" fmla="*/ 2009 h 297"/>
                              <a:gd name="T56" fmla="+- 0 4671 4627"/>
                              <a:gd name="T57" fmla="*/ T56 w 298"/>
                              <a:gd name="T58" fmla="+- 0 2057 1803"/>
                              <a:gd name="T59" fmla="*/ 2057 h 297"/>
                              <a:gd name="T60" fmla="+- 0 4718 4627"/>
                              <a:gd name="T61" fmla="*/ T60 w 298"/>
                              <a:gd name="T62" fmla="+- 0 2089 1803"/>
                              <a:gd name="T63" fmla="*/ 2089 h 297"/>
                              <a:gd name="T64" fmla="+- 0 4776 4627"/>
                              <a:gd name="T65" fmla="*/ T64 w 298"/>
                              <a:gd name="T66" fmla="+- 0 2100 1803"/>
                              <a:gd name="T67" fmla="*/ 210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5" name="Picture 19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47" y="182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6" name="Picture 19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120" y="180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7" name="Freeform 1991"/>
                        <wps:cNvSpPr>
                          <a:spLocks/>
                        </wps:cNvSpPr>
                        <wps:spPr bwMode="auto">
                          <a:xfrm>
                            <a:off x="5644" y="1814"/>
                            <a:ext cx="298" cy="298"/>
                          </a:xfrm>
                          <a:custGeom>
                            <a:avLst/>
                            <a:gdLst>
                              <a:gd name="T0" fmla="+- 0 5793 5644"/>
                              <a:gd name="T1" fmla="*/ T0 w 298"/>
                              <a:gd name="T2" fmla="+- 0 1814 1814"/>
                              <a:gd name="T3" fmla="*/ 1814 h 298"/>
                              <a:gd name="T4" fmla="+- 0 5735 5644"/>
                              <a:gd name="T5" fmla="*/ T4 w 298"/>
                              <a:gd name="T6" fmla="+- 0 1826 1814"/>
                              <a:gd name="T7" fmla="*/ 1826 h 298"/>
                              <a:gd name="T8" fmla="+- 0 5688 5644"/>
                              <a:gd name="T9" fmla="*/ T8 w 298"/>
                              <a:gd name="T10" fmla="+- 0 1858 1814"/>
                              <a:gd name="T11" fmla="*/ 1858 h 298"/>
                              <a:gd name="T12" fmla="+- 0 5656 5644"/>
                              <a:gd name="T13" fmla="*/ T12 w 298"/>
                              <a:gd name="T14" fmla="+- 0 1905 1814"/>
                              <a:gd name="T15" fmla="*/ 1905 h 298"/>
                              <a:gd name="T16" fmla="+- 0 5644 5644"/>
                              <a:gd name="T17" fmla="*/ T16 w 298"/>
                              <a:gd name="T18" fmla="+- 0 1963 1814"/>
                              <a:gd name="T19" fmla="*/ 1963 h 298"/>
                              <a:gd name="T20" fmla="+- 0 5656 5644"/>
                              <a:gd name="T21" fmla="*/ T20 w 298"/>
                              <a:gd name="T22" fmla="+- 0 2021 1814"/>
                              <a:gd name="T23" fmla="*/ 2021 h 298"/>
                              <a:gd name="T24" fmla="+- 0 5688 5644"/>
                              <a:gd name="T25" fmla="*/ T24 w 298"/>
                              <a:gd name="T26" fmla="+- 0 2068 1814"/>
                              <a:gd name="T27" fmla="*/ 2068 h 298"/>
                              <a:gd name="T28" fmla="+- 0 5735 5644"/>
                              <a:gd name="T29" fmla="*/ T28 w 298"/>
                              <a:gd name="T30" fmla="+- 0 2100 1814"/>
                              <a:gd name="T31" fmla="*/ 2100 h 298"/>
                              <a:gd name="T32" fmla="+- 0 5793 5644"/>
                              <a:gd name="T33" fmla="*/ T32 w 298"/>
                              <a:gd name="T34" fmla="+- 0 2112 1814"/>
                              <a:gd name="T35" fmla="*/ 2112 h 298"/>
                              <a:gd name="T36" fmla="+- 0 5851 5644"/>
                              <a:gd name="T37" fmla="*/ T36 w 298"/>
                              <a:gd name="T38" fmla="+- 0 2100 1814"/>
                              <a:gd name="T39" fmla="*/ 2100 h 298"/>
                              <a:gd name="T40" fmla="+- 0 5898 5644"/>
                              <a:gd name="T41" fmla="*/ T40 w 298"/>
                              <a:gd name="T42" fmla="+- 0 2068 1814"/>
                              <a:gd name="T43" fmla="*/ 2068 h 298"/>
                              <a:gd name="T44" fmla="+- 0 5930 5644"/>
                              <a:gd name="T45" fmla="*/ T44 w 298"/>
                              <a:gd name="T46" fmla="+- 0 2021 1814"/>
                              <a:gd name="T47" fmla="*/ 2021 h 298"/>
                              <a:gd name="T48" fmla="+- 0 5942 5644"/>
                              <a:gd name="T49" fmla="*/ T48 w 298"/>
                              <a:gd name="T50" fmla="+- 0 1963 1814"/>
                              <a:gd name="T51" fmla="*/ 1963 h 298"/>
                              <a:gd name="T52" fmla="+- 0 5930 5644"/>
                              <a:gd name="T53" fmla="*/ T52 w 298"/>
                              <a:gd name="T54" fmla="+- 0 1905 1814"/>
                              <a:gd name="T55" fmla="*/ 1905 h 298"/>
                              <a:gd name="T56" fmla="+- 0 5898 5644"/>
                              <a:gd name="T57" fmla="*/ T56 w 298"/>
                              <a:gd name="T58" fmla="+- 0 1858 1814"/>
                              <a:gd name="T59" fmla="*/ 1858 h 298"/>
                              <a:gd name="T60" fmla="+- 0 5851 5644"/>
                              <a:gd name="T61" fmla="*/ T60 w 298"/>
                              <a:gd name="T62" fmla="+- 0 1826 1814"/>
                              <a:gd name="T63" fmla="*/ 1826 h 298"/>
                              <a:gd name="T64" fmla="+- 0 5793 5644"/>
                              <a:gd name="T65" fmla="*/ T64 w 298"/>
                              <a:gd name="T66" fmla="+- 0 1814 1814"/>
                              <a:gd name="T67" fmla="*/ 181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1990"/>
                        <wps:cNvSpPr>
                          <a:spLocks/>
                        </wps:cNvSpPr>
                        <wps:spPr bwMode="auto">
                          <a:xfrm>
                            <a:off x="5644" y="1814"/>
                            <a:ext cx="298" cy="298"/>
                          </a:xfrm>
                          <a:custGeom>
                            <a:avLst/>
                            <a:gdLst>
                              <a:gd name="T0" fmla="+- 0 5793 5644"/>
                              <a:gd name="T1" fmla="*/ T0 w 298"/>
                              <a:gd name="T2" fmla="+- 0 2112 1814"/>
                              <a:gd name="T3" fmla="*/ 2112 h 298"/>
                              <a:gd name="T4" fmla="+- 0 5851 5644"/>
                              <a:gd name="T5" fmla="*/ T4 w 298"/>
                              <a:gd name="T6" fmla="+- 0 2100 1814"/>
                              <a:gd name="T7" fmla="*/ 2100 h 298"/>
                              <a:gd name="T8" fmla="+- 0 5898 5644"/>
                              <a:gd name="T9" fmla="*/ T8 w 298"/>
                              <a:gd name="T10" fmla="+- 0 2068 1814"/>
                              <a:gd name="T11" fmla="*/ 2068 h 298"/>
                              <a:gd name="T12" fmla="+- 0 5930 5644"/>
                              <a:gd name="T13" fmla="*/ T12 w 298"/>
                              <a:gd name="T14" fmla="+- 0 2021 1814"/>
                              <a:gd name="T15" fmla="*/ 2021 h 298"/>
                              <a:gd name="T16" fmla="+- 0 5942 5644"/>
                              <a:gd name="T17" fmla="*/ T16 w 298"/>
                              <a:gd name="T18" fmla="+- 0 1963 1814"/>
                              <a:gd name="T19" fmla="*/ 1963 h 298"/>
                              <a:gd name="T20" fmla="+- 0 5930 5644"/>
                              <a:gd name="T21" fmla="*/ T20 w 298"/>
                              <a:gd name="T22" fmla="+- 0 1905 1814"/>
                              <a:gd name="T23" fmla="*/ 1905 h 298"/>
                              <a:gd name="T24" fmla="+- 0 5898 5644"/>
                              <a:gd name="T25" fmla="*/ T24 w 298"/>
                              <a:gd name="T26" fmla="+- 0 1858 1814"/>
                              <a:gd name="T27" fmla="*/ 1858 h 298"/>
                              <a:gd name="T28" fmla="+- 0 5851 5644"/>
                              <a:gd name="T29" fmla="*/ T28 w 298"/>
                              <a:gd name="T30" fmla="+- 0 1826 1814"/>
                              <a:gd name="T31" fmla="*/ 1826 h 298"/>
                              <a:gd name="T32" fmla="+- 0 5793 5644"/>
                              <a:gd name="T33" fmla="*/ T32 w 298"/>
                              <a:gd name="T34" fmla="+- 0 1814 1814"/>
                              <a:gd name="T35" fmla="*/ 1814 h 298"/>
                              <a:gd name="T36" fmla="+- 0 5735 5644"/>
                              <a:gd name="T37" fmla="*/ T36 w 298"/>
                              <a:gd name="T38" fmla="+- 0 1826 1814"/>
                              <a:gd name="T39" fmla="*/ 1826 h 298"/>
                              <a:gd name="T40" fmla="+- 0 5688 5644"/>
                              <a:gd name="T41" fmla="*/ T40 w 298"/>
                              <a:gd name="T42" fmla="+- 0 1858 1814"/>
                              <a:gd name="T43" fmla="*/ 1858 h 298"/>
                              <a:gd name="T44" fmla="+- 0 5656 5644"/>
                              <a:gd name="T45" fmla="*/ T44 w 298"/>
                              <a:gd name="T46" fmla="+- 0 1905 1814"/>
                              <a:gd name="T47" fmla="*/ 1905 h 298"/>
                              <a:gd name="T48" fmla="+- 0 5644 5644"/>
                              <a:gd name="T49" fmla="*/ T48 w 298"/>
                              <a:gd name="T50" fmla="+- 0 1963 1814"/>
                              <a:gd name="T51" fmla="*/ 1963 h 298"/>
                              <a:gd name="T52" fmla="+- 0 5656 5644"/>
                              <a:gd name="T53" fmla="*/ T52 w 298"/>
                              <a:gd name="T54" fmla="+- 0 2021 1814"/>
                              <a:gd name="T55" fmla="*/ 2021 h 298"/>
                              <a:gd name="T56" fmla="+- 0 5688 5644"/>
                              <a:gd name="T57" fmla="*/ T56 w 298"/>
                              <a:gd name="T58" fmla="+- 0 2068 1814"/>
                              <a:gd name="T59" fmla="*/ 2068 h 298"/>
                              <a:gd name="T60" fmla="+- 0 5735 5644"/>
                              <a:gd name="T61" fmla="*/ T60 w 298"/>
                              <a:gd name="T62" fmla="+- 0 2100 1814"/>
                              <a:gd name="T63" fmla="*/ 2100 h 298"/>
                              <a:gd name="T64" fmla="+- 0 5793 5644"/>
                              <a:gd name="T65" fmla="*/ T64 w 298"/>
                              <a:gd name="T66" fmla="+- 0 2112 1814"/>
                              <a:gd name="T67" fmla="*/ 211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9" name="Picture 19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140" y="1800"/>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0" name="Freeform 1988"/>
                        <wps:cNvSpPr>
                          <a:spLocks/>
                        </wps:cNvSpPr>
                        <wps:spPr bwMode="auto">
                          <a:xfrm>
                            <a:off x="6660" y="1820"/>
                            <a:ext cx="297" cy="297"/>
                          </a:xfrm>
                          <a:custGeom>
                            <a:avLst/>
                            <a:gdLst>
                              <a:gd name="T0" fmla="+- 0 6809 6660"/>
                              <a:gd name="T1" fmla="*/ T0 w 297"/>
                              <a:gd name="T2" fmla="+- 0 1820 1820"/>
                              <a:gd name="T3" fmla="*/ 1820 h 297"/>
                              <a:gd name="T4" fmla="+- 0 6751 6660"/>
                              <a:gd name="T5" fmla="*/ T4 w 297"/>
                              <a:gd name="T6" fmla="+- 0 1831 1820"/>
                              <a:gd name="T7" fmla="*/ 1831 h 297"/>
                              <a:gd name="T8" fmla="+- 0 6703 6660"/>
                              <a:gd name="T9" fmla="*/ T8 w 297"/>
                              <a:gd name="T10" fmla="+- 0 1863 1820"/>
                              <a:gd name="T11" fmla="*/ 1863 h 297"/>
                              <a:gd name="T12" fmla="+- 0 6671 6660"/>
                              <a:gd name="T13" fmla="*/ T12 w 297"/>
                              <a:gd name="T14" fmla="+- 0 1911 1820"/>
                              <a:gd name="T15" fmla="*/ 1911 h 297"/>
                              <a:gd name="T16" fmla="+- 0 6660 6660"/>
                              <a:gd name="T17" fmla="*/ T16 w 297"/>
                              <a:gd name="T18" fmla="+- 0 1968 1820"/>
                              <a:gd name="T19" fmla="*/ 1968 h 297"/>
                              <a:gd name="T20" fmla="+- 0 6671 6660"/>
                              <a:gd name="T21" fmla="*/ T20 w 297"/>
                              <a:gd name="T22" fmla="+- 0 2026 1820"/>
                              <a:gd name="T23" fmla="*/ 2026 h 297"/>
                              <a:gd name="T24" fmla="+- 0 6703 6660"/>
                              <a:gd name="T25" fmla="*/ T24 w 297"/>
                              <a:gd name="T26" fmla="+- 0 2074 1820"/>
                              <a:gd name="T27" fmla="*/ 2074 h 297"/>
                              <a:gd name="T28" fmla="+- 0 6751 6660"/>
                              <a:gd name="T29" fmla="*/ T28 w 297"/>
                              <a:gd name="T30" fmla="+- 0 2106 1820"/>
                              <a:gd name="T31" fmla="*/ 2106 h 297"/>
                              <a:gd name="T32" fmla="+- 0 6809 6660"/>
                              <a:gd name="T33" fmla="*/ T32 w 297"/>
                              <a:gd name="T34" fmla="+- 0 2117 1820"/>
                              <a:gd name="T35" fmla="*/ 2117 h 297"/>
                              <a:gd name="T36" fmla="+- 0 6866 6660"/>
                              <a:gd name="T37" fmla="*/ T36 w 297"/>
                              <a:gd name="T38" fmla="+- 0 2106 1820"/>
                              <a:gd name="T39" fmla="*/ 2106 h 297"/>
                              <a:gd name="T40" fmla="+- 0 6914 6660"/>
                              <a:gd name="T41" fmla="*/ T40 w 297"/>
                              <a:gd name="T42" fmla="+- 0 2074 1820"/>
                              <a:gd name="T43" fmla="*/ 2074 h 297"/>
                              <a:gd name="T44" fmla="+- 0 6946 6660"/>
                              <a:gd name="T45" fmla="*/ T44 w 297"/>
                              <a:gd name="T46" fmla="+- 0 2026 1820"/>
                              <a:gd name="T47" fmla="*/ 2026 h 297"/>
                              <a:gd name="T48" fmla="+- 0 6957 6660"/>
                              <a:gd name="T49" fmla="*/ T48 w 297"/>
                              <a:gd name="T50" fmla="+- 0 1968 1820"/>
                              <a:gd name="T51" fmla="*/ 1968 h 297"/>
                              <a:gd name="T52" fmla="+- 0 6946 6660"/>
                              <a:gd name="T53" fmla="*/ T52 w 297"/>
                              <a:gd name="T54" fmla="+- 0 1911 1820"/>
                              <a:gd name="T55" fmla="*/ 1911 h 297"/>
                              <a:gd name="T56" fmla="+- 0 6914 6660"/>
                              <a:gd name="T57" fmla="*/ T56 w 297"/>
                              <a:gd name="T58" fmla="+- 0 1863 1820"/>
                              <a:gd name="T59" fmla="*/ 1863 h 297"/>
                              <a:gd name="T60" fmla="+- 0 6866 6660"/>
                              <a:gd name="T61" fmla="*/ T60 w 297"/>
                              <a:gd name="T62" fmla="+- 0 1831 1820"/>
                              <a:gd name="T63" fmla="*/ 1831 h 297"/>
                              <a:gd name="T64" fmla="+- 0 6809 6660"/>
                              <a:gd name="T65" fmla="*/ T64 w 297"/>
                              <a:gd name="T66" fmla="+- 0 1820 1820"/>
                              <a:gd name="T67" fmla="*/ 182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1"/>
                                </a:lnTo>
                                <a:lnTo>
                                  <a:pt x="0" y="148"/>
                                </a:lnTo>
                                <a:lnTo>
                                  <a:pt x="11" y="206"/>
                                </a:lnTo>
                                <a:lnTo>
                                  <a:pt x="43" y="254"/>
                                </a:lnTo>
                                <a:lnTo>
                                  <a:pt x="91" y="286"/>
                                </a:lnTo>
                                <a:lnTo>
                                  <a:pt x="149" y="297"/>
                                </a:lnTo>
                                <a:lnTo>
                                  <a:pt x="206" y="286"/>
                                </a:lnTo>
                                <a:lnTo>
                                  <a:pt x="254" y="254"/>
                                </a:lnTo>
                                <a:lnTo>
                                  <a:pt x="286" y="206"/>
                                </a:lnTo>
                                <a:lnTo>
                                  <a:pt x="297" y="148"/>
                                </a:lnTo>
                                <a:lnTo>
                                  <a:pt x="286" y="91"/>
                                </a:lnTo>
                                <a:lnTo>
                                  <a:pt x="254" y="43"/>
                                </a:lnTo>
                                <a:lnTo>
                                  <a:pt x="206"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1987"/>
                        <wps:cNvSpPr>
                          <a:spLocks/>
                        </wps:cNvSpPr>
                        <wps:spPr bwMode="auto">
                          <a:xfrm>
                            <a:off x="6660" y="1820"/>
                            <a:ext cx="297" cy="297"/>
                          </a:xfrm>
                          <a:custGeom>
                            <a:avLst/>
                            <a:gdLst>
                              <a:gd name="T0" fmla="+- 0 6809 6660"/>
                              <a:gd name="T1" fmla="*/ T0 w 297"/>
                              <a:gd name="T2" fmla="+- 0 2117 1820"/>
                              <a:gd name="T3" fmla="*/ 2117 h 297"/>
                              <a:gd name="T4" fmla="+- 0 6866 6660"/>
                              <a:gd name="T5" fmla="*/ T4 w 297"/>
                              <a:gd name="T6" fmla="+- 0 2106 1820"/>
                              <a:gd name="T7" fmla="*/ 2106 h 297"/>
                              <a:gd name="T8" fmla="+- 0 6914 6660"/>
                              <a:gd name="T9" fmla="*/ T8 w 297"/>
                              <a:gd name="T10" fmla="+- 0 2074 1820"/>
                              <a:gd name="T11" fmla="*/ 2074 h 297"/>
                              <a:gd name="T12" fmla="+- 0 6946 6660"/>
                              <a:gd name="T13" fmla="*/ T12 w 297"/>
                              <a:gd name="T14" fmla="+- 0 2026 1820"/>
                              <a:gd name="T15" fmla="*/ 2026 h 297"/>
                              <a:gd name="T16" fmla="+- 0 6957 6660"/>
                              <a:gd name="T17" fmla="*/ T16 w 297"/>
                              <a:gd name="T18" fmla="+- 0 1968 1820"/>
                              <a:gd name="T19" fmla="*/ 1968 h 297"/>
                              <a:gd name="T20" fmla="+- 0 6946 6660"/>
                              <a:gd name="T21" fmla="*/ T20 w 297"/>
                              <a:gd name="T22" fmla="+- 0 1911 1820"/>
                              <a:gd name="T23" fmla="*/ 1911 h 297"/>
                              <a:gd name="T24" fmla="+- 0 6914 6660"/>
                              <a:gd name="T25" fmla="*/ T24 w 297"/>
                              <a:gd name="T26" fmla="+- 0 1863 1820"/>
                              <a:gd name="T27" fmla="*/ 1863 h 297"/>
                              <a:gd name="T28" fmla="+- 0 6866 6660"/>
                              <a:gd name="T29" fmla="*/ T28 w 297"/>
                              <a:gd name="T30" fmla="+- 0 1831 1820"/>
                              <a:gd name="T31" fmla="*/ 1831 h 297"/>
                              <a:gd name="T32" fmla="+- 0 6809 6660"/>
                              <a:gd name="T33" fmla="*/ T32 w 297"/>
                              <a:gd name="T34" fmla="+- 0 1820 1820"/>
                              <a:gd name="T35" fmla="*/ 1820 h 297"/>
                              <a:gd name="T36" fmla="+- 0 6751 6660"/>
                              <a:gd name="T37" fmla="*/ T36 w 297"/>
                              <a:gd name="T38" fmla="+- 0 1831 1820"/>
                              <a:gd name="T39" fmla="*/ 1831 h 297"/>
                              <a:gd name="T40" fmla="+- 0 6703 6660"/>
                              <a:gd name="T41" fmla="*/ T40 w 297"/>
                              <a:gd name="T42" fmla="+- 0 1863 1820"/>
                              <a:gd name="T43" fmla="*/ 1863 h 297"/>
                              <a:gd name="T44" fmla="+- 0 6671 6660"/>
                              <a:gd name="T45" fmla="*/ T44 w 297"/>
                              <a:gd name="T46" fmla="+- 0 1911 1820"/>
                              <a:gd name="T47" fmla="*/ 1911 h 297"/>
                              <a:gd name="T48" fmla="+- 0 6660 6660"/>
                              <a:gd name="T49" fmla="*/ T48 w 297"/>
                              <a:gd name="T50" fmla="+- 0 1968 1820"/>
                              <a:gd name="T51" fmla="*/ 1968 h 297"/>
                              <a:gd name="T52" fmla="+- 0 6671 6660"/>
                              <a:gd name="T53" fmla="*/ T52 w 297"/>
                              <a:gd name="T54" fmla="+- 0 2026 1820"/>
                              <a:gd name="T55" fmla="*/ 2026 h 297"/>
                              <a:gd name="T56" fmla="+- 0 6703 6660"/>
                              <a:gd name="T57" fmla="*/ T56 w 297"/>
                              <a:gd name="T58" fmla="+- 0 2074 1820"/>
                              <a:gd name="T59" fmla="*/ 2074 h 297"/>
                              <a:gd name="T60" fmla="+- 0 6751 6660"/>
                              <a:gd name="T61" fmla="*/ T60 w 297"/>
                              <a:gd name="T62" fmla="+- 0 2106 1820"/>
                              <a:gd name="T63" fmla="*/ 2106 h 297"/>
                              <a:gd name="T64" fmla="+- 0 6809 6660"/>
                              <a:gd name="T65" fmla="*/ T64 w 297"/>
                              <a:gd name="T66" fmla="+- 0 2117 1820"/>
                              <a:gd name="T67" fmla="*/ 211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6"/>
                                </a:lnTo>
                                <a:lnTo>
                                  <a:pt x="254" y="254"/>
                                </a:lnTo>
                                <a:lnTo>
                                  <a:pt x="286" y="206"/>
                                </a:lnTo>
                                <a:lnTo>
                                  <a:pt x="297" y="148"/>
                                </a:lnTo>
                                <a:lnTo>
                                  <a:pt x="286" y="91"/>
                                </a:lnTo>
                                <a:lnTo>
                                  <a:pt x="254" y="43"/>
                                </a:lnTo>
                                <a:lnTo>
                                  <a:pt x="206" y="11"/>
                                </a:lnTo>
                                <a:lnTo>
                                  <a:pt x="149" y="0"/>
                                </a:lnTo>
                                <a:lnTo>
                                  <a:pt x="91" y="11"/>
                                </a:lnTo>
                                <a:lnTo>
                                  <a:pt x="43" y="43"/>
                                </a:lnTo>
                                <a:lnTo>
                                  <a:pt x="11" y="91"/>
                                </a:lnTo>
                                <a:lnTo>
                                  <a:pt x="0" y="148"/>
                                </a:lnTo>
                                <a:lnTo>
                                  <a:pt x="11" y="206"/>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Line 1986"/>
                        <wps:cNvCnPr>
                          <a:cxnSpLocks noChangeShapeType="1"/>
                        </wps:cNvCnPr>
                        <wps:spPr bwMode="auto">
                          <a:xfrm>
                            <a:off x="3759" y="164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3" name="Line 1985"/>
                        <wps:cNvCnPr>
                          <a:cxnSpLocks noChangeShapeType="1"/>
                        </wps:cNvCnPr>
                        <wps:spPr bwMode="auto">
                          <a:xfrm>
                            <a:off x="6806" y="1668"/>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4" name="Line 1984"/>
                        <wps:cNvCnPr>
                          <a:cxnSpLocks noChangeShapeType="1"/>
                        </wps:cNvCnPr>
                        <wps:spPr bwMode="auto">
                          <a:xfrm>
                            <a:off x="4767" y="165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5" name="Line 1983"/>
                        <wps:cNvCnPr>
                          <a:cxnSpLocks noChangeShapeType="1"/>
                        </wps:cNvCnPr>
                        <wps:spPr bwMode="auto">
                          <a:xfrm>
                            <a:off x="5789" y="165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6" name="Line 1982"/>
                        <wps:cNvCnPr>
                          <a:cxnSpLocks noChangeShapeType="1"/>
                        </wps:cNvCnPr>
                        <wps:spPr bwMode="auto">
                          <a:xfrm>
                            <a:off x="4762" y="1656"/>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D410DC" id="Group 1981" o:spid="_x0000_s1026" style="position:absolute;margin-left:-.1pt;margin-top:0;width:411.15pt;height:609pt;z-index:-260831232;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">
                <v:shape id="Picture 2000"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">
                  <v:imagedata r:id="rId13" o:title=""/>
                </v:shape>
                <v:shape id="Picture 1999"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">
                  <v:imagedata r:id="rId34" o:title=""/>
                </v:shape>
                <v:line id="Line 1998"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" strokecolor="#747d46" strokeweight=".25pt"/>
                <v:shape id="Freeform 1997" o:spid="_x0000_s1030" style="position:absolute;left:3610;top:179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" path="m148,l91,12,43,44,11,91,,149r11,58l43,254r48,32l148,298r58,-12l254,254r32,-47l297,149,286,91,254,44,206,12,148,xe" stroked="f">
                  <v:path arrowok="t" o:connecttype="custom" o:connectlocs="148,1797;91,1809;43,1841;11,1888;0,1946;11,2004;43,2051;91,2083;148,2095;206,2083;254,2051;286,2004;297,1946;286,1888;254,1841;206,1809;148,1797" o:connectangles="0,0,0,0,0,0,0,0,0,0,0,0,0,0,0,0,0"/>
                </v:shape>
                <v:shape id="Freeform 1996" o:spid="_x0000_s1031" style="position:absolute;left:3610;top:179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" path="m148,298r58,-12l254,254r32,-47l297,149,286,91,254,44,206,12,148,,91,12,43,44,11,91,,149r11,58l43,254r48,32l148,298xe" filled="f" strokeweight=".5pt">
                  <v:path arrowok="t" o:connecttype="custom" o:connectlocs="148,2095;206,2083;254,2051;286,2004;297,1946;286,1888;254,1841;206,1809;148,1797;91,1809;43,1841;11,1888;0,1946;11,2004;43,2051;91,2083;148,2095" o:connectangles="0,0,0,0,0,0,0,0,0,0,0,0,0,0,0,0,0"/>
                </v:shape>
                <v:shape id="Freeform 1995" o:spid="_x0000_s1032" style="position:absolute;left:4627;top:180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" path="m149,l91,11,44,43,12,91,,148r12,58l44,254r47,32l149,297r58,-11l254,254r32,-48l298,148,286,91,254,43,207,11,149,xe" stroked="f">
                  <v:path arrowok="t" o:connecttype="custom" o:connectlocs="149,1803;91,1814;44,1846;12,1894;0,1951;12,2009;44,2057;91,2089;149,2100;207,2089;254,2057;286,2009;298,1951;286,1894;254,1846;207,1814;149,1803" o:connectangles="0,0,0,0,0,0,0,0,0,0,0,0,0,0,0,0,0"/>
                </v:shape>
                <v:shape id="Freeform 1994" o:spid="_x0000_s1033" style="position:absolute;left:4627;top:180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" path="m149,297r58,-11l254,254r32,-48l298,148,286,91,254,43,207,11,149,,91,11,44,43,12,91,,148r12,58l44,254r47,32l149,297xe" filled="f" strokeweight=".5pt">
                  <v:path arrowok="t" o:connecttype="custom" o:connectlocs="149,2100;207,2089;254,2057;286,2009;298,1951;286,1894;254,1846;207,1814;149,1803;91,1814;44,1846;12,1894;0,1951;12,2009;44,2057;91,2089;149,2100" o:connectangles="0,0,0,0,0,0,0,0,0,0,0,0,0,0,0,0,0"/>
                </v:shape>
                <v:shape id="Picture 1993" o:spid="_x0000_s1034" type="#_x0000_t75" style="position:absolute;left:6147;top:182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">
                  <v:imagedata r:id="rId15" o:title=""/>
                </v:shape>
                <v:shape id="Picture 1992" o:spid="_x0000_s1035" type="#_x0000_t75" style="position:absolute;left:4120;top:180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">
                  <v:imagedata r:id="rId15" o:title=""/>
                </v:shape>
                <v:shape id="Freeform 1991" o:spid="_x0000_s1036" style="position:absolute;left:5644;top:181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" path="m149,l91,12,44,44,12,91,,149r12,58l44,254r47,32l149,298r58,-12l254,254r32,-47l298,149,286,91,254,44,207,12,149,xe" stroked="f">
                  <v:path arrowok="t" o:connecttype="custom" o:connectlocs="149,1814;91,1826;44,1858;12,1905;0,1963;12,2021;44,2068;91,2100;149,2112;207,2100;254,2068;286,2021;298,1963;286,1905;254,1858;207,1826;149,1814" o:connectangles="0,0,0,0,0,0,0,0,0,0,0,0,0,0,0,0,0"/>
                </v:shape>
                <v:shape id="Freeform 1990" o:spid="_x0000_s1037" style="position:absolute;left:5644;top:181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" path="m149,298r58,-12l254,254r32,-47l298,149,286,91,254,44,207,12,149,,91,12,44,44,12,91,,149r12,58l44,254r47,32l149,298xe" filled="f" strokeweight=".5pt">
                  <v:path arrowok="t" o:connecttype="custom" o:connectlocs="149,2112;207,2100;254,2068;286,2021;298,1963;286,1905;254,1858;207,1826;149,1814;91,1826;44,1858;12,1905;0,1963;12,2021;44,2068;91,2100;149,2112" o:connectangles="0,0,0,0,0,0,0,0,0,0,0,0,0,0,0,0,0"/>
                </v:shape>
                <v:shape id="Picture 1989" o:spid="_x0000_s1038" type="#_x0000_t75" style="position:absolute;left:5140;top:1800;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">
                  <v:imagedata r:id="rId15" o:title=""/>
                </v:shape>
                <v:shape id="Freeform 1988" o:spid="_x0000_s1039" style="position:absolute;left:6660;top:182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" path="m149,l91,11,43,43,11,91,,148r11,58l43,254r48,32l149,297r57,-11l254,254r32,-48l297,148,286,91,254,43,206,11,149,xe" fillcolor="#41ad49" stroked="f">
                  <v:path arrowok="t" o:connecttype="custom" o:connectlocs="149,1820;91,1831;43,1863;11,1911;0,1968;11,2026;43,2074;91,2106;149,2117;206,2106;254,2074;286,2026;297,1968;286,1911;254,1863;206,1831;149,1820" o:connectangles="0,0,0,0,0,0,0,0,0,0,0,0,0,0,0,0,0"/>
                </v:shape>
                <v:shape id="Freeform 1987" o:spid="_x0000_s1040" style="position:absolute;left:6660;top:182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" path="m149,297r57,-11l254,254r32,-48l297,148,286,91,254,43,206,11,149,,91,11,43,43,11,91,,148r11,58l43,254r48,32l149,297xe" filled="f" strokeweight=".5pt">
                  <v:path arrowok="t" o:connecttype="custom" o:connectlocs="149,2117;206,2106;254,2074;286,2026;297,1968;286,1911;254,1863;206,1831;149,1820;91,1831;43,1863;11,1911;0,1968;11,2026;43,2074;91,2106;149,2117" o:connectangles="0,0,0,0,0,0,0,0,0,0,0,0,0,0,0,0,0"/>
                </v:shape>
                <v:line id="Line 1986" o:spid="_x0000_s1041" style="position:absolute;visibility:visible;mso-wrap-style:square" from="3759,1640" to="3759,1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" strokeweight=".5pt"/>
                <v:line id="Line 1985" o:spid="_x0000_s1042" style="position:absolute;visibility:visible;mso-wrap-style:square" from="6806,1668" to="6806,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" strokeweight=".5pt"/>
                <v:line id="Line 1984" o:spid="_x0000_s1043" style="position:absolute;visibility:visible;mso-wrap-style:square" from="4767,1651" to="4767,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" strokeweight=".5pt"/>
                <v:line id="Line 1983" o:spid="_x0000_s1044" style="position:absolute;visibility:visible;mso-wrap-style:square" from="5789,1651" to="5789,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" strokeweight=".5pt"/>
                <v:line id="Line 1982" o:spid="_x0000_s1045" style="position:absolute;visibility:visible;mso-wrap-style:square" from="4762,1656" to="5794,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" strokeweight=".5pt"/>
                <w10:wrap anchorx="page" anchory="page"/>
              </v:group>
            </w:pict>
          </mc:Fallback>
        </mc:AlternateContent>
      </w:r>
    </w:p>
    <w:p w14:paraId="339506D0" w14:textId="77777777" w:rsidR="006500DE" w:rsidRPr="004A7191" w:rsidRDefault="004A7191">
      <w:pPr>
        <w:spacing w:before="93"/>
        <w:ind w:left="3099" w:right="2593"/>
        <w:jc w:val="center"/>
        <w:rPr>
          <w:color w:val="000000" w:themeColor="text1"/>
          <w:sz w:val="16"/>
        </w:rPr>
      </w:pPr>
      <w:r w:rsidRPr="004A7191">
        <w:rPr>
          <w:color w:val="000000" w:themeColor="text1"/>
          <w:sz w:val="16"/>
        </w:rPr>
        <w:t>Least Concern (IUCN 3.1)</w:t>
      </w:r>
    </w:p>
    <w:p w14:paraId="773336D8" w14:textId="77777777" w:rsidR="006500DE" w:rsidRPr="004A7191" w:rsidRDefault="006500DE">
      <w:pPr>
        <w:pStyle w:val="BodyText"/>
        <w:spacing w:before="4"/>
        <w:rPr>
          <w:color w:val="000000" w:themeColor="text1"/>
          <w:sz w:val="15"/>
        </w:rPr>
      </w:pPr>
    </w:p>
    <w:p w14:paraId="02CC0225" w14:textId="77777777" w:rsidR="006500DE" w:rsidRPr="004A7191" w:rsidRDefault="004A7191">
      <w:pPr>
        <w:pStyle w:val="BodyText"/>
        <w:tabs>
          <w:tab w:val="left" w:pos="5486"/>
        </w:tabs>
        <w:spacing w:before="1" w:line="331" w:lineRule="auto"/>
        <w:ind w:left="4320" w:right="2006"/>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677AFAB7" w14:textId="77777777" w:rsidR="006500DE" w:rsidRPr="004A7191" w:rsidRDefault="004A7191">
      <w:pPr>
        <w:pStyle w:val="BodyText"/>
        <w:tabs>
          <w:tab w:val="left" w:pos="5486"/>
        </w:tabs>
        <w:spacing w:line="229" w:lineRule="exact"/>
        <w:ind w:left="43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73F11DF0" w14:textId="77777777" w:rsidR="006500DE" w:rsidRPr="004A7191" w:rsidRDefault="004A7191">
      <w:pPr>
        <w:pStyle w:val="BodyText"/>
        <w:tabs>
          <w:tab w:val="left" w:pos="5486"/>
        </w:tabs>
        <w:spacing w:before="90"/>
        <w:ind w:left="4320"/>
        <w:rPr>
          <w:color w:val="000000" w:themeColor="text1"/>
        </w:rPr>
      </w:pPr>
      <w:r w:rsidRPr="004A7191">
        <w:rPr>
          <w:color w:val="000000" w:themeColor="text1"/>
        </w:rPr>
        <w:t>Order:</w:t>
      </w:r>
      <w:r w:rsidRPr="004A7191">
        <w:rPr>
          <w:color w:val="000000" w:themeColor="text1"/>
        </w:rPr>
        <w:tab/>
        <w:t>Gruiformes</w:t>
      </w:r>
    </w:p>
    <w:p w14:paraId="041680C5" w14:textId="77777777" w:rsidR="006500DE" w:rsidRPr="004A7191" w:rsidRDefault="004A7191">
      <w:pPr>
        <w:pStyle w:val="BodyText"/>
        <w:tabs>
          <w:tab w:val="left" w:pos="5486"/>
        </w:tabs>
        <w:spacing w:before="110"/>
        <w:ind w:left="43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Rallidae</w:t>
      </w:r>
      <w:proofErr w:type="spellEnd"/>
    </w:p>
    <w:p w14:paraId="6E56AD5A" w14:textId="77777777" w:rsidR="006500DE" w:rsidRPr="004A7191" w:rsidRDefault="004A7191">
      <w:pPr>
        <w:tabs>
          <w:tab w:val="left" w:pos="5486"/>
        </w:tabs>
        <w:spacing w:before="110"/>
        <w:ind w:left="432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Amaurornis</w:t>
      </w:r>
      <w:proofErr w:type="spellEnd"/>
    </w:p>
    <w:p w14:paraId="0E4540D9" w14:textId="77777777" w:rsidR="006500DE" w:rsidRPr="004A7191" w:rsidRDefault="004A7191">
      <w:pPr>
        <w:tabs>
          <w:tab w:val="left" w:pos="5486"/>
        </w:tabs>
        <w:spacing w:before="109"/>
        <w:ind w:left="432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A.</w:t>
      </w:r>
      <w:r w:rsidRPr="004A7191">
        <w:rPr>
          <w:rFonts w:ascii="Georgia"/>
          <w:i/>
          <w:color w:val="000000" w:themeColor="text1"/>
          <w:spacing w:val="-13"/>
          <w:sz w:val="20"/>
        </w:rPr>
        <w:t xml:space="preserve"> </w:t>
      </w:r>
      <w:proofErr w:type="spellStart"/>
      <w:r w:rsidRPr="004A7191">
        <w:rPr>
          <w:rFonts w:ascii="Georgia"/>
          <w:i/>
          <w:color w:val="000000" w:themeColor="text1"/>
          <w:sz w:val="20"/>
        </w:rPr>
        <w:t>phoenicurus</w:t>
      </w:r>
      <w:proofErr w:type="spellEnd"/>
    </w:p>
    <w:p w14:paraId="11D56EB8" w14:textId="77777777" w:rsidR="006500DE" w:rsidRPr="004A7191" w:rsidRDefault="006500DE">
      <w:pPr>
        <w:pStyle w:val="BodyText"/>
        <w:rPr>
          <w:rFonts w:ascii="Georgia"/>
          <w:i/>
          <w:color w:val="000000" w:themeColor="text1"/>
          <w:sz w:val="22"/>
        </w:rPr>
      </w:pPr>
    </w:p>
    <w:p w14:paraId="440550ED" w14:textId="77777777" w:rsidR="006500DE" w:rsidRPr="004A7191" w:rsidRDefault="006500DE">
      <w:pPr>
        <w:pStyle w:val="BodyText"/>
        <w:rPr>
          <w:rFonts w:ascii="Georgia"/>
          <w:i/>
          <w:color w:val="000000" w:themeColor="text1"/>
          <w:sz w:val="22"/>
        </w:rPr>
      </w:pPr>
    </w:p>
    <w:p w14:paraId="1AFE63E6" w14:textId="77777777" w:rsidR="006500DE" w:rsidRPr="004A7191" w:rsidRDefault="006500DE">
      <w:pPr>
        <w:pStyle w:val="BodyText"/>
        <w:rPr>
          <w:rFonts w:ascii="Georgia"/>
          <w:i/>
          <w:color w:val="000000" w:themeColor="text1"/>
          <w:sz w:val="22"/>
        </w:rPr>
      </w:pPr>
    </w:p>
    <w:p w14:paraId="2C4B3331" w14:textId="77777777" w:rsidR="006500DE" w:rsidRPr="004A7191" w:rsidRDefault="006500DE">
      <w:pPr>
        <w:pStyle w:val="BodyText"/>
        <w:rPr>
          <w:rFonts w:ascii="Georgia"/>
          <w:i/>
          <w:color w:val="000000" w:themeColor="text1"/>
          <w:sz w:val="22"/>
        </w:rPr>
      </w:pPr>
    </w:p>
    <w:p w14:paraId="5BF7A0F6" w14:textId="77777777" w:rsidR="006500DE" w:rsidRPr="004A7191" w:rsidRDefault="006500DE">
      <w:pPr>
        <w:pStyle w:val="BodyText"/>
        <w:rPr>
          <w:rFonts w:ascii="Georgia"/>
          <w:i/>
          <w:color w:val="000000" w:themeColor="text1"/>
          <w:sz w:val="22"/>
        </w:rPr>
      </w:pPr>
    </w:p>
    <w:p w14:paraId="45E6E61E" w14:textId="77777777" w:rsidR="006500DE" w:rsidRPr="004A7191" w:rsidRDefault="006500DE">
      <w:pPr>
        <w:pStyle w:val="BodyText"/>
        <w:rPr>
          <w:rFonts w:ascii="Georgia"/>
          <w:i/>
          <w:color w:val="000000" w:themeColor="text1"/>
          <w:sz w:val="22"/>
        </w:rPr>
      </w:pPr>
    </w:p>
    <w:p w14:paraId="4616E431" w14:textId="77777777" w:rsidR="006500DE" w:rsidRPr="004A7191" w:rsidRDefault="006500DE">
      <w:pPr>
        <w:pStyle w:val="BodyText"/>
        <w:rPr>
          <w:rFonts w:ascii="Georgia"/>
          <w:i/>
          <w:color w:val="000000" w:themeColor="text1"/>
          <w:sz w:val="22"/>
        </w:rPr>
      </w:pPr>
    </w:p>
    <w:p w14:paraId="773CF6BA" w14:textId="77777777" w:rsidR="006500DE" w:rsidRPr="004A7191" w:rsidRDefault="006500DE">
      <w:pPr>
        <w:pStyle w:val="BodyText"/>
        <w:rPr>
          <w:rFonts w:ascii="Georgia"/>
          <w:i/>
          <w:color w:val="000000" w:themeColor="text1"/>
          <w:sz w:val="22"/>
        </w:rPr>
      </w:pPr>
    </w:p>
    <w:p w14:paraId="78D22FFC" w14:textId="77777777" w:rsidR="006500DE" w:rsidRPr="004A7191" w:rsidRDefault="006500DE">
      <w:pPr>
        <w:pStyle w:val="BodyText"/>
        <w:rPr>
          <w:rFonts w:ascii="Georgia"/>
          <w:i/>
          <w:color w:val="000000" w:themeColor="text1"/>
          <w:sz w:val="22"/>
        </w:rPr>
      </w:pPr>
    </w:p>
    <w:p w14:paraId="3287BE79" w14:textId="77777777" w:rsidR="006500DE" w:rsidRPr="004A7191" w:rsidRDefault="006500DE">
      <w:pPr>
        <w:pStyle w:val="BodyText"/>
        <w:rPr>
          <w:rFonts w:ascii="Georgia"/>
          <w:i/>
          <w:color w:val="000000" w:themeColor="text1"/>
          <w:sz w:val="22"/>
        </w:rPr>
      </w:pPr>
    </w:p>
    <w:p w14:paraId="1CA2FF67" w14:textId="77777777" w:rsidR="006500DE" w:rsidRPr="004A7191" w:rsidRDefault="006500DE">
      <w:pPr>
        <w:pStyle w:val="BodyText"/>
        <w:rPr>
          <w:rFonts w:ascii="Georgia"/>
          <w:i/>
          <w:color w:val="000000" w:themeColor="text1"/>
          <w:sz w:val="22"/>
        </w:rPr>
      </w:pPr>
    </w:p>
    <w:p w14:paraId="342CC4EC" w14:textId="77777777" w:rsidR="006500DE" w:rsidRPr="004A7191" w:rsidRDefault="006500DE">
      <w:pPr>
        <w:pStyle w:val="BodyText"/>
        <w:rPr>
          <w:rFonts w:ascii="Georgia"/>
          <w:i/>
          <w:color w:val="000000" w:themeColor="text1"/>
          <w:sz w:val="22"/>
        </w:rPr>
      </w:pPr>
    </w:p>
    <w:p w14:paraId="348B558C" w14:textId="77777777" w:rsidR="006500DE" w:rsidRPr="004A7191" w:rsidRDefault="006500DE">
      <w:pPr>
        <w:pStyle w:val="BodyText"/>
        <w:rPr>
          <w:rFonts w:ascii="Georgia"/>
          <w:i/>
          <w:color w:val="000000" w:themeColor="text1"/>
          <w:sz w:val="22"/>
        </w:rPr>
      </w:pPr>
    </w:p>
    <w:p w14:paraId="605D9E18" w14:textId="77777777" w:rsidR="006500DE" w:rsidRPr="004A7191" w:rsidRDefault="006500DE">
      <w:pPr>
        <w:pStyle w:val="BodyText"/>
        <w:rPr>
          <w:rFonts w:ascii="Georgia"/>
          <w:i/>
          <w:color w:val="000000" w:themeColor="text1"/>
          <w:sz w:val="22"/>
        </w:rPr>
      </w:pPr>
    </w:p>
    <w:p w14:paraId="0286EE71" w14:textId="77777777" w:rsidR="006500DE" w:rsidRPr="004A7191" w:rsidRDefault="006500DE">
      <w:pPr>
        <w:pStyle w:val="BodyText"/>
        <w:rPr>
          <w:rFonts w:ascii="Georgia"/>
          <w:i/>
          <w:color w:val="000000" w:themeColor="text1"/>
          <w:sz w:val="22"/>
        </w:rPr>
      </w:pPr>
    </w:p>
    <w:p w14:paraId="0D7611DC" w14:textId="77777777" w:rsidR="006500DE" w:rsidRPr="004A7191" w:rsidRDefault="006500DE">
      <w:pPr>
        <w:pStyle w:val="BodyText"/>
        <w:rPr>
          <w:rFonts w:ascii="Georgia"/>
          <w:i/>
          <w:color w:val="000000" w:themeColor="text1"/>
          <w:sz w:val="22"/>
        </w:rPr>
      </w:pPr>
    </w:p>
    <w:p w14:paraId="0597F03B" w14:textId="77777777" w:rsidR="006500DE" w:rsidRPr="004A7191" w:rsidRDefault="006500DE">
      <w:pPr>
        <w:pStyle w:val="BodyText"/>
        <w:rPr>
          <w:rFonts w:ascii="Georgia"/>
          <w:i/>
          <w:color w:val="000000" w:themeColor="text1"/>
          <w:sz w:val="22"/>
        </w:rPr>
      </w:pPr>
    </w:p>
    <w:p w14:paraId="30E7C09B" w14:textId="77777777" w:rsidR="006500DE" w:rsidRPr="004A7191" w:rsidRDefault="006500DE">
      <w:pPr>
        <w:pStyle w:val="BodyText"/>
        <w:rPr>
          <w:rFonts w:ascii="Georgia"/>
          <w:i/>
          <w:color w:val="000000" w:themeColor="text1"/>
          <w:sz w:val="22"/>
        </w:rPr>
      </w:pPr>
    </w:p>
    <w:p w14:paraId="45D4C47D" w14:textId="77777777" w:rsidR="006500DE" w:rsidRPr="004A7191" w:rsidRDefault="006500DE">
      <w:pPr>
        <w:pStyle w:val="BodyText"/>
        <w:rPr>
          <w:rFonts w:ascii="Georgia"/>
          <w:i/>
          <w:color w:val="000000" w:themeColor="text1"/>
          <w:sz w:val="22"/>
        </w:rPr>
      </w:pPr>
    </w:p>
    <w:p w14:paraId="0E82C282" w14:textId="77777777" w:rsidR="006500DE" w:rsidRPr="004A7191" w:rsidRDefault="006500DE">
      <w:pPr>
        <w:pStyle w:val="BodyText"/>
        <w:rPr>
          <w:rFonts w:ascii="Georgia"/>
          <w:i/>
          <w:color w:val="000000" w:themeColor="text1"/>
          <w:sz w:val="22"/>
        </w:rPr>
      </w:pPr>
    </w:p>
    <w:p w14:paraId="496CB990"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6B1795F6" w14:textId="77777777" w:rsidR="005C19DA" w:rsidRPr="0069397C" w:rsidRDefault="0069397C" w:rsidP="005C19DA">
      <w:pPr>
        <w:pStyle w:val="Heading1"/>
        <w:tabs>
          <w:tab w:val="left" w:pos="1139"/>
          <w:tab w:val="left" w:pos="8220"/>
        </w:tabs>
        <w:rPr>
          <w:color w:val="FFFFFF" w:themeColor="background1"/>
        </w:rPr>
      </w:pPr>
      <w:r>
        <w:rPr>
          <w:color w:val="FFFFFF" w:themeColor="background1"/>
          <w:shd w:val="clear" w:color="auto" w:fill="422F3D"/>
        </w:rPr>
        <w:lastRenderedPageBreak/>
        <w:t xml:space="preserve">      </w:t>
      </w:r>
      <w:r w:rsidRPr="0069397C">
        <w:rPr>
          <w:color w:val="FFFFFF" w:themeColor="background1"/>
          <w:shd w:val="clear" w:color="auto" w:fill="422F3D"/>
        </w:rPr>
        <w:t xml:space="preserve">8.Red Wattled Lapwing                             </w:t>
      </w:r>
    </w:p>
    <w:p w14:paraId="02E0F79B" w14:textId="77777777" w:rsidR="006500DE" w:rsidRPr="004A7191" w:rsidRDefault="004A7191">
      <w:pPr>
        <w:pStyle w:val="BodyText"/>
        <w:spacing w:before="364" w:line="232" w:lineRule="auto"/>
        <w:ind w:left="1140" w:right="1261"/>
        <w:rPr>
          <w:color w:val="000000" w:themeColor="text1"/>
        </w:rPr>
      </w:pPr>
      <w:r w:rsidRPr="004A7191">
        <w:rPr>
          <w:color w:val="000000" w:themeColor="text1"/>
        </w:rPr>
        <w:t>The</w:t>
      </w:r>
      <w:r w:rsidRPr="004A7191">
        <w:rPr>
          <w:color w:val="000000" w:themeColor="text1"/>
          <w:spacing w:val="-25"/>
        </w:rPr>
        <w:t xml:space="preserve"> </w:t>
      </w:r>
      <w:r w:rsidRPr="004A7191">
        <w:rPr>
          <w:rFonts w:ascii="Bookman Old Style"/>
          <w:b/>
          <w:color w:val="000000" w:themeColor="text1"/>
        </w:rPr>
        <w:t>red-wattled</w:t>
      </w:r>
      <w:r w:rsidRPr="004A7191">
        <w:rPr>
          <w:rFonts w:ascii="Bookman Old Style"/>
          <w:b/>
          <w:color w:val="000000" w:themeColor="text1"/>
          <w:spacing w:val="-45"/>
        </w:rPr>
        <w:t xml:space="preserve"> </w:t>
      </w:r>
      <w:r w:rsidRPr="004A7191">
        <w:rPr>
          <w:rFonts w:ascii="Bookman Old Style"/>
          <w:b/>
          <w:color w:val="000000" w:themeColor="text1"/>
        </w:rPr>
        <w:t>lapwing</w:t>
      </w:r>
      <w:r w:rsidRPr="004A7191">
        <w:rPr>
          <w:rFonts w:ascii="Bookman Old Style"/>
          <w:b/>
          <w:color w:val="000000" w:themeColor="text1"/>
          <w:spacing w:val="-42"/>
        </w:rPr>
        <w:t xml:space="preserve"> </w:t>
      </w:r>
      <w:r w:rsidRPr="004A7191">
        <w:rPr>
          <w:color w:val="000000" w:themeColor="text1"/>
          <w:spacing w:val="-3"/>
        </w:rPr>
        <w:t>(</w:t>
      </w:r>
      <w:proofErr w:type="spellStart"/>
      <w:r w:rsidRPr="004A7191">
        <w:rPr>
          <w:rFonts w:ascii="Georgia"/>
          <w:i/>
          <w:color w:val="000000" w:themeColor="text1"/>
          <w:spacing w:val="-3"/>
        </w:rPr>
        <w:t>Vanellus</w:t>
      </w:r>
      <w:proofErr w:type="spellEnd"/>
      <w:r w:rsidRPr="004A7191">
        <w:rPr>
          <w:rFonts w:ascii="Georgia"/>
          <w:i/>
          <w:color w:val="000000" w:themeColor="text1"/>
          <w:spacing w:val="-26"/>
        </w:rPr>
        <w:t xml:space="preserve"> </w:t>
      </w:r>
      <w:r w:rsidRPr="004A7191">
        <w:rPr>
          <w:rFonts w:ascii="Georgia"/>
          <w:i/>
          <w:color w:val="000000" w:themeColor="text1"/>
        </w:rPr>
        <w:t>indicus</w:t>
      </w:r>
      <w:r w:rsidRPr="004A7191">
        <w:rPr>
          <w:color w:val="000000" w:themeColor="text1"/>
        </w:rPr>
        <w:t>)</w:t>
      </w:r>
      <w:r w:rsidRPr="004A7191">
        <w:rPr>
          <w:color w:val="000000" w:themeColor="text1"/>
          <w:spacing w:val="-24"/>
        </w:rPr>
        <w:t xml:space="preserve"> </w:t>
      </w:r>
      <w:r w:rsidRPr="004A7191">
        <w:rPr>
          <w:color w:val="000000" w:themeColor="text1"/>
        </w:rPr>
        <w:t>is</w:t>
      </w:r>
      <w:r w:rsidRPr="004A7191">
        <w:rPr>
          <w:color w:val="000000" w:themeColor="text1"/>
          <w:spacing w:val="-24"/>
        </w:rPr>
        <w:t xml:space="preserve"> </w:t>
      </w:r>
      <w:r w:rsidRPr="004A7191">
        <w:rPr>
          <w:color w:val="000000" w:themeColor="text1"/>
        </w:rPr>
        <w:t>an</w:t>
      </w:r>
      <w:r w:rsidRPr="004A7191">
        <w:rPr>
          <w:color w:val="000000" w:themeColor="text1"/>
          <w:spacing w:val="-35"/>
        </w:rPr>
        <w:t xml:space="preserve"> </w:t>
      </w:r>
      <w:r w:rsidRPr="004A7191">
        <w:rPr>
          <w:color w:val="000000" w:themeColor="text1"/>
        </w:rPr>
        <w:t>Asian</w:t>
      </w:r>
      <w:r w:rsidRPr="004A7191">
        <w:rPr>
          <w:color w:val="000000" w:themeColor="text1"/>
          <w:spacing w:val="-25"/>
        </w:rPr>
        <w:t xml:space="preserve"> </w:t>
      </w:r>
      <w:r w:rsidRPr="004A7191">
        <w:rPr>
          <w:color w:val="000000" w:themeColor="text1"/>
        </w:rPr>
        <w:t xml:space="preserve">lapwing or large </w:t>
      </w:r>
      <w:r w:rsidRPr="004A7191">
        <w:rPr>
          <w:color w:val="000000" w:themeColor="text1"/>
          <w:spacing w:val="-5"/>
        </w:rPr>
        <w:t xml:space="preserve">plover. </w:t>
      </w:r>
      <w:r w:rsidRPr="004A7191">
        <w:rPr>
          <w:color w:val="000000" w:themeColor="text1"/>
        </w:rPr>
        <w:t xml:space="preserve">Like other lapwings they are ground birds that are incapable of perching. Their characteristic loud alarm calls are indicators of human or animal movements and the sounds have been variously rendered as </w:t>
      </w:r>
      <w:r w:rsidRPr="004A7191">
        <w:rPr>
          <w:rFonts w:ascii="Georgia"/>
          <w:i/>
          <w:color w:val="000000" w:themeColor="text1"/>
        </w:rPr>
        <w:t xml:space="preserve">did he do it </w:t>
      </w:r>
      <w:r w:rsidRPr="004A7191">
        <w:rPr>
          <w:color w:val="000000" w:themeColor="text1"/>
        </w:rPr>
        <w:t xml:space="preserve">or </w:t>
      </w:r>
      <w:r w:rsidRPr="004A7191">
        <w:rPr>
          <w:rFonts w:ascii="Georgia"/>
          <w:i/>
          <w:color w:val="000000" w:themeColor="text1"/>
        </w:rPr>
        <w:t xml:space="preserve">pity to do it </w:t>
      </w:r>
      <w:r w:rsidRPr="004A7191">
        <w:rPr>
          <w:color w:val="000000" w:themeColor="text1"/>
        </w:rPr>
        <w:t xml:space="preserve">leading to the colloquial name of </w:t>
      </w:r>
      <w:r w:rsidRPr="004A7191">
        <w:rPr>
          <w:rFonts w:ascii="Georgia"/>
          <w:i/>
          <w:color w:val="000000" w:themeColor="text1"/>
        </w:rPr>
        <w:t>did-he- do-it</w:t>
      </w:r>
      <w:r w:rsidRPr="004A7191">
        <w:rPr>
          <w:rFonts w:ascii="Georgia"/>
          <w:i/>
          <w:color w:val="000000" w:themeColor="text1"/>
          <w:spacing w:val="-9"/>
        </w:rPr>
        <w:t xml:space="preserve"> </w:t>
      </w:r>
      <w:r w:rsidRPr="004A7191">
        <w:rPr>
          <w:color w:val="000000" w:themeColor="text1"/>
        </w:rPr>
        <w:t>bird.</w:t>
      </w:r>
      <w:r w:rsidRPr="004A7191">
        <w:rPr>
          <w:color w:val="000000" w:themeColor="text1"/>
          <w:spacing w:val="-8"/>
        </w:rPr>
        <w:t xml:space="preserve"> </w:t>
      </w:r>
      <w:r w:rsidRPr="004A7191">
        <w:rPr>
          <w:color w:val="000000" w:themeColor="text1"/>
        </w:rPr>
        <w:t>Usually</w:t>
      </w:r>
      <w:r w:rsidRPr="004A7191">
        <w:rPr>
          <w:color w:val="000000" w:themeColor="text1"/>
          <w:spacing w:val="-9"/>
        </w:rPr>
        <w:t xml:space="preserve"> </w:t>
      </w:r>
      <w:r w:rsidRPr="004A7191">
        <w:rPr>
          <w:color w:val="000000" w:themeColor="text1"/>
        </w:rPr>
        <w:t>seen</w:t>
      </w:r>
      <w:r w:rsidRPr="004A7191">
        <w:rPr>
          <w:color w:val="000000" w:themeColor="text1"/>
          <w:spacing w:val="-9"/>
        </w:rPr>
        <w:t xml:space="preserve"> </w:t>
      </w:r>
      <w:r w:rsidRPr="004A7191">
        <w:rPr>
          <w:color w:val="000000" w:themeColor="text1"/>
        </w:rPr>
        <w:t>in</w:t>
      </w:r>
      <w:r w:rsidRPr="004A7191">
        <w:rPr>
          <w:color w:val="000000" w:themeColor="text1"/>
          <w:spacing w:val="-8"/>
        </w:rPr>
        <w:t xml:space="preserve"> </w:t>
      </w:r>
      <w:r w:rsidRPr="004A7191">
        <w:rPr>
          <w:color w:val="000000" w:themeColor="text1"/>
        </w:rPr>
        <w:t>pairs</w:t>
      </w:r>
    </w:p>
    <w:p w14:paraId="0B87A4E4" w14:textId="77777777" w:rsidR="006500DE" w:rsidRPr="004A7191" w:rsidRDefault="004A7191">
      <w:pPr>
        <w:pStyle w:val="BodyText"/>
        <w:spacing w:line="230" w:lineRule="auto"/>
        <w:ind w:left="1140" w:right="1167"/>
        <w:rPr>
          <w:color w:val="000000" w:themeColor="text1"/>
        </w:rPr>
      </w:pPr>
      <w:r w:rsidRPr="004A7191">
        <w:rPr>
          <w:color w:val="000000" w:themeColor="text1"/>
        </w:rPr>
        <w:t>or small groups and usually not far from water they sometimes form large aggregations in the non-breeding season (winter). They nest in a ground scrape laying three to four camouflaged eggs. Adults near the nest fly around, diving at potential predators while calling noisily. The cryptically patterned chicks hatch and immediately follow their parents to feed, hiding by lying low on the ground or in the grass when threatened.</w:t>
      </w:r>
    </w:p>
    <w:p w14:paraId="6DCD7F6B" w14:textId="77777777" w:rsidR="006500DE" w:rsidRPr="004A7191" w:rsidRDefault="004A7191">
      <w:pPr>
        <w:pStyle w:val="BodyText"/>
        <w:spacing w:before="9" w:line="237" w:lineRule="auto"/>
        <w:ind w:left="1140" w:right="1330" w:firstLine="300"/>
        <w:rPr>
          <w:color w:val="000000" w:themeColor="text1"/>
        </w:rPr>
      </w:pPr>
      <w:r w:rsidRPr="004A7191">
        <w:rPr>
          <w:color w:val="000000" w:themeColor="text1"/>
        </w:rPr>
        <w:t>Red-wattled</w:t>
      </w:r>
      <w:r w:rsidRPr="004A7191">
        <w:rPr>
          <w:color w:val="000000" w:themeColor="text1"/>
          <w:spacing w:val="-24"/>
        </w:rPr>
        <w:t xml:space="preserve"> </w:t>
      </w:r>
      <w:r w:rsidRPr="004A7191">
        <w:rPr>
          <w:color w:val="000000" w:themeColor="text1"/>
        </w:rPr>
        <w:t>lapwings</w:t>
      </w:r>
      <w:r w:rsidRPr="004A7191">
        <w:rPr>
          <w:color w:val="000000" w:themeColor="text1"/>
          <w:spacing w:val="-24"/>
        </w:rPr>
        <w:t xml:space="preserve"> </w:t>
      </w:r>
      <w:r w:rsidRPr="004A7191">
        <w:rPr>
          <w:color w:val="000000" w:themeColor="text1"/>
        </w:rPr>
        <w:t>are</w:t>
      </w:r>
      <w:r w:rsidRPr="004A7191">
        <w:rPr>
          <w:color w:val="000000" w:themeColor="text1"/>
          <w:spacing w:val="-24"/>
        </w:rPr>
        <w:t xml:space="preserve"> </w:t>
      </w:r>
      <w:r w:rsidRPr="004A7191">
        <w:rPr>
          <w:color w:val="000000" w:themeColor="text1"/>
        </w:rPr>
        <w:t>large</w:t>
      </w:r>
      <w:r w:rsidRPr="004A7191">
        <w:rPr>
          <w:color w:val="000000" w:themeColor="text1"/>
          <w:spacing w:val="-22"/>
        </w:rPr>
        <w:t xml:space="preserve"> </w:t>
      </w:r>
      <w:r w:rsidRPr="004A7191">
        <w:rPr>
          <w:color w:val="000000" w:themeColor="text1"/>
        </w:rPr>
        <w:t>waders,</w:t>
      </w:r>
      <w:r w:rsidRPr="004A7191">
        <w:rPr>
          <w:color w:val="000000" w:themeColor="text1"/>
          <w:spacing w:val="-23"/>
        </w:rPr>
        <w:t xml:space="preserve"> </w:t>
      </w:r>
      <w:r w:rsidRPr="004A7191">
        <w:rPr>
          <w:color w:val="000000" w:themeColor="text1"/>
        </w:rPr>
        <w:t>about</w:t>
      </w:r>
      <w:r w:rsidRPr="004A7191">
        <w:rPr>
          <w:color w:val="000000" w:themeColor="text1"/>
          <w:spacing w:val="-23"/>
        </w:rPr>
        <w:t xml:space="preserve"> </w:t>
      </w:r>
      <w:r w:rsidRPr="004A7191">
        <w:rPr>
          <w:color w:val="000000" w:themeColor="text1"/>
        </w:rPr>
        <w:t>35</w:t>
      </w:r>
      <w:r w:rsidRPr="004A7191">
        <w:rPr>
          <w:color w:val="000000" w:themeColor="text1"/>
          <w:spacing w:val="-21"/>
        </w:rPr>
        <w:t xml:space="preserve"> </w:t>
      </w:r>
      <w:r w:rsidRPr="004A7191">
        <w:rPr>
          <w:color w:val="000000" w:themeColor="text1"/>
        </w:rPr>
        <w:t>cm</w:t>
      </w:r>
      <w:r w:rsidRPr="004A7191">
        <w:rPr>
          <w:color w:val="000000" w:themeColor="text1"/>
          <w:spacing w:val="-24"/>
        </w:rPr>
        <w:t xml:space="preserve"> </w:t>
      </w:r>
      <w:r w:rsidRPr="004A7191">
        <w:rPr>
          <w:color w:val="000000" w:themeColor="text1"/>
        </w:rPr>
        <w:t>(14</w:t>
      </w:r>
      <w:r w:rsidRPr="004A7191">
        <w:rPr>
          <w:color w:val="000000" w:themeColor="text1"/>
          <w:spacing w:val="-23"/>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long.</w:t>
      </w:r>
      <w:r w:rsidRPr="004A7191">
        <w:rPr>
          <w:color w:val="000000" w:themeColor="text1"/>
          <w:spacing w:val="-29"/>
        </w:rPr>
        <w:t xml:space="preserve"> </w:t>
      </w:r>
      <w:r w:rsidRPr="004A7191">
        <w:rPr>
          <w:color w:val="000000" w:themeColor="text1"/>
        </w:rPr>
        <w:t>The wings</w:t>
      </w:r>
      <w:r w:rsidRPr="004A7191">
        <w:rPr>
          <w:color w:val="000000" w:themeColor="text1"/>
          <w:spacing w:val="-18"/>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back</w:t>
      </w:r>
      <w:r w:rsidRPr="004A7191">
        <w:rPr>
          <w:color w:val="000000" w:themeColor="text1"/>
          <w:spacing w:val="-18"/>
        </w:rPr>
        <w:t xml:space="preserve"> </w:t>
      </w:r>
      <w:r w:rsidRPr="004A7191">
        <w:rPr>
          <w:color w:val="000000" w:themeColor="text1"/>
        </w:rPr>
        <w:t>are</w:t>
      </w:r>
      <w:r w:rsidRPr="004A7191">
        <w:rPr>
          <w:color w:val="000000" w:themeColor="text1"/>
          <w:spacing w:val="-17"/>
        </w:rPr>
        <w:t xml:space="preserve"> </w:t>
      </w:r>
      <w:r w:rsidRPr="004A7191">
        <w:rPr>
          <w:color w:val="000000" w:themeColor="text1"/>
        </w:rPr>
        <w:t>light</w:t>
      </w:r>
      <w:r w:rsidRPr="004A7191">
        <w:rPr>
          <w:color w:val="000000" w:themeColor="text1"/>
          <w:spacing w:val="-17"/>
        </w:rPr>
        <w:t xml:space="preserve"> </w:t>
      </w:r>
      <w:r w:rsidRPr="004A7191">
        <w:rPr>
          <w:color w:val="000000" w:themeColor="text1"/>
        </w:rPr>
        <w:t>brown</w:t>
      </w:r>
      <w:r w:rsidRPr="004A7191">
        <w:rPr>
          <w:color w:val="000000" w:themeColor="text1"/>
          <w:spacing w:val="-20"/>
        </w:rPr>
        <w:t xml:space="preserve"> </w:t>
      </w:r>
      <w:r w:rsidRPr="004A7191">
        <w:rPr>
          <w:color w:val="000000" w:themeColor="text1"/>
        </w:rPr>
        <w:t>with</w:t>
      </w:r>
      <w:r w:rsidRPr="004A7191">
        <w:rPr>
          <w:color w:val="000000" w:themeColor="text1"/>
          <w:spacing w:val="-19"/>
        </w:rPr>
        <w:t xml:space="preserve"> </w:t>
      </w:r>
      <w:r w:rsidRPr="004A7191">
        <w:rPr>
          <w:color w:val="000000" w:themeColor="text1"/>
        </w:rPr>
        <w:t>a</w:t>
      </w:r>
      <w:r w:rsidRPr="004A7191">
        <w:rPr>
          <w:color w:val="000000" w:themeColor="text1"/>
          <w:spacing w:val="-16"/>
        </w:rPr>
        <w:t xml:space="preserve"> </w:t>
      </w:r>
      <w:r w:rsidRPr="004A7191">
        <w:rPr>
          <w:color w:val="000000" w:themeColor="text1"/>
        </w:rPr>
        <w:t>purple</w:t>
      </w:r>
      <w:r w:rsidRPr="004A7191">
        <w:rPr>
          <w:color w:val="000000" w:themeColor="text1"/>
          <w:spacing w:val="-17"/>
        </w:rPr>
        <w:t xml:space="preserve"> </w:t>
      </w:r>
      <w:r w:rsidRPr="004A7191">
        <w:rPr>
          <w:color w:val="000000" w:themeColor="text1"/>
        </w:rPr>
        <w:t>to</w:t>
      </w:r>
      <w:r w:rsidRPr="004A7191">
        <w:rPr>
          <w:color w:val="000000" w:themeColor="text1"/>
          <w:spacing w:val="-17"/>
        </w:rPr>
        <w:t xml:space="preserve"> </w:t>
      </w:r>
      <w:r w:rsidRPr="004A7191">
        <w:rPr>
          <w:color w:val="000000" w:themeColor="text1"/>
        </w:rPr>
        <w:t>green</w:t>
      </w:r>
      <w:r w:rsidRPr="004A7191">
        <w:rPr>
          <w:color w:val="000000" w:themeColor="text1"/>
          <w:spacing w:val="1"/>
        </w:rPr>
        <w:t xml:space="preserve"> </w:t>
      </w:r>
      <w:r w:rsidRPr="004A7191">
        <w:rPr>
          <w:color w:val="000000" w:themeColor="text1"/>
        </w:rPr>
        <w:t>sheen,</w:t>
      </w:r>
      <w:r w:rsidRPr="004A7191">
        <w:rPr>
          <w:color w:val="000000" w:themeColor="text1"/>
          <w:spacing w:val="-10"/>
        </w:rPr>
        <w:t xml:space="preserve"> </w:t>
      </w:r>
      <w:r w:rsidRPr="004A7191">
        <w:rPr>
          <w:color w:val="000000" w:themeColor="text1"/>
        </w:rPr>
        <w:t>but</w:t>
      </w:r>
      <w:r w:rsidRPr="004A7191">
        <w:rPr>
          <w:color w:val="000000" w:themeColor="text1"/>
          <w:spacing w:val="-10"/>
        </w:rPr>
        <w:t xml:space="preserve"> </w:t>
      </w:r>
      <w:r w:rsidRPr="004A7191">
        <w:rPr>
          <w:color w:val="000000" w:themeColor="text1"/>
        </w:rPr>
        <w:t>the</w:t>
      </w:r>
      <w:r w:rsidRPr="004A7191">
        <w:rPr>
          <w:color w:val="000000" w:themeColor="text1"/>
          <w:spacing w:val="-7"/>
        </w:rPr>
        <w:t xml:space="preserve"> </w:t>
      </w:r>
      <w:r w:rsidRPr="004A7191">
        <w:rPr>
          <w:color w:val="000000" w:themeColor="text1"/>
          <w:spacing w:val="-4"/>
        </w:rPr>
        <w:t xml:space="preserve">head, </w:t>
      </w:r>
      <w:r w:rsidRPr="004A7191">
        <w:rPr>
          <w:color w:val="000000" w:themeColor="text1"/>
        </w:rPr>
        <w:t>a</w:t>
      </w:r>
      <w:r w:rsidRPr="004A7191">
        <w:rPr>
          <w:color w:val="000000" w:themeColor="text1"/>
          <w:spacing w:val="-9"/>
        </w:rPr>
        <w:t xml:space="preserve"> </w:t>
      </w:r>
      <w:r w:rsidRPr="004A7191">
        <w:rPr>
          <w:color w:val="000000" w:themeColor="text1"/>
        </w:rPr>
        <w:t>bib</w:t>
      </w:r>
      <w:r w:rsidRPr="004A7191">
        <w:rPr>
          <w:color w:val="000000" w:themeColor="text1"/>
          <w:spacing w:val="-10"/>
        </w:rPr>
        <w:t xml:space="preserve"> </w:t>
      </w:r>
      <w:r w:rsidRPr="004A7191">
        <w:rPr>
          <w:color w:val="000000" w:themeColor="text1"/>
        </w:rPr>
        <w:t>on</w:t>
      </w:r>
      <w:r w:rsidRPr="004A7191">
        <w:rPr>
          <w:color w:val="000000" w:themeColor="text1"/>
          <w:spacing w:val="-10"/>
        </w:rPr>
        <w:t xml:space="preserve"> </w:t>
      </w:r>
      <w:r w:rsidRPr="004A7191">
        <w:rPr>
          <w:color w:val="000000" w:themeColor="text1"/>
        </w:rPr>
        <w:t>the</w:t>
      </w:r>
      <w:r w:rsidRPr="004A7191">
        <w:rPr>
          <w:color w:val="000000" w:themeColor="text1"/>
          <w:spacing w:val="-9"/>
        </w:rPr>
        <w:t xml:space="preserve"> </w:t>
      </w:r>
      <w:r w:rsidRPr="004A7191">
        <w:rPr>
          <w:color w:val="000000" w:themeColor="text1"/>
        </w:rPr>
        <w:t>front</w:t>
      </w:r>
      <w:r w:rsidRPr="004A7191">
        <w:rPr>
          <w:color w:val="000000" w:themeColor="text1"/>
          <w:spacing w:val="-10"/>
        </w:rPr>
        <w:t xml:space="preserve"> </w:t>
      </w:r>
      <w:r w:rsidRPr="004A7191">
        <w:rPr>
          <w:color w:val="000000" w:themeColor="text1"/>
        </w:rPr>
        <w:t>and</w:t>
      </w:r>
      <w:r w:rsidRPr="004A7191">
        <w:rPr>
          <w:color w:val="000000" w:themeColor="text1"/>
          <w:spacing w:val="-8"/>
        </w:rPr>
        <w:t xml:space="preserve"> </w:t>
      </w:r>
      <w:r w:rsidRPr="004A7191">
        <w:rPr>
          <w:color w:val="000000" w:themeColor="text1"/>
        </w:rPr>
        <w:t>back</w:t>
      </w:r>
      <w:r w:rsidRPr="004A7191">
        <w:rPr>
          <w:color w:val="000000" w:themeColor="text1"/>
          <w:spacing w:val="-10"/>
        </w:rPr>
        <w:t xml:space="preserve"> </w:t>
      </w:r>
      <w:r w:rsidRPr="004A7191">
        <w:rPr>
          <w:color w:val="000000" w:themeColor="text1"/>
        </w:rPr>
        <w:t>of</w:t>
      </w:r>
      <w:r w:rsidRPr="004A7191">
        <w:rPr>
          <w:color w:val="000000" w:themeColor="text1"/>
          <w:spacing w:val="-11"/>
        </w:rPr>
        <w:t xml:space="preserve"> </w:t>
      </w:r>
      <w:r w:rsidRPr="004A7191">
        <w:rPr>
          <w:color w:val="000000" w:themeColor="text1"/>
        </w:rPr>
        <w:t>the</w:t>
      </w:r>
      <w:r w:rsidRPr="004A7191">
        <w:rPr>
          <w:color w:val="000000" w:themeColor="text1"/>
          <w:spacing w:val="-8"/>
        </w:rPr>
        <w:t xml:space="preserve"> </w:t>
      </w:r>
      <w:r w:rsidRPr="004A7191">
        <w:rPr>
          <w:color w:val="000000" w:themeColor="text1"/>
        </w:rPr>
        <w:t>neck</w:t>
      </w:r>
      <w:r w:rsidRPr="004A7191">
        <w:rPr>
          <w:color w:val="000000" w:themeColor="text1"/>
          <w:spacing w:val="-10"/>
        </w:rPr>
        <w:t xml:space="preserve"> </w:t>
      </w:r>
      <w:r w:rsidRPr="004A7191">
        <w:rPr>
          <w:color w:val="000000" w:themeColor="text1"/>
        </w:rPr>
        <w:t>are</w:t>
      </w:r>
      <w:r w:rsidRPr="004A7191">
        <w:rPr>
          <w:color w:val="000000" w:themeColor="text1"/>
          <w:spacing w:val="-2"/>
        </w:rPr>
        <w:t xml:space="preserve"> </w:t>
      </w:r>
      <w:r w:rsidRPr="004A7191">
        <w:rPr>
          <w:color w:val="000000" w:themeColor="text1"/>
        </w:rPr>
        <w:t>black.</w:t>
      </w:r>
      <w:r w:rsidRPr="004A7191">
        <w:rPr>
          <w:color w:val="000000" w:themeColor="text1"/>
          <w:spacing w:val="-19"/>
        </w:rPr>
        <w:t xml:space="preserve"> </w:t>
      </w:r>
      <w:r w:rsidRPr="004A7191">
        <w:rPr>
          <w:color w:val="000000" w:themeColor="text1"/>
        </w:rPr>
        <w:t>Males</w:t>
      </w:r>
      <w:r w:rsidRPr="004A7191">
        <w:rPr>
          <w:color w:val="000000" w:themeColor="text1"/>
          <w:spacing w:val="-18"/>
        </w:rPr>
        <w:t xml:space="preserve"> </w:t>
      </w:r>
      <w:r w:rsidRPr="004A7191">
        <w:rPr>
          <w:color w:val="000000" w:themeColor="text1"/>
        </w:rPr>
        <w:t>and</w:t>
      </w:r>
      <w:r w:rsidRPr="004A7191">
        <w:rPr>
          <w:color w:val="000000" w:themeColor="text1"/>
          <w:spacing w:val="-18"/>
        </w:rPr>
        <w:t xml:space="preserve"> </w:t>
      </w:r>
      <w:r w:rsidRPr="004A7191">
        <w:rPr>
          <w:color w:val="000000" w:themeColor="text1"/>
        </w:rPr>
        <w:t>females</w:t>
      </w:r>
      <w:r w:rsidRPr="004A7191">
        <w:rPr>
          <w:color w:val="000000" w:themeColor="text1"/>
          <w:spacing w:val="-17"/>
        </w:rPr>
        <w:t xml:space="preserve"> </w:t>
      </w:r>
      <w:r w:rsidRPr="004A7191">
        <w:rPr>
          <w:color w:val="000000" w:themeColor="text1"/>
        </w:rPr>
        <w:t xml:space="preserve">are similar in plumage but males have a 5% longer wing and tend to have a longer carpal </w:t>
      </w:r>
      <w:r w:rsidRPr="004A7191">
        <w:rPr>
          <w:color w:val="000000" w:themeColor="text1"/>
          <w:spacing w:val="-5"/>
        </w:rPr>
        <w:t xml:space="preserve">spur. </w:t>
      </w:r>
      <w:r w:rsidRPr="004A7191">
        <w:rPr>
          <w:color w:val="000000" w:themeColor="text1"/>
        </w:rPr>
        <w:t>The length of the birds is 320–350 mm, wing of 208–247 mm with the nominate averaging 223 mm, Sri Lanka 217 mm. The</w:t>
      </w:r>
      <w:r w:rsidRPr="004A7191">
        <w:rPr>
          <w:color w:val="000000" w:themeColor="text1"/>
          <w:spacing w:val="-25"/>
        </w:rPr>
        <w:t xml:space="preserve"> </w:t>
      </w:r>
      <w:r w:rsidRPr="004A7191">
        <w:rPr>
          <w:color w:val="000000" w:themeColor="text1"/>
        </w:rPr>
        <w:t>Bill</w:t>
      </w:r>
      <w:r w:rsidRPr="004A7191">
        <w:rPr>
          <w:color w:val="000000" w:themeColor="text1"/>
          <w:spacing w:val="-24"/>
        </w:rPr>
        <w:t xml:space="preserve"> </w:t>
      </w:r>
      <w:r w:rsidRPr="004A7191">
        <w:rPr>
          <w:color w:val="000000" w:themeColor="text1"/>
        </w:rPr>
        <w:t>is 31–36</w:t>
      </w:r>
      <w:r w:rsidRPr="004A7191">
        <w:rPr>
          <w:color w:val="000000" w:themeColor="text1"/>
          <w:spacing w:val="-25"/>
        </w:rPr>
        <w:t xml:space="preserve"> </w:t>
      </w:r>
      <w:r w:rsidRPr="004A7191">
        <w:rPr>
          <w:color w:val="000000" w:themeColor="text1"/>
        </w:rPr>
        <w:t>mm</w:t>
      </w:r>
      <w:r w:rsidRPr="004A7191">
        <w:rPr>
          <w:color w:val="000000" w:themeColor="text1"/>
          <w:spacing w:val="-24"/>
        </w:rPr>
        <w:t xml:space="preserve"> </w:t>
      </w:r>
      <w:r w:rsidRPr="004A7191">
        <w:rPr>
          <w:color w:val="000000" w:themeColor="text1"/>
        </w:rPr>
        <w:t>and</w:t>
      </w:r>
      <w:r w:rsidRPr="004A7191">
        <w:rPr>
          <w:color w:val="000000" w:themeColor="text1"/>
          <w:spacing w:val="-24"/>
        </w:rPr>
        <w:t xml:space="preserve"> </w:t>
      </w:r>
      <w:r w:rsidRPr="004A7191">
        <w:rPr>
          <w:color w:val="000000" w:themeColor="text1"/>
        </w:rPr>
        <w:t>tarsus</w:t>
      </w:r>
      <w:r w:rsidRPr="004A7191">
        <w:rPr>
          <w:color w:val="000000" w:themeColor="text1"/>
          <w:spacing w:val="-26"/>
        </w:rPr>
        <w:t xml:space="preserve"> </w:t>
      </w:r>
      <w:r w:rsidRPr="004A7191">
        <w:rPr>
          <w:color w:val="000000" w:themeColor="text1"/>
        </w:rPr>
        <w:t>of</w:t>
      </w:r>
      <w:r w:rsidRPr="004A7191">
        <w:rPr>
          <w:color w:val="000000" w:themeColor="text1"/>
          <w:spacing w:val="-26"/>
        </w:rPr>
        <w:t xml:space="preserve"> </w:t>
      </w:r>
      <w:r w:rsidRPr="004A7191">
        <w:rPr>
          <w:color w:val="000000" w:themeColor="text1"/>
        </w:rPr>
        <w:t>70–83</w:t>
      </w:r>
      <w:r w:rsidRPr="004A7191">
        <w:rPr>
          <w:color w:val="000000" w:themeColor="text1"/>
          <w:spacing w:val="-24"/>
        </w:rPr>
        <w:t xml:space="preserve"> </w:t>
      </w:r>
      <w:r w:rsidRPr="004A7191">
        <w:rPr>
          <w:color w:val="000000" w:themeColor="text1"/>
        </w:rPr>
        <w:t>mm.</w:t>
      </w:r>
      <w:r w:rsidRPr="004A7191">
        <w:rPr>
          <w:color w:val="000000" w:themeColor="text1"/>
          <w:spacing w:val="-34"/>
        </w:rPr>
        <w:t xml:space="preserve"> </w:t>
      </w:r>
      <w:r w:rsidRPr="004A7191">
        <w:rPr>
          <w:color w:val="000000" w:themeColor="text1"/>
          <w:spacing w:val="-8"/>
        </w:rPr>
        <w:t>Tail</w:t>
      </w:r>
      <w:r w:rsidRPr="004A7191">
        <w:rPr>
          <w:color w:val="000000" w:themeColor="text1"/>
          <w:spacing w:val="-31"/>
        </w:rPr>
        <w:t xml:space="preserve"> </w:t>
      </w:r>
      <w:r w:rsidRPr="004A7191">
        <w:rPr>
          <w:color w:val="000000" w:themeColor="text1"/>
        </w:rPr>
        <w:t>length</w:t>
      </w:r>
      <w:r w:rsidRPr="004A7191">
        <w:rPr>
          <w:color w:val="000000" w:themeColor="text1"/>
          <w:spacing w:val="-24"/>
        </w:rPr>
        <w:t xml:space="preserve"> </w:t>
      </w:r>
      <w:r w:rsidRPr="004A7191">
        <w:rPr>
          <w:color w:val="000000" w:themeColor="text1"/>
        </w:rPr>
        <w:t>is</w:t>
      </w:r>
      <w:r w:rsidRPr="004A7191">
        <w:rPr>
          <w:color w:val="000000" w:themeColor="text1"/>
          <w:spacing w:val="-25"/>
        </w:rPr>
        <w:t xml:space="preserve"> </w:t>
      </w:r>
      <w:r w:rsidRPr="004A7191">
        <w:rPr>
          <w:color w:val="000000" w:themeColor="text1"/>
        </w:rPr>
        <w:t>104–128</w:t>
      </w:r>
      <w:r w:rsidRPr="004A7191">
        <w:rPr>
          <w:color w:val="000000" w:themeColor="text1"/>
          <w:spacing w:val="-24"/>
        </w:rPr>
        <w:t xml:space="preserve"> </w:t>
      </w:r>
      <w:r w:rsidRPr="004A7191">
        <w:rPr>
          <w:color w:val="000000" w:themeColor="text1"/>
        </w:rPr>
        <w:t>mm.</w:t>
      </w:r>
    </w:p>
    <w:p w14:paraId="7F9E0C5E" w14:textId="77777777" w:rsidR="006500DE" w:rsidRPr="004A7191" w:rsidRDefault="004A7191">
      <w:pPr>
        <w:pStyle w:val="BodyText"/>
        <w:spacing w:before="6" w:line="237" w:lineRule="auto"/>
        <w:ind w:left="1140" w:right="1223" w:firstLine="300"/>
        <w:rPr>
          <w:color w:val="000000" w:themeColor="text1"/>
        </w:rPr>
      </w:pPr>
      <w:r w:rsidRPr="004A7191">
        <w:rPr>
          <w:color w:val="000000" w:themeColor="text1"/>
        </w:rPr>
        <w:t>It</w:t>
      </w:r>
      <w:r w:rsidRPr="004A7191">
        <w:rPr>
          <w:color w:val="000000" w:themeColor="text1"/>
          <w:spacing w:val="-20"/>
        </w:rPr>
        <w:t xml:space="preserve"> </w:t>
      </w:r>
      <w:r w:rsidRPr="004A7191">
        <w:rPr>
          <w:color w:val="000000" w:themeColor="text1"/>
        </w:rPr>
        <w:t>usually</w:t>
      </w:r>
      <w:r w:rsidRPr="004A7191">
        <w:rPr>
          <w:color w:val="000000" w:themeColor="text1"/>
          <w:spacing w:val="-15"/>
        </w:rPr>
        <w:t xml:space="preserve"> </w:t>
      </w:r>
      <w:r w:rsidRPr="004A7191">
        <w:rPr>
          <w:color w:val="000000" w:themeColor="text1"/>
        </w:rPr>
        <w:t>keeps</w:t>
      </w:r>
      <w:r w:rsidRPr="004A7191">
        <w:rPr>
          <w:color w:val="000000" w:themeColor="text1"/>
          <w:spacing w:val="-16"/>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pairs</w:t>
      </w:r>
      <w:r w:rsidRPr="004A7191">
        <w:rPr>
          <w:color w:val="000000" w:themeColor="text1"/>
          <w:spacing w:val="-16"/>
        </w:rPr>
        <w:t xml:space="preserve"> </w:t>
      </w:r>
      <w:r w:rsidRPr="004A7191">
        <w:rPr>
          <w:color w:val="000000" w:themeColor="text1"/>
        </w:rPr>
        <w:t>or</w:t>
      </w:r>
      <w:r w:rsidRPr="004A7191">
        <w:rPr>
          <w:color w:val="000000" w:themeColor="text1"/>
          <w:spacing w:val="-16"/>
        </w:rPr>
        <w:t xml:space="preserve"> </w:t>
      </w:r>
      <w:r w:rsidRPr="004A7191">
        <w:rPr>
          <w:color w:val="000000" w:themeColor="text1"/>
        </w:rPr>
        <w:t>trios</w:t>
      </w:r>
      <w:r w:rsidRPr="004A7191">
        <w:rPr>
          <w:color w:val="000000" w:themeColor="text1"/>
          <w:spacing w:val="-17"/>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well-watered</w:t>
      </w:r>
      <w:r w:rsidRPr="004A7191">
        <w:rPr>
          <w:color w:val="000000" w:themeColor="text1"/>
          <w:spacing w:val="-16"/>
        </w:rPr>
        <w:t xml:space="preserve"> </w:t>
      </w:r>
      <w:r w:rsidRPr="004A7191">
        <w:rPr>
          <w:color w:val="000000" w:themeColor="text1"/>
        </w:rPr>
        <w:t>open</w:t>
      </w:r>
      <w:r w:rsidRPr="004A7191">
        <w:rPr>
          <w:color w:val="000000" w:themeColor="text1"/>
          <w:spacing w:val="-17"/>
        </w:rPr>
        <w:t xml:space="preserve"> </w:t>
      </w:r>
      <w:r w:rsidRPr="004A7191">
        <w:rPr>
          <w:color w:val="000000" w:themeColor="text1"/>
          <w:spacing w:val="-5"/>
        </w:rPr>
        <w:t>country,</w:t>
      </w:r>
      <w:r w:rsidRPr="004A7191">
        <w:rPr>
          <w:color w:val="000000" w:themeColor="text1"/>
          <w:spacing w:val="-6"/>
        </w:rPr>
        <w:t xml:space="preserve"> </w:t>
      </w:r>
      <w:r w:rsidRPr="004A7191">
        <w:rPr>
          <w:color w:val="000000" w:themeColor="text1"/>
        </w:rPr>
        <w:t>ploughed fields,</w:t>
      </w:r>
      <w:r w:rsidRPr="004A7191">
        <w:rPr>
          <w:color w:val="000000" w:themeColor="text1"/>
          <w:spacing w:val="-16"/>
        </w:rPr>
        <w:t xml:space="preserve"> </w:t>
      </w:r>
      <w:r w:rsidRPr="004A7191">
        <w:rPr>
          <w:color w:val="000000" w:themeColor="text1"/>
        </w:rPr>
        <w:t>grazing</w:t>
      </w:r>
      <w:r w:rsidRPr="004A7191">
        <w:rPr>
          <w:color w:val="000000" w:themeColor="text1"/>
          <w:spacing w:val="-16"/>
        </w:rPr>
        <w:t xml:space="preserve"> </w:t>
      </w:r>
      <w:r w:rsidRPr="004A7191">
        <w:rPr>
          <w:color w:val="000000" w:themeColor="text1"/>
        </w:rPr>
        <w:t>land,</w:t>
      </w:r>
      <w:r w:rsidRPr="004A7191">
        <w:rPr>
          <w:color w:val="000000" w:themeColor="text1"/>
          <w:spacing w:val="-14"/>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margins</w:t>
      </w:r>
      <w:r w:rsidRPr="004A7191">
        <w:rPr>
          <w:color w:val="000000" w:themeColor="text1"/>
          <w:spacing w:val="-16"/>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dry</w:t>
      </w:r>
      <w:r w:rsidRPr="004A7191">
        <w:rPr>
          <w:color w:val="000000" w:themeColor="text1"/>
          <w:spacing w:val="-15"/>
        </w:rPr>
        <w:t xml:space="preserve"> </w:t>
      </w:r>
      <w:r w:rsidRPr="004A7191">
        <w:rPr>
          <w:color w:val="000000" w:themeColor="text1"/>
        </w:rPr>
        <w:t>beds</w:t>
      </w:r>
      <w:r w:rsidRPr="004A7191">
        <w:rPr>
          <w:color w:val="000000" w:themeColor="text1"/>
          <w:spacing w:val="-16"/>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tanks</w:t>
      </w:r>
      <w:r w:rsidRPr="004A7191">
        <w:rPr>
          <w:color w:val="000000" w:themeColor="text1"/>
          <w:spacing w:val="-1"/>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puddles.</w:t>
      </w:r>
      <w:r w:rsidRPr="004A7191">
        <w:rPr>
          <w:color w:val="000000" w:themeColor="text1"/>
          <w:spacing w:val="-30"/>
        </w:rPr>
        <w:t xml:space="preserve"> </w:t>
      </w:r>
      <w:r w:rsidRPr="004A7191">
        <w:rPr>
          <w:color w:val="000000" w:themeColor="text1"/>
        </w:rPr>
        <w:t>They are said to feed at night being especially active around the full moon. Is uncannily and ceaselessly vigilant, day or night, and is the first to detect intrusions</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raise</w:t>
      </w:r>
      <w:r w:rsidRPr="004A7191">
        <w:rPr>
          <w:color w:val="000000" w:themeColor="text1"/>
          <w:spacing w:val="-1"/>
        </w:rPr>
        <w:t xml:space="preserve"> </w:t>
      </w:r>
      <w:r w:rsidRPr="004A7191">
        <w:rPr>
          <w:color w:val="000000" w:themeColor="text1"/>
        </w:rPr>
        <w:t>an</w:t>
      </w:r>
      <w:r w:rsidRPr="004A7191">
        <w:rPr>
          <w:color w:val="000000" w:themeColor="text1"/>
          <w:spacing w:val="-1"/>
        </w:rPr>
        <w:t xml:space="preserve"> </w:t>
      </w:r>
      <w:r w:rsidRPr="004A7191">
        <w:rPr>
          <w:color w:val="000000" w:themeColor="text1"/>
        </w:rPr>
        <w:t>alarm,</w:t>
      </w:r>
      <w:r w:rsidRPr="004A7191">
        <w:rPr>
          <w:color w:val="000000" w:themeColor="text1"/>
          <w:spacing w:val="-1"/>
        </w:rPr>
        <w:t xml:space="preserve"> </w:t>
      </w:r>
      <w:r w:rsidRPr="004A7191">
        <w:rPr>
          <w:color w:val="000000" w:themeColor="text1"/>
        </w:rPr>
        <w:t>and was</w:t>
      </w:r>
      <w:r w:rsidRPr="004A7191">
        <w:rPr>
          <w:color w:val="000000" w:themeColor="text1"/>
          <w:spacing w:val="-15"/>
        </w:rPr>
        <w:t xml:space="preserve"> </w:t>
      </w:r>
      <w:r w:rsidRPr="004A7191">
        <w:rPr>
          <w:color w:val="000000" w:themeColor="text1"/>
        </w:rPr>
        <w:t>therefore</w:t>
      </w:r>
      <w:r w:rsidRPr="004A7191">
        <w:rPr>
          <w:color w:val="000000" w:themeColor="text1"/>
          <w:spacing w:val="-15"/>
        </w:rPr>
        <w:t xml:space="preserve"> </w:t>
      </w:r>
      <w:r w:rsidRPr="004A7191">
        <w:rPr>
          <w:color w:val="000000" w:themeColor="text1"/>
        </w:rPr>
        <w:t>considered</w:t>
      </w:r>
      <w:r w:rsidRPr="004A7191">
        <w:rPr>
          <w:color w:val="000000" w:themeColor="text1"/>
          <w:spacing w:val="-13"/>
        </w:rPr>
        <w:t xml:space="preserve"> </w:t>
      </w:r>
      <w:r w:rsidRPr="004A7191">
        <w:rPr>
          <w:color w:val="000000" w:themeColor="text1"/>
        </w:rPr>
        <w:t>a</w:t>
      </w:r>
      <w:r w:rsidRPr="004A7191">
        <w:rPr>
          <w:color w:val="000000" w:themeColor="text1"/>
          <w:spacing w:val="-14"/>
        </w:rPr>
        <w:t xml:space="preserve"> </w:t>
      </w:r>
      <w:r w:rsidRPr="004A7191">
        <w:rPr>
          <w:color w:val="000000" w:themeColor="text1"/>
        </w:rPr>
        <w:t>nuisance</w:t>
      </w:r>
      <w:r w:rsidRPr="004A7191">
        <w:rPr>
          <w:color w:val="000000" w:themeColor="text1"/>
          <w:spacing w:val="-13"/>
        </w:rPr>
        <w:t xml:space="preserve"> </w:t>
      </w:r>
      <w:r w:rsidRPr="004A7191">
        <w:rPr>
          <w:color w:val="000000" w:themeColor="text1"/>
          <w:spacing w:val="-3"/>
        </w:rPr>
        <w:t xml:space="preserve">by </w:t>
      </w:r>
      <w:r w:rsidRPr="004A7191">
        <w:rPr>
          <w:color w:val="000000" w:themeColor="text1"/>
        </w:rPr>
        <w:t>hunters.</w:t>
      </w:r>
    </w:p>
    <w:p w14:paraId="6D4D616A" w14:textId="77777777" w:rsidR="006500DE" w:rsidRPr="004A7191" w:rsidRDefault="004A7191">
      <w:pPr>
        <w:pStyle w:val="BodyText"/>
        <w:spacing w:before="20" w:line="230" w:lineRule="auto"/>
        <w:ind w:left="1140" w:right="1103" w:firstLine="300"/>
        <w:rPr>
          <w:color w:val="000000" w:themeColor="text1"/>
        </w:rPr>
      </w:pPr>
      <w:r w:rsidRPr="004A7191">
        <w:rPr>
          <w:color w:val="000000" w:themeColor="text1"/>
        </w:rPr>
        <w:t xml:space="preserve">Its striking appearance is supplemented by its noisy nature, with a loud and scolding </w:t>
      </w:r>
      <w:r w:rsidRPr="004A7191">
        <w:rPr>
          <w:rFonts w:ascii="Georgia"/>
          <w:i/>
          <w:color w:val="000000" w:themeColor="text1"/>
        </w:rPr>
        <w:t xml:space="preserve">did-he-do-it </w:t>
      </w:r>
      <w:r w:rsidRPr="004A7191">
        <w:rPr>
          <w:color w:val="000000" w:themeColor="text1"/>
        </w:rPr>
        <w:t>call, uttered both in the day and night.</w:t>
      </w:r>
    </w:p>
    <w:p w14:paraId="4C9F15AB" w14:textId="77777777" w:rsidR="006500DE" w:rsidRPr="004A7191" w:rsidRDefault="004A7191">
      <w:pPr>
        <w:pStyle w:val="BodyText"/>
        <w:spacing w:before="10"/>
        <w:ind w:left="1440"/>
        <w:rPr>
          <w:color w:val="000000" w:themeColor="text1"/>
        </w:rPr>
      </w:pPr>
      <w:proofErr w:type="spellStart"/>
      <w:r w:rsidRPr="004A7191">
        <w:rPr>
          <w:color w:val="000000" w:themeColor="text1"/>
        </w:rPr>
        <w:t>Leucistic</w:t>
      </w:r>
      <w:proofErr w:type="spellEnd"/>
      <w:r w:rsidRPr="004A7191">
        <w:rPr>
          <w:color w:val="000000" w:themeColor="text1"/>
        </w:rPr>
        <w:t xml:space="preserve"> abnormal plumages have been noted.</w:t>
      </w:r>
    </w:p>
    <w:p w14:paraId="0E0F2C32" w14:textId="77777777" w:rsidR="006500DE" w:rsidRPr="004A7191" w:rsidRDefault="004A7191">
      <w:pPr>
        <w:pStyle w:val="BodyText"/>
        <w:spacing w:before="10"/>
        <w:ind w:left="1440"/>
        <w:rPr>
          <w:color w:val="000000" w:themeColor="text1"/>
        </w:rPr>
      </w:pPr>
      <w:r w:rsidRPr="004A7191">
        <w:rPr>
          <w:color w:val="000000" w:themeColor="text1"/>
        </w:rPr>
        <w:t>The local names are mainly onomatopoeic in origin and include</w:t>
      </w:r>
    </w:p>
    <w:p w14:paraId="771F434B" w14:textId="77777777" w:rsidR="006500DE" w:rsidRPr="004A7191" w:rsidRDefault="004A7191">
      <w:pPr>
        <w:spacing w:before="10"/>
        <w:ind w:left="1140"/>
        <w:rPr>
          <w:color w:val="000000" w:themeColor="text1"/>
          <w:sz w:val="20"/>
        </w:rPr>
      </w:pPr>
      <w:proofErr w:type="spellStart"/>
      <w:r w:rsidRPr="004A7191">
        <w:rPr>
          <w:rFonts w:ascii="Georgia"/>
          <w:i/>
          <w:color w:val="000000" w:themeColor="text1"/>
          <w:sz w:val="20"/>
        </w:rPr>
        <w:t>titeeri</w:t>
      </w:r>
      <w:proofErr w:type="spellEnd"/>
      <w:r w:rsidRPr="004A7191">
        <w:rPr>
          <w:rFonts w:ascii="Georgia"/>
          <w:i/>
          <w:color w:val="000000" w:themeColor="text1"/>
          <w:sz w:val="20"/>
        </w:rPr>
        <w:t xml:space="preserve"> </w:t>
      </w:r>
      <w:r w:rsidRPr="004A7191">
        <w:rPr>
          <w:color w:val="000000" w:themeColor="text1"/>
          <w:sz w:val="20"/>
        </w:rPr>
        <w:t xml:space="preserve">(Hindi), </w:t>
      </w:r>
      <w:r w:rsidRPr="004A7191">
        <w:rPr>
          <w:rFonts w:ascii="Georgia"/>
          <w:i/>
          <w:color w:val="000000" w:themeColor="text1"/>
          <w:sz w:val="20"/>
        </w:rPr>
        <w:t xml:space="preserve">and </w:t>
      </w:r>
      <w:proofErr w:type="spellStart"/>
      <w:r w:rsidRPr="004A7191">
        <w:rPr>
          <w:rFonts w:ascii="Georgia"/>
          <w:i/>
          <w:color w:val="000000" w:themeColor="text1"/>
          <w:sz w:val="20"/>
        </w:rPr>
        <w:t>balighora</w:t>
      </w:r>
      <w:proofErr w:type="spellEnd"/>
      <w:r w:rsidRPr="004A7191">
        <w:rPr>
          <w:rFonts w:ascii="Georgia"/>
          <w:i/>
          <w:color w:val="000000" w:themeColor="text1"/>
          <w:sz w:val="20"/>
        </w:rPr>
        <w:t xml:space="preserve"> </w:t>
      </w:r>
      <w:r w:rsidRPr="004A7191">
        <w:rPr>
          <w:color w:val="000000" w:themeColor="text1"/>
          <w:sz w:val="20"/>
        </w:rPr>
        <w:t>(Assamese).</w:t>
      </w:r>
    </w:p>
    <w:p w14:paraId="056578E1" w14:textId="77777777" w:rsidR="006500DE" w:rsidRPr="004A7191" w:rsidRDefault="006500DE">
      <w:pPr>
        <w:rPr>
          <w:color w:val="000000" w:themeColor="text1"/>
          <w:sz w:val="20"/>
        </w:rPr>
        <w:sectPr w:rsidR="006500DE" w:rsidRPr="004A7191">
          <w:pgSz w:w="8240" w:h="12200"/>
          <w:pgMar w:top="1060" w:right="0" w:bottom="280" w:left="0" w:header="720" w:footer="720" w:gutter="0"/>
          <w:cols w:space="720"/>
        </w:sectPr>
      </w:pPr>
    </w:p>
    <w:p w14:paraId="20DB011E" w14:textId="77777777" w:rsidR="006500DE" w:rsidRPr="004A7191" w:rsidRDefault="004A7191">
      <w:pPr>
        <w:pStyle w:val="Heading2"/>
        <w:ind w:left="3520"/>
        <w:rPr>
          <w:color w:val="000000" w:themeColor="text1"/>
        </w:rPr>
      </w:pPr>
      <w:r w:rsidRPr="004A7191">
        <w:rPr>
          <w:color w:val="000000" w:themeColor="text1"/>
        </w:rPr>
        <w:lastRenderedPageBreak/>
        <w:t>Conservation status</w:t>
      </w:r>
    </w:p>
    <w:p w14:paraId="0CC6AA47" w14:textId="77777777" w:rsidR="006500DE" w:rsidRPr="004A7191" w:rsidRDefault="006500DE">
      <w:pPr>
        <w:pStyle w:val="BodyText"/>
        <w:spacing w:before="9"/>
        <w:rPr>
          <w:b/>
          <w:color w:val="000000" w:themeColor="text1"/>
          <w:sz w:val="17"/>
        </w:rPr>
      </w:pPr>
    </w:p>
    <w:p w14:paraId="3C7F191F" w14:textId="77777777" w:rsidR="006500DE" w:rsidRPr="004A7191" w:rsidRDefault="006500DE">
      <w:pPr>
        <w:rPr>
          <w:color w:val="000000" w:themeColor="text1"/>
          <w:sz w:val="17"/>
        </w:rPr>
        <w:sectPr w:rsidR="006500DE" w:rsidRPr="004A7191">
          <w:pgSz w:w="8240" w:h="12200"/>
          <w:pgMar w:top="960" w:right="0" w:bottom="280" w:left="0" w:header="720" w:footer="720" w:gutter="0"/>
          <w:cols w:space="720"/>
        </w:sectPr>
      </w:pPr>
    </w:p>
    <w:p w14:paraId="72F37DFE" w14:textId="77777777" w:rsidR="006500DE" w:rsidRPr="004A7191" w:rsidRDefault="004A7191">
      <w:pPr>
        <w:tabs>
          <w:tab w:val="left" w:pos="4970"/>
        </w:tabs>
        <w:spacing w:before="94"/>
        <w:ind w:left="352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02358146" w14:textId="77777777" w:rsidR="006500DE" w:rsidRPr="004A7191" w:rsidRDefault="004A7191">
      <w:pPr>
        <w:pStyle w:val="BodyText"/>
        <w:tabs>
          <w:tab w:val="left" w:pos="4138"/>
          <w:tab w:val="left" w:pos="4669"/>
          <w:tab w:val="left" w:pos="5176"/>
          <w:tab w:val="left" w:pos="5677"/>
        </w:tabs>
        <w:spacing w:before="177"/>
        <w:ind w:left="36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59AD019E" w14:textId="77777777" w:rsidR="006500DE" w:rsidRPr="004A7191" w:rsidRDefault="004A7191">
      <w:pPr>
        <w:spacing w:before="113" w:line="208" w:lineRule="auto"/>
        <w:ind w:left="580" w:right="1137" w:firstLine="100"/>
        <w:rPr>
          <w:color w:val="000000" w:themeColor="text1"/>
          <w:sz w:val="16"/>
        </w:rPr>
      </w:pPr>
      <w:r w:rsidRPr="004A7191">
        <w:rPr>
          <w:color w:val="000000" w:themeColor="text1"/>
        </w:rPr>
        <w:br w:type="column"/>
      </w:r>
      <w:r w:rsidRPr="004A7191">
        <w:rPr>
          <w:color w:val="000000" w:themeColor="text1"/>
          <w:sz w:val="16"/>
        </w:rPr>
        <w:t>Least Concern</w:t>
      </w:r>
    </w:p>
    <w:p w14:paraId="5D23E42A"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44F500F7"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20" w:space="40"/>
            <w:col w:w="2280"/>
          </w:cols>
        </w:sectPr>
      </w:pPr>
    </w:p>
    <w:p w14:paraId="0632D82E"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488320" behindDoc="1" locked="0" layoutInCell="1" allowOverlap="1" wp14:anchorId="157538CB" wp14:editId="4D108143">
                <wp:simplePos x="0" y="0"/>
                <wp:positionH relativeFrom="page">
                  <wp:posOffset>2311400</wp:posOffset>
                </wp:positionH>
                <wp:positionV relativeFrom="page">
                  <wp:posOffset>227965</wp:posOffset>
                </wp:positionV>
                <wp:extent cx="161925" cy="154940"/>
                <wp:effectExtent l="0" t="0" r="0" b="0"/>
                <wp:wrapNone/>
                <wp:docPr id="1415" name="Text Box 1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82D97" w14:textId="77777777" w:rsidR="00B7268B" w:rsidRDefault="00B7268B">
                            <w:pPr>
                              <w:pStyle w:val="BodyText"/>
                              <w:rPr>
                                <w:rFonts w:ascii="Verdana"/>
                              </w:rPr>
                            </w:pPr>
                            <w:r>
                              <w:rPr>
                                <w:rFonts w:ascii="Verdana"/>
                                <w:color w:val="58595B"/>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538CB" id="Text Box 1974" o:spid="_x0000_s1066" type="#_x0000_t202" style="position:absolute;margin-left:182pt;margin-top:17.95pt;width:12.75pt;height:12.2pt;z-index:-26082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" filled="f" stroked="f">
                <v:textbox inset="0,0,0,0">
                  <w:txbxContent>
                    <w:p w14:paraId="64C82D97" w14:textId="77777777" w:rsidR="00B7268B" w:rsidRDefault="00B7268B">
                      <w:pPr>
                        <w:pStyle w:val="BodyText"/>
                        <w:rPr>
                          <w:rFonts w:ascii="Verdana"/>
                        </w:rPr>
                      </w:pPr>
                      <w:r>
                        <w:rPr>
                          <w:rFonts w:ascii="Verdana"/>
                          <w:color w:val="58595B"/>
                        </w:rPr>
                        <w:t>19</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489344" behindDoc="1" locked="0" layoutInCell="1" allowOverlap="1" wp14:anchorId="0D3BC60D" wp14:editId="4929AAFA">
                <wp:simplePos x="0" y="0"/>
                <wp:positionH relativeFrom="page">
                  <wp:posOffset>0</wp:posOffset>
                </wp:positionH>
                <wp:positionV relativeFrom="page">
                  <wp:posOffset>0</wp:posOffset>
                </wp:positionV>
                <wp:extent cx="5219700" cy="7734300"/>
                <wp:effectExtent l="0" t="0" r="0" b="0"/>
                <wp:wrapNone/>
                <wp:docPr id="1382" name="Group 1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1383" name="Picture 19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4" name="Picture 19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5" name="Freeform 1971"/>
                        <wps:cNvSpPr>
                          <a:spLocks/>
                        </wps:cNvSpPr>
                        <wps:spPr bwMode="auto">
                          <a:xfrm>
                            <a:off x="3613" y="1833"/>
                            <a:ext cx="297" cy="298"/>
                          </a:xfrm>
                          <a:custGeom>
                            <a:avLst/>
                            <a:gdLst>
                              <a:gd name="T0" fmla="+- 0 3761 3613"/>
                              <a:gd name="T1" fmla="*/ T0 w 297"/>
                              <a:gd name="T2" fmla="+- 0 1833 1833"/>
                              <a:gd name="T3" fmla="*/ 1833 h 298"/>
                              <a:gd name="T4" fmla="+- 0 3703 3613"/>
                              <a:gd name="T5" fmla="*/ T4 w 297"/>
                              <a:gd name="T6" fmla="+- 0 1845 1833"/>
                              <a:gd name="T7" fmla="*/ 1845 h 298"/>
                              <a:gd name="T8" fmla="+- 0 3656 3613"/>
                              <a:gd name="T9" fmla="*/ T8 w 297"/>
                              <a:gd name="T10" fmla="+- 0 1877 1833"/>
                              <a:gd name="T11" fmla="*/ 1877 h 298"/>
                              <a:gd name="T12" fmla="+- 0 3624 3613"/>
                              <a:gd name="T13" fmla="*/ T12 w 297"/>
                              <a:gd name="T14" fmla="+- 0 1924 1833"/>
                              <a:gd name="T15" fmla="*/ 1924 h 298"/>
                              <a:gd name="T16" fmla="+- 0 3613 3613"/>
                              <a:gd name="T17" fmla="*/ T16 w 297"/>
                              <a:gd name="T18" fmla="+- 0 1982 1833"/>
                              <a:gd name="T19" fmla="*/ 1982 h 298"/>
                              <a:gd name="T20" fmla="+- 0 3624 3613"/>
                              <a:gd name="T21" fmla="*/ T20 w 297"/>
                              <a:gd name="T22" fmla="+- 0 2040 1833"/>
                              <a:gd name="T23" fmla="*/ 2040 h 298"/>
                              <a:gd name="T24" fmla="+- 0 3656 3613"/>
                              <a:gd name="T25" fmla="*/ T24 w 297"/>
                              <a:gd name="T26" fmla="+- 0 2087 1833"/>
                              <a:gd name="T27" fmla="*/ 2087 h 298"/>
                              <a:gd name="T28" fmla="+- 0 3703 3613"/>
                              <a:gd name="T29" fmla="*/ T28 w 297"/>
                              <a:gd name="T30" fmla="+- 0 2119 1833"/>
                              <a:gd name="T31" fmla="*/ 2119 h 298"/>
                              <a:gd name="T32" fmla="+- 0 3761 3613"/>
                              <a:gd name="T33" fmla="*/ T32 w 297"/>
                              <a:gd name="T34" fmla="+- 0 2131 1833"/>
                              <a:gd name="T35" fmla="*/ 2131 h 298"/>
                              <a:gd name="T36" fmla="+- 0 3819 3613"/>
                              <a:gd name="T37" fmla="*/ T36 w 297"/>
                              <a:gd name="T38" fmla="+- 0 2119 1833"/>
                              <a:gd name="T39" fmla="*/ 2119 h 298"/>
                              <a:gd name="T40" fmla="+- 0 3867 3613"/>
                              <a:gd name="T41" fmla="*/ T40 w 297"/>
                              <a:gd name="T42" fmla="+- 0 2087 1833"/>
                              <a:gd name="T43" fmla="*/ 2087 h 298"/>
                              <a:gd name="T44" fmla="+- 0 3898 3613"/>
                              <a:gd name="T45" fmla="*/ T44 w 297"/>
                              <a:gd name="T46" fmla="+- 0 2040 1833"/>
                              <a:gd name="T47" fmla="*/ 2040 h 298"/>
                              <a:gd name="T48" fmla="+- 0 3910 3613"/>
                              <a:gd name="T49" fmla="*/ T48 w 297"/>
                              <a:gd name="T50" fmla="+- 0 1982 1833"/>
                              <a:gd name="T51" fmla="*/ 1982 h 298"/>
                              <a:gd name="T52" fmla="+- 0 3898 3613"/>
                              <a:gd name="T53" fmla="*/ T52 w 297"/>
                              <a:gd name="T54" fmla="+- 0 1924 1833"/>
                              <a:gd name="T55" fmla="*/ 1924 h 298"/>
                              <a:gd name="T56" fmla="+- 0 3867 3613"/>
                              <a:gd name="T57" fmla="*/ T56 w 297"/>
                              <a:gd name="T58" fmla="+- 0 1877 1833"/>
                              <a:gd name="T59" fmla="*/ 1877 h 298"/>
                              <a:gd name="T60" fmla="+- 0 3819 3613"/>
                              <a:gd name="T61" fmla="*/ T60 w 297"/>
                              <a:gd name="T62" fmla="+- 0 1845 1833"/>
                              <a:gd name="T63" fmla="*/ 1845 h 298"/>
                              <a:gd name="T64" fmla="+- 0 3761 3613"/>
                              <a:gd name="T65" fmla="*/ T64 w 297"/>
                              <a:gd name="T66" fmla="+- 0 1833 1833"/>
                              <a:gd name="T67" fmla="*/ 18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5" y="207"/>
                                </a:lnTo>
                                <a:lnTo>
                                  <a:pt x="297" y="149"/>
                                </a:lnTo>
                                <a:lnTo>
                                  <a:pt x="285"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1970"/>
                        <wps:cNvSpPr>
                          <a:spLocks/>
                        </wps:cNvSpPr>
                        <wps:spPr bwMode="auto">
                          <a:xfrm>
                            <a:off x="3613" y="1833"/>
                            <a:ext cx="297" cy="298"/>
                          </a:xfrm>
                          <a:custGeom>
                            <a:avLst/>
                            <a:gdLst>
                              <a:gd name="T0" fmla="+- 0 3761 3613"/>
                              <a:gd name="T1" fmla="*/ T0 w 297"/>
                              <a:gd name="T2" fmla="+- 0 2131 1833"/>
                              <a:gd name="T3" fmla="*/ 2131 h 298"/>
                              <a:gd name="T4" fmla="+- 0 3819 3613"/>
                              <a:gd name="T5" fmla="*/ T4 w 297"/>
                              <a:gd name="T6" fmla="+- 0 2119 1833"/>
                              <a:gd name="T7" fmla="*/ 2119 h 298"/>
                              <a:gd name="T8" fmla="+- 0 3867 3613"/>
                              <a:gd name="T9" fmla="*/ T8 w 297"/>
                              <a:gd name="T10" fmla="+- 0 2087 1833"/>
                              <a:gd name="T11" fmla="*/ 2087 h 298"/>
                              <a:gd name="T12" fmla="+- 0 3898 3613"/>
                              <a:gd name="T13" fmla="*/ T12 w 297"/>
                              <a:gd name="T14" fmla="+- 0 2040 1833"/>
                              <a:gd name="T15" fmla="*/ 2040 h 298"/>
                              <a:gd name="T16" fmla="+- 0 3910 3613"/>
                              <a:gd name="T17" fmla="*/ T16 w 297"/>
                              <a:gd name="T18" fmla="+- 0 1982 1833"/>
                              <a:gd name="T19" fmla="*/ 1982 h 298"/>
                              <a:gd name="T20" fmla="+- 0 3898 3613"/>
                              <a:gd name="T21" fmla="*/ T20 w 297"/>
                              <a:gd name="T22" fmla="+- 0 1924 1833"/>
                              <a:gd name="T23" fmla="*/ 1924 h 298"/>
                              <a:gd name="T24" fmla="+- 0 3867 3613"/>
                              <a:gd name="T25" fmla="*/ T24 w 297"/>
                              <a:gd name="T26" fmla="+- 0 1877 1833"/>
                              <a:gd name="T27" fmla="*/ 1877 h 298"/>
                              <a:gd name="T28" fmla="+- 0 3819 3613"/>
                              <a:gd name="T29" fmla="*/ T28 w 297"/>
                              <a:gd name="T30" fmla="+- 0 1845 1833"/>
                              <a:gd name="T31" fmla="*/ 1845 h 298"/>
                              <a:gd name="T32" fmla="+- 0 3761 3613"/>
                              <a:gd name="T33" fmla="*/ T32 w 297"/>
                              <a:gd name="T34" fmla="+- 0 1833 1833"/>
                              <a:gd name="T35" fmla="*/ 1833 h 298"/>
                              <a:gd name="T36" fmla="+- 0 3703 3613"/>
                              <a:gd name="T37" fmla="*/ T36 w 297"/>
                              <a:gd name="T38" fmla="+- 0 1845 1833"/>
                              <a:gd name="T39" fmla="*/ 1845 h 298"/>
                              <a:gd name="T40" fmla="+- 0 3656 3613"/>
                              <a:gd name="T41" fmla="*/ T40 w 297"/>
                              <a:gd name="T42" fmla="+- 0 1877 1833"/>
                              <a:gd name="T43" fmla="*/ 1877 h 298"/>
                              <a:gd name="T44" fmla="+- 0 3624 3613"/>
                              <a:gd name="T45" fmla="*/ T44 w 297"/>
                              <a:gd name="T46" fmla="+- 0 1924 1833"/>
                              <a:gd name="T47" fmla="*/ 1924 h 298"/>
                              <a:gd name="T48" fmla="+- 0 3613 3613"/>
                              <a:gd name="T49" fmla="*/ T48 w 297"/>
                              <a:gd name="T50" fmla="+- 0 1982 1833"/>
                              <a:gd name="T51" fmla="*/ 1982 h 298"/>
                              <a:gd name="T52" fmla="+- 0 3624 3613"/>
                              <a:gd name="T53" fmla="*/ T52 w 297"/>
                              <a:gd name="T54" fmla="+- 0 2040 1833"/>
                              <a:gd name="T55" fmla="*/ 2040 h 298"/>
                              <a:gd name="T56" fmla="+- 0 3656 3613"/>
                              <a:gd name="T57" fmla="*/ T56 w 297"/>
                              <a:gd name="T58" fmla="+- 0 2087 1833"/>
                              <a:gd name="T59" fmla="*/ 2087 h 298"/>
                              <a:gd name="T60" fmla="+- 0 3703 3613"/>
                              <a:gd name="T61" fmla="*/ T60 w 297"/>
                              <a:gd name="T62" fmla="+- 0 2119 1833"/>
                              <a:gd name="T63" fmla="*/ 2119 h 298"/>
                              <a:gd name="T64" fmla="+- 0 3761 3613"/>
                              <a:gd name="T65" fmla="*/ T64 w 297"/>
                              <a:gd name="T66" fmla="+- 0 2131 1833"/>
                              <a:gd name="T67" fmla="*/ 213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5" y="207"/>
                                </a:lnTo>
                                <a:lnTo>
                                  <a:pt x="297" y="149"/>
                                </a:lnTo>
                                <a:lnTo>
                                  <a:pt x="285"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7" name="Freeform 1969"/>
                        <wps:cNvSpPr>
                          <a:spLocks/>
                        </wps:cNvSpPr>
                        <wps:spPr bwMode="auto">
                          <a:xfrm>
                            <a:off x="4630" y="1839"/>
                            <a:ext cx="298" cy="298"/>
                          </a:xfrm>
                          <a:custGeom>
                            <a:avLst/>
                            <a:gdLst>
                              <a:gd name="T0" fmla="+- 0 4779 4630"/>
                              <a:gd name="T1" fmla="*/ T0 w 298"/>
                              <a:gd name="T2" fmla="+- 0 1839 1839"/>
                              <a:gd name="T3" fmla="*/ 1839 h 298"/>
                              <a:gd name="T4" fmla="+- 0 4721 4630"/>
                              <a:gd name="T5" fmla="*/ T4 w 298"/>
                              <a:gd name="T6" fmla="+- 0 1851 1839"/>
                              <a:gd name="T7" fmla="*/ 1851 h 298"/>
                              <a:gd name="T8" fmla="+- 0 4674 4630"/>
                              <a:gd name="T9" fmla="*/ T8 w 298"/>
                              <a:gd name="T10" fmla="+- 0 1883 1839"/>
                              <a:gd name="T11" fmla="*/ 1883 h 298"/>
                              <a:gd name="T12" fmla="+- 0 4642 4630"/>
                              <a:gd name="T13" fmla="*/ T12 w 298"/>
                              <a:gd name="T14" fmla="+- 0 1930 1839"/>
                              <a:gd name="T15" fmla="*/ 1930 h 298"/>
                              <a:gd name="T16" fmla="+- 0 4630 4630"/>
                              <a:gd name="T17" fmla="*/ T16 w 298"/>
                              <a:gd name="T18" fmla="+- 0 1988 1839"/>
                              <a:gd name="T19" fmla="*/ 1988 h 298"/>
                              <a:gd name="T20" fmla="+- 0 4642 4630"/>
                              <a:gd name="T21" fmla="*/ T20 w 298"/>
                              <a:gd name="T22" fmla="+- 0 2046 1839"/>
                              <a:gd name="T23" fmla="*/ 2046 h 298"/>
                              <a:gd name="T24" fmla="+- 0 4674 4630"/>
                              <a:gd name="T25" fmla="*/ T24 w 298"/>
                              <a:gd name="T26" fmla="+- 0 2093 1839"/>
                              <a:gd name="T27" fmla="*/ 2093 h 298"/>
                              <a:gd name="T28" fmla="+- 0 4721 4630"/>
                              <a:gd name="T29" fmla="*/ T28 w 298"/>
                              <a:gd name="T30" fmla="+- 0 2125 1839"/>
                              <a:gd name="T31" fmla="*/ 2125 h 298"/>
                              <a:gd name="T32" fmla="+- 0 4779 4630"/>
                              <a:gd name="T33" fmla="*/ T32 w 298"/>
                              <a:gd name="T34" fmla="+- 0 2137 1839"/>
                              <a:gd name="T35" fmla="*/ 2137 h 298"/>
                              <a:gd name="T36" fmla="+- 0 4837 4630"/>
                              <a:gd name="T37" fmla="*/ T36 w 298"/>
                              <a:gd name="T38" fmla="+- 0 2125 1839"/>
                              <a:gd name="T39" fmla="*/ 2125 h 298"/>
                              <a:gd name="T40" fmla="+- 0 4884 4630"/>
                              <a:gd name="T41" fmla="*/ T40 w 298"/>
                              <a:gd name="T42" fmla="+- 0 2093 1839"/>
                              <a:gd name="T43" fmla="*/ 2093 h 298"/>
                              <a:gd name="T44" fmla="+- 0 4916 4630"/>
                              <a:gd name="T45" fmla="*/ T44 w 298"/>
                              <a:gd name="T46" fmla="+- 0 2046 1839"/>
                              <a:gd name="T47" fmla="*/ 2046 h 298"/>
                              <a:gd name="T48" fmla="+- 0 4928 4630"/>
                              <a:gd name="T49" fmla="*/ T48 w 298"/>
                              <a:gd name="T50" fmla="+- 0 1988 1839"/>
                              <a:gd name="T51" fmla="*/ 1988 h 298"/>
                              <a:gd name="T52" fmla="+- 0 4916 4630"/>
                              <a:gd name="T53" fmla="*/ T52 w 298"/>
                              <a:gd name="T54" fmla="+- 0 1930 1839"/>
                              <a:gd name="T55" fmla="*/ 1930 h 298"/>
                              <a:gd name="T56" fmla="+- 0 4884 4630"/>
                              <a:gd name="T57" fmla="*/ T56 w 298"/>
                              <a:gd name="T58" fmla="+- 0 1883 1839"/>
                              <a:gd name="T59" fmla="*/ 1883 h 298"/>
                              <a:gd name="T60" fmla="+- 0 4837 4630"/>
                              <a:gd name="T61" fmla="*/ T60 w 298"/>
                              <a:gd name="T62" fmla="+- 0 1851 1839"/>
                              <a:gd name="T63" fmla="*/ 1851 h 298"/>
                              <a:gd name="T64" fmla="+- 0 4779 4630"/>
                              <a:gd name="T65" fmla="*/ T64 w 298"/>
                              <a:gd name="T66" fmla="+- 0 1839 1839"/>
                              <a:gd name="T67" fmla="*/ 183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1968"/>
                        <wps:cNvSpPr>
                          <a:spLocks/>
                        </wps:cNvSpPr>
                        <wps:spPr bwMode="auto">
                          <a:xfrm>
                            <a:off x="4630" y="1839"/>
                            <a:ext cx="298" cy="298"/>
                          </a:xfrm>
                          <a:custGeom>
                            <a:avLst/>
                            <a:gdLst>
                              <a:gd name="T0" fmla="+- 0 4779 4630"/>
                              <a:gd name="T1" fmla="*/ T0 w 298"/>
                              <a:gd name="T2" fmla="+- 0 2137 1839"/>
                              <a:gd name="T3" fmla="*/ 2137 h 298"/>
                              <a:gd name="T4" fmla="+- 0 4837 4630"/>
                              <a:gd name="T5" fmla="*/ T4 w 298"/>
                              <a:gd name="T6" fmla="+- 0 2125 1839"/>
                              <a:gd name="T7" fmla="*/ 2125 h 298"/>
                              <a:gd name="T8" fmla="+- 0 4884 4630"/>
                              <a:gd name="T9" fmla="*/ T8 w 298"/>
                              <a:gd name="T10" fmla="+- 0 2093 1839"/>
                              <a:gd name="T11" fmla="*/ 2093 h 298"/>
                              <a:gd name="T12" fmla="+- 0 4916 4630"/>
                              <a:gd name="T13" fmla="*/ T12 w 298"/>
                              <a:gd name="T14" fmla="+- 0 2046 1839"/>
                              <a:gd name="T15" fmla="*/ 2046 h 298"/>
                              <a:gd name="T16" fmla="+- 0 4928 4630"/>
                              <a:gd name="T17" fmla="*/ T16 w 298"/>
                              <a:gd name="T18" fmla="+- 0 1988 1839"/>
                              <a:gd name="T19" fmla="*/ 1988 h 298"/>
                              <a:gd name="T20" fmla="+- 0 4916 4630"/>
                              <a:gd name="T21" fmla="*/ T20 w 298"/>
                              <a:gd name="T22" fmla="+- 0 1930 1839"/>
                              <a:gd name="T23" fmla="*/ 1930 h 298"/>
                              <a:gd name="T24" fmla="+- 0 4884 4630"/>
                              <a:gd name="T25" fmla="*/ T24 w 298"/>
                              <a:gd name="T26" fmla="+- 0 1883 1839"/>
                              <a:gd name="T27" fmla="*/ 1883 h 298"/>
                              <a:gd name="T28" fmla="+- 0 4837 4630"/>
                              <a:gd name="T29" fmla="*/ T28 w 298"/>
                              <a:gd name="T30" fmla="+- 0 1851 1839"/>
                              <a:gd name="T31" fmla="*/ 1851 h 298"/>
                              <a:gd name="T32" fmla="+- 0 4779 4630"/>
                              <a:gd name="T33" fmla="*/ T32 w 298"/>
                              <a:gd name="T34" fmla="+- 0 1839 1839"/>
                              <a:gd name="T35" fmla="*/ 1839 h 298"/>
                              <a:gd name="T36" fmla="+- 0 4721 4630"/>
                              <a:gd name="T37" fmla="*/ T36 w 298"/>
                              <a:gd name="T38" fmla="+- 0 1851 1839"/>
                              <a:gd name="T39" fmla="*/ 1851 h 298"/>
                              <a:gd name="T40" fmla="+- 0 4674 4630"/>
                              <a:gd name="T41" fmla="*/ T40 w 298"/>
                              <a:gd name="T42" fmla="+- 0 1883 1839"/>
                              <a:gd name="T43" fmla="*/ 1883 h 298"/>
                              <a:gd name="T44" fmla="+- 0 4642 4630"/>
                              <a:gd name="T45" fmla="*/ T44 w 298"/>
                              <a:gd name="T46" fmla="+- 0 1930 1839"/>
                              <a:gd name="T47" fmla="*/ 1930 h 298"/>
                              <a:gd name="T48" fmla="+- 0 4630 4630"/>
                              <a:gd name="T49" fmla="*/ T48 w 298"/>
                              <a:gd name="T50" fmla="+- 0 1988 1839"/>
                              <a:gd name="T51" fmla="*/ 1988 h 298"/>
                              <a:gd name="T52" fmla="+- 0 4642 4630"/>
                              <a:gd name="T53" fmla="*/ T52 w 298"/>
                              <a:gd name="T54" fmla="+- 0 2046 1839"/>
                              <a:gd name="T55" fmla="*/ 2046 h 298"/>
                              <a:gd name="T56" fmla="+- 0 4674 4630"/>
                              <a:gd name="T57" fmla="*/ T56 w 298"/>
                              <a:gd name="T58" fmla="+- 0 2093 1839"/>
                              <a:gd name="T59" fmla="*/ 2093 h 298"/>
                              <a:gd name="T60" fmla="+- 0 4721 4630"/>
                              <a:gd name="T61" fmla="*/ T60 w 298"/>
                              <a:gd name="T62" fmla="+- 0 2125 1839"/>
                              <a:gd name="T63" fmla="*/ 2125 h 298"/>
                              <a:gd name="T64" fmla="+- 0 4779 4630"/>
                              <a:gd name="T65" fmla="*/ T64 w 298"/>
                              <a:gd name="T66" fmla="+- 0 2137 1839"/>
                              <a:gd name="T67" fmla="*/ 213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9" name="Freeform 1967"/>
                        <wps:cNvSpPr>
                          <a:spLocks/>
                        </wps:cNvSpPr>
                        <wps:spPr bwMode="auto">
                          <a:xfrm>
                            <a:off x="5646" y="1850"/>
                            <a:ext cx="298" cy="298"/>
                          </a:xfrm>
                          <a:custGeom>
                            <a:avLst/>
                            <a:gdLst>
                              <a:gd name="T0" fmla="+- 0 5795 5646"/>
                              <a:gd name="T1" fmla="*/ T0 w 298"/>
                              <a:gd name="T2" fmla="+- 0 1850 1850"/>
                              <a:gd name="T3" fmla="*/ 1850 h 298"/>
                              <a:gd name="T4" fmla="+- 0 5737 5646"/>
                              <a:gd name="T5" fmla="*/ T4 w 298"/>
                              <a:gd name="T6" fmla="+- 0 1862 1850"/>
                              <a:gd name="T7" fmla="*/ 1862 h 298"/>
                              <a:gd name="T8" fmla="+- 0 5689 5646"/>
                              <a:gd name="T9" fmla="*/ T8 w 298"/>
                              <a:gd name="T10" fmla="+- 0 1894 1850"/>
                              <a:gd name="T11" fmla="*/ 1894 h 298"/>
                              <a:gd name="T12" fmla="+- 0 5658 5646"/>
                              <a:gd name="T13" fmla="*/ T12 w 298"/>
                              <a:gd name="T14" fmla="+- 0 1941 1850"/>
                              <a:gd name="T15" fmla="*/ 1941 h 298"/>
                              <a:gd name="T16" fmla="+- 0 5646 5646"/>
                              <a:gd name="T17" fmla="*/ T16 w 298"/>
                              <a:gd name="T18" fmla="+- 0 1999 1850"/>
                              <a:gd name="T19" fmla="*/ 1999 h 298"/>
                              <a:gd name="T20" fmla="+- 0 5658 5646"/>
                              <a:gd name="T21" fmla="*/ T20 w 298"/>
                              <a:gd name="T22" fmla="+- 0 2057 1850"/>
                              <a:gd name="T23" fmla="*/ 2057 h 298"/>
                              <a:gd name="T24" fmla="+- 0 5689 5646"/>
                              <a:gd name="T25" fmla="*/ T24 w 298"/>
                              <a:gd name="T26" fmla="+- 0 2104 1850"/>
                              <a:gd name="T27" fmla="*/ 2104 h 298"/>
                              <a:gd name="T28" fmla="+- 0 5737 5646"/>
                              <a:gd name="T29" fmla="*/ T28 w 298"/>
                              <a:gd name="T30" fmla="+- 0 2136 1850"/>
                              <a:gd name="T31" fmla="*/ 2136 h 298"/>
                              <a:gd name="T32" fmla="+- 0 5795 5646"/>
                              <a:gd name="T33" fmla="*/ T32 w 298"/>
                              <a:gd name="T34" fmla="+- 0 2148 1850"/>
                              <a:gd name="T35" fmla="*/ 2148 h 298"/>
                              <a:gd name="T36" fmla="+- 0 5853 5646"/>
                              <a:gd name="T37" fmla="*/ T36 w 298"/>
                              <a:gd name="T38" fmla="+- 0 2136 1850"/>
                              <a:gd name="T39" fmla="*/ 2136 h 298"/>
                              <a:gd name="T40" fmla="+- 0 5900 5646"/>
                              <a:gd name="T41" fmla="*/ T40 w 298"/>
                              <a:gd name="T42" fmla="+- 0 2104 1850"/>
                              <a:gd name="T43" fmla="*/ 2104 h 298"/>
                              <a:gd name="T44" fmla="+- 0 5932 5646"/>
                              <a:gd name="T45" fmla="*/ T44 w 298"/>
                              <a:gd name="T46" fmla="+- 0 2057 1850"/>
                              <a:gd name="T47" fmla="*/ 2057 h 298"/>
                              <a:gd name="T48" fmla="+- 0 5944 5646"/>
                              <a:gd name="T49" fmla="*/ T48 w 298"/>
                              <a:gd name="T50" fmla="+- 0 1999 1850"/>
                              <a:gd name="T51" fmla="*/ 1999 h 298"/>
                              <a:gd name="T52" fmla="+- 0 5932 5646"/>
                              <a:gd name="T53" fmla="*/ T52 w 298"/>
                              <a:gd name="T54" fmla="+- 0 1941 1850"/>
                              <a:gd name="T55" fmla="*/ 1941 h 298"/>
                              <a:gd name="T56" fmla="+- 0 5900 5646"/>
                              <a:gd name="T57" fmla="*/ T56 w 298"/>
                              <a:gd name="T58" fmla="+- 0 1894 1850"/>
                              <a:gd name="T59" fmla="*/ 1894 h 298"/>
                              <a:gd name="T60" fmla="+- 0 5853 5646"/>
                              <a:gd name="T61" fmla="*/ T60 w 298"/>
                              <a:gd name="T62" fmla="+- 0 1862 1850"/>
                              <a:gd name="T63" fmla="*/ 1862 h 298"/>
                              <a:gd name="T64" fmla="+- 0 5795 5646"/>
                              <a:gd name="T65" fmla="*/ T64 w 298"/>
                              <a:gd name="T66" fmla="+- 0 1850 1850"/>
                              <a:gd name="T67" fmla="*/ 18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3" y="44"/>
                                </a:lnTo>
                                <a:lnTo>
                                  <a:pt x="12" y="91"/>
                                </a:lnTo>
                                <a:lnTo>
                                  <a:pt x="0" y="149"/>
                                </a:lnTo>
                                <a:lnTo>
                                  <a:pt x="12" y="207"/>
                                </a:lnTo>
                                <a:lnTo>
                                  <a:pt x="43"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1966"/>
                        <wps:cNvSpPr>
                          <a:spLocks/>
                        </wps:cNvSpPr>
                        <wps:spPr bwMode="auto">
                          <a:xfrm>
                            <a:off x="5646" y="1850"/>
                            <a:ext cx="298" cy="298"/>
                          </a:xfrm>
                          <a:custGeom>
                            <a:avLst/>
                            <a:gdLst>
                              <a:gd name="T0" fmla="+- 0 5795 5646"/>
                              <a:gd name="T1" fmla="*/ T0 w 298"/>
                              <a:gd name="T2" fmla="+- 0 2148 1850"/>
                              <a:gd name="T3" fmla="*/ 2148 h 298"/>
                              <a:gd name="T4" fmla="+- 0 5853 5646"/>
                              <a:gd name="T5" fmla="*/ T4 w 298"/>
                              <a:gd name="T6" fmla="+- 0 2136 1850"/>
                              <a:gd name="T7" fmla="*/ 2136 h 298"/>
                              <a:gd name="T8" fmla="+- 0 5900 5646"/>
                              <a:gd name="T9" fmla="*/ T8 w 298"/>
                              <a:gd name="T10" fmla="+- 0 2104 1850"/>
                              <a:gd name="T11" fmla="*/ 2104 h 298"/>
                              <a:gd name="T12" fmla="+- 0 5932 5646"/>
                              <a:gd name="T13" fmla="*/ T12 w 298"/>
                              <a:gd name="T14" fmla="+- 0 2057 1850"/>
                              <a:gd name="T15" fmla="*/ 2057 h 298"/>
                              <a:gd name="T16" fmla="+- 0 5944 5646"/>
                              <a:gd name="T17" fmla="*/ T16 w 298"/>
                              <a:gd name="T18" fmla="+- 0 1999 1850"/>
                              <a:gd name="T19" fmla="*/ 1999 h 298"/>
                              <a:gd name="T20" fmla="+- 0 5932 5646"/>
                              <a:gd name="T21" fmla="*/ T20 w 298"/>
                              <a:gd name="T22" fmla="+- 0 1941 1850"/>
                              <a:gd name="T23" fmla="*/ 1941 h 298"/>
                              <a:gd name="T24" fmla="+- 0 5900 5646"/>
                              <a:gd name="T25" fmla="*/ T24 w 298"/>
                              <a:gd name="T26" fmla="+- 0 1894 1850"/>
                              <a:gd name="T27" fmla="*/ 1894 h 298"/>
                              <a:gd name="T28" fmla="+- 0 5853 5646"/>
                              <a:gd name="T29" fmla="*/ T28 w 298"/>
                              <a:gd name="T30" fmla="+- 0 1862 1850"/>
                              <a:gd name="T31" fmla="*/ 1862 h 298"/>
                              <a:gd name="T32" fmla="+- 0 5795 5646"/>
                              <a:gd name="T33" fmla="*/ T32 w 298"/>
                              <a:gd name="T34" fmla="+- 0 1850 1850"/>
                              <a:gd name="T35" fmla="*/ 1850 h 298"/>
                              <a:gd name="T36" fmla="+- 0 5737 5646"/>
                              <a:gd name="T37" fmla="*/ T36 w 298"/>
                              <a:gd name="T38" fmla="+- 0 1862 1850"/>
                              <a:gd name="T39" fmla="*/ 1862 h 298"/>
                              <a:gd name="T40" fmla="+- 0 5689 5646"/>
                              <a:gd name="T41" fmla="*/ T40 w 298"/>
                              <a:gd name="T42" fmla="+- 0 1894 1850"/>
                              <a:gd name="T43" fmla="*/ 1894 h 298"/>
                              <a:gd name="T44" fmla="+- 0 5658 5646"/>
                              <a:gd name="T45" fmla="*/ T44 w 298"/>
                              <a:gd name="T46" fmla="+- 0 1941 1850"/>
                              <a:gd name="T47" fmla="*/ 1941 h 298"/>
                              <a:gd name="T48" fmla="+- 0 5646 5646"/>
                              <a:gd name="T49" fmla="*/ T48 w 298"/>
                              <a:gd name="T50" fmla="+- 0 1999 1850"/>
                              <a:gd name="T51" fmla="*/ 1999 h 298"/>
                              <a:gd name="T52" fmla="+- 0 5658 5646"/>
                              <a:gd name="T53" fmla="*/ T52 w 298"/>
                              <a:gd name="T54" fmla="+- 0 2057 1850"/>
                              <a:gd name="T55" fmla="*/ 2057 h 298"/>
                              <a:gd name="T56" fmla="+- 0 5689 5646"/>
                              <a:gd name="T57" fmla="*/ T56 w 298"/>
                              <a:gd name="T58" fmla="+- 0 2104 1850"/>
                              <a:gd name="T59" fmla="*/ 2104 h 298"/>
                              <a:gd name="T60" fmla="+- 0 5737 5646"/>
                              <a:gd name="T61" fmla="*/ T60 w 298"/>
                              <a:gd name="T62" fmla="+- 0 2136 1850"/>
                              <a:gd name="T63" fmla="*/ 2136 h 298"/>
                              <a:gd name="T64" fmla="+- 0 5795 5646"/>
                              <a:gd name="T65" fmla="*/ T64 w 298"/>
                              <a:gd name="T66" fmla="+- 0 2148 1850"/>
                              <a:gd name="T67" fmla="*/ 21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3" y="44"/>
                                </a:lnTo>
                                <a:lnTo>
                                  <a:pt x="12" y="91"/>
                                </a:lnTo>
                                <a:lnTo>
                                  <a:pt x="0" y="149"/>
                                </a:lnTo>
                                <a:lnTo>
                                  <a:pt x="12"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1" name="Freeform 1965"/>
                        <wps:cNvSpPr>
                          <a:spLocks/>
                        </wps:cNvSpPr>
                        <wps:spPr bwMode="auto">
                          <a:xfrm>
                            <a:off x="6663" y="1856"/>
                            <a:ext cx="297" cy="298"/>
                          </a:xfrm>
                          <a:custGeom>
                            <a:avLst/>
                            <a:gdLst>
                              <a:gd name="T0" fmla="+- 0 6811 6663"/>
                              <a:gd name="T1" fmla="*/ T0 w 297"/>
                              <a:gd name="T2" fmla="+- 0 1856 1856"/>
                              <a:gd name="T3" fmla="*/ 1856 h 298"/>
                              <a:gd name="T4" fmla="+- 0 6753 6663"/>
                              <a:gd name="T5" fmla="*/ T4 w 297"/>
                              <a:gd name="T6" fmla="+- 0 1868 1856"/>
                              <a:gd name="T7" fmla="*/ 1868 h 298"/>
                              <a:gd name="T8" fmla="+- 0 6706 6663"/>
                              <a:gd name="T9" fmla="*/ T8 w 297"/>
                              <a:gd name="T10" fmla="+- 0 1900 1856"/>
                              <a:gd name="T11" fmla="*/ 1900 h 298"/>
                              <a:gd name="T12" fmla="+- 0 6674 6663"/>
                              <a:gd name="T13" fmla="*/ T12 w 297"/>
                              <a:gd name="T14" fmla="+- 0 1947 1856"/>
                              <a:gd name="T15" fmla="*/ 1947 h 298"/>
                              <a:gd name="T16" fmla="+- 0 6663 6663"/>
                              <a:gd name="T17" fmla="*/ T16 w 297"/>
                              <a:gd name="T18" fmla="+- 0 2005 1856"/>
                              <a:gd name="T19" fmla="*/ 2005 h 298"/>
                              <a:gd name="T20" fmla="+- 0 6674 6663"/>
                              <a:gd name="T21" fmla="*/ T20 w 297"/>
                              <a:gd name="T22" fmla="+- 0 2063 1856"/>
                              <a:gd name="T23" fmla="*/ 2063 h 298"/>
                              <a:gd name="T24" fmla="+- 0 6706 6663"/>
                              <a:gd name="T25" fmla="*/ T24 w 297"/>
                              <a:gd name="T26" fmla="+- 0 2110 1856"/>
                              <a:gd name="T27" fmla="*/ 2110 h 298"/>
                              <a:gd name="T28" fmla="+- 0 6753 6663"/>
                              <a:gd name="T29" fmla="*/ T28 w 297"/>
                              <a:gd name="T30" fmla="+- 0 2142 1856"/>
                              <a:gd name="T31" fmla="*/ 2142 h 298"/>
                              <a:gd name="T32" fmla="+- 0 6811 6663"/>
                              <a:gd name="T33" fmla="*/ T32 w 297"/>
                              <a:gd name="T34" fmla="+- 0 2154 1856"/>
                              <a:gd name="T35" fmla="*/ 2154 h 298"/>
                              <a:gd name="T36" fmla="+- 0 6869 6663"/>
                              <a:gd name="T37" fmla="*/ T36 w 297"/>
                              <a:gd name="T38" fmla="+- 0 2142 1856"/>
                              <a:gd name="T39" fmla="*/ 2142 h 298"/>
                              <a:gd name="T40" fmla="+- 0 6917 6663"/>
                              <a:gd name="T41" fmla="*/ T40 w 297"/>
                              <a:gd name="T42" fmla="+- 0 2110 1856"/>
                              <a:gd name="T43" fmla="*/ 2110 h 298"/>
                              <a:gd name="T44" fmla="+- 0 6949 6663"/>
                              <a:gd name="T45" fmla="*/ T44 w 297"/>
                              <a:gd name="T46" fmla="+- 0 2063 1856"/>
                              <a:gd name="T47" fmla="*/ 2063 h 298"/>
                              <a:gd name="T48" fmla="+- 0 6960 6663"/>
                              <a:gd name="T49" fmla="*/ T48 w 297"/>
                              <a:gd name="T50" fmla="+- 0 2005 1856"/>
                              <a:gd name="T51" fmla="*/ 2005 h 298"/>
                              <a:gd name="T52" fmla="+- 0 6949 6663"/>
                              <a:gd name="T53" fmla="*/ T52 w 297"/>
                              <a:gd name="T54" fmla="+- 0 1947 1856"/>
                              <a:gd name="T55" fmla="*/ 1947 h 298"/>
                              <a:gd name="T56" fmla="+- 0 6917 6663"/>
                              <a:gd name="T57" fmla="*/ T56 w 297"/>
                              <a:gd name="T58" fmla="+- 0 1900 1856"/>
                              <a:gd name="T59" fmla="*/ 1900 h 298"/>
                              <a:gd name="T60" fmla="+- 0 6869 6663"/>
                              <a:gd name="T61" fmla="*/ T60 w 297"/>
                              <a:gd name="T62" fmla="+- 0 1868 1856"/>
                              <a:gd name="T63" fmla="*/ 1868 h 298"/>
                              <a:gd name="T64" fmla="+- 0 6811 6663"/>
                              <a:gd name="T65" fmla="*/ T64 w 297"/>
                              <a:gd name="T66" fmla="+- 0 1856 1856"/>
                              <a:gd name="T67" fmla="*/ 185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1964"/>
                        <wps:cNvSpPr>
                          <a:spLocks/>
                        </wps:cNvSpPr>
                        <wps:spPr bwMode="auto">
                          <a:xfrm>
                            <a:off x="6663" y="1856"/>
                            <a:ext cx="297" cy="298"/>
                          </a:xfrm>
                          <a:custGeom>
                            <a:avLst/>
                            <a:gdLst>
                              <a:gd name="T0" fmla="+- 0 6811 6663"/>
                              <a:gd name="T1" fmla="*/ T0 w 297"/>
                              <a:gd name="T2" fmla="+- 0 2154 1856"/>
                              <a:gd name="T3" fmla="*/ 2154 h 298"/>
                              <a:gd name="T4" fmla="+- 0 6869 6663"/>
                              <a:gd name="T5" fmla="*/ T4 w 297"/>
                              <a:gd name="T6" fmla="+- 0 2142 1856"/>
                              <a:gd name="T7" fmla="*/ 2142 h 298"/>
                              <a:gd name="T8" fmla="+- 0 6917 6663"/>
                              <a:gd name="T9" fmla="*/ T8 w 297"/>
                              <a:gd name="T10" fmla="+- 0 2110 1856"/>
                              <a:gd name="T11" fmla="*/ 2110 h 298"/>
                              <a:gd name="T12" fmla="+- 0 6949 6663"/>
                              <a:gd name="T13" fmla="*/ T12 w 297"/>
                              <a:gd name="T14" fmla="+- 0 2063 1856"/>
                              <a:gd name="T15" fmla="*/ 2063 h 298"/>
                              <a:gd name="T16" fmla="+- 0 6960 6663"/>
                              <a:gd name="T17" fmla="*/ T16 w 297"/>
                              <a:gd name="T18" fmla="+- 0 2005 1856"/>
                              <a:gd name="T19" fmla="*/ 2005 h 298"/>
                              <a:gd name="T20" fmla="+- 0 6949 6663"/>
                              <a:gd name="T21" fmla="*/ T20 w 297"/>
                              <a:gd name="T22" fmla="+- 0 1947 1856"/>
                              <a:gd name="T23" fmla="*/ 1947 h 298"/>
                              <a:gd name="T24" fmla="+- 0 6917 6663"/>
                              <a:gd name="T25" fmla="*/ T24 w 297"/>
                              <a:gd name="T26" fmla="+- 0 1900 1856"/>
                              <a:gd name="T27" fmla="*/ 1900 h 298"/>
                              <a:gd name="T28" fmla="+- 0 6869 6663"/>
                              <a:gd name="T29" fmla="*/ T28 w 297"/>
                              <a:gd name="T30" fmla="+- 0 1868 1856"/>
                              <a:gd name="T31" fmla="*/ 1868 h 298"/>
                              <a:gd name="T32" fmla="+- 0 6811 6663"/>
                              <a:gd name="T33" fmla="*/ T32 w 297"/>
                              <a:gd name="T34" fmla="+- 0 1856 1856"/>
                              <a:gd name="T35" fmla="*/ 1856 h 298"/>
                              <a:gd name="T36" fmla="+- 0 6753 6663"/>
                              <a:gd name="T37" fmla="*/ T36 w 297"/>
                              <a:gd name="T38" fmla="+- 0 1868 1856"/>
                              <a:gd name="T39" fmla="*/ 1868 h 298"/>
                              <a:gd name="T40" fmla="+- 0 6706 6663"/>
                              <a:gd name="T41" fmla="*/ T40 w 297"/>
                              <a:gd name="T42" fmla="+- 0 1900 1856"/>
                              <a:gd name="T43" fmla="*/ 1900 h 298"/>
                              <a:gd name="T44" fmla="+- 0 6674 6663"/>
                              <a:gd name="T45" fmla="*/ T44 w 297"/>
                              <a:gd name="T46" fmla="+- 0 1947 1856"/>
                              <a:gd name="T47" fmla="*/ 1947 h 298"/>
                              <a:gd name="T48" fmla="+- 0 6663 6663"/>
                              <a:gd name="T49" fmla="*/ T48 w 297"/>
                              <a:gd name="T50" fmla="+- 0 2005 1856"/>
                              <a:gd name="T51" fmla="*/ 2005 h 298"/>
                              <a:gd name="T52" fmla="+- 0 6674 6663"/>
                              <a:gd name="T53" fmla="*/ T52 w 297"/>
                              <a:gd name="T54" fmla="+- 0 2063 1856"/>
                              <a:gd name="T55" fmla="*/ 2063 h 298"/>
                              <a:gd name="T56" fmla="+- 0 6706 6663"/>
                              <a:gd name="T57" fmla="*/ T56 w 297"/>
                              <a:gd name="T58" fmla="+- 0 2110 1856"/>
                              <a:gd name="T59" fmla="*/ 2110 h 298"/>
                              <a:gd name="T60" fmla="+- 0 6753 6663"/>
                              <a:gd name="T61" fmla="*/ T60 w 297"/>
                              <a:gd name="T62" fmla="+- 0 2142 1856"/>
                              <a:gd name="T63" fmla="*/ 2142 h 298"/>
                              <a:gd name="T64" fmla="+- 0 6811 6663"/>
                              <a:gd name="T65" fmla="*/ T64 w 297"/>
                              <a:gd name="T66" fmla="+- 0 2154 1856"/>
                              <a:gd name="T67" fmla="*/ 215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3" name="Line 1963"/>
                        <wps:cNvCnPr>
                          <a:cxnSpLocks noChangeShapeType="1"/>
                        </wps:cNvCnPr>
                        <wps:spPr bwMode="auto">
                          <a:xfrm>
                            <a:off x="3762" y="1675"/>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94" name="Picture 19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60" y="1848"/>
                            <a:ext cx="29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5" name="Line 1961"/>
                        <wps:cNvCnPr>
                          <a:cxnSpLocks noChangeShapeType="1"/>
                        </wps:cNvCnPr>
                        <wps:spPr bwMode="auto">
                          <a:xfrm>
                            <a:off x="6809" y="1704"/>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96" name="Picture 19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20" y="1840"/>
                            <a:ext cx="300"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7" name="Line 1959"/>
                        <wps:cNvCnPr>
                          <a:cxnSpLocks noChangeShapeType="1"/>
                        </wps:cNvCnPr>
                        <wps:spPr bwMode="auto">
                          <a:xfrm>
                            <a:off x="4770" y="168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8" name="Line 1958"/>
                        <wps:cNvCnPr>
                          <a:cxnSpLocks noChangeShapeType="1"/>
                        </wps:cNvCnPr>
                        <wps:spPr bwMode="auto">
                          <a:xfrm>
                            <a:off x="5792" y="168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9" name="Line 1957"/>
                        <wps:cNvCnPr>
                          <a:cxnSpLocks noChangeShapeType="1"/>
                        </wps:cNvCnPr>
                        <wps:spPr bwMode="auto">
                          <a:xfrm>
                            <a:off x="4765" y="1692"/>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00" name="Picture 19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0" y="184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1" name="Freeform 1955"/>
                        <wps:cNvSpPr>
                          <a:spLocks/>
                        </wps:cNvSpPr>
                        <wps:spPr bwMode="auto">
                          <a:xfrm>
                            <a:off x="3613" y="1833"/>
                            <a:ext cx="297" cy="298"/>
                          </a:xfrm>
                          <a:custGeom>
                            <a:avLst/>
                            <a:gdLst>
                              <a:gd name="T0" fmla="+- 0 3761 3613"/>
                              <a:gd name="T1" fmla="*/ T0 w 297"/>
                              <a:gd name="T2" fmla="+- 0 1833 1833"/>
                              <a:gd name="T3" fmla="*/ 1833 h 298"/>
                              <a:gd name="T4" fmla="+- 0 3703 3613"/>
                              <a:gd name="T5" fmla="*/ T4 w 297"/>
                              <a:gd name="T6" fmla="+- 0 1845 1833"/>
                              <a:gd name="T7" fmla="*/ 1845 h 298"/>
                              <a:gd name="T8" fmla="+- 0 3656 3613"/>
                              <a:gd name="T9" fmla="*/ T8 w 297"/>
                              <a:gd name="T10" fmla="+- 0 1877 1833"/>
                              <a:gd name="T11" fmla="*/ 1877 h 298"/>
                              <a:gd name="T12" fmla="+- 0 3624 3613"/>
                              <a:gd name="T13" fmla="*/ T12 w 297"/>
                              <a:gd name="T14" fmla="+- 0 1924 1833"/>
                              <a:gd name="T15" fmla="*/ 1924 h 298"/>
                              <a:gd name="T16" fmla="+- 0 3613 3613"/>
                              <a:gd name="T17" fmla="*/ T16 w 297"/>
                              <a:gd name="T18" fmla="+- 0 1982 1833"/>
                              <a:gd name="T19" fmla="*/ 1982 h 298"/>
                              <a:gd name="T20" fmla="+- 0 3624 3613"/>
                              <a:gd name="T21" fmla="*/ T20 w 297"/>
                              <a:gd name="T22" fmla="+- 0 2040 1833"/>
                              <a:gd name="T23" fmla="*/ 2040 h 298"/>
                              <a:gd name="T24" fmla="+- 0 3656 3613"/>
                              <a:gd name="T25" fmla="*/ T24 w 297"/>
                              <a:gd name="T26" fmla="+- 0 2087 1833"/>
                              <a:gd name="T27" fmla="*/ 2087 h 298"/>
                              <a:gd name="T28" fmla="+- 0 3703 3613"/>
                              <a:gd name="T29" fmla="*/ T28 w 297"/>
                              <a:gd name="T30" fmla="+- 0 2119 1833"/>
                              <a:gd name="T31" fmla="*/ 2119 h 298"/>
                              <a:gd name="T32" fmla="+- 0 3761 3613"/>
                              <a:gd name="T33" fmla="*/ T32 w 297"/>
                              <a:gd name="T34" fmla="+- 0 2131 1833"/>
                              <a:gd name="T35" fmla="*/ 2131 h 298"/>
                              <a:gd name="T36" fmla="+- 0 3819 3613"/>
                              <a:gd name="T37" fmla="*/ T36 w 297"/>
                              <a:gd name="T38" fmla="+- 0 2119 1833"/>
                              <a:gd name="T39" fmla="*/ 2119 h 298"/>
                              <a:gd name="T40" fmla="+- 0 3867 3613"/>
                              <a:gd name="T41" fmla="*/ T40 w 297"/>
                              <a:gd name="T42" fmla="+- 0 2087 1833"/>
                              <a:gd name="T43" fmla="*/ 2087 h 298"/>
                              <a:gd name="T44" fmla="+- 0 3898 3613"/>
                              <a:gd name="T45" fmla="*/ T44 w 297"/>
                              <a:gd name="T46" fmla="+- 0 2040 1833"/>
                              <a:gd name="T47" fmla="*/ 2040 h 298"/>
                              <a:gd name="T48" fmla="+- 0 3910 3613"/>
                              <a:gd name="T49" fmla="*/ T48 w 297"/>
                              <a:gd name="T50" fmla="+- 0 1982 1833"/>
                              <a:gd name="T51" fmla="*/ 1982 h 298"/>
                              <a:gd name="T52" fmla="+- 0 3898 3613"/>
                              <a:gd name="T53" fmla="*/ T52 w 297"/>
                              <a:gd name="T54" fmla="+- 0 1924 1833"/>
                              <a:gd name="T55" fmla="*/ 1924 h 298"/>
                              <a:gd name="T56" fmla="+- 0 3867 3613"/>
                              <a:gd name="T57" fmla="*/ T56 w 297"/>
                              <a:gd name="T58" fmla="+- 0 1877 1833"/>
                              <a:gd name="T59" fmla="*/ 1877 h 298"/>
                              <a:gd name="T60" fmla="+- 0 3819 3613"/>
                              <a:gd name="T61" fmla="*/ T60 w 297"/>
                              <a:gd name="T62" fmla="+- 0 1845 1833"/>
                              <a:gd name="T63" fmla="*/ 1845 h 298"/>
                              <a:gd name="T64" fmla="+- 0 3761 3613"/>
                              <a:gd name="T65" fmla="*/ T64 w 297"/>
                              <a:gd name="T66" fmla="+- 0 1833 1833"/>
                              <a:gd name="T67" fmla="*/ 18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5" y="207"/>
                                </a:lnTo>
                                <a:lnTo>
                                  <a:pt x="297" y="149"/>
                                </a:lnTo>
                                <a:lnTo>
                                  <a:pt x="285"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1954"/>
                        <wps:cNvSpPr>
                          <a:spLocks/>
                        </wps:cNvSpPr>
                        <wps:spPr bwMode="auto">
                          <a:xfrm>
                            <a:off x="3613" y="1833"/>
                            <a:ext cx="297" cy="298"/>
                          </a:xfrm>
                          <a:custGeom>
                            <a:avLst/>
                            <a:gdLst>
                              <a:gd name="T0" fmla="+- 0 3761 3613"/>
                              <a:gd name="T1" fmla="*/ T0 w 297"/>
                              <a:gd name="T2" fmla="+- 0 2131 1833"/>
                              <a:gd name="T3" fmla="*/ 2131 h 298"/>
                              <a:gd name="T4" fmla="+- 0 3819 3613"/>
                              <a:gd name="T5" fmla="*/ T4 w 297"/>
                              <a:gd name="T6" fmla="+- 0 2119 1833"/>
                              <a:gd name="T7" fmla="*/ 2119 h 298"/>
                              <a:gd name="T8" fmla="+- 0 3867 3613"/>
                              <a:gd name="T9" fmla="*/ T8 w 297"/>
                              <a:gd name="T10" fmla="+- 0 2087 1833"/>
                              <a:gd name="T11" fmla="*/ 2087 h 298"/>
                              <a:gd name="T12" fmla="+- 0 3898 3613"/>
                              <a:gd name="T13" fmla="*/ T12 w 297"/>
                              <a:gd name="T14" fmla="+- 0 2040 1833"/>
                              <a:gd name="T15" fmla="*/ 2040 h 298"/>
                              <a:gd name="T16" fmla="+- 0 3910 3613"/>
                              <a:gd name="T17" fmla="*/ T16 w 297"/>
                              <a:gd name="T18" fmla="+- 0 1982 1833"/>
                              <a:gd name="T19" fmla="*/ 1982 h 298"/>
                              <a:gd name="T20" fmla="+- 0 3898 3613"/>
                              <a:gd name="T21" fmla="*/ T20 w 297"/>
                              <a:gd name="T22" fmla="+- 0 1924 1833"/>
                              <a:gd name="T23" fmla="*/ 1924 h 298"/>
                              <a:gd name="T24" fmla="+- 0 3867 3613"/>
                              <a:gd name="T25" fmla="*/ T24 w 297"/>
                              <a:gd name="T26" fmla="+- 0 1877 1833"/>
                              <a:gd name="T27" fmla="*/ 1877 h 298"/>
                              <a:gd name="T28" fmla="+- 0 3819 3613"/>
                              <a:gd name="T29" fmla="*/ T28 w 297"/>
                              <a:gd name="T30" fmla="+- 0 1845 1833"/>
                              <a:gd name="T31" fmla="*/ 1845 h 298"/>
                              <a:gd name="T32" fmla="+- 0 3761 3613"/>
                              <a:gd name="T33" fmla="*/ T32 w 297"/>
                              <a:gd name="T34" fmla="+- 0 1833 1833"/>
                              <a:gd name="T35" fmla="*/ 1833 h 298"/>
                              <a:gd name="T36" fmla="+- 0 3703 3613"/>
                              <a:gd name="T37" fmla="*/ T36 w 297"/>
                              <a:gd name="T38" fmla="+- 0 1845 1833"/>
                              <a:gd name="T39" fmla="*/ 1845 h 298"/>
                              <a:gd name="T40" fmla="+- 0 3656 3613"/>
                              <a:gd name="T41" fmla="*/ T40 w 297"/>
                              <a:gd name="T42" fmla="+- 0 1877 1833"/>
                              <a:gd name="T43" fmla="*/ 1877 h 298"/>
                              <a:gd name="T44" fmla="+- 0 3624 3613"/>
                              <a:gd name="T45" fmla="*/ T44 w 297"/>
                              <a:gd name="T46" fmla="+- 0 1924 1833"/>
                              <a:gd name="T47" fmla="*/ 1924 h 298"/>
                              <a:gd name="T48" fmla="+- 0 3613 3613"/>
                              <a:gd name="T49" fmla="*/ T48 w 297"/>
                              <a:gd name="T50" fmla="+- 0 1982 1833"/>
                              <a:gd name="T51" fmla="*/ 1982 h 298"/>
                              <a:gd name="T52" fmla="+- 0 3624 3613"/>
                              <a:gd name="T53" fmla="*/ T52 w 297"/>
                              <a:gd name="T54" fmla="+- 0 2040 1833"/>
                              <a:gd name="T55" fmla="*/ 2040 h 298"/>
                              <a:gd name="T56" fmla="+- 0 3656 3613"/>
                              <a:gd name="T57" fmla="*/ T56 w 297"/>
                              <a:gd name="T58" fmla="+- 0 2087 1833"/>
                              <a:gd name="T59" fmla="*/ 2087 h 298"/>
                              <a:gd name="T60" fmla="+- 0 3703 3613"/>
                              <a:gd name="T61" fmla="*/ T60 w 297"/>
                              <a:gd name="T62" fmla="+- 0 2119 1833"/>
                              <a:gd name="T63" fmla="*/ 2119 h 298"/>
                              <a:gd name="T64" fmla="+- 0 3761 3613"/>
                              <a:gd name="T65" fmla="*/ T64 w 297"/>
                              <a:gd name="T66" fmla="+- 0 2131 1833"/>
                              <a:gd name="T67" fmla="*/ 213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5" y="207"/>
                                </a:lnTo>
                                <a:lnTo>
                                  <a:pt x="297" y="149"/>
                                </a:lnTo>
                                <a:lnTo>
                                  <a:pt x="285"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Freeform 1953"/>
                        <wps:cNvSpPr>
                          <a:spLocks/>
                        </wps:cNvSpPr>
                        <wps:spPr bwMode="auto">
                          <a:xfrm>
                            <a:off x="4630" y="1839"/>
                            <a:ext cx="298" cy="298"/>
                          </a:xfrm>
                          <a:custGeom>
                            <a:avLst/>
                            <a:gdLst>
                              <a:gd name="T0" fmla="+- 0 4779 4630"/>
                              <a:gd name="T1" fmla="*/ T0 w 298"/>
                              <a:gd name="T2" fmla="+- 0 1839 1839"/>
                              <a:gd name="T3" fmla="*/ 1839 h 298"/>
                              <a:gd name="T4" fmla="+- 0 4721 4630"/>
                              <a:gd name="T5" fmla="*/ T4 w 298"/>
                              <a:gd name="T6" fmla="+- 0 1851 1839"/>
                              <a:gd name="T7" fmla="*/ 1851 h 298"/>
                              <a:gd name="T8" fmla="+- 0 4674 4630"/>
                              <a:gd name="T9" fmla="*/ T8 w 298"/>
                              <a:gd name="T10" fmla="+- 0 1883 1839"/>
                              <a:gd name="T11" fmla="*/ 1883 h 298"/>
                              <a:gd name="T12" fmla="+- 0 4642 4630"/>
                              <a:gd name="T13" fmla="*/ T12 w 298"/>
                              <a:gd name="T14" fmla="+- 0 1930 1839"/>
                              <a:gd name="T15" fmla="*/ 1930 h 298"/>
                              <a:gd name="T16" fmla="+- 0 4630 4630"/>
                              <a:gd name="T17" fmla="*/ T16 w 298"/>
                              <a:gd name="T18" fmla="+- 0 1988 1839"/>
                              <a:gd name="T19" fmla="*/ 1988 h 298"/>
                              <a:gd name="T20" fmla="+- 0 4642 4630"/>
                              <a:gd name="T21" fmla="*/ T20 w 298"/>
                              <a:gd name="T22" fmla="+- 0 2046 1839"/>
                              <a:gd name="T23" fmla="*/ 2046 h 298"/>
                              <a:gd name="T24" fmla="+- 0 4674 4630"/>
                              <a:gd name="T25" fmla="*/ T24 w 298"/>
                              <a:gd name="T26" fmla="+- 0 2093 1839"/>
                              <a:gd name="T27" fmla="*/ 2093 h 298"/>
                              <a:gd name="T28" fmla="+- 0 4721 4630"/>
                              <a:gd name="T29" fmla="*/ T28 w 298"/>
                              <a:gd name="T30" fmla="+- 0 2125 1839"/>
                              <a:gd name="T31" fmla="*/ 2125 h 298"/>
                              <a:gd name="T32" fmla="+- 0 4779 4630"/>
                              <a:gd name="T33" fmla="*/ T32 w 298"/>
                              <a:gd name="T34" fmla="+- 0 2137 1839"/>
                              <a:gd name="T35" fmla="*/ 2137 h 298"/>
                              <a:gd name="T36" fmla="+- 0 4837 4630"/>
                              <a:gd name="T37" fmla="*/ T36 w 298"/>
                              <a:gd name="T38" fmla="+- 0 2125 1839"/>
                              <a:gd name="T39" fmla="*/ 2125 h 298"/>
                              <a:gd name="T40" fmla="+- 0 4884 4630"/>
                              <a:gd name="T41" fmla="*/ T40 w 298"/>
                              <a:gd name="T42" fmla="+- 0 2093 1839"/>
                              <a:gd name="T43" fmla="*/ 2093 h 298"/>
                              <a:gd name="T44" fmla="+- 0 4916 4630"/>
                              <a:gd name="T45" fmla="*/ T44 w 298"/>
                              <a:gd name="T46" fmla="+- 0 2046 1839"/>
                              <a:gd name="T47" fmla="*/ 2046 h 298"/>
                              <a:gd name="T48" fmla="+- 0 4928 4630"/>
                              <a:gd name="T49" fmla="*/ T48 w 298"/>
                              <a:gd name="T50" fmla="+- 0 1988 1839"/>
                              <a:gd name="T51" fmla="*/ 1988 h 298"/>
                              <a:gd name="T52" fmla="+- 0 4916 4630"/>
                              <a:gd name="T53" fmla="*/ T52 w 298"/>
                              <a:gd name="T54" fmla="+- 0 1930 1839"/>
                              <a:gd name="T55" fmla="*/ 1930 h 298"/>
                              <a:gd name="T56" fmla="+- 0 4884 4630"/>
                              <a:gd name="T57" fmla="*/ T56 w 298"/>
                              <a:gd name="T58" fmla="+- 0 1883 1839"/>
                              <a:gd name="T59" fmla="*/ 1883 h 298"/>
                              <a:gd name="T60" fmla="+- 0 4837 4630"/>
                              <a:gd name="T61" fmla="*/ T60 w 298"/>
                              <a:gd name="T62" fmla="+- 0 1851 1839"/>
                              <a:gd name="T63" fmla="*/ 1851 h 298"/>
                              <a:gd name="T64" fmla="+- 0 4779 4630"/>
                              <a:gd name="T65" fmla="*/ T64 w 298"/>
                              <a:gd name="T66" fmla="+- 0 1839 1839"/>
                              <a:gd name="T67" fmla="*/ 183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1952"/>
                        <wps:cNvSpPr>
                          <a:spLocks/>
                        </wps:cNvSpPr>
                        <wps:spPr bwMode="auto">
                          <a:xfrm>
                            <a:off x="4630" y="1839"/>
                            <a:ext cx="298" cy="298"/>
                          </a:xfrm>
                          <a:custGeom>
                            <a:avLst/>
                            <a:gdLst>
                              <a:gd name="T0" fmla="+- 0 4779 4630"/>
                              <a:gd name="T1" fmla="*/ T0 w 298"/>
                              <a:gd name="T2" fmla="+- 0 2137 1839"/>
                              <a:gd name="T3" fmla="*/ 2137 h 298"/>
                              <a:gd name="T4" fmla="+- 0 4837 4630"/>
                              <a:gd name="T5" fmla="*/ T4 w 298"/>
                              <a:gd name="T6" fmla="+- 0 2125 1839"/>
                              <a:gd name="T7" fmla="*/ 2125 h 298"/>
                              <a:gd name="T8" fmla="+- 0 4884 4630"/>
                              <a:gd name="T9" fmla="*/ T8 w 298"/>
                              <a:gd name="T10" fmla="+- 0 2093 1839"/>
                              <a:gd name="T11" fmla="*/ 2093 h 298"/>
                              <a:gd name="T12" fmla="+- 0 4916 4630"/>
                              <a:gd name="T13" fmla="*/ T12 w 298"/>
                              <a:gd name="T14" fmla="+- 0 2046 1839"/>
                              <a:gd name="T15" fmla="*/ 2046 h 298"/>
                              <a:gd name="T16" fmla="+- 0 4928 4630"/>
                              <a:gd name="T17" fmla="*/ T16 w 298"/>
                              <a:gd name="T18" fmla="+- 0 1988 1839"/>
                              <a:gd name="T19" fmla="*/ 1988 h 298"/>
                              <a:gd name="T20" fmla="+- 0 4916 4630"/>
                              <a:gd name="T21" fmla="*/ T20 w 298"/>
                              <a:gd name="T22" fmla="+- 0 1930 1839"/>
                              <a:gd name="T23" fmla="*/ 1930 h 298"/>
                              <a:gd name="T24" fmla="+- 0 4884 4630"/>
                              <a:gd name="T25" fmla="*/ T24 w 298"/>
                              <a:gd name="T26" fmla="+- 0 1883 1839"/>
                              <a:gd name="T27" fmla="*/ 1883 h 298"/>
                              <a:gd name="T28" fmla="+- 0 4837 4630"/>
                              <a:gd name="T29" fmla="*/ T28 w 298"/>
                              <a:gd name="T30" fmla="+- 0 1851 1839"/>
                              <a:gd name="T31" fmla="*/ 1851 h 298"/>
                              <a:gd name="T32" fmla="+- 0 4779 4630"/>
                              <a:gd name="T33" fmla="*/ T32 w 298"/>
                              <a:gd name="T34" fmla="+- 0 1839 1839"/>
                              <a:gd name="T35" fmla="*/ 1839 h 298"/>
                              <a:gd name="T36" fmla="+- 0 4721 4630"/>
                              <a:gd name="T37" fmla="*/ T36 w 298"/>
                              <a:gd name="T38" fmla="+- 0 1851 1839"/>
                              <a:gd name="T39" fmla="*/ 1851 h 298"/>
                              <a:gd name="T40" fmla="+- 0 4674 4630"/>
                              <a:gd name="T41" fmla="*/ T40 w 298"/>
                              <a:gd name="T42" fmla="+- 0 1883 1839"/>
                              <a:gd name="T43" fmla="*/ 1883 h 298"/>
                              <a:gd name="T44" fmla="+- 0 4642 4630"/>
                              <a:gd name="T45" fmla="*/ T44 w 298"/>
                              <a:gd name="T46" fmla="+- 0 1930 1839"/>
                              <a:gd name="T47" fmla="*/ 1930 h 298"/>
                              <a:gd name="T48" fmla="+- 0 4630 4630"/>
                              <a:gd name="T49" fmla="*/ T48 w 298"/>
                              <a:gd name="T50" fmla="+- 0 1988 1839"/>
                              <a:gd name="T51" fmla="*/ 1988 h 298"/>
                              <a:gd name="T52" fmla="+- 0 4642 4630"/>
                              <a:gd name="T53" fmla="*/ T52 w 298"/>
                              <a:gd name="T54" fmla="+- 0 2046 1839"/>
                              <a:gd name="T55" fmla="*/ 2046 h 298"/>
                              <a:gd name="T56" fmla="+- 0 4674 4630"/>
                              <a:gd name="T57" fmla="*/ T56 w 298"/>
                              <a:gd name="T58" fmla="+- 0 2093 1839"/>
                              <a:gd name="T59" fmla="*/ 2093 h 298"/>
                              <a:gd name="T60" fmla="+- 0 4721 4630"/>
                              <a:gd name="T61" fmla="*/ T60 w 298"/>
                              <a:gd name="T62" fmla="+- 0 2125 1839"/>
                              <a:gd name="T63" fmla="*/ 2125 h 298"/>
                              <a:gd name="T64" fmla="+- 0 4779 4630"/>
                              <a:gd name="T65" fmla="*/ T64 w 298"/>
                              <a:gd name="T66" fmla="+- 0 2137 1839"/>
                              <a:gd name="T67" fmla="*/ 213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Freeform 1951"/>
                        <wps:cNvSpPr>
                          <a:spLocks/>
                        </wps:cNvSpPr>
                        <wps:spPr bwMode="auto">
                          <a:xfrm>
                            <a:off x="5646" y="1850"/>
                            <a:ext cx="298" cy="298"/>
                          </a:xfrm>
                          <a:custGeom>
                            <a:avLst/>
                            <a:gdLst>
                              <a:gd name="T0" fmla="+- 0 5795 5646"/>
                              <a:gd name="T1" fmla="*/ T0 w 298"/>
                              <a:gd name="T2" fmla="+- 0 1850 1850"/>
                              <a:gd name="T3" fmla="*/ 1850 h 298"/>
                              <a:gd name="T4" fmla="+- 0 5737 5646"/>
                              <a:gd name="T5" fmla="*/ T4 w 298"/>
                              <a:gd name="T6" fmla="+- 0 1862 1850"/>
                              <a:gd name="T7" fmla="*/ 1862 h 298"/>
                              <a:gd name="T8" fmla="+- 0 5689 5646"/>
                              <a:gd name="T9" fmla="*/ T8 w 298"/>
                              <a:gd name="T10" fmla="+- 0 1894 1850"/>
                              <a:gd name="T11" fmla="*/ 1894 h 298"/>
                              <a:gd name="T12" fmla="+- 0 5658 5646"/>
                              <a:gd name="T13" fmla="*/ T12 w 298"/>
                              <a:gd name="T14" fmla="+- 0 1941 1850"/>
                              <a:gd name="T15" fmla="*/ 1941 h 298"/>
                              <a:gd name="T16" fmla="+- 0 5646 5646"/>
                              <a:gd name="T17" fmla="*/ T16 w 298"/>
                              <a:gd name="T18" fmla="+- 0 1999 1850"/>
                              <a:gd name="T19" fmla="*/ 1999 h 298"/>
                              <a:gd name="T20" fmla="+- 0 5658 5646"/>
                              <a:gd name="T21" fmla="*/ T20 w 298"/>
                              <a:gd name="T22" fmla="+- 0 2057 1850"/>
                              <a:gd name="T23" fmla="*/ 2057 h 298"/>
                              <a:gd name="T24" fmla="+- 0 5689 5646"/>
                              <a:gd name="T25" fmla="*/ T24 w 298"/>
                              <a:gd name="T26" fmla="+- 0 2104 1850"/>
                              <a:gd name="T27" fmla="*/ 2104 h 298"/>
                              <a:gd name="T28" fmla="+- 0 5737 5646"/>
                              <a:gd name="T29" fmla="*/ T28 w 298"/>
                              <a:gd name="T30" fmla="+- 0 2136 1850"/>
                              <a:gd name="T31" fmla="*/ 2136 h 298"/>
                              <a:gd name="T32" fmla="+- 0 5795 5646"/>
                              <a:gd name="T33" fmla="*/ T32 w 298"/>
                              <a:gd name="T34" fmla="+- 0 2148 1850"/>
                              <a:gd name="T35" fmla="*/ 2148 h 298"/>
                              <a:gd name="T36" fmla="+- 0 5853 5646"/>
                              <a:gd name="T37" fmla="*/ T36 w 298"/>
                              <a:gd name="T38" fmla="+- 0 2136 1850"/>
                              <a:gd name="T39" fmla="*/ 2136 h 298"/>
                              <a:gd name="T40" fmla="+- 0 5900 5646"/>
                              <a:gd name="T41" fmla="*/ T40 w 298"/>
                              <a:gd name="T42" fmla="+- 0 2104 1850"/>
                              <a:gd name="T43" fmla="*/ 2104 h 298"/>
                              <a:gd name="T44" fmla="+- 0 5932 5646"/>
                              <a:gd name="T45" fmla="*/ T44 w 298"/>
                              <a:gd name="T46" fmla="+- 0 2057 1850"/>
                              <a:gd name="T47" fmla="*/ 2057 h 298"/>
                              <a:gd name="T48" fmla="+- 0 5944 5646"/>
                              <a:gd name="T49" fmla="*/ T48 w 298"/>
                              <a:gd name="T50" fmla="+- 0 1999 1850"/>
                              <a:gd name="T51" fmla="*/ 1999 h 298"/>
                              <a:gd name="T52" fmla="+- 0 5932 5646"/>
                              <a:gd name="T53" fmla="*/ T52 w 298"/>
                              <a:gd name="T54" fmla="+- 0 1941 1850"/>
                              <a:gd name="T55" fmla="*/ 1941 h 298"/>
                              <a:gd name="T56" fmla="+- 0 5900 5646"/>
                              <a:gd name="T57" fmla="*/ T56 w 298"/>
                              <a:gd name="T58" fmla="+- 0 1894 1850"/>
                              <a:gd name="T59" fmla="*/ 1894 h 298"/>
                              <a:gd name="T60" fmla="+- 0 5853 5646"/>
                              <a:gd name="T61" fmla="*/ T60 w 298"/>
                              <a:gd name="T62" fmla="+- 0 1862 1850"/>
                              <a:gd name="T63" fmla="*/ 1862 h 298"/>
                              <a:gd name="T64" fmla="+- 0 5795 5646"/>
                              <a:gd name="T65" fmla="*/ T64 w 298"/>
                              <a:gd name="T66" fmla="+- 0 1850 1850"/>
                              <a:gd name="T67" fmla="*/ 18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3" y="44"/>
                                </a:lnTo>
                                <a:lnTo>
                                  <a:pt x="12" y="91"/>
                                </a:lnTo>
                                <a:lnTo>
                                  <a:pt x="0" y="149"/>
                                </a:lnTo>
                                <a:lnTo>
                                  <a:pt x="12" y="207"/>
                                </a:lnTo>
                                <a:lnTo>
                                  <a:pt x="43"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1950"/>
                        <wps:cNvSpPr>
                          <a:spLocks/>
                        </wps:cNvSpPr>
                        <wps:spPr bwMode="auto">
                          <a:xfrm>
                            <a:off x="5646" y="1850"/>
                            <a:ext cx="298" cy="298"/>
                          </a:xfrm>
                          <a:custGeom>
                            <a:avLst/>
                            <a:gdLst>
                              <a:gd name="T0" fmla="+- 0 5795 5646"/>
                              <a:gd name="T1" fmla="*/ T0 w 298"/>
                              <a:gd name="T2" fmla="+- 0 2148 1850"/>
                              <a:gd name="T3" fmla="*/ 2148 h 298"/>
                              <a:gd name="T4" fmla="+- 0 5853 5646"/>
                              <a:gd name="T5" fmla="*/ T4 w 298"/>
                              <a:gd name="T6" fmla="+- 0 2136 1850"/>
                              <a:gd name="T7" fmla="*/ 2136 h 298"/>
                              <a:gd name="T8" fmla="+- 0 5900 5646"/>
                              <a:gd name="T9" fmla="*/ T8 w 298"/>
                              <a:gd name="T10" fmla="+- 0 2104 1850"/>
                              <a:gd name="T11" fmla="*/ 2104 h 298"/>
                              <a:gd name="T12" fmla="+- 0 5932 5646"/>
                              <a:gd name="T13" fmla="*/ T12 w 298"/>
                              <a:gd name="T14" fmla="+- 0 2057 1850"/>
                              <a:gd name="T15" fmla="*/ 2057 h 298"/>
                              <a:gd name="T16" fmla="+- 0 5944 5646"/>
                              <a:gd name="T17" fmla="*/ T16 w 298"/>
                              <a:gd name="T18" fmla="+- 0 1999 1850"/>
                              <a:gd name="T19" fmla="*/ 1999 h 298"/>
                              <a:gd name="T20" fmla="+- 0 5932 5646"/>
                              <a:gd name="T21" fmla="*/ T20 w 298"/>
                              <a:gd name="T22" fmla="+- 0 1941 1850"/>
                              <a:gd name="T23" fmla="*/ 1941 h 298"/>
                              <a:gd name="T24" fmla="+- 0 5900 5646"/>
                              <a:gd name="T25" fmla="*/ T24 w 298"/>
                              <a:gd name="T26" fmla="+- 0 1894 1850"/>
                              <a:gd name="T27" fmla="*/ 1894 h 298"/>
                              <a:gd name="T28" fmla="+- 0 5853 5646"/>
                              <a:gd name="T29" fmla="*/ T28 w 298"/>
                              <a:gd name="T30" fmla="+- 0 1862 1850"/>
                              <a:gd name="T31" fmla="*/ 1862 h 298"/>
                              <a:gd name="T32" fmla="+- 0 5795 5646"/>
                              <a:gd name="T33" fmla="*/ T32 w 298"/>
                              <a:gd name="T34" fmla="+- 0 1850 1850"/>
                              <a:gd name="T35" fmla="*/ 1850 h 298"/>
                              <a:gd name="T36" fmla="+- 0 5737 5646"/>
                              <a:gd name="T37" fmla="*/ T36 w 298"/>
                              <a:gd name="T38" fmla="+- 0 1862 1850"/>
                              <a:gd name="T39" fmla="*/ 1862 h 298"/>
                              <a:gd name="T40" fmla="+- 0 5689 5646"/>
                              <a:gd name="T41" fmla="*/ T40 w 298"/>
                              <a:gd name="T42" fmla="+- 0 1894 1850"/>
                              <a:gd name="T43" fmla="*/ 1894 h 298"/>
                              <a:gd name="T44" fmla="+- 0 5658 5646"/>
                              <a:gd name="T45" fmla="*/ T44 w 298"/>
                              <a:gd name="T46" fmla="+- 0 1941 1850"/>
                              <a:gd name="T47" fmla="*/ 1941 h 298"/>
                              <a:gd name="T48" fmla="+- 0 5646 5646"/>
                              <a:gd name="T49" fmla="*/ T48 w 298"/>
                              <a:gd name="T50" fmla="+- 0 1999 1850"/>
                              <a:gd name="T51" fmla="*/ 1999 h 298"/>
                              <a:gd name="T52" fmla="+- 0 5658 5646"/>
                              <a:gd name="T53" fmla="*/ T52 w 298"/>
                              <a:gd name="T54" fmla="+- 0 2057 1850"/>
                              <a:gd name="T55" fmla="*/ 2057 h 298"/>
                              <a:gd name="T56" fmla="+- 0 5689 5646"/>
                              <a:gd name="T57" fmla="*/ T56 w 298"/>
                              <a:gd name="T58" fmla="+- 0 2104 1850"/>
                              <a:gd name="T59" fmla="*/ 2104 h 298"/>
                              <a:gd name="T60" fmla="+- 0 5737 5646"/>
                              <a:gd name="T61" fmla="*/ T60 w 298"/>
                              <a:gd name="T62" fmla="+- 0 2136 1850"/>
                              <a:gd name="T63" fmla="*/ 2136 h 298"/>
                              <a:gd name="T64" fmla="+- 0 5795 5646"/>
                              <a:gd name="T65" fmla="*/ T64 w 298"/>
                              <a:gd name="T66" fmla="+- 0 2148 1850"/>
                              <a:gd name="T67" fmla="*/ 21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3" y="44"/>
                                </a:lnTo>
                                <a:lnTo>
                                  <a:pt x="12" y="91"/>
                                </a:lnTo>
                                <a:lnTo>
                                  <a:pt x="0" y="149"/>
                                </a:lnTo>
                                <a:lnTo>
                                  <a:pt x="12"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Freeform 1949"/>
                        <wps:cNvSpPr>
                          <a:spLocks/>
                        </wps:cNvSpPr>
                        <wps:spPr bwMode="auto">
                          <a:xfrm>
                            <a:off x="6663" y="1856"/>
                            <a:ext cx="297" cy="298"/>
                          </a:xfrm>
                          <a:custGeom>
                            <a:avLst/>
                            <a:gdLst>
                              <a:gd name="T0" fmla="+- 0 6811 6663"/>
                              <a:gd name="T1" fmla="*/ T0 w 297"/>
                              <a:gd name="T2" fmla="+- 0 1856 1856"/>
                              <a:gd name="T3" fmla="*/ 1856 h 298"/>
                              <a:gd name="T4" fmla="+- 0 6753 6663"/>
                              <a:gd name="T5" fmla="*/ T4 w 297"/>
                              <a:gd name="T6" fmla="+- 0 1868 1856"/>
                              <a:gd name="T7" fmla="*/ 1868 h 298"/>
                              <a:gd name="T8" fmla="+- 0 6706 6663"/>
                              <a:gd name="T9" fmla="*/ T8 w 297"/>
                              <a:gd name="T10" fmla="+- 0 1900 1856"/>
                              <a:gd name="T11" fmla="*/ 1900 h 298"/>
                              <a:gd name="T12" fmla="+- 0 6674 6663"/>
                              <a:gd name="T13" fmla="*/ T12 w 297"/>
                              <a:gd name="T14" fmla="+- 0 1947 1856"/>
                              <a:gd name="T15" fmla="*/ 1947 h 298"/>
                              <a:gd name="T16" fmla="+- 0 6663 6663"/>
                              <a:gd name="T17" fmla="*/ T16 w 297"/>
                              <a:gd name="T18" fmla="+- 0 2005 1856"/>
                              <a:gd name="T19" fmla="*/ 2005 h 298"/>
                              <a:gd name="T20" fmla="+- 0 6674 6663"/>
                              <a:gd name="T21" fmla="*/ T20 w 297"/>
                              <a:gd name="T22" fmla="+- 0 2063 1856"/>
                              <a:gd name="T23" fmla="*/ 2063 h 298"/>
                              <a:gd name="T24" fmla="+- 0 6706 6663"/>
                              <a:gd name="T25" fmla="*/ T24 w 297"/>
                              <a:gd name="T26" fmla="+- 0 2110 1856"/>
                              <a:gd name="T27" fmla="*/ 2110 h 298"/>
                              <a:gd name="T28" fmla="+- 0 6753 6663"/>
                              <a:gd name="T29" fmla="*/ T28 w 297"/>
                              <a:gd name="T30" fmla="+- 0 2142 1856"/>
                              <a:gd name="T31" fmla="*/ 2142 h 298"/>
                              <a:gd name="T32" fmla="+- 0 6811 6663"/>
                              <a:gd name="T33" fmla="*/ T32 w 297"/>
                              <a:gd name="T34" fmla="+- 0 2154 1856"/>
                              <a:gd name="T35" fmla="*/ 2154 h 298"/>
                              <a:gd name="T36" fmla="+- 0 6869 6663"/>
                              <a:gd name="T37" fmla="*/ T36 w 297"/>
                              <a:gd name="T38" fmla="+- 0 2142 1856"/>
                              <a:gd name="T39" fmla="*/ 2142 h 298"/>
                              <a:gd name="T40" fmla="+- 0 6917 6663"/>
                              <a:gd name="T41" fmla="*/ T40 w 297"/>
                              <a:gd name="T42" fmla="+- 0 2110 1856"/>
                              <a:gd name="T43" fmla="*/ 2110 h 298"/>
                              <a:gd name="T44" fmla="+- 0 6949 6663"/>
                              <a:gd name="T45" fmla="*/ T44 w 297"/>
                              <a:gd name="T46" fmla="+- 0 2063 1856"/>
                              <a:gd name="T47" fmla="*/ 2063 h 298"/>
                              <a:gd name="T48" fmla="+- 0 6960 6663"/>
                              <a:gd name="T49" fmla="*/ T48 w 297"/>
                              <a:gd name="T50" fmla="+- 0 2005 1856"/>
                              <a:gd name="T51" fmla="*/ 2005 h 298"/>
                              <a:gd name="T52" fmla="+- 0 6949 6663"/>
                              <a:gd name="T53" fmla="*/ T52 w 297"/>
                              <a:gd name="T54" fmla="+- 0 1947 1856"/>
                              <a:gd name="T55" fmla="*/ 1947 h 298"/>
                              <a:gd name="T56" fmla="+- 0 6917 6663"/>
                              <a:gd name="T57" fmla="*/ T56 w 297"/>
                              <a:gd name="T58" fmla="+- 0 1900 1856"/>
                              <a:gd name="T59" fmla="*/ 1900 h 298"/>
                              <a:gd name="T60" fmla="+- 0 6869 6663"/>
                              <a:gd name="T61" fmla="*/ T60 w 297"/>
                              <a:gd name="T62" fmla="+- 0 1868 1856"/>
                              <a:gd name="T63" fmla="*/ 1868 h 298"/>
                              <a:gd name="T64" fmla="+- 0 6811 6663"/>
                              <a:gd name="T65" fmla="*/ T64 w 297"/>
                              <a:gd name="T66" fmla="+- 0 1856 1856"/>
                              <a:gd name="T67" fmla="*/ 185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1948"/>
                        <wps:cNvSpPr>
                          <a:spLocks/>
                        </wps:cNvSpPr>
                        <wps:spPr bwMode="auto">
                          <a:xfrm>
                            <a:off x="6663" y="1856"/>
                            <a:ext cx="297" cy="298"/>
                          </a:xfrm>
                          <a:custGeom>
                            <a:avLst/>
                            <a:gdLst>
                              <a:gd name="T0" fmla="+- 0 6811 6663"/>
                              <a:gd name="T1" fmla="*/ T0 w 297"/>
                              <a:gd name="T2" fmla="+- 0 2154 1856"/>
                              <a:gd name="T3" fmla="*/ 2154 h 298"/>
                              <a:gd name="T4" fmla="+- 0 6869 6663"/>
                              <a:gd name="T5" fmla="*/ T4 w 297"/>
                              <a:gd name="T6" fmla="+- 0 2142 1856"/>
                              <a:gd name="T7" fmla="*/ 2142 h 298"/>
                              <a:gd name="T8" fmla="+- 0 6917 6663"/>
                              <a:gd name="T9" fmla="*/ T8 w 297"/>
                              <a:gd name="T10" fmla="+- 0 2110 1856"/>
                              <a:gd name="T11" fmla="*/ 2110 h 298"/>
                              <a:gd name="T12" fmla="+- 0 6949 6663"/>
                              <a:gd name="T13" fmla="*/ T12 w 297"/>
                              <a:gd name="T14" fmla="+- 0 2063 1856"/>
                              <a:gd name="T15" fmla="*/ 2063 h 298"/>
                              <a:gd name="T16" fmla="+- 0 6960 6663"/>
                              <a:gd name="T17" fmla="*/ T16 w 297"/>
                              <a:gd name="T18" fmla="+- 0 2005 1856"/>
                              <a:gd name="T19" fmla="*/ 2005 h 298"/>
                              <a:gd name="T20" fmla="+- 0 6949 6663"/>
                              <a:gd name="T21" fmla="*/ T20 w 297"/>
                              <a:gd name="T22" fmla="+- 0 1947 1856"/>
                              <a:gd name="T23" fmla="*/ 1947 h 298"/>
                              <a:gd name="T24" fmla="+- 0 6917 6663"/>
                              <a:gd name="T25" fmla="*/ T24 w 297"/>
                              <a:gd name="T26" fmla="+- 0 1900 1856"/>
                              <a:gd name="T27" fmla="*/ 1900 h 298"/>
                              <a:gd name="T28" fmla="+- 0 6869 6663"/>
                              <a:gd name="T29" fmla="*/ T28 w 297"/>
                              <a:gd name="T30" fmla="+- 0 1868 1856"/>
                              <a:gd name="T31" fmla="*/ 1868 h 298"/>
                              <a:gd name="T32" fmla="+- 0 6811 6663"/>
                              <a:gd name="T33" fmla="*/ T32 w 297"/>
                              <a:gd name="T34" fmla="+- 0 1856 1856"/>
                              <a:gd name="T35" fmla="*/ 1856 h 298"/>
                              <a:gd name="T36" fmla="+- 0 6753 6663"/>
                              <a:gd name="T37" fmla="*/ T36 w 297"/>
                              <a:gd name="T38" fmla="+- 0 1868 1856"/>
                              <a:gd name="T39" fmla="*/ 1868 h 298"/>
                              <a:gd name="T40" fmla="+- 0 6706 6663"/>
                              <a:gd name="T41" fmla="*/ T40 w 297"/>
                              <a:gd name="T42" fmla="+- 0 1900 1856"/>
                              <a:gd name="T43" fmla="*/ 1900 h 298"/>
                              <a:gd name="T44" fmla="+- 0 6674 6663"/>
                              <a:gd name="T45" fmla="*/ T44 w 297"/>
                              <a:gd name="T46" fmla="+- 0 1947 1856"/>
                              <a:gd name="T47" fmla="*/ 1947 h 298"/>
                              <a:gd name="T48" fmla="+- 0 6663 6663"/>
                              <a:gd name="T49" fmla="*/ T48 w 297"/>
                              <a:gd name="T50" fmla="+- 0 2005 1856"/>
                              <a:gd name="T51" fmla="*/ 2005 h 298"/>
                              <a:gd name="T52" fmla="+- 0 6674 6663"/>
                              <a:gd name="T53" fmla="*/ T52 w 297"/>
                              <a:gd name="T54" fmla="+- 0 2063 1856"/>
                              <a:gd name="T55" fmla="*/ 2063 h 298"/>
                              <a:gd name="T56" fmla="+- 0 6706 6663"/>
                              <a:gd name="T57" fmla="*/ T56 w 297"/>
                              <a:gd name="T58" fmla="+- 0 2110 1856"/>
                              <a:gd name="T59" fmla="*/ 2110 h 298"/>
                              <a:gd name="T60" fmla="+- 0 6753 6663"/>
                              <a:gd name="T61" fmla="*/ T60 w 297"/>
                              <a:gd name="T62" fmla="+- 0 2142 1856"/>
                              <a:gd name="T63" fmla="*/ 2142 h 298"/>
                              <a:gd name="T64" fmla="+- 0 6811 6663"/>
                              <a:gd name="T65" fmla="*/ T64 w 297"/>
                              <a:gd name="T66" fmla="+- 0 2154 1856"/>
                              <a:gd name="T67" fmla="*/ 215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 name="Line 1947"/>
                        <wps:cNvCnPr>
                          <a:cxnSpLocks noChangeShapeType="1"/>
                        </wps:cNvCnPr>
                        <wps:spPr bwMode="auto">
                          <a:xfrm>
                            <a:off x="3762" y="1675"/>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0" name="Line 1946"/>
                        <wps:cNvCnPr>
                          <a:cxnSpLocks noChangeShapeType="1"/>
                        </wps:cNvCnPr>
                        <wps:spPr bwMode="auto">
                          <a:xfrm>
                            <a:off x="6809" y="1704"/>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1" name="Line 1945"/>
                        <wps:cNvCnPr>
                          <a:cxnSpLocks noChangeShapeType="1"/>
                        </wps:cNvCnPr>
                        <wps:spPr bwMode="auto">
                          <a:xfrm>
                            <a:off x="4770" y="168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2" name="Line 1944"/>
                        <wps:cNvCnPr>
                          <a:cxnSpLocks noChangeShapeType="1"/>
                        </wps:cNvCnPr>
                        <wps:spPr bwMode="auto">
                          <a:xfrm>
                            <a:off x="5792" y="168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3" name="Line 1943"/>
                        <wps:cNvCnPr>
                          <a:cxnSpLocks noChangeShapeType="1"/>
                        </wps:cNvCnPr>
                        <wps:spPr bwMode="auto">
                          <a:xfrm>
                            <a:off x="4765" y="1692"/>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4" name="Line 1942"/>
                        <wps:cNvCnPr>
                          <a:cxnSpLocks noChangeShapeType="1"/>
                        </wps:cNvCnPr>
                        <wps:spPr bwMode="auto">
                          <a:xfrm>
                            <a:off x="4" y="1134"/>
                            <a:ext cx="0" cy="869"/>
                          </a:xfrm>
                          <a:prstGeom prst="line">
                            <a:avLst/>
                          </a:prstGeom>
                          <a:noFill/>
                          <a:ln w="4953">
                            <a:solidFill>
                              <a:srgbClr val="F48C7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8AA266" id="Group 1941" o:spid="_x0000_s1026" style="position:absolute;margin-left:0;margin-top:0;width:411pt;height:609pt;z-index:-260827136;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">
                <v:shape id="Picture 1973"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">
                  <v:imagedata r:id="rId13" o:title=""/>
                </v:shape>
                <v:shape id="Picture 1972"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">
                  <v:imagedata r:id="rId36" o:title=""/>
                </v:shape>
                <v:shape id="Freeform 1971" o:spid="_x0000_s1029" style="position:absolute;left:3613;top:18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" path="m148,l90,12,43,44,11,91,,149r11,58l43,254r47,32l148,298r58,-12l254,254r31,-47l297,149,285,91,254,44,206,12,148,xe" stroked="f">
                  <v:path arrowok="t" o:connecttype="custom" o:connectlocs="148,1833;90,1845;43,1877;11,1924;0,1982;11,2040;43,2087;90,2119;148,2131;206,2119;254,2087;285,2040;297,1982;285,1924;254,1877;206,1845;148,1833" o:connectangles="0,0,0,0,0,0,0,0,0,0,0,0,0,0,0,0,0"/>
                </v:shape>
                <v:shape id="Freeform 1970" o:spid="_x0000_s1030" style="position:absolute;left:3613;top:18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" path="m148,298r58,-12l254,254r31,-47l297,149,285,91,254,44,206,12,148,,90,12,43,44,11,91,,149r11,58l43,254r47,32l148,298xe" filled="f" strokeweight=".5pt">
                  <v:path arrowok="t" o:connecttype="custom" o:connectlocs="148,2131;206,2119;254,2087;285,2040;297,1982;285,1924;254,1877;206,1845;148,1833;90,1845;43,1877;11,1924;0,1982;11,2040;43,2087;90,2119;148,2131" o:connectangles="0,0,0,0,0,0,0,0,0,0,0,0,0,0,0,0,0"/>
                </v:shape>
                <v:shape id="Freeform 1969" o:spid="_x0000_s1031" style="position:absolute;left:4630;top:183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" path="m149,l91,12,44,44,12,91,,149r12,58l44,254r47,32l149,298r58,-12l254,254r32,-47l298,149,286,91,254,44,207,12,149,xe" stroked="f">
                  <v:path arrowok="t" o:connecttype="custom" o:connectlocs="149,1839;91,1851;44,1883;12,1930;0,1988;12,2046;44,2093;91,2125;149,2137;207,2125;254,2093;286,2046;298,1988;286,1930;254,1883;207,1851;149,1839" o:connectangles="0,0,0,0,0,0,0,0,0,0,0,0,0,0,0,0,0"/>
                </v:shape>
                <v:shape id="Freeform 1968" o:spid="_x0000_s1032" style="position:absolute;left:4630;top:183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" path="m149,298r58,-12l254,254r32,-47l298,149,286,91,254,44,207,12,149,,91,12,44,44,12,91,,149r12,58l44,254r47,32l149,298xe" filled="f" strokeweight=".5pt">
                  <v:path arrowok="t" o:connecttype="custom" o:connectlocs="149,2137;207,2125;254,2093;286,2046;298,1988;286,1930;254,1883;207,1851;149,1839;91,1851;44,1883;12,1930;0,1988;12,2046;44,2093;91,2125;149,2137" o:connectangles="0,0,0,0,0,0,0,0,0,0,0,0,0,0,0,0,0"/>
                </v:shape>
                <v:shape id="Freeform 1967" o:spid="_x0000_s1033" style="position:absolute;left:5646;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" path="m149,l91,12,43,44,12,91,,149r12,58l43,254r48,32l149,298r58,-12l254,254r32,-47l298,149,286,91,254,44,207,12,149,xe" stroked="f">
                  <v:path arrowok="t" o:connecttype="custom" o:connectlocs="149,1850;91,1862;43,1894;12,1941;0,1999;12,2057;43,2104;91,2136;149,2148;207,2136;254,2104;286,2057;298,1999;286,1941;254,1894;207,1862;149,1850" o:connectangles="0,0,0,0,0,0,0,0,0,0,0,0,0,0,0,0,0"/>
                </v:shape>
                <v:shape id="Freeform 1966" o:spid="_x0000_s1034" style="position:absolute;left:5646;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" path="m149,298r58,-12l254,254r32,-47l298,149,286,91,254,44,207,12,149,,91,12,43,44,12,91,,149r12,58l43,254r48,32l149,298xe" filled="f" strokeweight=".5pt">
                  <v:path arrowok="t" o:connecttype="custom" o:connectlocs="149,2148;207,2136;254,2104;286,2057;298,1999;286,1941;254,1894;207,1862;149,1850;91,1862;43,1894;12,1941;0,1999;12,2057;43,2104;91,2136;149,2148" o:connectangles="0,0,0,0,0,0,0,0,0,0,0,0,0,0,0,0,0"/>
                </v:shape>
                <v:shape id="Freeform 1965" o:spid="_x0000_s1035" style="position:absolute;left:6663;top:185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" path="m148,l90,12,43,44,11,91,,149r11,58l43,254r47,32l148,298r58,-12l254,254r32,-47l297,149,286,91,254,44,206,12,148,xe" fillcolor="#41ad49" stroked="f">
                  <v:path arrowok="t" o:connecttype="custom" o:connectlocs="148,1856;90,1868;43,1900;11,1947;0,2005;11,2063;43,2110;90,2142;148,2154;206,2142;254,2110;286,2063;297,2005;286,1947;254,1900;206,1868;148,1856" o:connectangles="0,0,0,0,0,0,0,0,0,0,0,0,0,0,0,0,0"/>
                </v:shape>
                <v:shape id="Freeform 1964" o:spid="_x0000_s1036" style="position:absolute;left:6663;top:185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" path="m148,298r58,-12l254,254r32,-47l297,149,286,91,254,44,206,12,148,,90,12,43,44,11,91,,149r11,58l43,254r47,32l148,298xe" filled="f" strokeweight=".5pt">
                  <v:path arrowok="t" o:connecttype="custom" o:connectlocs="148,2154;206,2142;254,2110;286,2063;297,2005;286,1947;254,1900;206,1868;148,1856;90,1868;43,1900;11,1947;0,2005;11,2063;43,2110;90,2142;148,2154" o:connectangles="0,0,0,0,0,0,0,0,0,0,0,0,0,0,0,0,0"/>
                </v:shape>
                <v:line id="Line 1963" o:spid="_x0000_s1037" style="position:absolute;visibility:visible;mso-wrap-style:square" from="3762,1675" to="3762,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" strokeweight=".5pt"/>
                <v:shape id="Picture 1962" o:spid="_x0000_s1038" type="#_x0000_t75" style="position:absolute;left:6160;top:1848;width:29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">
                  <v:imagedata r:id="rId32" o:title=""/>
                </v:shape>
                <v:line id="Line 1961" o:spid="_x0000_s1039" style="position:absolute;visibility:visible;mso-wrap-style:square" from="6809,1704" to="6809,1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" strokeweight=".5pt"/>
                <v:shape id="Picture 1960" o:spid="_x0000_s1040" type="#_x0000_t75" style="position:absolute;left:4120;top:1840;width:300;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">
                  <v:imagedata r:id="rId32" o:title=""/>
                </v:shape>
                <v:line id="Line 1959" o:spid="_x0000_s1041" style="position:absolute;visibility:visible;mso-wrap-style:square" from="4770,1687" to="4770,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" strokeweight=".5pt"/>
                <v:line id="Line 1958" o:spid="_x0000_s1042" style="position:absolute;visibility:visible;mso-wrap-style:square" from="5792,1687" to="5792,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" strokeweight=".5pt"/>
                <v:line id="Line 1957" o:spid="_x0000_s1043" style="position:absolute;visibility:visible;mso-wrap-style:square" from="4765,1692" to="5797,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" strokeweight=".5pt"/>
                <v:shape id="Picture 1956" o:spid="_x0000_s1044" type="#_x0000_t75" style="position:absolute;left:5140;top:184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">
                  <v:imagedata r:id="rId32" o:title=""/>
                </v:shape>
                <v:shape id="Freeform 1955" o:spid="_x0000_s1045" style="position:absolute;left:3613;top:18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" path="m148,l90,12,43,44,11,91,,149r11,58l43,254r47,32l148,298r58,-12l254,254r31,-47l297,149,285,91,254,44,206,12,148,xe" stroked="f">
                  <v:path arrowok="t" o:connecttype="custom" o:connectlocs="148,1833;90,1845;43,1877;11,1924;0,1982;11,2040;43,2087;90,2119;148,2131;206,2119;254,2087;285,2040;297,1982;285,1924;254,1877;206,1845;148,1833" o:connectangles="0,0,0,0,0,0,0,0,0,0,0,0,0,0,0,0,0"/>
                </v:shape>
                <v:shape id="Freeform 1954" o:spid="_x0000_s1046" style="position:absolute;left:3613;top:18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" path="m148,298r58,-12l254,254r31,-47l297,149,285,91,254,44,206,12,148,,90,12,43,44,11,91,,149r11,58l43,254r47,32l148,298xe" filled="f" strokeweight=".5pt">
                  <v:path arrowok="t" o:connecttype="custom" o:connectlocs="148,2131;206,2119;254,2087;285,2040;297,1982;285,1924;254,1877;206,1845;148,1833;90,1845;43,1877;11,1924;0,1982;11,2040;43,2087;90,2119;148,2131" o:connectangles="0,0,0,0,0,0,0,0,0,0,0,0,0,0,0,0,0"/>
                </v:shape>
                <v:shape id="Freeform 1953" o:spid="_x0000_s1047" style="position:absolute;left:4630;top:183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" path="m149,l91,12,44,44,12,91,,149r12,58l44,254r47,32l149,298r58,-12l254,254r32,-47l298,149,286,91,254,44,207,12,149,xe" stroked="f">
                  <v:path arrowok="t" o:connecttype="custom" o:connectlocs="149,1839;91,1851;44,1883;12,1930;0,1988;12,2046;44,2093;91,2125;149,2137;207,2125;254,2093;286,2046;298,1988;286,1930;254,1883;207,1851;149,1839" o:connectangles="0,0,0,0,0,0,0,0,0,0,0,0,0,0,0,0,0"/>
                </v:shape>
                <v:shape id="Freeform 1952" o:spid="_x0000_s1048" style="position:absolute;left:4630;top:183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" path="m149,298r58,-12l254,254r32,-47l298,149,286,91,254,44,207,12,149,,91,12,44,44,12,91,,149r12,58l44,254r47,32l149,298xe" filled="f" strokeweight=".5pt">
                  <v:path arrowok="t" o:connecttype="custom" o:connectlocs="149,2137;207,2125;254,2093;286,2046;298,1988;286,1930;254,1883;207,1851;149,1839;91,1851;44,1883;12,1930;0,1988;12,2046;44,2093;91,2125;149,2137" o:connectangles="0,0,0,0,0,0,0,0,0,0,0,0,0,0,0,0,0"/>
                </v:shape>
                <v:shape id="Freeform 1951" o:spid="_x0000_s1049" style="position:absolute;left:5646;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" path="m149,l91,12,43,44,12,91,,149r12,58l43,254r48,32l149,298r58,-12l254,254r32,-47l298,149,286,91,254,44,207,12,149,xe" stroked="f">
                  <v:path arrowok="t" o:connecttype="custom" o:connectlocs="149,1850;91,1862;43,1894;12,1941;0,1999;12,2057;43,2104;91,2136;149,2148;207,2136;254,2104;286,2057;298,1999;286,1941;254,1894;207,1862;149,1850" o:connectangles="0,0,0,0,0,0,0,0,0,0,0,0,0,0,0,0,0"/>
                </v:shape>
                <v:shape id="Freeform 1950" o:spid="_x0000_s1050" style="position:absolute;left:5646;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" path="m149,298r58,-12l254,254r32,-47l298,149,286,91,254,44,207,12,149,,91,12,43,44,12,91,,149r12,58l43,254r48,32l149,298xe" filled="f" strokeweight=".5pt">
                  <v:path arrowok="t" o:connecttype="custom" o:connectlocs="149,2148;207,2136;254,2104;286,2057;298,1999;286,1941;254,1894;207,1862;149,1850;91,1862;43,1894;12,1941;0,1999;12,2057;43,2104;91,2136;149,2148" o:connectangles="0,0,0,0,0,0,0,0,0,0,0,0,0,0,0,0,0"/>
                </v:shape>
                <v:shape id="Freeform 1949" o:spid="_x0000_s1051" style="position:absolute;left:6663;top:185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" path="m148,l90,12,43,44,11,91,,149r11,58l43,254r47,32l148,298r58,-12l254,254r32,-47l297,149,286,91,254,44,206,12,148,xe" fillcolor="#41ad49" stroked="f">
                  <v:path arrowok="t" o:connecttype="custom" o:connectlocs="148,1856;90,1868;43,1900;11,1947;0,2005;11,2063;43,2110;90,2142;148,2154;206,2142;254,2110;286,2063;297,2005;286,1947;254,1900;206,1868;148,1856" o:connectangles="0,0,0,0,0,0,0,0,0,0,0,0,0,0,0,0,0"/>
                </v:shape>
                <v:shape id="Freeform 1948" o:spid="_x0000_s1052" style="position:absolute;left:6663;top:185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" path="m148,298r58,-12l254,254r32,-47l297,149,286,91,254,44,206,12,148,,90,12,43,44,11,91,,149r11,58l43,254r47,32l148,298xe" filled="f" strokeweight=".5pt">
                  <v:path arrowok="t" o:connecttype="custom" o:connectlocs="148,2154;206,2142;254,2110;286,2063;297,2005;286,1947;254,1900;206,1868;148,1856;90,1868;43,1900;11,1947;0,2005;11,2063;43,2110;90,2142;148,2154" o:connectangles="0,0,0,0,0,0,0,0,0,0,0,0,0,0,0,0,0"/>
                </v:shape>
                <v:line id="Line 1947" o:spid="_x0000_s1053" style="position:absolute;visibility:visible;mso-wrap-style:square" from="3762,1675" to="3762,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" strokeweight=".5pt"/>
                <v:line id="Line 1946" o:spid="_x0000_s1054" style="position:absolute;visibility:visible;mso-wrap-style:square" from="6809,1704" to="6809,1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" strokeweight=".5pt"/>
                <v:line id="Line 1945" o:spid="_x0000_s1055" style="position:absolute;visibility:visible;mso-wrap-style:square" from="4770,1687" to="4770,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" strokeweight=".5pt"/>
                <v:line id="Line 1944" o:spid="_x0000_s1056" style="position:absolute;visibility:visible;mso-wrap-style:square" from="5792,1687" to="5792,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" strokeweight=".5pt"/>
                <v:line id="Line 1943" o:spid="_x0000_s1057" style="position:absolute;visibility:visible;mso-wrap-style:square" from="4765,1692" to="5797,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" strokeweight=".5pt"/>
                <v:line id="Line 1942" o:spid="_x0000_s1058" style="position:absolute;visibility:visible;mso-wrap-style:square" from="4,1134" to="4,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" strokecolor="#f48c7f" strokeweight=".39pt"/>
                <w10:wrap anchorx="page" anchory="page"/>
              </v:group>
            </w:pict>
          </mc:Fallback>
        </mc:AlternateContent>
      </w:r>
    </w:p>
    <w:p w14:paraId="679C0505" w14:textId="77777777" w:rsidR="006500DE" w:rsidRPr="004A7191" w:rsidRDefault="004A7191">
      <w:pPr>
        <w:spacing w:before="94"/>
        <w:ind w:left="3520"/>
        <w:rPr>
          <w:color w:val="000000" w:themeColor="text1"/>
          <w:sz w:val="16"/>
        </w:rPr>
      </w:pPr>
      <w:r w:rsidRPr="004A7191">
        <w:rPr>
          <w:color w:val="000000" w:themeColor="text1"/>
          <w:sz w:val="16"/>
        </w:rPr>
        <w:t>Least Concern (IUCN 3.1)</w:t>
      </w:r>
    </w:p>
    <w:p w14:paraId="67798660" w14:textId="77777777" w:rsidR="006500DE" w:rsidRPr="004A7191" w:rsidRDefault="006500DE">
      <w:pPr>
        <w:pStyle w:val="BodyText"/>
        <w:spacing w:before="9"/>
        <w:rPr>
          <w:color w:val="000000" w:themeColor="text1"/>
          <w:sz w:val="18"/>
        </w:rPr>
      </w:pPr>
    </w:p>
    <w:p w14:paraId="3C2510DA" w14:textId="77777777" w:rsidR="006500DE" w:rsidRPr="004A7191" w:rsidRDefault="004A7191">
      <w:pPr>
        <w:pStyle w:val="BodyText"/>
        <w:tabs>
          <w:tab w:val="left" w:pos="4664"/>
        </w:tabs>
        <w:spacing w:before="1" w:line="324" w:lineRule="auto"/>
        <w:ind w:left="3600" w:right="2841"/>
        <w:rPr>
          <w:color w:val="000000" w:themeColor="text1"/>
        </w:rPr>
      </w:pPr>
      <w:r w:rsidRPr="004A7191">
        <w:rPr>
          <w:rFonts w:ascii="Bookman Old Style"/>
          <w:b/>
          <w:color w:val="000000" w:themeColor="text1"/>
        </w:rPr>
        <w:t xml:space="preserve">Scientific classification </w:t>
      </w:r>
      <w:r w:rsidRPr="004A7191">
        <w:rPr>
          <w:color w:val="000000" w:themeColor="text1"/>
        </w:rPr>
        <w:t>Kingdom: Animalia Phylum:</w:t>
      </w:r>
      <w:r w:rsidRPr="004A7191">
        <w:rPr>
          <w:color w:val="000000" w:themeColor="text1"/>
        </w:rPr>
        <w:tab/>
      </w:r>
      <w:r w:rsidRPr="004A7191">
        <w:rPr>
          <w:color w:val="000000" w:themeColor="text1"/>
          <w:spacing w:val="-4"/>
        </w:rPr>
        <w:t>Chordata</w:t>
      </w:r>
    </w:p>
    <w:p w14:paraId="75045E53" w14:textId="77777777" w:rsidR="006500DE" w:rsidRPr="004A7191" w:rsidRDefault="004A7191">
      <w:pPr>
        <w:pStyle w:val="BodyText"/>
        <w:tabs>
          <w:tab w:val="left" w:pos="4664"/>
        </w:tabs>
        <w:spacing w:before="7"/>
        <w:ind w:left="360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43A37BE8" w14:textId="77777777" w:rsidR="006500DE" w:rsidRPr="004A7191" w:rsidRDefault="004A7191">
      <w:pPr>
        <w:pStyle w:val="BodyText"/>
        <w:tabs>
          <w:tab w:val="left" w:pos="4664"/>
        </w:tabs>
        <w:spacing w:before="90"/>
        <w:ind w:left="3600"/>
        <w:rPr>
          <w:color w:val="000000" w:themeColor="text1"/>
        </w:rPr>
      </w:pPr>
      <w:r w:rsidRPr="004A7191">
        <w:rPr>
          <w:color w:val="000000" w:themeColor="text1"/>
        </w:rPr>
        <w:t>Order:</w:t>
      </w:r>
      <w:r w:rsidRPr="004A7191">
        <w:rPr>
          <w:color w:val="000000" w:themeColor="text1"/>
        </w:rPr>
        <w:tab/>
        <w:t>Charadriiformes</w:t>
      </w:r>
    </w:p>
    <w:p w14:paraId="71D54088" w14:textId="77777777" w:rsidR="006500DE" w:rsidRPr="004A7191" w:rsidRDefault="004A7191">
      <w:pPr>
        <w:pStyle w:val="BodyText"/>
        <w:tabs>
          <w:tab w:val="left" w:pos="4664"/>
        </w:tabs>
        <w:spacing w:before="90" w:line="355" w:lineRule="auto"/>
        <w:ind w:left="3600" w:right="2109"/>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Charadriidae</w:t>
      </w:r>
      <w:proofErr w:type="spellEnd"/>
      <w:r w:rsidRPr="004A7191">
        <w:rPr>
          <w:color w:val="000000" w:themeColor="text1"/>
        </w:rPr>
        <w:t xml:space="preserve"> Genus:</w:t>
      </w:r>
      <w:r w:rsidRPr="004A7191">
        <w:rPr>
          <w:color w:val="000000" w:themeColor="text1"/>
        </w:rPr>
        <w:tab/>
      </w:r>
      <w:proofErr w:type="spellStart"/>
      <w:r w:rsidRPr="004A7191">
        <w:rPr>
          <w:rFonts w:ascii="Georgia"/>
          <w:i/>
          <w:color w:val="000000" w:themeColor="text1"/>
          <w:spacing w:val="-3"/>
        </w:rPr>
        <w:t>Vanellus</w:t>
      </w:r>
      <w:proofErr w:type="spellEnd"/>
      <w:r w:rsidRPr="004A7191">
        <w:rPr>
          <w:rFonts w:ascii="Georgia"/>
          <w:i/>
          <w:color w:val="000000" w:themeColor="text1"/>
        </w:rPr>
        <w:t xml:space="preserve"> </w:t>
      </w:r>
      <w:r w:rsidRPr="004A7191">
        <w:rPr>
          <w:color w:val="000000" w:themeColor="text1"/>
          <w:spacing w:val="-3"/>
        </w:rPr>
        <w:t>Species:</w:t>
      </w:r>
    </w:p>
    <w:p w14:paraId="1D1985AA" w14:textId="77777777" w:rsidR="006500DE" w:rsidRPr="004A7191" w:rsidRDefault="004A7191">
      <w:pPr>
        <w:spacing w:line="209" w:lineRule="exact"/>
        <w:ind w:left="3600"/>
        <w:rPr>
          <w:rFonts w:ascii="Georgia"/>
          <w:i/>
          <w:color w:val="000000" w:themeColor="text1"/>
          <w:sz w:val="20"/>
        </w:rPr>
      </w:pPr>
      <w:r w:rsidRPr="004A7191">
        <w:rPr>
          <w:rFonts w:ascii="Georgia"/>
          <w:i/>
          <w:color w:val="000000" w:themeColor="text1"/>
          <w:sz w:val="20"/>
        </w:rPr>
        <w:t>V. indicus</w:t>
      </w:r>
    </w:p>
    <w:p w14:paraId="77297FBB" w14:textId="77777777" w:rsidR="006500DE" w:rsidRPr="004A7191" w:rsidRDefault="006500DE">
      <w:pPr>
        <w:pStyle w:val="BodyText"/>
        <w:rPr>
          <w:rFonts w:ascii="Georgia"/>
          <w:i/>
          <w:color w:val="000000" w:themeColor="text1"/>
          <w:sz w:val="22"/>
        </w:rPr>
      </w:pPr>
    </w:p>
    <w:p w14:paraId="0E1612E3" w14:textId="77777777" w:rsidR="006500DE" w:rsidRPr="004A7191" w:rsidRDefault="006500DE">
      <w:pPr>
        <w:pStyle w:val="BodyText"/>
        <w:rPr>
          <w:rFonts w:ascii="Georgia"/>
          <w:i/>
          <w:color w:val="000000" w:themeColor="text1"/>
          <w:sz w:val="22"/>
        </w:rPr>
      </w:pPr>
    </w:p>
    <w:p w14:paraId="7FDF3BF1" w14:textId="77777777" w:rsidR="006500DE" w:rsidRPr="004A7191" w:rsidRDefault="006500DE">
      <w:pPr>
        <w:pStyle w:val="BodyText"/>
        <w:rPr>
          <w:rFonts w:ascii="Georgia"/>
          <w:i/>
          <w:color w:val="000000" w:themeColor="text1"/>
          <w:sz w:val="22"/>
        </w:rPr>
      </w:pPr>
    </w:p>
    <w:p w14:paraId="320B9692" w14:textId="77777777" w:rsidR="006500DE" w:rsidRPr="004A7191" w:rsidRDefault="006500DE">
      <w:pPr>
        <w:pStyle w:val="BodyText"/>
        <w:rPr>
          <w:rFonts w:ascii="Georgia"/>
          <w:i/>
          <w:color w:val="000000" w:themeColor="text1"/>
          <w:sz w:val="22"/>
        </w:rPr>
      </w:pPr>
    </w:p>
    <w:p w14:paraId="019C28FF" w14:textId="77777777" w:rsidR="006500DE" w:rsidRPr="004A7191" w:rsidRDefault="006500DE">
      <w:pPr>
        <w:pStyle w:val="BodyText"/>
        <w:rPr>
          <w:rFonts w:ascii="Georgia"/>
          <w:i/>
          <w:color w:val="000000" w:themeColor="text1"/>
          <w:sz w:val="22"/>
        </w:rPr>
      </w:pPr>
    </w:p>
    <w:p w14:paraId="5EDD7CD3" w14:textId="77777777" w:rsidR="006500DE" w:rsidRPr="004A7191" w:rsidRDefault="006500DE">
      <w:pPr>
        <w:pStyle w:val="BodyText"/>
        <w:rPr>
          <w:rFonts w:ascii="Georgia"/>
          <w:i/>
          <w:color w:val="000000" w:themeColor="text1"/>
          <w:sz w:val="22"/>
        </w:rPr>
      </w:pPr>
    </w:p>
    <w:p w14:paraId="720AA1B6" w14:textId="77777777" w:rsidR="006500DE" w:rsidRPr="004A7191" w:rsidRDefault="006500DE">
      <w:pPr>
        <w:pStyle w:val="BodyText"/>
        <w:rPr>
          <w:rFonts w:ascii="Georgia"/>
          <w:i/>
          <w:color w:val="000000" w:themeColor="text1"/>
          <w:sz w:val="22"/>
        </w:rPr>
      </w:pPr>
    </w:p>
    <w:p w14:paraId="1CEAC07A" w14:textId="77777777" w:rsidR="006500DE" w:rsidRPr="004A7191" w:rsidRDefault="006500DE">
      <w:pPr>
        <w:pStyle w:val="BodyText"/>
        <w:rPr>
          <w:rFonts w:ascii="Georgia"/>
          <w:i/>
          <w:color w:val="000000" w:themeColor="text1"/>
          <w:sz w:val="22"/>
        </w:rPr>
      </w:pPr>
    </w:p>
    <w:p w14:paraId="74E6B773" w14:textId="77777777" w:rsidR="006500DE" w:rsidRPr="004A7191" w:rsidRDefault="006500DE">
      <w:pPr>
        <w:pStyle w:val="BodyText"/>
        <w:rPr>
          <w:rFonts w:ascii="Georgia"/>
          <w:i/>
          <w:color w:val="000000" w:themeColor="text1"/>
          <w:sz w:val="22"/>
        </w:rPr>
      </w:pPr>
    </w:p>
    <w:p w14:paraId="52189A48" w14:textId="77777777" w:rsidR="006500DE" w:rsidRPr="004A7191" w:rsidRDefault="006500DE">
      <w:pPr>
        <w:pStyle w:val="BodyText"/>
        <w:rPr>
          <w:rFonts w:ascii="Georgia"/>
          <w:i/>
          <w:color w:val="000000" w:themeColor="text1"/>
          <w:sz w:val="22"/>
        </w:rPr>
      </w:pPr>
    </w:p>
    <w:p w14:paraId="14E39E64" w14:textId="77777777" w:rsidR="006500DE" w:rsidRPr="004A7191" w:rsidRDefault="006500DE">
      <w:pPr>
        <w:pStyle w:val="BodyText"/>
        <w:rPr>
          <w:rFonts w:ascii="Georgia"/>
          <w:i/>
          <w:color w:val="000000" w:themeColor="text1"/>
          <w:sz w:val="22"/>
        </w:rPr>
      </w:pPr>
    </w:p>
    <w:p w14:paraId="7B401AD2" w14:textId="77777777" w:rsidR="006500DE" w:rsidRPr="004A7191" w:rsidRDefault="006500DE">
      <w:pPr>
        <w:pStyle w:val="BodyText"/>
        <w:rPr>
          <w:rFonts w:ascii="Georgia"/>
          <w:i/>
          <w:color w:val="000000" w:themeColor="text1"/>
          <w:sz w:val="22"/>
        </w:rPr>
      </w:pPr>
    </w:p>
    <w:p w14:paraId="6551E8D7" w14:textId="77777777" w:rsidR="006500DE" w:rsidRPr="004A7191" w:rsidRDefault="006500DE">
      <w:pPr>
        <w:pStyle w:val="BodyText"/>
        <w:rPr>
          <w:rFonts w:ascii="Georgia"/>
          <w:i/>
          <w:color w:val="000000" w:themeColor="text1"/>
          <w:sz w:val="22"/>
        </w:rPr>
      </w:pPr>
    </w:p>
    <w:p w14:paraId="125E785E" w14:textId="77777777" w:rsidR="006500DE" w:rsidRPr="004A7191" w:rsidRDefault="006500DE">
      <w:pPr>
        <w:pStyle w:val="BodyText"/>
        <w:rPr>
          <w:rFonts w:ascii="Georgia"/>
          <w:i/>
          <w:color w:val="000000" w:themeColor="text1"/>
          <w:sz w:val="22"/>
        </w:rPr>
      </w:pPr>
    </w:p>
    <w:p w14:paraId="4D3C7614" w14:textId="77777777" w:rsidR="006500DE" w:rsidRPr="004A7191" w:rsidRDefault="006500DE">
      <w:pPr>
        <w:pStyle w:val="BodyText"/>
        <w:rPr>
          <w:rFonts w:ascii="Georgia"/>
          <w:i/>
          <w:color w:val="000000" w:themeColor="text1"/>
          <w:sz w:val="22"/>
        </w:rPr>
      </w:pPr>
    </w:p>
    <w:p w14:paraId="238AC57E" w14:textId="77777777" w:rsidR="006500DE" w:rsidRPr="004A7191" w:rsidRDefault="006500DE">
      <w:pPr>
        <w:pStyle w:val="BodyText"/>
        <w:rPr>
          <w:rFonts w:ascii="Georgia"/>
          <w:i/>
          <w:color w:val="000000" w:themeColor="text1"/>
          <w:sz w:val="22"/>
        </w:rPr>
      </w:pPr>
    </w:p>
    <w:p w14:paraId="1DC73FA7" w14:textId="77777777" w:rsidR="006500DE" w:rsidRPr="004A7191" w:rsidRDefault="006500DE">
      <w:pPr>
        <w:pStyle w:val="BodyText"/>
        <w:rPr>
          <w:rFonts w:ascii="Georgia"/>
          <w:i/>
          <w:color w:val="000000" w:themeColor="text1"/>
          <w:sz w:val="22"/>
        </w:rPr>
      </w:pPr>
    </w:p>
    <w:p w14:paraId="7FE1AB14" w14:textId="77777777" w:rsidR="006500DE" w:rsidRPr="004A7191" w:rsidRDefault="006500DE">
      <w:pPr>
        <w:pStyle w:val="BodyText"/>
        <w:rPr>
          <w:rFonts w:ascii="Georgia"/>
          <w:i/>
          <w:color w:val="000000" w:themeColor="text1"/>
          <w:sz w:val="22"/>
        </w:rPr>
      </w:pPr>
    </w:p>
    <w:p w14:paraId="0F6D0E10" w14:textId="77777777" w:rsidR="006500DE" w:rsidRPr="004A7191" w:rsidRDefault="006500DE">
      <w:pPr>
        <w:pStyle w:val="BodyText"/>
        <w:rPr>
          <w:rFonts w:ascii="Georgia"/>
          <w:i/>
          <w:color w:val="000000" w:themeColor="text1"/>
          <w:sz w:val="22"/>
        </w:rPr>
      </w:pPr>
    </w:p>
    <w:p w14:paraId="65C12F96" w14:textId="77777777" w:rsidR="006500DE" w:rsidRPr="004A7191" w:rsidRDefault="006500DE">
      <w:pPr>
        <w:pStyle w:val="BodyText"/>
        <w:rPr>
          <w:rFonts w:ascii="Georgia"/>
          <w:i/>
          <w:color w:val="000000" w:themeColor="text1"/>
          <w:sz w:val="22"/>
        </w:rPr>
      </w:pPr>
    </w:p>
    <w:p w14:paraId="3F4B7B0A" w14:textId="77777777" w:rsidR="006500DE" w:rsidRPr="004A7191" w:rsidRDefault="006500DE">
      <w:pPr>
        <w:pStyle w:val="BodyText"/>
        <w:rPr>
          <w:rFonts w:ascii="Georgia"/>
          <w:i/>
          <w:color w:val="000000" w:themeColor="text1"/>
          <w:sz w:val="22"/>
        </w:rPr>
      </w:pPr>
    </w:p>
    <w:p w14:paraId="4DBBF78A" w14:textId="77777777" w:rsidR="006500DE" w:rsidRPr="004A7191" w:rsidRDefault="004A7191">
      <w:pPr>
        <w:spacing w:before="176"/>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3F1438DB"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05D60D97" w14:textId="77777777" w:rsidR="006500DE" w:rsidRPr="004A7191" w:rsidRDefault="006500DE" w:rsidP="00872416">
      <w:pPr>
        <w:pStyle w:val="BodyText"/>
        <w:spacing w:before="4"/>
        <w:rPr>
          <w:color w:val="000000" w:themeColor="text1"/>
          <w:sz w:val="23"/>
        </w:rPr>
      </w:pPr>
    </w:p>
    <w:p w14:paraId="7FD42022" w14:textId="77777777" w:rsidR="006500DE" w:rsidRPr="004A7191" w:rsidRDefault="004A7191">
      <w:pPr>
        <w:pStyle w:val="Heading1"/>
        <w:tabs>
          <w:tab w:val="left" w:pos="1132"/>
          <w:tab w:val="left" w:pos="7739"/>
        </w:tabs>
        <w:rPr>
          <w:color w:val="000000" w:themeColor="text1"/>
        </w:rPr>
      </w:pPr>
      <w:r w:rsidRPr="004A7191">
        <w:rPr>
          <w:color w:val="000000" w:themeColor="text1"/>
          <w:shd w:val="clear" w:color="auto" w:fill="AE934E"/>
        </w:rPr>
        <w:t xml:space="preserve"> </w:t>
      </w:r>
      <w:r w:rsidRPr="004A7191">
        <w:rPr>
          <w:color w:val="000000" w:themeColor="text1"/>
          <w:shd w:val="clear" w:color="auto" w:fill="AE934E"/>
        </w:rPr>
        <w:tab/>
        <w:t xml:space="preserve">9. </w:t>
      </w:r>
      <w:r w:rsidRPr="004A7191">
        <w:rPr>
          <w:color w:val="000000" w:themeColor="text1"/>
          <w:spacing w:val="-4"/>
          <w:shd w:val="clear" w:color="auto" w:fill="AE934E"/>
        </w:rPr>
        <w:t xml:space="preserve">Yellow-footed </w:t>
      </w:r>
      <w:r w:rsidRPr="004A7191">
        <w:rPr>
          <w:color w:val="000000" w:themeColor="text1"/>
          <w:shd w:val="clear" w:color="auto" w:fill="AE934E"/>
        </w:rPr>
        <w:t>Green</w:t>
      </w:r>
      <w:r w:rsidRPr="004A7191">
        <w:rPr>
          <w:color w:val="000000" w:themeColor="text1"/>
          <w:spacing w:val="-62"/>
          <w:shd w:val="clear" w:color="auto" w:fill="AE934E"/>
        </w:rPr>
        <w:t xml:space="preserve"> </w:t>
      </w:r>
      <w:r w:rsidRPr="004A7191">
        <w:rPr>
          <w:color w:val="000000" w:themeColor="text1"/>
          <w:shd w:val="clear" w:color="auto" w:fill="AE934E"/>
        </w:rPr>
        <w:t>Pigeon</w:t>
      </w:r>
      <w:r w:rsidRPr="004A7191">
        <w:rPr>
          <w:color w:val="000000" w:themeColor="text1"/>
          <w:shd w:val="clear" w:color="auto" w:fill="AE934E"/>
        </w:rPr>
        <w:tab/>
      </w:r>
    </w:p>
    <w:p w14:paraId="07E1C718" w14:textId="77777777" w:rsidR="006500DE" w:rsidRPr="004A7191" w:rsidRDefault="004A7191">
      <w:pPr>
        <w:pStyle w:val="BodyText"/>
        <w:spacing w:before="404" w:line="235" w:lineRule="auto"/>
        <w:ind w:left="1140" w:right="1270"/>
        <w:rPr>
          <w:color w:val="000000" w:themeColor="text1"/>
        </w:rPr>
      </w:pPr>
      <w:r w:rsidRPr="004A7191">
        <w:rPr>
          <w:color w:val="000000" w:themeColor="text1"/>
        </w:rPr>
        <w:t>The yellow-footed green pigeon (</w:t>
      </w:r>
      <w:proofErr w:type="spellStart"/>
      <w:r w:rsidRPr="004A7191">
        <w:rPr>
          <w:rFonts w:ascii="Georgia"/>
          <w:i/>
          <w:color w:val="000000" w:themeColor="text1"/>
        </w:rPr>
        <w:t>Treron</w:t>
      </w:r>
      <w:proofErr w:type="spellEnd"/>
      <w:r w:rsidRPr="004A7191">
        <w:rPr>
          <w:rFonts w:ascii="Georgia"/>
          <w:i/>
          <w:color w:val="000000" w:themeColor="text1"/>
        </w:rPr>
        <w:t xml:space="preserve"> </w:t>
      </w:r>
      <w:proofErr w:type="spellStart"/>
      <w:r w:rsidRPr="004A7191">
        <w:rPr>
          <w:rFonts w:ascii="Georgia"/>
          <w:i/>
          <w:color w:val="000000" w:themeColor="text1"/>
        </w:rPr>
        <w:t>phoenicoptera</w:t>
      </w:r>
      <w:proofErr w:type="spellEnd"/>
      <w:r w:rsidRPr="004A7191">
        <w:rPr>
          <w:color w:val="000000" w:themeColor="text1"/>
        </w:rPr>
        <w:t xml:space="preserve">), also known as yellow-legged green pigeon, is a common species of green pigeon found in the Indian subcontinent. It is the state bird of Maharashtra. In Marathi it is called </w:t>
      </w:r>
      <w:proofErr w:type="spellStart"/>
      <w:r w:rsidRPr="004A7191">
        <w:rPr>
          <w:color w:val="000000" w:themeColor="text1"/>
        </w:rPr>
        <w:t>Hariyal</w:t>
      </w:r>
      <w:proofErr w:type="spellEnd"/>
      <w:r w:rsidRPr="004A7191">
        <w:rPr>
          <w:color w:val="000000" w:themeColor="text1"/>
        </w:rPr>
        <w:t>. The species feeds on fruit, including many species of Ficus. They forage in flocks.</w:t>
      </w:r>
    </w:p>
    <w:p w14:paraId="7B9F983D" w14:textId="77777777" w:rsidR="006500DE" w:rsidRPr="004A7191" w:rsidRDefault="004A7191">
      <w:pPr>
        <w:pStyle w:val="BodyText"/>
        <w:spacing w:before="9"/>
        <w:ind w:left="1140" w:right="1408"/>
        <w:jc w:val="both"/>
        <w:rPr>
          <w:color w:val="000000" w:themeColor="text1"/>
        </w:rPr>
      </w:pPr>
      <w:r w:rsidRPr="004A7191">
        <w:rPr>
          <w:color w:val="000000" w:themeColor="text1"/>
        </w:rPr>
        <w:t>In</w:t>
      </w:r>
      <w:r w:rsidRPr="004A7191">
        <w:rPr>
          <w:color w:val="000000" w:themeColor="text1"/>
          <w:spacing w:val="-12"/>
        </w:rPr>
        <w:t xml:space="preserve"> </w:t>
      </w:r>
      <w:r w:rsidRPr="004A7191">
        <w:rPr>
          <w:color w:val="000000" w:themeColor="text1"/>
        </w:rPr>
        <w:t>the</w:t>
      </w:r>
      <w:r w:rsidRPr="004A7191">
        <w:rPr>
          <w:color w:val="000000" w:themeColor="text1"/>
          <w:spacing w:val="-11"/>
        </w:rPr>
        <w:t xml:space="preserve"> </w:t>
      </w:r>
      <w:r w:rsidRPr="004A7191">
        <w:rPr>
          <w:color w:val="000000" w:themeColor="text1"/>
        </w:rPr>
        <w:t>early</w:t>
      </w:r>
      <w:r w:rsidRPr="004A7191">
        <w:rPr>
          <w:color w:val="000000" w:themeColor="text1"/>
          <w:spacing w:val="-12"/>
        </w:rPr>
        <w:t xml:space="preserve"> </w:t>
      </w:r>
      <w:r w:rsidRPr="004A7191">
        <w:rPr>
          <w:color w:val="000000" w:themeColor="text1"/>
        </w:rPr>
        <w:t>morning</w:t>
      </w:r>
      <w:r w:rsidRPr="004A7191">
        <w:rPr>
          <w:color w:val="000000" w:themeColor="text1"/>
          <w:spacing w:val="-11"/>
        </w:rPr>
        <w:t xml:space="preserve"> </w:t>
      </w:r>
      <w:r w:rsidRPr="004A7191">
        <w:rPr>
          <w:color w:val="000000" w:themeColor="text1"/>
        </w:rPr>
        <w:t>they</w:t>
      </w:r>
      <w:r w:rsidRPr="004A7191">
        <w:rPr>
          <w:color w:val="000000" w:themeColor="text1"/>
          <w:spacing w:val="-11"/>
        </w:rPr>
        <w:t xml:space="preserve"> </w:t>
      </w:r>
      <w:r w:rsidRPr="004A7191">
        <w:rPr>
          <w:color w:val="000000" w:themeColor="text1"/>
        </w:rPr>
        <w:t>are</w:t>
      </w:r>
      <w:r w:rsidRPr="004A7191">
        <w:rPr>
          <w:color w:val="000000" w:themeColor="text1"/>
          <w:spacing w:val="-12"/>
        </w:rPr>
        <w:t xml:space="preserve"> </w:t>
      </w:r>
      <w:r w:rsidRPr="004A7191">
        <w:rPr>
          <w:color w:val="000000" w:themeColor="text1"/>
        </w:rPr>
        <w:t>often</w:t>
      </w:r>
      <w:r w:rsidRPr="004A7191">
        <w:rPr>
          <w:color w:val="000000" w:themeColor="text1"/>
          <w:spacing w:val="-12"/>
        </w:rPr>
        <w:t xml:space="preserve"> </w:t>
      </w:r>
      <w:r w:rsidRPr="004A7191">
        <w:rPr>
          <w:color w:val="000000" w:themeColor="text1"/>
        </w:rPr>
        <w:t>seen</w:t>
      </w:r>
      <w:r w:rsidRPr="004A7191">
        <w:rPr>
          <w:color w:val="000000" w:themeColor="text1"/>
          <w:spacing w:val="-11"/>
        </w:rPr>
        <w:t xml:space="preserve"> </w:t>
      </w:r>
      <w:r w:rsidRPr="004A7191">
        <w:rPr>
          <w:color w:val="000000" w:themeColor="text1"/>
        </w:rPr>
        <w:t>sunning</w:t>
      </w:r>
      <w:r w:rsidRPr="004A7191">
        <w:rPr>
          <w:color w:val="000000" w:themeColor="text1"/>
          <w:spacing w:val="-12"/>
        </w:rPr>
        <w:t xml:space="preserve"> </w:t>
      </w:r>
      <w:r w:rsidRPr="004A7191">
        <w:rPr>
          <w:color w:val="000000" w:themeColor="text1"/>
        </w:rPr>
        <w:t>on</w:t>
      </w:r>
      <w:r w:rsidRPr="004A7191">
        <w:rPr>
          <w:color w:val="000000" w:themeColor="text1"/>
          <w:spacing w:val="-12"/>
        </w:rPr>
        <w:t xml:space="preserve"> </w:t>
      </w:r>
      <w:r w:rsidRPr="004A7191">
        <w:rPr>
          <w:color w:val="000000" w:themeColor="text1"/>
        </w:rPr>
        <w:t>the</w:t>
      </w:r>
      <w:r w:rsidRPr="004A7191">
        <w:rPr>
          <w:color w:val="000000" w:themeColor="text1"/>
          <w:spacing w:val="-11"/>
        </w:rPr>
        <w:t xml:space="preserve"> </w:t>
      </w:r>
      <w:r w:rsidRPr="004A7191">
        <w:rPr>
          <w:color w:val="000000" w:themeColor="text1"/>
        </w:rPr>
        <w:t>tops</w:t>
      </w:r>
      <w:r w:rsidRPr="004A7191">
        <w:rPr>
          <w:color w:val="000000" w:themeColor="text1"/>
          <w:spacing w:val="-10"/>
        </w:rPr>
        <w:t xml:space="preserve"> </w:t>
      </w:r>
      <w:r w:rsidRPr="004A7191">
        <w:rPr>
          <w:color w:val="000000" w:themeColor="text1"/>
        </w:rPr>
        <w:t>of emergent trees</w:t>
      </w:r>
      <w:r w:rsidRPr="004A7191">
        <w:rPr>
          <w:color w:val="000000" w:themeColor="text1"/>
          <w:spacing w:val="-20"/>
        </w:rPr>
        <w:t xml:space="preserve"> </w:t>
      </w:r>
      <w:r w:rsidRPr="004A7191">
        <w:rPr>
          <w:color w:val="000000" w:themeColor="text1"/>
        </w:rPr>
        <w:t>in</w:t>
      </w:r>
      <w:r w:rsidRPr="004A7191">
        <w:rPr>
          <w:color w:val="000000" w:themeColor="text1"/>
          <w:spacing w:val="-19"/>
        </w:rPr>
        <w:t xml:space="preserve"> </w:t>
      </w:r>
      <w:r w:rsidRPr="004A7191">
        <w:rPr>
          <w:color w:val="000000" w:themeColor="text1"/>
        </w:rPr>
        <w:t>dense</w:t>
      </w:r>
      <w:r w:rsidRPr="004A7191">
        <w:rPr>
          <w:color w:val="000000" w:themeColor="text1"/>
          <w:spacing w:val="-20"/>
        </w:rPr>
        <w:t xml:space="preserve"> </w:t>
      </w:r>
      <w:r w:rsidRPr="004A7191">
        <w:rPr>
          <w:color w:val="000000" w:themeColor="text1"/>
        </w:rPr>
        <w:t>forest</w:t>
      </w:r>
      <w:r w:rsidRPr="004A7191">
        <w:rPr>
          <w:color w:val="000000" w:themeColor="text1"/>
          <w:spacing w:val="-19"/>
        </w:rPr>
        <w:t xml:space="preserve"> </w:t>
      </w:r>
      <w:r w:rsidRPr="004A7191">
        <w:rPr>
          <w:color w:val="000000" w:themeColor="text1"/>
        </w:rPr>
        <w:t>areas.</w:t>
      </w:r>
      <w:r w:rsidRPr="004A7191">
        <w:rPr>
          <w:color w:val="000000" w:themeColor="text1"/>
          <w:spacing w:val="-30"/>
        </w:rPr>
        <w:t xml:space="preserve"> </w:t>
      </w:r>
      <w:r w:rsidRPr="004A7191">
        <w:rPr>
          <w:color w:val="000000" w:themeColor="text1"/>
        </w:rPr>
        <w:t>They</w:t>
      </w:r>
      <w:r w:rsidRPr="004A7191">
        <w:rPr>
          <w:color w:val="000000" w:themeColor="text1"/>
          <w:spacing w:val="-20"/>
        </w:rPr>
        <w:t xml:space="preserve"> </w:t>
      </w:r>
      <w:r w:rsidRPr="004A7191">
        <w:rPr>
          <w:color w:val="000000" w:themeColor="text1"/>
        </w:rPr>
        <w:t>especially</w:t>
      </w:r>
      <w:r w:rsidRPr="004A7191">
        <w:rPr>
          <w:color w:val="000000" w:themeColor="text1"/>
          <w:spacing w:val="-19"/>
        </w:rPr>
        <w:t xml:space="preserve"> </w:t>
      </w:r>
      <w:r w:rsidRPr="004A7191">
        <w:rPr>
          <w:color w:val="000000" w:themeColor="text1"/>
        </w:rPr>
        <w:t>are</w:t>
      </w:r>
      <w:r w:rsidRPr="004A7191">
        <w:rPr>
          <w:color w:val="000000" w:themeColor="text1"/>
          <w:spacing w:val="-20"/>
        </w:rPr>
        <w:t xml:space="preserve"> </w:t>
      </w:r>
      <w:r w:rsidRPr="004A7191">
        <w:rPr>
          <w:color w:val="000000" w:themeColor="text1"/>
        </w:rPr>
        <w:t>found sitting</w:t>
      </w:r>
      <w:r w:rsidRPr="004A7191">
        <w:rPr>
          <w:color w:val="000000" w:themeColor="text1"/>
          <w:spacing w:val="-15"/>
        </w:rPr>
        <w:t xml:space="preserve"> </w:t>
      </w:r>
      <w:r w:rsidRPr="004A7191">
        <w:rPr>
          <w:color w:val="000000" w:themeColor="text1"/>
        </w:rPr>
        <w:t>in</w:t>
      </w:r>
      <w:r w:rsidRPr="004A7191">
        <w:rPr>
          <w:color w:val="000000" w:themeColor="text1"/>
          <w:spacing w:val="-12"/>
        </w:rPr>
        <w:t xml:space="preserve"> </w:t>
      </w:r>
      <w:r w:rsidRPr="004A7191">
        <w:rPr>
          <w:color w:val="000000" w:themeColor="text1"/>
        </w:rPr>
        <w:t>couples</w:t>
      </w:r>
      <w:r w:rsidRPr="004A7191">
        <w:rPr>
          <w:color w:val="000000" w:themeColor="text1"/>
          <w:spacing w:val="-15"/>
        </w:rPr>
        <w:t xml:space="preserve"> </w:t>
      </w:r>
      <w:r w:rsidRPr="004A7191">
        <w:rPr>
          <w:color w:val="000000" w:themeColor="text1"/>
          <w:spacing w:val="-6"/>
        </w:rPr>
        <w:t xml:space="preserve">on </w:t>
      </w:r>
      <w:r w:rsidRPr="004A7191">
        <w:rPr>
          <w:color w:val="000000" w:themeColor="text1"/>
        </w:rPr>
        <w:t>tree</w:t>
      </w:r>
      <w:r w:rsidRPr="004A7191">
        <w:rPr>
          <w:color w:val="000000" w:themeColor="text1"/>
          <w:spacing w:val="-15"/>
        </w:rPr>
        <w:t xml:space="preserve"> </w:t>
      </w:r>
      <w:r w:rsidRPr="004A7191">
        <w:rPr>
          <w:color w:val="000000" w:themeColor="text1"/>
        </w:rPr>
        <w:t>branches.</w:t>
      </w:r>
    </w:p>
    <w:p w14:paraId="34A06907" w14:textId="77777777" w:rsidR="006500DE" w:rsidRPr="004A7191" w:rsidRDefault="004A7191">
      <w:pPr>
        <w:pStyle w:val="BodyText"/>
        <w:spacing w:line="249" w:lineRule="auto"/>
        <w:ind w:left="1140" w:right="1320" w:firstLine="280"/>
        <w:jc w:val="both"/>
        <w:rPr>
          <w:rFonts w:ascii="Georgia"/>
          <w:i/>
          <w:color w:val="000000" w:themeColor="text1"/>
        </w:rPr>
      </w:pPr>
      <w:r w:rsidRPr="004A7191">
        <w:rPr>
          <w:color w:val="000000" w:themeColor="text1"/>
        </w:rPr>
        <w:t xml:space="preserve">Yellow-footed Green Pigeon feeds on fruits commonly and some edible seeds also. Large variety of the fruits are from </w:t>
      </w:r>
      <w:r w:rsidRPr="004A7191">
        <w:rPr>
          <w:rFonts w:ascii="Georgia"/>
          <w:i/>
          <w:color w:val="000000" w:themeColor="text1"/>
        </w:rPr>
        <w:t>Ficus.</w:t>
      </w:r>
    </w:p>
    <w:p w14:paraId="08E9F79B" w14:textId="77777777" w:rsidR="006500DE" w:rsidRPr="004A7191" w:rsidRDefault="006500DE">
      <w:pPr>
        <w:spacing w:line="249" w:lineRule="auto"/>
        <w:jc w:val="both"/>
        <w:rPr>
          <w:rFonts w:ascii="Georgia"/>
          <w:color w:val="000000" w:themeColor="text1"/>
        </w:rPr>
        <w:sectPr w:rsidR="006500DE" w:rsidRPr="004A7191">
          <w:pgSz w:w="8240" w:h="12200"/>
          <w:pgMar w:top="1060" w:right="0" w:bottom="280" w:left="0" w:header="720" w:footer="720" w:gutter="0"/>
          <w:cols w:space="720"/>
        </w:sectPr>
      </w:pPr>
    </w:p>
    <w:p w14:paraId="12CCA26B" w14:textId="77777777" w:rsidR="006500DE" w:rsidRPr="00E6055B" w:rsidRDefault="00E6055B">
      <w:pPr>
        <w:pStyle w:val="Heading2"/>
        <w:ind w:left="3520"/>
        <w:rPr>
          <w:color w:val="FFFFFF" w:themeColor="background1"/>
        </w:rPr>
      </w:pPr>
      <w:r w:rsidRPr="00E6055B">
        <w:rPr>
          <w:noProof/>
          <w:color w:val="FFFFFF" w:themeColor="background1"/>
        </w:rPr>
        <w:lastRenderedPageBreak/>
        <w:drawing>
          <wp:anchor distT="0" distB="0" distL="114300" distR="114300" simplePos="0" relativeHeight="252021760" behindDoc="1" locked="0" layoutInCell="1" allowOverlap="1" wp14:anchorId="5E9112E2" wp14:editId="7E8E4EAD">
            <wp:simplePos x="0" y="0"/>
            <wp:positionH relativeFrom="column">
              <wp:posOffset>-1139990</wp:posOffset>
            </wp:positionH>
            <wp:positionV relativeFrom="paragraph">
              <wp:posOffset>-596711</wp:posOffset>
            </wp:positionV>
            <wp:extent cx="6682044" cy="7413634"/>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82044" cy="74136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191" w:rsidRPr="00E6055B">
        <w:rPr>
          <w:color w:val="FFFFFF" w:themeColor="background1"/>
        </w:rPr>
        <w:t>Conservation status</w:t>
      </w:r>
    </w:p>
    <w:p w14:paraId="4F7FA3AF" w14:textId="77777777" w:rsidR="006500DE" w:rsidRPr="00E6055B" w:rsidRDefault="006500DE">
      <w:pPr>
        <w:pStyle w:val="BodyText"/>
        <w:spacing w:before="6"/>
        <w:rPr>
          <w:b/>
          <w:color w:val="FFFFFF" w:themeColor="background1"/>
          <w:sz w:val="12"/>
        </w:rPr>
      </w:pPr>
    </w:p>
    <w:p w14:paraId="6EB74EFB" w14:textId="77777777" w:rsidR="006500DE" w:rsidRPr="00E6055B" w:rsidRDefault="006500DE">
      <w:pPr>
        <w:rPr>
          <w:color w:val="FFFFFF" w:themeColor="background1"/>
          <w:sz w:val="12"/>
        </w:rPr>
        <w:sectPr w:rsidR="006500DE" w:rsidRPr="00E6055B">
          <w:pgSz w:w="8240" w:h="12200"/>
          <w:pgMar w:top="940" w:right="0" w:bottom="280" w:left="0" w:header="720" w:footer="720" w:gutter="0"/>
          <w:cols w:space="720"/>
        </w:sectPr>
      </w:pPr>
    </w:p>
    <w:p w14:paraId="095DEE4B" w14:textId="77777777" w:rsidR="006500DE" w:rsidRPr="00E6055B" w:rsidRDefault="004A7191">
      <w:pPr>
        <w:spacing w:before="93"/>
        <w:ind w:right="405"/>
        <w:jc w:val="right"/>
        <w:rPr>
          <w:color w:val="FFFFFF" w:themeColor="background1"/>
          <w:sz w:val="16"/>
        </w:rPr>
      </w:pPr>
      <w:r w:rsidRPr="00E6055B">
        <w:rPr>
          <w:color w:val="FFFFFF" w:themeColor="background1"/>
          <w:sz w:val="16"/>
        </w:rPr>
        <w:t>Extinct</w:t>
      </w:r>
    </w:p>
    <w:p w14:paraId="738B7781" w14:textId="77777777" w:rsidR="006500DE" w:rsidRPr="00E6055B" w:rsidRDefault="006500DE">
      <w:pPr>
        <w:pStyle w:val="BodyText"/>
        <w:spacing w:before="9"/>
        <w:rPr>
          <w:color w:val="FFFFFF" w:themeColor="background1"/>
          <w:sz w:val="15"/>
        </w:rPr>
      </w:pPr>
    </w:p>
    <w:p w14:paraId="48747BE9" w14:textId="77777777" w:rsidR="006500DE" w:rsidRPr="00E6055B" w:rsidRDefault="004A7191">
      <w:pPr>
        <w:pStyle w:val="BodyText"/>
        <w:tabs>
          <w:tab w:val="left" w:pos="478"/>
        </w:tabs>
        <w:jc w:val="right"/>
        <w:rPr>
          <w:rFonts w:ascii="Trebuchet MS"/>
          <w:color w:val="FFFFFF" w:themeColor="background1"/>
        </w:rPr>
      </w:pPr>
      <w:r w:rsidRPr="00E6055B">
        <w:rPr>
          <w:rFonts w:ascii="Trebuchet MS"/>
          <w:color w:val="FFFFFF" w:themeColor="background1"/>
        </w:rPr>
        <w:t>EX</w:t>
      </w:r>
      <w:r w:rsidRPr="00E6055B">
        <w:rPr>
          <w:rFonts w:ascii="Trebuchet MS"/>
          <w:color w:val="FFFFFF" w:themeColor="background1"/>
        </w:rPr>
        <w:tab/>
      </w:r>
      <w:r w:rsidRPr="00E6055B">
        <w:rPr>
          <w:rFonts w:ascii="Trebuchet MS"/>
          <w:color w:val="FFFFFF" w:themeColor="background1"/>
          <w:spacing w:val="3"/>
        </w:rPr>
        <w:t>EW</w:t>
      </w:r>
    </w:p>
    <w:p w14:paraId="37C270C9" w14:textId="77777777" w:rsidR="006500DE" w:rsidRPr="00E6055B" w:rsidRDefault="004A7191">
      <w:pPr>
        <w:spacing w:before="94"/>
        <w:ind w:left="259"/>
        <w:jc w:val="center"/>
        <w:rPr>
          <w:color w:val="FFFFFF" w:themeColor="background1"/>
          <w:sz w:val="16"/>
        </w:rPr>
      </w:pPr>
      <w:r w:rsidRPr="00E6055B">
        <w:rPr>
          <w:color w:val="FFFFFF" w:themeColor="background1"/>
        </w:rPr>
        <w:br w:type="column"/>
      </w:r>
      <w:proofErr w:type="spellStart"/>
      <w:r w:rsidRPr="00E6055B">
        <w:rPr>
          <w:color w:val="FFFFFF" w:themeColor="background1"/>
          <w:sz w:val="16"/>
        </w:rPr>
        <w:t>Threatned</w:t>
      </w:r>
      <w:proofErr w:type="spellEnd"/>
    </w:p>
    <w:p w14:paraId="396DB260" w14:textId="77777777" w:rsidR="006500DE" w:rsidRPr="00E6055B" w:rsidRDefault="006500DE">
      <w:pPr>
        <w:pStyle w:val="BodyText"/>
        <w:spacing w:before="2"/>
        <w:rPr>
          <w:color w:val="FFFFFF" w:themeColor="background1"/>
          <w:sz w:val="17"/>
        </w:rPr>
      </w:pPr>
    </w:p>
    <w:p w14:paraId="4060E12B" w14:textId="77777777" w:rsidR="006500DE" w:rsidRPr="00E6055B" w:rsidRDefault="004A7191">
      <w:pPr>
        <w:pStyle w:val="BodyText"/>
        <w:tabs>
          <w:tab w:val="left" w:pos="727"/>
          <w:tab w:val="left" w:pos="1228"/>
        </w:tabs>
        <w:ind w:left="220"/>
        <w:jc w:val="center"/>
        <w:rPr>
          <w:rFonts w:ascii="Trebuchet MS"/>
          <w:color w:val="FFFFFF" w:themeColor="background1"/>
        </w:rPr>
      </w:pPr>
      <w:r w:rsidRPr="00E6055B">
        <w:rPr>
          <w:rFonts w:ascii="Trebuchet MS"/>
          <w:color w:val="FFFFFF" w:themeColor="background1"/>
        </w:rPr>
        <w:t>CR</w:t>
      </w:r>
      <w:r w:rsidRPr="00E6055B">
        <w:rPr>
          <w:rFonts w:ascii="Trebuchet MS"/>
          <w:color w:val="FFFFFF" w:themeColor="background1"/>
        </w:rPr>
        <w:tab/>
        <w:t>EN</w:t>
      </w:r>
      <w:r w:rsidRPr="00E6055B">
        <w:rPr>
          <w:rFonts w:ascii="Trebuchet MS"/>
          <w:color w:val="FFFFFF" w:themeColor="background1"/>
        </w:rPr>
        <w:tab/>
      </w:r>
      <w:r w:rsidRPr="00E6055B">
        <w:rPr>
          <w:rFonts w:ascii="Trebuchet MS"/>
          <w:color w:val="FFFFFF" w:themeColor="background1"/>
          <w:spacing w:val="-13"/>
          <w:position w:val="-1"/>
        </w:rPr>
        <w:t>VU</w:t>
      </w:r>
    </w:p>
    <w:p w14:paraId="5FAB15B9" w14:textId="77777777" w:rsidR="006500DE" w:rsidRPr="00E6055B" w:rsidRDefault="004A7191">
      <w:pPr>
        <w:spacing w:before="114" w:line="208" w:lineRule="auto"/>
        <w:ind w:left="570" w:right="1158" w:firstLine="120"/>
        <w:rPr>
          <w:color w:val="FFFFFF" w:themeColor="background1"/>
          <w:sz w:val="16"/>
        </w:rPr>
      </w:pPr>
      <w:r w:rsidRPr="00E6055B">
        <w:rPr>
          <w:color w:val="FFFFFF" w:themeColor="background1"/>
        </w:rPr>
        <w:br w:type="column"/>
      </w:r>
      <w:r w:rsidRPr="00E6055B">
        <w:rPr>
          <w:color w:val="FFFFFF" w:themeColor="background1"/>
          <w:sz w:val="16"/>
        </w:rPr>
        <w:t>Least Concern</w:t>
      </w:r>
    </w:p>
    <w:p w14:paraId="416D31A6" w14:textId="77777777" w:rsidR="006500DE" w:rsidRPr="00E6055B" w:rsidRDefault="004A7191">
      <w:pPr>
        <w:pStyle w:val="BodyText"/>
        <w:tabs>
          <w:tab w:val="left" w:pos="760"/>
        </w:tabs>
        <w:spacing w:before="142"/>
        <w:ind w:left="230"/>
        <w:rPr>
          <w:rFonts w:ascii="Trebuchet MS"/>
          <w:color w:val="FFFFFF" w:themeColor="background1"/>
        </w:rPr>
      </w:pPr>
      <w:r w:rsidRPr="00E6055B">
        <w:rPr>
          <w:rFonts w:ascii="Trebuchet MS"/>
          <w:color w:val="FFFFFF" w:themeColor="background1"/>
        </w:rPr>
        <w:t>NT</w:t>
      </w:r>
      <w:r w:rsidRPr="00E6055B">
        <w:rPr>
          <w:rFonts w:ascii="Trebuchet MS"/>
          <w:color w:val="FFFFFF" w:themeColor="background1"/>
        </w:rPr>
        <w:tab/>
        <w:t>LC</w:t>
      </w:r>
    </w:p>
    <w:p w14:paraId="1516862C" w14:textId="77777777" w:rsidR="006500DE" w:rsidRPr="00E6055B" w:rsidRDefault="006500DE">
      <w:pPr>
        <w:rPr>
          <w:rFonts w:ascii="Trebuchet MS"/>
          <w:color w:val="FFFFFF" w:themeColor="background1"/>
        </w:rPr>
        <w:sectPr w:rsidR="006500DE" w:rsidRPr="00E6055B">
          <w:type w:val="continuous"/>
          <w:pgSz w:w="8240" w:h="12200"/>
          <w:pgMar w:top="880" w:right="0" w:bottom="280" w:left="0" w:header="720" w:footer="720" w:gutter="0"/>
          <w:cols w:num="3" w:space="720" w:equalWidth="0">
            <w:col w:w="4400" w:space="40"/>
            <w:col w:w="1470" w:space="39"/>
            <w:col w:w="2291"/>
          </w:cols>
        </w:sectPr>
      </w:pPr>
    </w:p>
    <w:p w14:paraId="1C2609CC" w14:textId="77777777" w:rsidR="006500DE" w:rsidRPr="00E6055B" w:rsidRDefault="00AE6195">
      <w:pPr>
        <w:pStyle w:val="BodyText"/>
        <w:spacing w:before="7"/>
        <w:rPr>
          <w:rFonts w:ascii="Trebuchet MS"/>
          <w:color w:val="FFFFFF" w:themeColor="background1"/>
          <w:sz w:val="16"/>
        </w:rPr>
      </w:pPr>
      <w:r w:rsidRPr="00E6055B">
        <w:rPr>
          <w:noProof/>
          <w:color w:val="FFFFFF" w:themeColor="background1"/>
        </w:rPr>
        <mc:AlternateContent>
          <mc:Choice Requires="wps">
            <w:drawing>
              <wp:anchor distT="0" distB="0" distL="114300" distR="114300" simplePos="0" relativeHeight="242496512" behindDoc="1" locked="0" layoutInCell="1" allowOverlap="1" wp14:anchorId="346D363D" wp14:editId="5CC69182">
                <wp:simplePos x="0" y="0"/>
                <wp:positionH relativeFrom="page">
                  <wp:posOffset>2311400</wp:posOffset>
                </wp:positionH>
                <wp:positionV relativeFrom="page">
                  <wp:posOffset>126365</wp:posOffset>
                </wp:positionV>
                <wp:extent cx="161925" cy="154940"/>
                <wp:effectExtent l="0" t="0" r="0" b="0"/>
                <wp:wrapNone/>
                <wp:docPr id="1379" name="Text Box 1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3934A" w14:textId="77777777" w:rsidR="00B7268B" w:rsidRDefault="00B7268B">
                            <w:pPr>
                              <w:pStyle w:val="BodyText"/>
                              <w:rPr>
                                <w:rFonts w:ascii="Verdana"/>
                              </w:rPr>
                            </w:pPr>
                            <w:r>
                              <w:rPr>
                                <w:rFonts w:ascii="Verdana"/>
                                <w:color w:val="58595B"/>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D363D" id="Text Box 1928" o:spid="_x0000_s1067" type="#_x0000_t202" style="position:absolute;margin-left:182pt;margin-top:9.95pt;width:12.75pt;height:12.2pt;z-index:-26081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" filled="f" stroked="f">
                <v:textbox inset="0,0,0,0">
                  <w:txbxContent>
                    <w:p w14:paraId="3CE3934A" w14:textId="77777777" w:rsidR="00B7268B" w:rsidRDefault="00B7268B">
                      <w:pPr>
                        <w:pStyle w:val="BodyText"/>
                        <w:rPr>
                          <w:rFonts w:ascii="Verdana"/>
                        </w:rPr>
                      </w:pPr>
                      <w:r>
                        <w:rPr>
                          <w:rFonts w:ascii="Verdana"/>
                          <w:color w:val="58595B"/>
                        </w:rPr>
                        <w:t>23</w:t>
                      </w:r>
                    </w:p>
                  </w:txbxContent>
                </v:textbox>
                <w10:wrap anchorx="page" anchory="page"/>
              </v:shape>
            </w:pict>
          </mc:Fallback>
        </mc:AlternateContent>
      </w:r>
    </w:p>
    <w:p w14:paraId="7A529958" w14:textId="77777777" w:rsidR="006500DE" w:rsidRPr="00E6055B" w:rsidRDefault="004A7191">
      <w:pPr>
        <w:spacing w:before="93"/>
        <w:ind w:left="3520"/>
        <w:rPr>
          <w:color w:val="FFFFFF" w:themeColor="background1"/>
          <w:sz w:val="16"/>
        </w:rPr>
      </w:pPr>
      <w:r w:rsidRPr="00E6055B">
        <w:rPr>
          <w:color w:val="FFFFFF" w:themeColor="background1"/>
          <w:sz w:val="16"/>
        </w:rPr>
        <w:t>Least Concern (IUCN 3.1)</w:t>
      </w:r>
    </w:p>
    <w:p w14:paraId="4DD1B4B0" w14:textId="77777777" w:rsidR="006500DE" w:rsidRPr="00E6055B" w:rsidRDefault="004A7191">
      <w:pPr>
        <w:pStyle w:val="BodyText"/>
        <w:spacing w:before="137"/>
        <w:ind w:left="3600"/>
        <w:rPr>
          <w:rFonts w:ascii="Bookman Old Style"/>
          <w:b/>
          <w:color w:val="FFFFFF" w:themeColor="background1"/>
        </w:rPr>
      </w:pPr>
      <w:r w:rsidRPr="00E6055B">
        <w:rPr>
          <w:rFonts w:ascii="Bookman Old Style"/>
          <w:b/>
          <w:color w:val="FFFFFF" w:themeColor="background1"/>
        </w:rPr>
        <w:t>Scientific classification</w:t>
      </w:r>
    </w:p>
    <w:p w14:paraId="010D9730" w14:textId="77777777" w:rsidR="006500DE" w:rsidRPr="00E6055B" w:rsidRDefault="004A7191">
      <w:pPr>
        <w:pStyle w:val="BodyText"/>
        <w:tabs>
          <w:tab w:val="left" w:pos="5460"/>
        </w:tabs>
        <w:spacing w:before="87"/>
        <w:ind w:left="3600"/>
        <w:rPr>
          <w:color w:val="FFFFFF" w:themeColor="background1"/>
        </w:rPr>
      </w:pPr>
      <w:r w:rsidRPr="00E6055B">
        <w:rPr>
          <w:color w:val="FFFFFF" w:themeColor="background1"/>
        </w:rPr>
        <w:t>Kingdom:</w:t>
      </w:r>
      <w:r w:rsidRPr="00E6055B">
        <w:rPr>
          <w:color w:val="FFFFFF" w:themeColor="background1"/>
        </w:rPr>
        <w:tab/>
        <w:t>Animalia</w:t>
      </w:r>
    </w:p>
    <w:p w14:paraId="016DB85A" w14:textId="77777777" w:rsidR="006500DE" w:rsidRPr="00E6055B" w:rsidRDefault="004A7191">
      <w:pPr>
        <w:pStyle w:val="BodyText"/>
        <w:tabs>
          <w:tab w:val="left" w:pos="5460"/>
        </w:tabs>
        <w:spacing w:before="110"/>
        <w:ind w:left="3600"/>
        <w:rPr>
          <w:color w:val="FFFFFF" w:themeColor="background1"/>
        </w:rPr>
      </w:pPr>
      <w:r w:rsidRPr="00E6055B">
        <w:rPr>
          <w:color w:val="FFFFFF" w:themeColor="background1"/>
        </w:rPr>
        <w:t>Phylum:</w:t>
      </w:r>
      <w:r w:rsidRPr="00E6055B">
        <w:rPr>
          <w:color w:val="FFFFFF" w:themeColor="background1"/>
        </w:rPr>
        <w:tab/>
        <w:t>Chordata</w:t>
      </w:r>
    </w:p>
    <w:p w14:paraId="6945F2BE" w14:textId="77777777" w:rsidR="006500DE" w:rsidRPr="00E6055B" w:rsidRDefault="004A7191">
      <w:pPr>
        <w:pStyle w:val="BodyText"/>
        <w:tabs>
          <w:tab w:val="left" w:pos="5460"/>
        </w:tabs>
        <w:spacing w:before="90"/>
        <w:ind w:left="3600"/>
        <w:rPr>
          <w:color w:val="FFFFFF" w:themeColor="background1"/>
        </w:rPr>
      </w:pPr>
      <w:r w:rsidRPr="00E6055B">
        <w:rPr>
          <w:color w:val="FFFFFF" w:themeColor="background1"/>
        </w:rPr>
        <w:t>Class:</w:t>
      </w:r>
      <w:r w:rsidRPr="00E6055B">
        <w:rPr>
          <w:color w:val="FFFFFF" w:themeColor="background1"/>
        </w:rPr>
        <w:tab/>
      </w:r>
      <w:r w:rsidRPr="00E6055B">
        <w:rPr>
          <w:color w:val="FFFFFF" w:themeColor="background1"/>
          <w:spacing w:val="-7"/>
        </w:rPr>
        <w:t>Aves</w:t>
      </w:r>
    </w:p>
    <w:p w14:paraId="3B7E4225" w14:textId="77777777" w:rsidR="006500DE" w:rsidRPr="00E6055B" w:rsidRDefault="004A7191">
      <w:pPr>
        <w:pStyle w:val="BodyText"/>
        <w:tabs>
          <w:tab w:val="left" w:pos="5460"/>
        </w:tabs>
        <w:spacing w:before="110"/>
        <w:ind w:left="3600"/>
        <w:rPr>
          <w:color w:val="FFFFFF" w:themeColor="background1"/>
        </w:rPr>
      </w:pPr>
      <w:r w:rsidRPr="00E6055B">
        <w:rPr>
          <w:color w:val="FFFFFF" w:themeColor="background1"/>
        </w:rPr>
        <w:t>Order:</w:t>
      </w:r>
      <w:r w:rsidRPr="00E6055B">
        <w:rPr>
          <w:color w:val="FFFFFF" w:themeColor="background1"/>
        </w:rPr>
        <w:tab/>
        <w:t>Columbiformes</w:t>
      </w:r>
    </w:p>
    <w:p w14:paraId="75BC4BDF" w14:textId="77777777" w:rsidR="006500DE" w:rsidRPr="00E6055B" w:rsidRDefault="004A7191">
      <w:pPr>
        <w:pStyle w:val="BodyText"/>
        <w:tabs>
          <w:tab w:val="left" w:pos="5460"/>
        </w:tabs>
        <w:spacing w:before="90"/>
        <w:ind w:left="3600"/>
        <w:rPr>
          <w:color w:val="FFFFFF" w:themeColor="background1"/>
        </w:rPr>
      </w:pPr>
      <w:r w:rsidRPr="00E6055B">
        <w:rPr>
          <w:color w:val="FFFFFF" w:themeColor="background1"/>
        </w:rPr>
        <w:t>Family:</w:t>
      </w:r>
      <w:r w:rsidRPr="00E6055B">
        <w:rPr>
          <w:color w:val="FFFFFF" w:themeColor="background1"/>
        </w:rPr>
        <w:tab/>
        <w:t>Columbidae</w:t>
      </w:r>
    </w:p>
    <w:p w14:paraId="53B7A053" w14:textId="77777777" w:rsidR="006500DE" w:rsidRPr="00E6055B" w:rsidRDefault="004A7191">
      <w:pPr>
        <w:pStyle w:val="BodyText"/>
        <w:tabs>
          <w:tab w:val="left" w:pos="5460"/>
        </w:tabs>
        <w:spacing w:before="110"/>
        <w:ind w:left="3600"/>
        <w:rPr>
          <w:color w:val="FFFFFF" w:themeColor="background1"/>
        </w:rPr>
      </w:pPr>
      <w:r w:rsidRPr="00E6055B">
        <w:rPr>
          <w:color w:val="FFFFFF" w:themeColor="background1"/>
        </w:rPr>
        <w:t>Genus:</w:t>
      </w:r>
      <w:r w:rsidRPr="00E6055B">
        <w:rPr>
          <w:color w:val="FFFFFF" w:themeColor="background1"/>
        </w:rPr>
        <w:tab/>
      </w:r>
      <w:proofErr w:type="spellStart"/>
      <w:r w:rsidRPr="00E6055B">
        <w:rPr>
          <w:color w:val="FFFFFF" w:themeColor="background1"/>
          <w:spacing w:val="-7"/>
        </w:rPr>
        <w:t>Treron</w:t>
      </w:r>
      <w:proofErr w:type="spellEnd"/>
    </w:p>
    <w:p w14:paraId="468E62CC" w14:textId="77777777" w:rsidR="006500DE" w:rsidRPr="00E6055B" w:rsidRDefault="004A7191">
      <w:pPr>
        <w:tabs>
          <w:tab w:val="left" w:pos="5460"/>
        </w:tabs>
        <w:spacing w:before="90"/>
        <w:ind w:left="3600"/>
        <w:rPr>
          <w:rFonts w:ascii="Georgia"/>
          <w:i/>
          <w:color w:val="FFFFFF" w:themeColor="background1"/>
          <w:sz w:val="20"/>
        </w:rPr>
      </w:pPr>
      <w:r w:rsidRPr="00E6055B">
        <w:rPr>
          <w:color w:val="FFFFFF" w:themeColor="background1"/>
          <w:sz w:val="20"/>
        </w:rPr>
        <w:t>Species:</w:t>
      </w:r>
      <w:r w:rsidRPr="00E6055B">
        <w:rPr>
          <w:color w:val="FFFFFF" w:themeColor="background1"/>
          <w:sz w:val="20"/>
        </w:rPr>
        <w:tab/>
      </w:r>
      <w:r w:rsidRPr="00E6055B">
        <w:rPr>
          <w:rFonts w:ascii="Georgia"/>
          <w:i/>
          <w:color w:val="FFFFFF" w:themeColor="background1"/>
          <w:spacing w:val="-6"/>
          <w:sz w:val="20"/>
        </w:rPr>
        <w:t>T.</w:t>
      </w:r>
      <w:r w:rsidRPr="00E6055B">
        <w:rPr>
          <w:rFonts w:ascii="Georgia"/>
          <w:i/>
          <w:color w:val="FFFFFF" w:themeColor="background1"/>
          <w:spacing w:val="-26"/>
          <w:sz w:val="20"/>
        </w:rPr>
        <w:t xml:space="preserve"> </w:t>
      </w:r>
      <w:proofErr w:type="spellStart"/>
      <w:r w:rsidRPr="00E6055B">
        <w:rPr>
          <w:rFonts w:ascii="Georgia"/>
          <w:i/>
          <w:color w:val="FFFFFF" w:themeColor="background1"/>
          <w:sz w:val="20"/>
        </w:rPr>
        <w:t>phoenicoptera</w:t>
      </w:r>
      <w:proofErr w:type="spellEnd"/>
    </w:p>
    <w:p w14:paraId="5F71135C" w14:textId="77777777" w:rsidR="006500DE" w:rsidRPr="00E6055B" w:rsidRDefault="006500DE">
      <w:pPr>
        <w:pStyle w:val="BodyText"/>
        <w:rPr>
          <w:rFonts w:ascii="Georgia"/>
          <w:i/>
          <w:color w:val="FFFFFF" w:themeColor="background1"/>
          <w:sz w:val="22"/>
        </w:rPr>
      </w:pPr>
    </w:p>
    <w:p w14:paraId="100095CE" w14:textId="77777777" w:rsidR="006500DE" w:rsidRPr="00E6055B" w:rsidRDefault="006500DE">
      <w:pPr>
        <w:pStyle w:val="BodyText"/>
        <w:rPr>
          <w:rFonts w:ascii="Georgia"/>
          <w:i/>
          <w:color w:val="FFFFFF" w:themeColor="background1"/>
          <w:sz w:val="22"/>
        </w:rPr>
      </w:pPr>
    </w:p>
    <w:p w14:paraId="017FAA1A" w14:textId="77777777" w:rsidR="006500DE" w:rsidRPr="00E6055B" w:rsidRDefault="006500DE">
      <w:pPr>
        <w:pStyle w:val="BodyText"/>
        <w:rPr>
          <w:rFonts w:ascii="Georgia"/>
          <w:i/>
          <w:color w:val="FFFFFF" w:themeColor="background1"/>
          <w:sz w:val="22"/>
        </w:rPr>
      </w:pPr>
    </w:p>
    <w:p w14:paraId="19AD45A5" w14:textId="77777777" w:rsidR="006500DE" w:rsidRPr="00E6055B" w:rsidRDefault="006500DE">
      <w:pPr>
        <w:pStyle w:val="BodyText"/>
        <w:rPr>
          <w:rFonts w:ascii="Georgia"/>
          <w:i/>
          <w:color w:val="FFFFFF" w:themeColor="background1"/>
          <w:sz w:val="22"/>
        </w:rPr>
      </w:pPr>
    </w:p>
    <w:p w14:paraId="27558623" w14:textId="77777777" w:rsidR="006500DE" w:rsidRPr="004A7191" w:rsidRDefault="006500DE">
      <w:pPr>
        <w:pStyle w:val="BodyText"/>
        <w:rPr>
          <w:rFonts w:ascii="Georgia"/>
          <w:i/>
          <w:color w:val="000000" w:themeColor="text1"/>
          <w:sz w:val="22"/>
        </w:rPr>
      </w:pPr>
    </w:p>
    <w:p w14:paraId="1707BEBA" w14:textId="77777777" w:rsidR="006500DE" w:rsidRPr="004A7191" w:rsidRDefault="006500DE">
      <w:pPr>
        <w:pStyle w:val="BodyText"/>
        <w:rPr>
          <w:rFonts w:ascii="Georgia"/>
          <w:i/>
          <w:color w:val="000000" w:themeColor="text1"/>
          <w:sz w:val="22"/>
        </w:rPr>
      </w:pPr>
    </w:p>
    <w:p w14:paraId="1F2CA4C6" w14:textId="77777777" w:rsidR="006500DE" w:rsidRPr="004A7191" w:rsidRDefault="006500DE">
      <w:pPr>
        <w:pStyle w:val="BodyText"/>
        <w:rPr>
          <w:rFonts w:ascii="Georgia"/>
          <w:i/>
          <w:color w:val="000000" w:themeColor="text1"/>
          <w:sz w:val="22"/>
        </w:rPr>
      </w:pPr>
    </w:p>
    <w:p w14:paraId="0EBA0ECC" w14:textId="77777777" w:rsidR="006500DE" w:rsidRPr="004A7191" w:rsidRDefault="006500DE">
      <w:pPr>
        <w:pStyle w:val="BodyText"/>
        <w:rPr>
          <w:rFonts w:ascii="Georgia"/>
          <w:i/>
          <w:color w:val="000000" w:themeColor="text1"/>
          <w:sz w:val="22"/>
        </w:rPr>
      </w:pPr>
    </w:p>
    <w:p w14:paraId="12D64F30" w14:textId="77777777" w:rsidR="006500DE" w:rsidRPr="004A7191" w:rsidRDefault="006500DE">
      <w:pPr>
        <w:pStyle w:val="BodyText"/>
        <w:rPr>
          <w:rFonts w:ascii="Georgia"/>
          <w:i/>
          <w:color w:val="000000" w:themeColor="text1"/>
          <w:sz w:val="22"/>
        </w:rPr>
      </w:pPr>
    </w:p>
    <w:p w14:paraId="42A8A091" w14:textId="77777777" w:rsidR="006500DE" w:rsidRPr="004A7191" w:rsidRDefault="006500DE">
      <w:pPr>
        <w:pStyle w:val="BodyText"/>
        <w:rPr>
          <w:rFonts w:ascii="Georgia"/>
          <w:i/>
          <w:color w:val="000000" w:themeColor="text1"/>
          <w:sz w:val="22"/>
        </w:rPr>
      </w:pPr>
    </w:p>
    <w:p w14:paraId="5A24BEBE" w14:textId="77777777" w:rsidR="006500DE" w:rsidRPr="004A7191" w:rsidRDefault="006500DE">
      <w:pPr>
        <w:pStyle w:val="BodyText"/>
        <w:rPr>
          <w:rFonts w:ascii="Georgia"/>
          <w:i/>
          <w:color w:val="000000" w:themeColor="text1"/>
          <w:sz w:val="22"/>
        </w:rPr>
      </w:pPr>
    </w:p>
    <w:p w14:paraId="4EB65BEF" w14:textId="77777777" w:rsidR="006500DE" w:rsidRPr="004A7191" w:rsidRDefault="006500DE">
      <w:pPr>
        <w:pStyle w:val="BodyText"/>
        <w:rPr>
          <w:rFonts w:ascii="Georgia"/>
          <w:i/>
          <w:color w:val="000000" w:themeColor="text1"/>
          <w:sz w:val="22"/>
        </w:rPr>
      </w:pPr>
    </w:p>
    <w:p w14:paraId="44F1C2A8" w14:textId="77777777" w:rsidR="006500DE" w:rsidRPr="004A7191" w:rsidRDefault="006500DE">
      <w:pPr>
        <w:pStyle w:val="BodyText"/>
        <w:rPr>
          <w:rFonts w:ascii="Georgia"/>
          <w:i/>
          <w:color w:val="000000" w:themeColor="text1"/>
          <w:sz w:val="22"/>
        </w:rPr>
      </w:pPr>
    </w:p>
    <w:p w14:paraId="09C570EA" w14:textId="77777777" w:rsidR="006500DE" w:rsidRPr="004A7191" w:rsidRDefault="006500DE">
      <w:pPr>
        <w:pStyle w:val="BodyText"/>
        <w:rPr>
          <w:rFonts w:ascii="Georgia"/>
          <w:i/>
          <w:color w:val="000000" w:themeColor="text1"/>
          <w:sz w:val="22"/>
        </w:rPr>
      </w:pPr>
    </w:p>
    <w:p w14:paraId="7689783A" w14:textId="77777777" w:rsidR="006500DE" w:rsidRPr="004A7191" w:rsidRDefault="006500DE">
      <w:pPr>
        <w:pStyle w:val="BodyText"/>
        <w:rPr>
          <w:rFonts w:ascii="Georgia"/>
          <w:i/>
          <w:color w:val="000000" w:themeColor="text1"/>
          <w:sz w:val="22"/>
        </w:rPr>
      </w:pPr>
    </w:p>
    <w:p w14:paraId="12D64441" w14:textId="77777777" w:rsidR="006500DE" w:rsidRPr="004A7191" w:rsidRDefault="006500DE">
      <w:pPr>
        <w:pStyle w:val="BodyText"/>
        <w:rPr>
          <w:rFonts w:ascii="Georgia"/>
          <w:i/>
          <w:color w:val="000000" w:themeColor="text1"/>
          <w:sz w:val="22"/>
        </w:rPr>
      </w:pPr>
    </w:p>
    <w:p w14:paraId="41053CC4" w14:textId="77777777" w:rsidR="006500DE" w:rsidRPr="004A7191" w:rsidRDefault="006500DE">
      <w:pPr>
        <w:pStyle w:val="BodyText"/>
        <w:rPr>
          <w:rFonts w:ascii="Georgia"/>
          <w:i/>
          <w:color w:val="000000" w:themeColor="text1"/>
          <w:sz w:val="22"/>
        </w:rPr>
      </w:pPr>
    </w:p>
    <w:p w14:paraId="00F90C2A" w14:textId="77777777" w:rsidR="006500DE" w:rsidRPr="004A7191" w:rsidRDefault="006500DE">
      <w:pPr>
        <w:pStyle w:val="BodyText"/>
        <w:rPr>
          <w:rFonts w:ascii="Georgia"/>
          <w:i/>
          <w:color w:val="000000" w:themeColor="text1"/>
          <w:sz w:val="22"/>
        </w:rPr>
      </w:pPr>
    </w:p>
    <w:p w14:paraId="6D545C61" w14:textId="77777777" w:rsidR="006500DE" w:rsidRPr="004A7191" w:rsidRDefault="006500DE">
      <w:pPr>
        <w:pStyle w:val="BodyText"/>
        <w:rPr>
          <w:rFonts w:ascii="Georgia"/>
          <w:i/>
          <w:color w:val="000000" w:themeColor="text1"/>
          <w:sz w:val="22"/>
        </w:rPr>
      </w:pPr>
    </w:p>
    <w:p w14:paraId="5868ED20" w14:textId="77777777" w:rsidR="006500DE" w:rsidRPr="004A7191" w:rsidRDefault="006500DE">
      <w:pPr>
        <w:pStyle w:val="BodyText"/>
        <w:rPr>
          <w:rFonts w:ascii="Georgia"/>
          <w:i/>
          <w:color w:val="000000" w:themeColor="text1"/>
          <w:sz w:val="22"/>
        </w:rPr>
      </w:pPr>
    </w:p>
    <w:p w14:paraId="4C5DBB9E" w14:textId="77777777" w:rsidR="006500DE" w:rsidRPr="004A7191" w:rsidRDefault="006500DE">
      <w:pPr>
        <w:pStyle w:val="BodyText"/>
        <w:rPr>
          <w:rFonts w:ascii="Georgia"/>
          <w:i/>
          <w:color w:val="000000" w:themeColor="text1"/>
          <w:sz w:val="22"/>
        </w:rPr>
      </w:pPr>
    </w:p>
    <w:p w14:paraId="42F371D1" w14:textId="77777777" w:rsidR="006500DE" w:rsidRPr="004A7191" w:rsidRDefault="006500DE">
      <w:pPr>
        <w:pStyle w:val="BodyText"/>
        <w:rPr>
          <w:rFonts w:ascii="Georgia"/>
          <w:i/>
          <w:color w:val="000000" w:themeColor="text1"/>
          <w:sz w:val="22"/>
        </w:rPr>
      </w:pPr>
    </w:p>
    <w:p w14:paraId="10623B77"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3900439" w14:textId="77777777" w:rsidR="006500DE" w:rsidRPr="004A7191" w:rsidRDefault="004A7191">
      <w:pPr>
        <w:pStyle w:val="Heading1"/>
        <w:tabs>
          <w:tab w:val="left" w:pos="1179"/>
          <w:tab w:val="left" w:pos="8220"/>
        </w:tabs>
        <w:rPr>
          <w:color w:val="000000" w:themeColor="text1"/>
        </w:rPr>
      </w:pPr>
      <w:r w:rsidRPr="004A7191">
        <w:rPr>
          <w:color w:val="000000" w:themeColor="text1"/>
          <w:shd w:val="clear" w:color="auto" w:fill="AD9F9C"/>
        </w:rPr>
        <w:lastRenderedPageBreak/>
        <w:t xml:space="preserve"> </w:t>
      </w:r>
      <w:r w:rsidRPr="004A7191">
        <w:rPr>
          <w:color w:val="000000" w:themeColor="text1"/>
          <w:shd w:val="clear" w:color="auto" w:fill="AD9F9C"/>
        </w:rPr>
        <w:tab/>
        <w:t>10. Spotted</w:t>
      </w:r>
      <w:r w:rsidRPr="004A7191">
        <w:rPr>
          <w:color w:val="000000" w:themeColor="text1"/>
          <w:spacing w:val="-30"/>
          <w:shd w:val="clear" w:color="auto" w:fill="AD9F9C"/>
        </w:rPr>
        <w:t xml:space="preserve"> </w:t>
      </w:r>
      <w:r w:rsidRPr="004A7191">
        <w:rPr>
          <w:color w:val="000000" w:themeColor="text1"/>
          <w:shd w:val="clear" w:color="auto" w:fill="AD9F9C"/>
        </w:rPr>
        <w:t>Dove</w:t>
      </w:r>
      <w:r w:rsidRPr="004A7191">
        <w:rPr>
          <w:color w:val="000000" w:themeColor="text1"/>
          <w:shd w:val="clear" w:color="auto" w:fill="AD9F9C"/>
        </w:rPr>
        <w:tab/>
      </w:r>
    </w:p>
    <w:p w14:paraId="66FEB6D4" w14:textId="77777777" w:rsidR="006500DE" w:rsidRPr="004A7191" w:rsidRDefault="004A7191">
      <w:pPr>
        <w:pStyle w:val="BodyText"/>
        <w:spacing w:before="340"/>
        <w:ind w:left="1140" w:right="1065"/>
        <w:rPr>
          <w:color w:val="000000" w:themeColor="text1"/>
        </w:rPr>
      </w:pPr>
      <w:proofErr w:type="spellStart"/>
      <w:r w:rsidRPr="004A7191">
        <w:rPr>
          <w:color w:val="000000" w:themeColor="text1"/>
        </w:rPr>
        <w:t>Thespotted</w:t>
      </w:r>
      <w:proofErr w:type="spellEnd"/>
      <w:r w:rsidRPr="004A7191">
        <w:rPr>
          <w:color w:val="000000" w:themeColor="text1"/>
        </w:rPr>
        <w:t xml:space="preserve"> dove </w:t>
      </w:r>
      <w:r w:rsidRPr="004A7191">
        <w:rPr>
          <w:rFonts w:ascii="Georgia"/>
          <w:i/>
          <w:color w:val="000000" w:themeColor="text1"/>
        </w:rPr>
        <w:t>(</w:t>
      </w:r>
      <w:proofErr w:type="spellStart"/>
      <w:r w:rsidRPr="004A7191">
        <w:rPr>
          <w:rFonts w:ascii="Georgia"/>
          <w:i/>
          <w:color w:val="000000" w:themeColor="text1"/>
        </w:rPr>
        <w:t>Spilopeliachinensis</w:t>
      </w:r>
      <w:proofErr w:type="spellEnd"/>
      <w:r w:rsidRPr="004A7191">
        <w:rPr>
          <w:rFonts w:ascii="Georgia"/>
          <w:i/>
          <w:color w:val="000000" w:themeColor="text1"/>
        </w:rPr>
        <w:t xml:space="preserve">) </w:t>
      </w:r>
      <w:r w:rsidRPr="004A7191">
        <w:rPr>
          <w:color w:val="000000" w:themeColor="text1"/>
        </w:rPr>
        <w:t>is a</w:t>
      </w:r>
      <w:r w:rsidR="00AD463E">
        <w:rPr>
          <w:color w:val="000000" w:themeColor="text1"/>
        </w:rPr>
        <w:t xml:space="preserve"> </w:t>
      </w:r>
      <w:r w:rsidRPr="004A7191">
        <w:rPr>
          <w:color w:val="000000" w:themeColor="text1"/>
        </w:rPr>
        <w:t>small</w:t>
      </w:r>
      <w:r w:rsidR="00AD463E">
        <w:rPr>
          <w:color w:val="000000" w:themeColor="text1"/>
        </w:rPr>
        <w:t xml:space="preserve"> </w:t>
      </w:r>
      <w:r w:rsidRPr="004A7191">
        <w:rPr>
          <w:color w:val="000000" w:themeColor="text1"/>
        </w:rPr>
        <w:t>and</w:t>
      </w:r>
      <w:r w:rsidR="00AD463E">
        <w:rPr>
          <w:color w:val="000000" w:themeColor="text1"/>
        </w:rPr>
        <w:t xml:space="preserve"> </w:t>
      </w:r>
      <w:r w:rsidRPr="004A7191">
        <w:rPr>
          <w:color w:val="000000" w:themeColor="text1"/>
        </w:rPr>
        <w:t xml:space="preserve">somewhat long-tailed </w:t>
      </w:r>
      <w:proofErr w:type="spellStart"/>
      <w:r w:rsidRPr="004A7191">
        <w:rPr>
          <w:color w:val="000000" w:themeColor="text1"/>
        </w:rPr>
        <w:t>pigeonthatisacommonresidentbreedingbirdacross</w:t>
      </w:r>
      <w:proofErr w:type="spellEnd"/>
      <w:r w:rsidRPr="004A7191">
        <w:rPr>
          <w:color w:val="000000" w:themeColor="text1"/>
        </w:rPr>
        <w:t xml:space="preserve"> its native range on the Indian subcontinent and </w:t>
      </w:r>
      <w:proofErr w:type="spellStart"/>
      <w:r w:rsidRPr="004A7191">
        <w:rPr>
          <w:color w:val="000000" w:themeColor="text1"/>
        </w:rPr>
        <w:t>SoutheastAsia</w:t>
      </w:r>
      <w:proofErr w:type="spellEnd"/>
      <w:r w:rsidRPr="004A7191">
        <w:rPr>
          <w:color w:val="000000" w:themeColor="text1"/>
        </w:rPr>
        <w:t>.</w:t>
      </w:r>
    </w:p>
    <w:p w14:paraId="54B8BEBA" w14:textId="77777777" w:rsidR="006500DE" w:rsidRPr="004A7191" w:rsidRDefault="004A7191">
      <w:pPr>
        <w:pStyle w:val="BodyText"/>
        <w:spacing w:line="249" w:lineRule="auto"/>
        <w:ind w:left="1140" w:right="1415"/>
        <w:rPr>
          <w:color w:val="000000" w:themeColor="text1"/>
        </w:rPr>
      </w:pPr>
      <w:r w:rsidRPr="004A7191">
        <w:rPr>
          <w:color w:val="000000" w:themeColor="text1"/>
        </w:rPr>
        <w:t>The species has been introduced into many parts of the world and feral populations have become established.</w:t>
      </w:r>
    </w:p>
    <w:p w14:paraId="4E79CBFF" w14:textId="77777777" w:rsidR="006500DE" w:rsidRPr="004A7191" w:rsidRDefault="004A7191">
      <w:pPr>
        <w:pStyle w:val="BodyText"/>
        <w:spacing w:line="230" w:lineRule="auto"/>
        <w:ind w:left="1140" w:right="1166" w:firstLine="280"/>
        <w:rPr>
          <w:color w:val="000000" w:themeColor="text1"/>
        </w:rPr>
      </w:pPr>
      <w:r w:rsidRPr="004A7191">
        <w:rPr>
          <w:color w:val="000000" w:themeColor="text1"/>
        </w:rPr>
        <w:t>There</w:t>
      </w:r>
      <w:r w:rsidRPr="004A7191">
        <w:rPr>
          <w:color w:val="000000" w:themeColor="text1"/>
          <w:spacing w:val="-17"/>
        </w:rPr>
        <w:t xml:space="preserve"> </w:t>
      </w:r>
      <w:r w:rsidRPr="004A7191">
        <w:rPr>
          <w:color w:val="000000" w:themeColor="text1"/>
        </w:rPr>
        <w:t>are</w:t>
      </w:r>
      <w:r w:rsidRPr="004A7191">
        <w:rPr>
          <w:color w:val="000000" w:themeColor="text1"/>
          <w:spacing w:val="-16"/>
        </w:rPr>
        <w:t xml:space="preserve"> </w:t>
      </w:r>
      <w:r w:rsidRPr="004A7191">
        <w:rPr>
          <w:color w:val="000000" w:themeColor="text1"/>
        </w:rPr>
        <w:t>considerable</w:t>
      </w:r>
      <w:r w:rsidRPr="004A7191">
        <w:rPr>
          <w:color w:val="000000" w:themeColor="text1"/>
          <w:spacing w:val="-15"/>
        </w:rPr>
        <w:t xml:space="preserve"> </w:t>
      </w:r>
      <w:r w:rsidRPr="004A7191">
        <w:rPr>
          <w:color w:val="000000" w:themeColor="text1"/>
        </w:rPr>
        <w:t>plumage</w:t>
      </w:r>
      <w:r w:rsidRPr="004A7191">
        <w:rPr>
          <w:color w:val="000000" w:themeColor="text1"/>
          <w:spacing w:val="-15"/>
        </w:rPr>
        <w:t xml:space="preserve"> </w:t>
      </w:r>
      <w:r w:rsidRPr="004A7191">
        <w:rPr>
          <w:color w:val="000000" w:themeColor="text1"/>
        </w:rPr>
        <w:t>variations</w:t>
      </w:r>
      <w:r w:rsidRPr="004A7191">
        <w:rPr>
          <w:color w:val="000000" w:themeColor="text1"/>
          <w:spacing w:val="-15"/>
        </w:rPr>
        <w:t xml:space="preserve"> </w:t>
      </w:r>
      <w:r w:rsidRPr="004A7191">
        <w:rPr>
          <w:color w:val="000000" w:themeColor="text1"/>
        </w:rPr>
        <w:t>across</w:t>
      </w:r>
      <w:r w:rsidRPr="004A7191">
        <w:rPr>
          <w:color w:val="000000" w:themeColor="text1"/>
          <w:spacing w:val="-17"/>
        </w:rPr>
        <w:t xml:space="preserve"> </w:t>
      </w:r>
      <w:r w:rsidRPr="004A7191">
        <w:rPr>
          <w:color w:val="000000" w:themeColor="text1"/>
        </w:rPr>
        <w:t>populations</w:t>
      </w:r>
      <w:r w:rsidRPr="004A7191">
        <w:rPr>
          <w:color w:val="000000" w:themeColor="text1"/>
          <w:spacing w:val="-2"/>
        </w:rPr>
        <w:t xml:space="preserve"> </w:t>
      </w:r>
      <w:r w:rsidRPr="004A7191">
        <w:rPr>
          <w:color w:val="000000" w:themeColor="text1"/>
        </w:rPr>
        <w:t>within</w:t>
      </w:r>
      <w:r w:rsidRPr="004A7191">
        <w:rPr>
          <w:color w:val="000000" w:themeColor="text1"/>
          <w:spacing w:val="-1"/>
        </w:rPr>
        <w:t xml:space="preserve"> </w:t>
      </w:r>
      <w:r w:rsidRPr="004A7191">
        <w:rPr>
          <w:color w:val="000000" w:themeColor="text1"/>
        </w:rPr>
        <w:t>its wide</w:t>
      </w:r>
      <w:r w:rsidRPr="004A7191">
        <w:rPr>
          <w:color w:val="000000" w:themeColor="text1"/>
          <w:spacing w:val="-2"/>
        </w:rPr>
        <w:t xml:space="preserve"> </w:t>
      </w:r>
      <w:r w:rsidRPr="004A7191">
        <w:rPr>
          <w:color w:val="000000" w:themeColor="text1"/>
        </w:rPr>
        <w:t>range.</w:t>
      </w:r>
      <w:r w:rsidRPr="004A7191">
        <w:rPr>
          <w:color w:val="000000" w:themeColor="text1"/>
          <w:spacing w:val="-4"/>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species is found</w:t>
      </w:r>
      <w:r w:rsidRPr="004A7191">
        <w:rPr>
          <w:color w:val="000000" w:themeColor="text1"/>
          <w:spacing w:val="-1"/>
        </w:rPr>
        <w:t xml:space="preserve"> </w:t>
      </w:r>
      <w:r w:rsidRPr="004A7191">
        <w:rPr>
          <w:color w:val="000000" w:themeColor="text1"/>
        </w:rPr>
        <w:t>in light</w:t>
      </w:r>
      <w:r w:rsidRPr="004A7191">
        <w:rPr>
          <w:color w:val="000000" w:themeColor="text1"/>
          <w:spacing w:val="-2"/>
        </w:rPr>
        <w:t xml:space="preserve"> </w:t>
      </w:r>
      <w:r w:rsidRPr="004A7191">
        <w:rPr>
          <w:color w:val="000000" w:themeColor="text1"/>
        </w:rPr>
        <w:t>forests and gardens</w:t>
      </w:r>
      <w:r w:rsidRPr="004A7191">
        <w:rPr>
          <w:color w:val="000000" w:themeColor="text1"/>
          <w:spacing w:val="-20"/>
        </w:rPr>
        <w:t xml:space="preserve"> </w:t>
      </w:r>
      <w:r w:rsidRPr="004A7191">
        <w:rPr>
          <w:color w:val="000000" w:themeColor="text1"/>
        </w:rPr>
        <w:t>as</w:t>
      </w:r>
      <w:r w:rsidRPr="004A7191">
        <w:rPr>
          <w:color w:val="000000" w:themeColor="text1"/>
          <w:spacing w:val="-17"/>
        </w:rPr>
        <w:t xml:space="preserve"> </w:t>
      </w:r>
      <w:r w:rsidRPr="004A7191">
        <w:rPr>
          <w:color w:val="000000" w:themeColor="text1"/>
        </w:rPr>
        <w:t>well</w:t>
      </w:r>
      <w:r w:rsidRPr="004A7191">
        <w:rPr>
          <w:color w:val="000000" w:themeColor="text1"/>
          <w:spacing w:val="-19"/>
        </w:rPr>
        <w:t xml:space="preserve"> </w:t>
      </w:r>
      <w:r w:rsidRPr="004A7191">
        <w:rPr>
          <w:color w:val="000000" w:themeColor="text1"/>
        </w:rPr>
        <w:t>as</w:t>
      </w:r>
      <w:r w:rsidRPr="004A7191">
        <w:rPr>
          <w:color w:val="000000" w:themeColor="text1"/>
          <w:spacing w:val="-17"/>
        </w:rPr>
        <w:t xml:space="preserve"> </w:t>
      </w:r>
      <w:r w:rsidRPr="004A7191">
        <w:rPr>
          <w:color w:val="000000" w:themeColor="text1"/>
        </w:rPr>
        <w:t>in</w:t>
      </w:r>
    </w:p>
    <w:p w14:paraId="3193DB17" w14:textId="77777777" w:rsidR="006500DE" w:rsidRPr="004A7191" w:rsidRDefault="004A7191">
      <w:pPr>
        <w:pStyle w:val="BodyText"/>
        <w:ind w:left="1140" w:right="1283"/>
        <w:rPr>
          <w:color w:val="000000" w:themeColor="text1"/>
        </w:rPr>
      </w:pPr>
      <w:r w:rsidRPr="004A7191">
        <w:rPr>
          <w:color w:val="000000" w:themeColor="text1"/>
        </w:rPr>
        <w:t>urban areas. They fly from the ground with an explosive flutter and will sometimes</w:t>
      </w:r>
      <w:r w:rsidRPr="004A7191">
        <w:rPr>
          <w:color w:val="000000" w:themeColor="text1"/>
          <w:spacing w:val="-21"/>
        </w:rPr>
        <w:t xml:space="preserve"> </w:t>
      </w:r>
      <w:r w:rsidRPr="004A7191">
        <w:rPr>
          <w:color w:val="000000" w:themeColor="text1"/>
        </w:rPr>
        <w:t>glide</w:t>
      </w:r>
      <w:r w:rsidRPr="004A7191">
        <w:rPr>
          <w:color w:val="000000" w:themeColor="text1"/>
          <w:spacing w:val="-20"/>
        </w:rPr>
        <w:t xml:space="preserve"> </w:t>
      </w:r>
      <w:r w:rsidRPr="004A7191">
        <w:rPr>
          <w:color w:val="000000" w:themeColor="text1"/>
        </w:rPr>
        <w:t>down</w:t>
      </w:r>
      <w:r w:rsidRPr="004A7191">
        <w:rPr>
          <w:color w:val="000000" w:themeColor="text1"/>
          <w:spacing w:val="-22"/>
        </w:rPr>
        <w:t xml:space="preserve"> </w:t>
      </w:r>
      <w:r w:rsidRPr="004A7191">
        <w:rPr>
          <w:color w:val="000000" w:themeColor="text1"/>
        </w:rPr>
        <w:t>to</w:t>
      </w:r>
      <w:r w:rsidRPr="004A7191">
        <w:rPr>
          <w:color w:val="000000" w:themeColor="text1"/>
          <w:spacing w:val="-20"/>
        </w:rPr>
        <w:t xml:space="preserve"> </w:t>
      </w:r>
      <w:r w:rsidRPr="004A7191">
        <w:rPr>
          <w:color w:val="000000" w:themeColor="text1"/>
        </w:rPr>
        <w:t>a</w:t>
      </w:r>
      <w:r w:rsidRPr="004A7191">
        <w:rPr>
          <w:color w:val="000000" w:themeColor="text1"/>
          <w:spacing w:val="-19"/>
        </w:rPr>
        <w:t xml:space="preserve"> </w:t>
      </w:r>
      <w:r w:rsidRPr="004A7191">
        <w:rPr>
          <w:color w:val="000000" w:themeColor="text1"/>
        </w:rPr>
        <w:t>perch.</w:t>
      </w:r>
      <w:r w:rsidRPr="004A7191">
        <w:rPr>
          <w:color w:val="000000" w:themeColor="text1"/>
          <w:spacing w:val="-22"/>
        </w:rPr>
        <w:t xml:space="preserve"> </w:t>
      </w:r>
      <w:r w:rsidRPr="004A7191">
        <w:rPr>
          <w:color w:val="000000" w:themeColor="text1"/>
        </w:rPr>
        <w:t>It</w:t>
      </w:r>
      <w:r w:rsidRPr="004A7191">
        <w:rPr>
          <w:color w:val="000000" w:themeColor="text1"/>
          <w:spacing w:val="-22"/>
        </w:rPr>
        <w:t xml:space="preserve"> </w:t>
      </w:r>
      <w:r w:rsidRPr="004A7191">
        <w:rPr>
          <w:color w:val="000000" w:themeColor="text1"/>
        </w:rPr>
        <w:t>is</w:t>
      </w:r>
      <w:r w:rsidRPr="004A7191">
        <w:rPr>
          <w:color w:val="000000" w:themeColor="text1"/>
          <w:spacing w:val="-1"/>
        </w:rPr>
        <w:t xml:space="preserve"> </w:t>
      </w:r>
      <w:r w:rsidRPr="004A7191">
        <w:rPr>
          <w:color w:val="000000" w:themeColor="text1"/>
        </w:rPr>
        <w:t>sometimes</w:t>
      </w:r>
      <w:r w:rsidRPr="004A7191">
        <w:rPr>
          <w:color w:val="000000" w:themeColor="text1"/>
          <w:spacing w:val="-1"/>
        </w:rPr>
        <w:t xml:space="preserve"> </w:t>
      </w:r>
      <w:r w:rsidRPr="004A7191">
        <w:rPr>
          <w:color w:val="000000" w:themeColor="text1"/>
        </w:rPr>
        <w:t>also</w:t>
      </w:r>
      <w:r w:rsidRPr="004A7191">
        <w:rPr>
          <w:color w:val="000000" w:themeColor="text1"/>
          <w:spacing w:val="-1"/>
        </w:rPr>
        <w:t xml:space="preserve"> </w:t>
      </w:r>
      <w:r w:rsidRPr="004A7191">
        <w:rPr>
          <w:color w:val="000000" w:themeColor="text1"/>
        </w:rPr>
        <w:t>called</w:t>
      </w:r>
      <w:r w:rsidRPr="004A7191">
        <w:rPr>
          <w:color w:val="000000" w:themeColor="text1"/>
          <w:spacing w:val="-1"/>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 xml:space="preserve">mountain </w:t>
      </w:r>
      <w:r w:rsidRPr="004A7191">
        <w:rPr>
          <w:color w:val="000000" w:themeColor="text1"/>
          <w:spacing w:val="-3"/>
        </w:rPr>
        <w:t xml:space="preserve">dove, </w:t>
      </w:r>
      <w:r w:rsidRPr="004A7191">
        <w:rPr>
          <w:color w:val="000000" w:themeColor="text1"/>
        </w:rPr>
        <w:t>pearl-necked dove or lace-necked</w:t>
      </w:r>
      <w:r w:rsidRPr="004A7191">
        <w:rPr>
          <w:color w:val="000000" w:themeColor="text1"/>
          <w:spacing w:val="-18"/>
        </w:rPr>
        <w:t xml:space="preserve"> </w:t>
      </w:r>
      <w:r w:rsidRPr="004A7191">
        <w:rPr>
          <w:color w:val="000000" w:themeColor="text1"/>
          <w:spacing w:val="-3"/>
        </w:rPr>
        <w:t>dove.</w:t>
      </w:r>
    </w:p>
    <w:p w14:paraId="1048D8F3" w14:textId="77777777" w:rsidR="006500DE" w:rsidRPr="004A7191" w:rsidRDefault="004A7191">
      <w:pPr>
        <w:pStyle w:val="BodyText"/>
        <w:spacing w:line="242" w:lineRule="auto"/>
        <w:ind w:left="1140" w:right="1212" w:firstLine="280"/>
        <w:rPr>
          <w:color w:val="000000" w:themeColor="text1"/>
        </w:rPr>
      </w:pPr>
      <w:r w:rsidRPr="004A7191">
        <w:rPr>
          <w:color w:val="000000" w:themeColor="text1"/>
        </w:rPr>
        <w:t>Spotted doves move around in pairs or small groups as they forage on the ground for grass seeds, grains, fallen fruits and seeds of other plants. They may however take insects occasionally and have been recorded feeding on winged termites. The flight</w:t>
      </w:r>
    </w:p>
    <w:p w14:paraId="55B7A2B7" w14:textId="77777777" w:rsidR="006500DE" w:rsidRPr="004A7191" w:rsidRDefault="004A7191">
      <w:pPr>
        <w:pStyle w:val="BodyText"/>
        <w:ind w:left="1140" w:right="1327"/>
        <w:jc w:val="both"/>
        <w:rPr>
          <w:color w:val="000000" w:themeColor="text1"/>
        </w:rPr>
      </w:pPr>
      <w:r w:rsidRPr="004A7191">
        <w:rPr>
          <w:color w:val="000000" w:themeColor="text1"/>
        </w:rPr>
        <w:t xml:space="preserve">is quick with regular beats and an occasional sharp flick of the </w:t>
      </w:r>
      <w:proofErr w:type="spellStart"/>
      <w:r w:rsidRPr="004A7191">
        <w:rPr>
          <w:color w:val="000000" w:themeColor="text1"/>
        </w:rPr>
        <w:t>wings.A</w:t>
      </w:r>
      <w:proofErr w:type="spellEnd"/>
      <w:r w:rsidRPr="004A7191">
        <w:rPr>
          <w:color w:val="000000" w:themeColor="text1"/>
        </w:rPr>
        <w:t xml:space="preserve"> display</w:t>
      </w:r>
      <w:r w:rsidRPr="004A7191">
        <w:rPr>
          <w:color w:val="000000" w:themeColor="text1"/>
          <w:spacing w:val="-28"/>
        </w:rPr>
        <w:t xml:space="preserve"> </w:t>
      </w:r>
      <w:r w:rsidRPr="004A7191">
        <w:rPr>
          <w:color w:val="000000" w:themeColor="text1"/>
        </w:rPr>
        <w:t>flight</w:t>
      </w:r>
      <w:r w:rsidRPr="004A7191">
        <w:rPr>
          <w:color w:val="000000" w:themeColor="text1"/>
          <w:spacing w:val="-27"/>
        </w:rPr>
        <w:t xml:space="preserve"> </w:t>
      </w:r>
      <w:r w:rsidRPr="004A7191">
        <w:rPr>
          <w:color w:val="000000" w:themeColor="text1"/>
        </w:rPr>
        <w:t>involves</w:t>
      </w:r>
      <w:r w:rsidRPr="004A7191">
        <w:rPr>
          <w:color w:val="000000" w:themeColor="text1"/>
          <w:spacing w:val="-28"/>
        </w:rPr>
        <w:t xml:space="preserve"> </w:t>
      </w:r>
      <w:r w:rsidRPr="004A7191">
        <w:rPr>
          <w:color w:val="000000" w:themeColor="text1"/>
        </w:rPr>
        <w:t>taking</w:t>
      </w:r>
      <w:r w:rsidRPr="004A7191">
        <w:rPr>
          <w:color w:val="000000" w:themeColor="text1"/>
          <w:spacing w:val="-26"/>
        </w:rPr>
        <w:t xml:space="preserve"> </w:t>
      </w:r>
      <w:r w:rsidRPr="004A7191">
        <w:rPr>
          <w:color w:val="000000" w:themeColor="text1"/>
        </w:rPr>
        <w:t>off</w:t>
      </w:r>
      <w:r w:rsidRPr="004A7191">
        <w:rPr>
          <w:color w:val="000000" w:themeColor="text1"/>
          <w:spacing w:val="-28"/>
        </w:rPr>
        <w:t xml:space="preserve"> </w:t>
      </w:r>
      <w:r w:rsidRPr="004A7191">
        <w:rPr>
          <w:color w:val="000000" w:themeColor="text1"/>
        </w:rPr>
        <w:t>at</w:t>
      </w:r>
      <w:r w:rsidRPr="004A7191">
        <w:rPr>
          <w:color w:val="000000" w:themeColor="text1"/>
          <w:spacing w:val="-27"/>
        </w:rPr>
        <w:t xml:space="preserve"> </w:t>
      </w:r>
      <w:r w:rsidRPr="004A7191">
        <w:rPr>
          <w:color w:val="000000" w:themeColor="text1"/>
        </w:rPr>
        <w:t>a</w:t>
      </w:r>
      <w:r w:rsidRPr="004A7191">
        <w:rPr>
          <w:color w:val="000000" w:themeColor="text1"/>
          <w:spacing w:val="-27"/>
        </w:rPr>
        <w:t xml:space="preserve"> </w:t>
      </w:r>
      <w:r w:rsidRPr="004A7191">
        <w:rPr>
          <w:color w:val="000000" w:themeColor="text1"/>
        </w:rPr>
        <w:t>steep</w:t>
      </w:r>
      <w:r w:rsidRPr="004A7191">
        <w:rPr>
          <w:color w:val="000000" w:themeColor="text1"/>
          <w:spacing w:val="-27"/>
        </w:rPr>
        <w:t xml:space="preserve"> </w:t>
      </w:r>
      <w:r w:rsidRPr="004A7191">
        <w:rPr>
          <w:color w:val="000000" w:themeColor="text1"/>
        </w:rPr>
        <w:t>angle</w:t>
      </w:r>
      <w:r w:rsidRPr="004A7191">
        <w:rPr>
          <w:color w:val="000000" w:themeColor="text1"/>
          <w:spacing w:val="-27"/>
        </w:rPr>
        <w:t xml:space="preserve"> </w:t>
      </w:r>
      <w:r w:rsidRPr="004A7191">
        <w:rPr>
          <w:color w:val="000000" w:themeColor="text1"/>
        </w:rPr>
        <w:t>with</w:t>
      </w:r>
      <w:r w:rsidRPr="004A7191">
        <w:rPr>
          <w:color w:val="000000" w:themeColor="text1"/>
          <w:spacing w:val="-29"/>
        </w:rPr>
        <w:t xml:space="preserve"> </w:t>
      </w:r>
      <w:r w:rsidRPr="004A7191">
        <w:rPr>
          <w:color w:val="000000" w:themeColor="text1"/>
        </w:rPr>
        <w:t>a</w:t>
      </w:r>
      <w:r w:rsidRPr="004A7191">
        <w:rPr>
          <w:color w:val="000000" w:themeColor="text1"/>
          <w:spacing w:val="-1"/>
        </w:rPr>
        <w:t xml:space="preserve"> </w:t>
      </w:r>
      <w:r w:rsidRPr="004A7191">
        <w:rPr>
          <w:color w:val="000000" w:themeColor="text1"/>
        </w:rPr>
        <w:t>loud</w:t>
      </w:r>
      <w:r w:rsidRPr="004A7191">
        <w:rPr>
          <w:color w:val="000000" w:themeColor="text1"/>
          <w:spacing w:val="-21"/>
        </w:rPr>
        <w:t xml:space="preserve"> </w:t>
      </w:r>
      <w:r w:rsidRPr="004A7191">
        <w:rPr>
          <w:color w:val="000000" w:themeColor="text1"/>
        </w:rPr>
        <w:t>clapping</w:t>
      </w:r>
      <w:r w:rsidRPr="004A7191">
        <w:rPr>
          <w:color w:val="000000" w:themeColor="text1"/>
          <w:spacing w:val="-21"/>
        </w:rPr>
        <w:t xml:space="preserve"> </w:t>
      </w:r>
      <w:r w:rsidRPr="004A7191">
        <w:rPr>
          <w:color w:val="000000" w:themeColor="text1"/>
        </w:rPr>
        <w:t>of</w:t>
      </w:r>
      <w:r w:rsidRPr="004A7191">
        <w:rPr>
          <w:color w:val="000000" w:themeColor="text1"/>
          <w:spacing w:val="-21"/>
        </w:rPr>
        <w:t xml:space="preserve"> </w:t>
      </w:r>
      <w:r w:rsidRPr="004A7191">
        <w:rPr>
          <w:color w:val="000000" w:themeColor="text1"/>
        </w:rPr>
        <w:t>the wing</w:t>
      </w:r>
      <w:r w:rsidRPr="004A7191">
        <w:rPr>
          <w:color w:val="000000" w:themeColor="text1"/>
          <w:spacing w:val="-21"/>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then</w:t>
      </w:r>
      <w:r w:rsidRPr="004A7191">
        <w:rPr>
          <w:color w:val="000000" w:themeColor="text1"/>
          <w:spacing w:val="-19"/>
        </w:rPr>
        <w:t xml:space="preserve"> </w:t>
      </w:r>
      <w:r w:rsidRPr="004A7191">
        <w:rPr>
          <w:color w:val="000000" w:themeColor="text1"/>
        </w:rPr>
        <w:t>slowly</w:t>
      </w:r>
      <w:r w:rsidRPr="004A7191">
        <w:rPr>
          <w:color w:val="000000" w:themeColor="text1"/>
          <w:spacing w:val="-22"/>
        </w:rPr>
        <w:t xml:space="preserve"> </w:t>
      </w:r>
      <w:r w:rsidRPr="004A7191">
        <w:rPr>
          <w:color w:val="000000" w:themeColor="text1"/>
        </w:rPr>
        <w:t>gliding</w:t>
      </w:r>
      <w:r w:rsidRPr="004A7191">
        <w:rPr>
          <w:color w:val="000000" w:themeColor="text1"/>
          <w:spacing w:val="-19"/>
        </w:rPr>
        <w:t xml:space="preserve"> </w:t>
      </w:r>
      <w:r w:rsidRPr="004A7191">
        <w:rPr>
          <w:color w:val="000000" w:themeColor="text1"/>
        </w:rPr>
        <w:t>down</w:t>
      </w:r>
      <w:r w:rsidRPr="004A7191">
        <w:rPr>
          <w:color w:val="000000" w:themeColor="text1"/>
          <w:spacing w:val="-21"/>
        </w:rPr>
        <w:t xml:space="preserve"> </w:t>
      </w:r>
      <w:r w:rsidRPr="004A7191">
        <w:rPr>
          <w:color w:val="000000" w:themeColor="text1"/>
        </w:rPr>
        <w:t>with</w:t>
      </w:r>
      <w:r w:rsidRPr="004A7191">
        <w:rPr>
          <w:color w:val="000000" w:themeColor="text1"/>
          <w:spacing w:val="-21"/>
        </w:rPr>
        <w:t xml:space="preserve"> </w:t>
      </w:r>
      <w:r w:rsidRPr="004A7191">
        <w:rPr>
          <w:color w:val="000000" w:themeColor="text1"/>
        </w:rPr>
        <w:t>the</w:t>
      </w:r>
      <w:r w:rsidRPr="004A7191">
        <w:rPr>
          <w:color w:val="000000" w:themeColor="text1"/>
          <w:spacing w:val="-1"/>
        </w:rPr>
        <w:t xml:space="preserve"> </w:t>
      </w:r>
      <w:r w:rsidRPr="004A7191">
        <w:rPr>
          <w:color w:val="000000" w:themeColor="text1"/>
        </w:rPr>
        <w:t>tail</w:t>
      </w:r>
      <w:r w:rsidRPr="004A7191">
        <w:rPr>
          <w:color w:val="000000" w:themeColor="text1"/>
          <w:spacing w:val="-1"/>
        </w:rPr>
        <w:t xml:space="preserve"> </w:t>
      </w:r>
      <w:r w:rsidRPr="004A7191">
        <w:rPr>
          <w:color w:val="000000" w:themeColor="text1"/>
        </w:rPr>
        <w:t>spread</w:t>
      </w:r>
      <w:r w:rsidRPr="004A7191">
        <w:rPr>
          <w:color w:val="000000" w:themeColor="text1"/>
          <w:spacing w:val="-26"/>
        </w:rPr>
        <w:t xml:space="preserve"> </w:t>
      </w:r>
      <w:r w:rsidRPr="004A7191">
        <w:rPr>
          <w:color w:val="000000" w:themeColor="text1"/>
        </w:rPr>
        <w:t>out.</w:t>
      </w:r>
    </w:p>
    <w:p w14:paraId="00EA286A" w14:textId="77777777" w:rsidR="006500DE" w:rsidRPr="004A7191" w:rsidRDefault="006500DE">
      <w:pPr>
        <w:pStyle w:val="BodyText"/>
        <w:rPr>
          <w:color w:val="000000" w:themeColor="text1"/>
        </w:rPr>
      </w:pPr>
    </w:p>
    <w:p w14:paraId="321D2D7F" w14:textId="77777777" w:rsidR="006500DE" w:rsidRPr="004A7191" w:rsidRDefault="006500DE">
      <w:pPr>
        <w:pStyle w:val="BodyText"/>
        <w:rPr>
          <w:color w:val="000000" w:themeColor="text1"/>
        </w:rPr>
      </w:pPr>
    </w:p>
    <w:p w14:paraId="24672374" w14:textId="77777777" w:rsidR="006500DE" w:rsidRPr="004A7191" w:rsidRDefault="006500DE">
      <w:pPr>
        <w:pStyle w:val="BodyText"/>
        <w:rPr>
          <w:color w:val="000000" w:themeColor="text1"/>
        </w:rPr>
      </w:pPr>
    </w:p>
    <w:p w14:paraId="23C7CE9B" w14:textId="77777777" w:rsidR="006500DE" w:rsidRPr="004A7191" w:rsidRDefault="0093353A">
      <w:pPr>
        <w:pStyle w:val="BodyText"/>
        <w:rPr>
          <w:color w:val="000000" w:themeColor="text1"/>
        </w:rPr>
      </w:pPr>
      <w:r w:rsidRPr="0093353A">
        <w:rPr>
          <w:rFonts w:ascii="Verdana"/>
          <w:noProof/>
          <w:color w:val="000000" w:themeColor="text1"/>
        </w:rPr>
        <w:drawing>
          <wp:anchor distT="0" distB="0" distL="114300" distR="114300" simplePos="0" relativeHeight="252030976" behindDoc="1" locked="0" layoutInCell="1" allowOverlap="1" wp14:anchorId="48C90FC7" wp14:editId="646F202E">
            <wp:simplePos x="0" y="0"/>
            <wp:positionH relativeFrom="column">
              <wp:posOffset>439387</wp:posOffset>
            </wp:positionH>
            <wp:positionV relativeFrom="paragraph">
              <wp:posOffset>27734</wp:posOffset>
            </wp:positionV>
            <wp:extent cx="4298315" cy="2887844"/>
            <wp:effectExtent l="0" t="0" r="698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98315" cy="28878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DC7A5" w14:textId="77777777" w:rsidR="006500DE" w:rsidRPr="004A7191" w:rsidRDefault="006500DE">
      <w:pPr>
        <w:pStyle w:val="BodyText"/>
        <w:rPr>
          <w:color w:val="000000" w:themeColor="text1"/>
        </w:rPr>
      </w:pPr>
    </w:p>
    <w:p w14:paraId="19F0D109" w14:textId="77777777" w:rsidR="006500DE" w:rsidRPr="004A7191" w:rsidRDefault="006500DE">
      <w:pPr>
        <w:pStyle w:val="BodyText"/>
        <w:rPr>
          <w:color w:val="000000" w:themeColor="text1"/>
        </w:rPr>
      </w:pPr>
    </w:p>
    <w:p w14:paraId="468FF806" w14:textId="77777777" w:rsidR="006500DE" w:rsidRPr="004A7191" w:rsidRDefault="006500DE">
      <w:pPr>
        <w:pStyle w:val="BodyText"/>
        <w:rPr>
          <w:color w:val="000000" w:themeColor="text1"/>
        </w:rPr>
      </w:pPr>
    </w:p>
    <w:p w14:paraId="1C2AC909" w14:textId="77777777" w:rsidR="006500DE" w:rsidRPr="004A7191" w:rsidRDefault="006500DE">
      <w:pPr>
        <w:pStyle w:val="BodyText"/>
        <w:rPr>
          <w:color w:val="000000" w:themeColor="text1"/>
        </w:rPr>
      </w:pPr>
    </w:p>
    <w:p w14:paraId="306F235B" w14:textId="77777777" w:rsidR="006500DE" w:rsidRPr="004A7191" w:rsidRDefault="006500DE">
      <w:pPr>
        <w:pStyle w:val="BodyText"/>
        <w:rPr>
          <w:color w:val="000000" w:themeColor="text1"/>
        </w:rPr>
      </w:pPr>
    </w:p>
    <w:p w14:paraId="32AC1FAB" w14:textId="77777777" w:rsidR="006500DE" w:rsidRPr="004A7191" w:rsidRDefault="006500DE">
      <w:pPr>
        <w:pStyle w:val="BodyText"/>
        <w:rPr>
          <w:color w:val="000000" w:themeColor="text1"/>
        </w:rPr>
      </w:pPr>
    </w:p>
    <w:p w14:paraId="1047B326" w14:textId="77777777" w:rsidR="006500DE" w:rsidRPr="004A7191" w:rsidRDefault="006500DE">
      <w:pPr>
        <w:pStyle w:val="BodyText"/>
        <w:rPr>
          <w:color w:val="000000" w:themeColor="text1"/>
        </w:rPr>
      </w:pPr>
    </w:p>
    <w:p w14:paraId="29B06BFB" w14:textId="77777777" w:rsidR="006500DE" w:rsidRPr="004A7191" w:rsidRDefault="006500DE">
      <w:pPr>
        <w:pStyle w:val="BodyText"/>
        <w:rPr>
          <w:color w:val="000000" w:themeColor="text1"/>
        </w:rPr>
      </w:pPr>
    </w:p>
    <w:p w14:paraId="702B5858" w14:textId="77777777" w:rsidR="006500DE" w:rsidRPr="004A7191" w:rsidRDefault="006500DE">
      <w:pPr>
        <w:pStyle w:val="BodyText"/>
        <w:rPr>
          <w:color w:val="000000" w:themeColor="text1"/>
        </w:rPr>
      </w:pPr>
    </w:p>
    <w:p w14:paraId="49E911D8" w14:textId="77777777" w:rsidR="006500DE" w:rsidRPr="004A7191" w:rsidRDefault="006500DE">
      <w:pPr>
        <w:pStyle w:val="BodyText"/>
        <w:rPr>
          <w:color w:val="000000" w:themeColor="text1"/>
        </w:rPr>
      </w:pPr>
    </w:p>
    <w:p w14:paraId="0D5E5846" w14:textId="77777777" w:rsidR="006500DE" w:rsidRPr="004A7191" w:rsidRDefault="006500DE">
      <w:pPr>
        <w:pStyle w:val="BodyText"/>
        <w:rPr>
          <w:color w:val="000000" w:themeColor="text1"/>
        </w:rPr>
      </w:pPr>
    </w:p>
    <w:p w14:paraId="776D2FDF" w14:textId="77777777" w:rsidR="006500DE" w:rsidRPr="004A7191" w:rsidRDefault="006500DE">
      <w:pPr>
        <w:pStyle w:val="BodyText"/>
        <w:rPr>
          <w:color w:val="000000" w:themeColor="text1"/>
        </w:rPr>
      </w:pPr>
    </w:p>
    <w:p w14:paraId="32D271ED" w14:textId="77777777" w:rsidR="006500DE" w:rsidRPr="004A7191" w:rsidRDefault="006500DE">
      <w:pPr>
        <w:pStyle w:val="BodyText"/>
        <w:rPr>
          <w:color w:val="000000" w:themeColor="text1"/>
        </w:rPr>
      </w:pPr>
    </w:p>
    <w:p w14:paraId="4E696AF0" w14:textId="77777777" w:rsidR="006500DE" w:rsidRPr="004A7191" w:rsidRDefault="006500DE">
      <w:pPr>
        <w:pStyle w:val="BodyText"/>
        <w:rPr>
          <w:color w:val="000000" w:themeColor="text1"/>
        </w:rPr>
      </w:pPr>
    </w:p>
    <w:p w14:paraId="3D384ADC" w14:textId="77777777" w:rsidR="006500DE" w:rsidRPr="004A7191" w:rsidRDefault="006500DE">
      <w:pPr>
        <w:pStyle w:val="BodyText"/>
        <w:rPr>
          <w:color w:val="000000" w:themeColor="text1"/>
        </w:rPr>
      </w:pPr>
    </w:p>
    <w:p w14:paraId="339CB350" w14:textId="77777777" w:rsidR="006500DE" w:rsidRPr="004A7191" w:rsidRDefault="006500DE">
      <w:pPr>
        <w:pStyle w:val="BodyText"/>
        <w:rPr>
          <w:color w:val="000000" w:themeColor="text1"/>
        </w:rPr>
      </w:pPr>
    </w:p>
    <w:p w14:paraId="1D97D24A" w14:textId="77777777" w:rsidR="006500DE" w:rsidRPr="004A7191" w:rsidRDefault="006500DE">
      <w:pPr>
        <w:pStyle w:val="BodyText"/>
        <w:rPr>
          <w:color w:val="000000" w:themeColor="text1"/>
        </w:rPr>
      </w:pPr>
    </w:p>
    <w:p w14:paraId="646B2CA2" w14:textId="77777777" w:rsidR="006500DE" w:rsidRPr="004A7191" w:rsidRDefault="006500DE">
      <w:pPr>
        <w:pStyle w:val="BodyText"/>
        <w:rPr>
          <w:color w:val="000000" w:themeColor="text1"/>
        </w:rPr>
      </w:pPr>
    </w:p>
    <w:p w14:paraId="7E9C3530" w14:textId="77777777" w:rsidR="006500DE" w:rsidRPr="004A7191" w:rsidRDefault="006500DE">
      <w:pPr>
        <w:pStyle w:val="BodyText"/>
        <w:spacing w:before="2"/>
        <w:rPr>
          <w:color w:val="000000" w:themeColor="text1"/>
          <w:sz w:val="16"/>
        </w:rPr>
      </w:pPr>
    </w:p>
    <w:p w14:paraId="49B179AF" w14:textId="77777777" w:rsidR="006500DE" w:rsidRPr="004A7191" w:rsidRDefault="006500DE">
      <w:pPr>
        <w:jc w:val="center"/>
        <w:rPr>
          <w:rFonts w:ascii="Verdana"/>
          <w:color w:val="000000" w:themeColor="text1"/>
        </w:rPr>
        <w:sectPr w:rsidR="006500DE" w:rsidRPr="004A7191">
          <w:pgSz w:w="8240" w:h="12200"/>
          <w:pgMar w:top="1060" w:right="0" w:bottom="280" w:left="0" w:header="720" w:footer="720" w:gutter="0"/>
          <w:cols w:space="720"/>
        </w:sectPr>
      </w:pPr>
    </w:p>
    <w:p w14:paraId="3896032B" w14:textId="77777777" w:rsidR="006500DE" w:rsidRPr="0093353A" w:rsidRDefault="006500DE">
      <w:pPr>
        <w:pStyle w:val="BodyText"/>
        <w:spacing w:before="1"/>
        <w:rPr>
          <w:rFonts w:ascii="Verdana"/>
          <w:color w:val="000000" w:themeColor="text1"/>
          <w:sz w:val="26"/>
        </w:rPr>
      </w:pPr>
    </w:p>
    <w:p w14:paraId="6E04653B" w14:textId="77777777" w:rsidR="006500DE" w:rsidRPr="0093353A" w:rsidRDefault="004A7191">
      <w:pPr>
        <w:pStyle w:val="Heading2"/>
        <w:spacing w:before="57"/>
        <w:ind w:left="3560"/>
        <w:rPr>
          <w:color w:val="000000" w:themeColor="text1"/>
        </w:rPr>
      </w:pPr>
      <w:r w:rsidRPr="0093353A">
        <w:rPr>
          <w:color w:val="000000" w:themeColor="text1"/>
        </w:rPr>
        <w:t>Conservation status</w:t>
      </w:r>
    </w:p>
    <w:p w14:paraId="39AC75C1" w14:textId="77777777" w:rsidR="006500DE" w:rsidRPr="0093353A" w:rsidRDefault="006500DE">
      <w:pPr>
        <w:pStyle w:val="BodyText"/>
        <w:spacing w:before="6"/>
        <w:rPr>
          <w:b/>
          <w:color w:val="000000" w:themeColor="text1"/>
          <w:sz w:val="19"/>
        </w:rPr>
      </w:pPr>
    </w:p>
    <w:p w14:paraId="282E478E" w14:textId="77777777" w:rsidR="006500DE" w:rsidRPr="0093353A" w:rsidRDefault="006500DE">
      <w:pPr>
        <w:rPr>
          <w:color w:val="000000" w:themeColor="text1"/>
          <w:sz w:val="19"/>
        </w:rPr>
        <w:sectPr w:rsidR="006500DE" w:rsidRPr="0093353A">
          <w:pgSz w:w="8240" w:h="12200"/>
          <w:pgMar w:top="320" w:right="0" w:bottom="280" w:left="0" w:header="720" w:footer="720" w:gutter="0"/>
          <w:cols w:space="720"/>
        </w:sectPr>
      </w:pPr>
    </w:p>
    <w:p w14:paraId="127BCF48" w14:textId="77777777" w:rsidR="006500DE" w:rsidRPr="0093353A" w:rsidRDefault="004A7191">
      <w:pPr>
        <w:tabs>
          <w:tab w:val="left" w:pos="4970"/>
        </w:tabs>
        <w:spacing w:before="94"/>
        <w:ind w:left="3520"/>
        <w:rPr>
          <w:color w:val="000000" w:themeColor="text1"/>
          <w:sz w:val="16"/>
        </w:rPr>
      </w:pPr>
      <w:r w:rsidRPr="0093353A">
        <w:rPr>
          <w:color w:val="000000" w:themeColor="text1"/>
          <w:position w:val="-1"/>
          <w:sz w:val="16"/>
        </w:rPr>
        <w:t>Extinct</w:t>
      </w:r>
      <w:r w:rsidRPr="0093353A">
        <w:rPr>
          <w:color w:val="000000" w:themeColor="text1"/>
          <w:position w:val="-1"/>
          <w:sz w:val="16"/>
        </w:rPr>
        <w:tab/>
      </w:r>
      <w:proofErr w:type="spellStart"/>
      <w:r w:rsidRPr="0093353A">
        <w:rPr>
          <w:color w:val="000000" w:themeColor="text1"/>
          <w:sz w:val="16"/>
        </w:rPr>
        <w:t>Threatned</w:t>
      </w:r>
      <w:proofErr w:type="spellEnd"/>
    </w:p>
    <w:p w14:paraId="32CBB594" w14:textId="77777777" w:rsidR="006500DE" w:rsidRPr="0093353A" w:rsidRDefault="004A7191">
      <w:pPr>
        <w:pStyle w:val="BodyText"/>
        <w:tabs>
          <w:tab w:val="left" w:pos="4138"/>
          <w:tab w:val="left" w:pos="4669"/>
          <w:tab w:val="left" w:pos="5176"/>
          <w:tab w:val="left" w:pos="5677"/>
        </w:tabs>
        <w:spacing w:before="177"/>
        <w:ind w:left="3660"/>
        <w:rPr>
          <w:rFonts w:ascii="Trebuchet MS"/>
          <w:color w:val="000000" w:themeColor="text1"/>
        </w:rPr>
      </w:pPr>
      <w:r w:rsidRPr="0093353A">
        <w:rPr>
          <w:rFonts w:ascii="Trebuchet MS"/>
          <w:color w:val="000000" w:themeColor="text1"/>
          <w:position w:val="2"/>
        </w:rPr>
        <w:t>EX</w:t>
      </w:r>
      <w:r w:rsidRPr="0093353A">
        <w:rPr>
          <w:rFonts w:ascii="Trebuchet MS"/>
          <w:color w:val="000000" w:themeColor="text1"/>
          <w:position w:val="2"/>
        </w:rPr>
        <w:tab/>
      </w:r>
      <w:r w:rsidRPr="0093353A">
        <w:rPr>
          <w:rFonts w:ascii="Trebuchet MS"/>
          <w:color w:val="000000" w:themeColor="text1"/>
        </w:rPr>
        <w:t>EW</w:t>
      </w:r>
      <w:r w:rsidRPr="0093353A">
        <w:rPr>
          <w:rFonts w:ascii="Trebuchet MS"/>
          <w:color w:val="000000" w:themeColor="text1"/>
        </w:rPr>
        <w:tab/>
        <w:t>CR</w:t>
      </w:r>
      <w:r w:rsidRPr="0093353A">
        <w:rPr>
          <w:rFonts w:ascii="Trebuchet MS"/>
          <w:color w:val="000000" w:themeColor="text1"/>
        </w:rPr>
        <w:tab/>
        <w:t>EN</w:t>
      </w:r>
      <w:r w:rsidRPr="0093353A">
        <w:rPr>
          <w:rFonts w:ascii="Trebuchet MS"/>
          <w:color w:val="000000" w:themeColor="text1"/>
        </w:rPr>
        <w:tab/>
      </w:r>
      <w:r w:rsidRPr="0093353A">
        <w:rPr>
          <w:rFonts w:ascii="Trebuchet MS"/>
          <w:color w:val="000000" w:themeColor="text1"/>
          <w:spacing w:val="-13"/>
          <w:position w:val="-1"/>
        </w:rPr>
        <w:t>VU</w:t>
      </w:r>
    </w:p>
    <w:p w14:paraId="4C01BFFD" w14:textId="77777777" w:rsidR="006500DE" w:rsidRPr="0093353A" w:rsidRDefault="004A7191">
      <w:pPr>
        <w:spacing w:before="113" w:line="208" w:lineRule="auto"/>
        <w:ind w:left="560" w:right="1157" w:firstLine="120"/>
        <w:rPr>
          <w:color w:val="000000" w:themeColor="text1"/>
          <w:sz w:val="16"/>
        </w:rPr>
      </w:pPr>
      <w:r w:rsidRPr="0093353A">
        <w:rPr>
          <w:color w:val="000000" w:themeColor="text1"/>
        </w:rPr>
        <w:br w:type="column"/>
      </w:r>
      <w:r w:rsidRPr="0093353A">
        <w:rPr>
          <w:color w:val="000000" w:themeColor="text1"/>
          <w:sz w:val="16"/>
        </w:rPr>
        <w:t>Least Concern</w:t>
      </w:r>
    </w:p>
    <w:p w14:paraId="7A2F22DA" w14:textId="77777777" w:rsidR="006500DE" w:rsidRPr="0093353A" w:rsidRDefault="004A7191">
      <w:pPr>
        <w:pStyle w:val="BodyText"/>
        <w:tabs>
          <w:tab w:val="left" w:pos="770"/>
        </w:tabs>
        <w:spacing w:before="142"/>
        <w:ind w:left="240"/>
        <w:rPr>
          <w:rFonts w:ascii="Trebuchet MS"/>
          <w:color w:val="000000" w:themeColor="text1"/>
        </w:rPr>
      </w:pPr>
      <w:r w:rsidRPr="0093353A">
        <w:rPr>
          <w:rFonts w:ascii="Trebuchet MS"/>
          <w:color w:val="000000" w:themeColor="text1"/>
        </w:rPr>
        <w:t>NT</w:t>
      </w:r>
      <w:r w:rsidRPr="0093353A">
        <w:rPr>
          <w:rFonts w:ascii="Trebuchet MS"/>
          <w:color w:val="000000" w:themeColor="text1"/>
        </w:rPr>
        <w:tab/>
        <w:t>LC</w:t>
      </w:r>
    </w:p>
    <w:p w14:paraId="7D58EC25" w14:textId="77777777" w:rsidR="006500DE" w:rsidRPr="0093353A" w:rsidRDefault="006500DE">
      <w:pPr>
        <w:rPr>
          <w:rFonts w:ascii="Trebuchet MS"/>
          <w:color w:val="000000" w:themeColor="text1"/>
        </w:rPr>
        <w:sectPr w:rsidR="006500DE" w:rsidRPr="0093353A">
          <w:type w:val="continuous"/>
          <w:pgSz w:w="8240" w:h="12200"/>
          <w:pgMar w:top="880" w:right="0" w:bottom="280" w:left="0" w:header="720" w:footer="720" w:gutter="0"/>
          <w:cols w:num="2" w:space="720" w:equalWidth="0">
            <w:col w:w="5920" w:space="40"/>
            <w:col w:w="2280"/>
          </w:cols>
        </w:sectPr>
      </w:pPr>
    </w:p>
    <w:p w14:paraId="57683775" w14:textId="77777777" w:rsidR="006500DE" w:rsidRPr="0093353A" w:rsidRDefault="006500DE">
      <w:pPr>
        <w:pStyle w:val="BodyText"/>
        <w:spacing w:before="7"/>
        <w:rPr>
          <w:rFonts w:ascii="Trebuchet MS"/>
          <w:color w:val="000000" w:themeColor="text1"/>
          <w:sz w:val="16"/>
        </w:rPr>
      </w:pPr>
    </w:p>
    <w:p w14:paraId="5424729F" w14:textId="77777777" w:rsidR="006500DE" w:rsidRPr="0093353A" w:rsidRDefault="006500DE">
      <w:pPr>
        <w:pStyle w:val="BodyText"/>
        <w:rPr>
          <w:rFonts w:ascii="Georgia"/>
          <w:i/>
          <w:color w:val="000000" w:themeColor="text1"/>
        </w:rPr>
      </w:pPr>
    </w:p>
    <w:p w14:paraId="154E25EA" w14:textId="77777777" w:rsidR="006500DE" w:rsidRPr="0093353A" w:rsidRDefault="006500DE">
      <w:pPr>
        <w:pStyle w:val="BodyText"/>
        <w:rPr>
          <w:rFonts w:ascii="Georgia"/>
          <w:i/>
          <w:color w:val="000000" w:themeColor="text1"/>
        </w:rPr>
      </w:pPr>
    </w:p>
    <w:p w14:paraId="721147EA" w14:textId="77777777" w:rsidR="006500DE" w:rsidRPr="0093353A" w:rsidRDefault="006500DE">
      <w:pPr>
        <w:pStyle w:val="BodyText"/>
        <w:rPr>
          <w:rFonts w:ascii="Georgia"/>
          <w:i/>
          <w:color w:val="000000" w:themeColor="text1"/>
        </w:rPr>
      </w:pPr>
    </w:p>
    <w:p w14:paraId="1C00C7E8" w14:textId="77777777" w:rsidR="0093353A" w:rsidRPr="0093353A" w:rsidRDefault="0093353A" w:rsidP="0093353A">
      <w:pPr>
        <w:spacing w:before="94"/>
        <w:ind w:left="3099" w:right="2513"/>
        <w:jc w:val="center"/>
        <w:rPr>
          <w:color w:val="000000" w:themeColor="text1"/>
          <w:sz w:val="16"/>
        </w:rPr>
      </w:pPr>
      <w:r w:rsidRPr="0093353A">
        <w:rPr>
          <w:color w:val="000000" w:themeColor="text1"/>
          <w:sz w:val="16"/>
        </w:rPr>
        <w:t>Least Concern (IUCN 3.1)</w:t>
      </w:r>
    </w:p>
    <w:p w14:paraId="6501D856" w14:textId="77777777" w:rsidR="0093353A" w:rsidRPr="0093353A" w:rsidRDefault="0093353A" w:rsidP="0093353A">
      <w:pPr>
        <w:pStyle w:val="BodyText"/>
        <w:spacing w:before="4"/>
        <w:rPr>
          <w:color w:val="000000" w:themeColor="text1"/>
          <w:sz w:val="15"/>
        </w:rPr>
      </w:pPr>
    </w:p>
    <w:p w14:paraId="12D538E8" w14:textId="77777777" w:rsidR="0093353A" w:rsidRPr="0093353A" w:rsidRDefault="0093353A" w:rsidP="0093353A">
      <w:pPr>
        <w:pStyle w:val="BodyText"/>
        <w:tabs>
          <w:tab w:val="left" w:pos="5195"/>
        </w:tabs>
        <w:spacing w:line="331" w:lineRule="auto"/>
        <w:ind w:left="4100" w:right="2297"/>
        <w:rPr>
          <w:color w:val="000000" w:themeColor="text1"/>
        </w:rPr>
      </w:pPr>
      <w:r w:rsidRPr="0093353A">
        <w:rPr>
          <w:rFonts w:ascii="Bookman Old Style"/>
          <w:b/>
          <w:color w:val="000000" w:themeColor="text1"/>
        </w:rPr>
        <w:t xml:space="preserve">Scientific classification </w:t>
      </w:r>
      <w:r w:rsidRPr="0093353A">
        <w:rPr>
          <w:color w:val="000000" w:themeColor="text1"/>
        </w:rPr>
        <w:t>Kingdom:</w:t>
      </w:r>
      <w:r w:rsidRPr="0093353A">
        <w:rPr>
          <w:color w:val="000000" w:themeColor="text1"/>
        </w:rPr>
        <w:tab/>
      </w:r>
      <w:r w:rsidRPr="0093353A">
        <w:rPr>
          <w:color w:val="000000" w:themeColor="text1"/>
          <w:spacing w:val="-3"/>
        </w:rPr>
        <w:t xml:space="preserve">Animalia </w:t>
      </w:r>
      <w:r w:rsidRPr="0093353A">
        <w:rPr>
          <w:color w:val="000000" w:themeColor="text1"/>
        </w:rPr>
        <w:t>Phylum:</w:t>
      </w:r>
      <w:r w:rsidRPr="0093353A">
        <w:rPr>
          <w:color w:val="000000" w:themeColor="text1"/>
        </w:rPr>
        <w:tab/>
        <w:t>Chordata</w:t>
      </w:r>
    </w:p>
    <w:p w14:paraId="18F4D1B5" w14:textId="77777777" w:rsidR="0093353A" w:rsidRPr="0093353A" w:rsidRDefault="0093353A" w:rsidP="0093353A">
      <w:pPr>
        <w:pStyle w:val="BodyText"/>
        <w:tabs>
          <w:tab w:val="left" w:pos="5195"/>
        </w:tabs>
        <w:spacing w:line="229" w:lineRule="exact"/>
        <w:ind w:left="4100"/>
        <w:rPr>
          <w:color w:val="000000" w:themeColor="text1"/>
        </w:rPr>
      </w:pPr>
      <w:r w:rsidRPr="0093353A">
        <w:rPr>
          <w:color w:val="000000" w:themeColor="text1"/>
        </w:rPr>
        <w:t>Class:</w:t>
      </w:r>
      <w:r w:rsidRPr="0093353A">
        <w:rPr>
          <w:color w:val="000000" w:themeColor="text1"/>
        </w:rPr>
        <w:tab/>
      </w:r>
      <w:r w:rsidRPr="0093353A">
        <w:rPr>
          <w:color w:val="000000" w:themeColor="text1"/>
          <w:spacing w:val="-7"/>
        </w:rPr>
        <w:t>Aves</w:t>
      </w:r>
    </w:p>
    <w:p w14:paraId="031DD3CA" w14:textId="77777777" w:rsidR="0093353A" w:rsidRPr="0093353A" w:rsidRDefault="0093353A" w:rsidP="0093353A">
      <w:pPr>
        <w:pStyle w:val="BodyText"/>
        <w:tabs>
          <w:tab w:val="left" w:pos="5195"/>
        </w:tabs>
        <w:spacing w:before="90"/>
        <w:ind w:left="4100"/>
        <w:rPr>
          <w:color w:val="000000" w:themeColor="text1"/>
        </w:rPr>
      </w:pPr>
      <w:r w:rsidRPr="0093353A">
        <w:rPr>
          <w:color w:val="000000" w:themeColor="text1"/>
        </w:rPr>
        <w:t>Order:</w:t>
      </w:r>
      <w:r w:rsidRPr="0093353A">
        <w:rPr>
          <w:color w:val="000000" w:themeColor="text1"/>
        </w:rPr>
        <w:tab/>
        <w:t>Columbiformes</w:t>
      </w:r>
    </w:p>
    <w:p w14:paraId="2A52A75A" w14:textId="77777777" w:rsidR="0093353A" w:rsidRPr="0093353A" w:rsidRDefault="0093353A" w:rsidP="0093353A">
      <w:pPr>
        <w:pStyle w:val="BodyText"/>
        <w:tabs>
          <w:tab w:val="left" w:pos="5195"/>
        </w:tabs>
        <w:spacing w:before="90"/>
        <w:ind w:left="4100"/>
        <w:rPr>
          <w:color w:val="000000" w:themeColor="text1"/>
        </w:rPr>
      </w:pPr>
      <w:r w:rsidRPr="0093353A">
        <w:rPr>
          <w:color w:val="000000" w:themeColor="text1"/>
        </w:rPr>
        <w:t>Family:</w:t>
      </w:r>
      <w:r w:rsidRPr="0093353A">
        <w:rPr>
          <w:color w:val="000000" w:themeColor="text1"/>
        </w:rPr>
        <w:tab/>
        <w:t>Columbidae</w:t>
      </w:r>
    </w:p>
    <w:p w14:paraId="3FEAFFAA" w14:textId="77777777" w:rsidR="0093353A" w:rsidRPr="0093353A" w:rsidRDefault="0093353A" w:rsidP="0093353A">
      <w:pPr>
        <w:pStyle w:val="BodyText"/>
        <w:tabs>
          <w:tab w:val="left" w:pos="5195"/>
        </w:tabs>
        <w:spacing w:before="90"/>
        <w:ind w:left="4100"/>
        <w:rPr>
          <w:color w:val="000000" w:themeColor="text1"/>
        </w:rPr>
      </w:pPr>
      <w:r w:rsidRPr="0093353A">
        <w:rPr>
          <w:color w:val="000000" w:themeColor="text1"/>
        </w:rPr>
        <w:t>Genus:</w:t>
      </w:r>
      <w:r w:rsidRPr="0093353A">
        <w:rPr>
          <w:color w:val="000000" w:themeColor="text1"/>
        </w:rPr>
        <w:tab/>
      </w:r>
      <w:proofErr w:type="spellStart"/>
      <w:r w:rsidRPr="0093353A">
        <w:rPr>
          <w:color w:val="000000" w:themeColor="text1"/>
        </w:rPr>
        <w:t>Spilopelia</w:t>
      </w:r>
      <w:proofErr w:type="spellEnd"/>
    </w:p>
    <w:p w14:paraId="355EF0AE" w14:textId="77777777" w:rsidR="0093353A" w:rsidRPr="0093353A" w:rsidRDefault="0093353A" w:rsidP="0093353A">
      <w:pPr>
        <w:tabs>
          <w:tab w:val="left" w:pos="5195"/>
        </w:tabs>
        <w:spacing w:before="110"/>
        <w:ind w:left="4100"/>
        <w:rPr>
          <w:rFonts w:ascii="Georgia"/>
          <w:i/>
          <w:color w:val="000000" w:themeColor="text1"/>
          <w:sz w:val="20"/>
        </w:rPr>
      </w:pPr>
      <w:r w:rsidRPr="0093353A">
        <w:rPr>
          <w:color w:val="000000" w:themeColor="text1"/>
          <w:sz w:val="20"/>
        </w:rPr>
        <w:t>Species:</w:t>
      </w:r>
      <w:r w:rsidRPr="0093353A">
        <w:rPr>
          <w:color w:val="000000" w:themeColor="text1"/>
          <w:sz w:val="20"/>
        </w:rPr>
        <w:tab/>
      </w:r>
      <w:r w:rsidRPr="0093353A">
        <w:rPr>
          <w:rFonts w:ascii="Georgia"/>
          <w:i/>
          <w:color w:val="000000" w:themeColor="text1"/>
          <w:sz w:val="20"/>
        </w:rPr>
        <w:t>S.</w:t>
      </w:r>
      <w:r w:rsidRPr="0093353A">
        <w:rPr>
          <w:rFonts w:ascii="Georgia"/>
          <w:i/>
          <w:color w:val="000000" w:themeColor="text1"/>
          <w:spacing w:val="-27"/>
          <w:sz w:val="20"/>
        </w:rPr>
        <w:t xml:space="preserve"> </w:t>
      </w:r>
      <w:r w:rsidRPr="0093353A">
        <w:rPr>
          <w:rFonts w:ascii="Georgia"/>
          <w:i/>
          <w:color w:val="000000" w:themeColor="text1"/>
          <w:sz w:val="20"/>
        </w:rPr>
        <w:t>chinensis</w:t>
      </w:r>
    </w:p>
    <w:p w14:paraId="16440779" w14:textId="77777777" w:rsidR="006500DE" w:rsidRPr="0093353A" w:rsidRDefault="006500DE">
      <w:pPr>
        <w:pStyle w:val="BodyText"/>
        <w:rPr>
          <w:rFonts w:ascii="Georgia"/>
          <w:i/>
          <w:color w:val="000000" w:themeColor="text1"/>
        </w:rPr>
      </w:pPr>
    </w:p>
    <w:p w14:paraId="4ADF72A4" w14:textId="77777777" w:rsidR="006500DE" w:rsidRPr="0093353A" w:rsidRDefault="006500DE">
      <w:pPr>
        <w:pStyle w:val="BodyText"/>
        <w:rPr>
          <w:rFonts w:ascii="Georgia"/>
          <w:i/>
          <w:color w:val="000000" w:themeColor="text1"/>
        </w:rPr>
      </w:pPr>
    </w:p>
    <w:p w14:paraId="793DD491" w14:textId="77777777" w:rsidR="006500DE" w:rsidRPr="0093353A" w:rsidRDefault="006500DE">
      <w:pPr>
        <w:pStyle w:val="BodyText"/>
        <w:rPr>
          <w:rFonts w:ascii="Georgia"/>
          <w:i/>
          <w:color w:val="000000" w:themeColor="text1"/>
        </w:rPr>
      </w:pPr>
    </w:p>
    <w:p w14:paraId="5410BA75" w14:textId="77777777" w:rsidR="006500DE" w:rsidRPr="0093353A" w:rsidRDefault="006500DE">
      <w:pPr>
        <w:pStyle w:val="BodyText"/>
        <w:rPr>
          <w:rFonts w:ascii="Georgia"/>
          <w:i/>
          <w:color w:val="000000" w:themeColor="text1"/>
        </w:rPr>
      </w:pPr>
    </w:p>
    <w:p w14:paraId="20CDF70B" w14:textId="77777777" w:rsidR="006500DE" w:rsidRPr="0093353A" w:rsidRDefault="006500DE">
      <w:pPr>
        <w:pStyle w:val="BodyText"/>
        <w:rPr>
          <w:rFonts w:ascii="Georgia"/>
          <w:i/>
          <w:color w:val="000000" w:themeColor="text1"/>
        </w:rPr>
      </w:pPr>
    </w:p>
    <w:p w14:paraId="188B20FD" w14:textId="77777777" w:rsidR="006500DE" w:rsidRPr="0093353A" w:rsidRDefault="006500DE">
      <w:pPr>
        <w:pStyle w:val="BodyText"/>
        <w:rPr>
          <w:rFonts w:ascii="Georgia"/>
          <w:i/>
          <w:color w:val="000000" w:themeColor="text1"/>
        </w:rPr>
      </w:pPr>
    </w:p>
    <w:p w14:paraId="2C7D4208" w14:textId="77777777" w:rsidR="006500DE" w:rsidRPr="0093353A" w:rsidRDefault="006500DE">
      <w:pPr>
        <w:pStyle w:val="BodyText"/>
        <w:rPr>
          <w:rFonts w:ascii="Georgia"/>
          <w:i/>
          <w:color w:val="000000" w:themeColor="text1"/>
        </w:rPr>
      </w:pPr>
    </w:p>
    <w:p w14:paraId="5C5B089E" w14:textId="77777777" w:rsidR="006500DE" w:rsidRPr="0093353A" w:rsidRDefault="006500DE">
      <w:pPr>
        <w:pStyle w:val="BodyText"/>
        <w:rPr>
          <w:rFonts w:ascii="Georgia"/>
          <w:i/>
          <w:color w:val="000000" w:themeColor="text1"/>
        </w:rPr>
      </w:pPr>
    </w:p>
    <w:p w14:paraId="2B667BD4" w14:textId="77777777" w:rsidR="006500DE" w:rsidRPr="004A7191" w:rsidRDefault="006500DE">
      <w:pPr>
        <w:pStyle w:val="BodyText"/>
        <w:rPr>
          <w:rFonts w:ascii="Georgia"/>
          <w:i/>
          <w:color w:val="000000" w:themeColor="text1"/>
        </w:rPr>
      </w:pPr>
    </w:p>
    <w:p w14:paraId="15A9331C" w14:textId="77777777" w:rsidR="006500DE" w:rsidRPr="004A7191" w:rsidRDefault="006500DE">
      <w:pPr>
        <w:pStyle w:val="BodyText"/>
        <w:rPr>
          <w:rFonts w:ascii="Georgia"/>
          <w:i/>
          <w:color w:val="000000" w:themeColor="text1"/>
        </w:rPr>
      </w:pPr>
    </w:p>
    <w:p w14:paraId="171A6A67" w14:textId="77777777" w:rsidR="006500DE" w:rsidRPr="004A7191" w:rsidRDefault="006500DE">
      <w:pPr>
        <w:pStyle w:val="BodyText"/>
        <w:rPr>
          <w:rFonts w:ascii="Georgia"/>
          <w:i/>
          <w:color w:val="000000" w:themeColor="text1"/>
        </w:rPr>
      </w:pPr>
    </w:p>
    <w:p w14:paraId="6B70B1DB" w14:textId="77777777" w:rsidR="006500DE" w:rsidRPr="004A7191" w:rsidRDefault="006500DE">
      <w:pPr>
        <w:pStyle w:val="BodyText"/>
        <w:rPr>
          <w:rFonts w:ascii="Georgia"/>
          <w:i/>
          <w:color w:val="000000" w:themeColor="text1"/>
        </w:rPr>
      </w:pPr>
    </w:p>
    <w:p w14:paraId="5D64007D" w14:textId="77777777" w:rsidR="006500DE" w:rsidRPr="004A7191" w:rsidRDefault="006500DE">
      <w:pPr>
        <w:pStyle w:val="BodyText"/>
        <w:rPr>
          <w:rFonts w:ascii="Georgia"/>
          <w:i/>
          <w:color w:val="000000" w:themeColor="text1"/>
        </w:rPr>
      </w:pPr>
    </w:p>
    <w:p w14:paraId="6073A4D5" w14:textId="77777777" w:rsidR="006500DE" w:rsidRPr="004A7191" w:rsidRDefault="006500DE">
      <w:pPr>
        <w:pStyle w:val="BodyText"/>
        <w:rPr>
          <w:rFonts w:ascii="Georgia"/>
          <w:i/>
          <w:color w:val="000000" w:themeColor="text1"/>
        </w:rPr>
      </w:pPr>
    </w:p>
    <w:p w14:paraId="4F876F05" w14:textId="77777777" w:rsidR="006500DE" w:rsidRPr="004A7191" w:rsidRDefault="006500DE">
      <w:pPr>
        <w:pStyle w:val="BodyText"/>
        <w:rPr>
          <w:rFonts w:ascii="Georgia"/>
          <w:i/>
          <w:color w:val="000000" w:themeColor="text1"/>
        </w:rPr>
      </w:pPr>
    </w:p>
    <w:p w14:paraId="19BB0562" w14:textId="77777777" w:rsidR="006500DE" w:rsidRPr="004A7191" w:rsidRDefault="006500DE">
      <w:pPr>
        <w:pStyle w:val="BodyText"/>
        <w:rPr>
          <w:rFonts w:ascii="Georgia"/>
          <w:i/>
          <w:color w:val="000000" w:themeColor="text1"/>
        </w:rPr>
      </w:pPr>
    </w:p>
    <w:p w14:paraId="36CA5007" w14:textId="77777777" w:rsidR="006500DE" w:rsidRPr="004A7191" w:rsidRDefault="006500DE">
      <w:pPr>
        <w:pStyle w:val="BodyText"/>
        <w:rPr>
          <w:rFonts w:ascii="Georgia"/>
          <w:i/>
          <w:color w:val="000000" w:themeColor="text1"/>
        </w:rPr>
      </w:pPr>
    </w:p>
    <w:p w14:paraId="0A6CE4B4" w14:textId="77777777" w:rsidR="006500DE" w:rsidRPr="004A7191" w:rsidRDefault="006500DE">
      <w:pPr>
        <w:pStyle w:val="BodyText"/>
        <w:rPr>
          <w:rFonts w:ascii="Georgia"/>
          <w:i/>
          <w:color w:val="000000" w:themeColor="text1"/>
        </w:rPr>
      </w:pPr>
    </w:p>
    <w:p w14:paraId="0E8E7DCC" w14:textId="77777777" w:rsidR="006500DE" w:rsidRPr="004A7191" w:rsidRDefault="006500DE">
      <w:pPr>
        <w:pStyle w:val="BodyText"/>
        <w:rPr>
          <w:rFonts w:ascii="Georgia"/>
          <w:i/>
          <w:color w:val="000000" w:themeColor="text1"/>
        </w:rPr>
      </w:pPr>
    </w:p>
    <w:p w14:paraId="0B7CBBA0" w14:textId="77777777" w:rsidR="006500DE" w:rsidRPr="004A7191" w:rsidRDefault="006500DE">
      <w:pPr>
        <w:pStyle w:val="BodyText"/>
        <w:rPr>
          <w:rFonts w:ascii="Georgia"/>
          <w:i/>
          <w:color w:val="000000" w:themeColor="text1"/>
        </w:rPr>
      </w:pPr>
    </w:p>
    <w:p w14:paraId="4B36ABA9" w14:textId="77777777" w:rsidR="006500DE" w:rsidRPr="004A7191" w:rsidRDefault="006500DE">
      <w:pPr>
        <w:pStyle w:val="BodyText"/>
        <w:spacing w:before="6"/>
        <w:rPr>
          <w:rFonts w:ascii="Georgia"/>
          <w:i/>
          <w:color w:val="000000" w:themeColor="text1"/>
          <w:sz w:val="17"/>
        </w:rPr>
      </w:pPr>
    </w:p>
    <w:p w14:paraId="0B6457A0"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38257D0" w14:textId="77777777" w:rsidR="006500DE" w:rsidRPr="004A7191" w:rsidRDefault="004A7191">
      <w:pPr>
        <w:pStyle w:val="Heading1"/>
        <w:tabs>
          <w:tab w:val="left" w:pos="1159"/>
          <w:tab w:val="left" w:pos="8220"/>
        </w:tabs>
        <w:rPr>
          <w:color w:val="000000" w:themeColor="text1"/>
        </w:rPr>
      </w:pPr>
      <w:r w:rsidRPr="004A7191">
        <w:rPr>
          <w:color w:val="000000" w:themeColor="text1"/>
          <w:shd w:val="clear" w:color="auto" w:fill="9EAC54"/>
        </w:rPr>
        <w:lastRenderedPageBreak/>
        <w:t xml:space="preserve"> </w:t>
      </w:r>
      <w:r w:rsidRPr="004A7191">
        <w:rPr>
          <w:color w:val="000000" w:themeColor="text1"/>
          <w:shd w:val="clear" w:color="auto" w:fill="9EAC54"/>
        </w:rPr>
        <w:tab/>
      </w:r>
      <w:r w:rsidRPr="004A7191">
        <w:rPr>
          <w:color w:val="000000" w:themeColor="text1"/>
          <w:spacing w:val="-12"/>
          <w:shd w:val="clear" w:color="auto" w:fill="9EAC54"/>
        </w:rPr>
        <w:t xml:space="preserve">11. </w:t>
      </w:r>
      <w:r w:rsidRPr="004A7191">
        <w:rPr>
          <w:color w:val="000000" w:themeColor="text1"/>
          <w:shd w:val="clear" w:color="auto" w:fill="9EAC54"/>
        </w:rPr>
        <w:t>Rose-ringed</w:t>
      </w:r>
      <w:r w:rsidRPr="004A7191">
        <w:rPr>
          <w:color w:val="000000" w:themeColor="text1"/>
          <w:spacing w:val="16"/>
          <w:shd w:val="clear" w:color="auto" w:fill="9EAC54"/>
        </w:rPr>
        <w:t xml:space="preserve"> </w:t>
      </w:r>
      <w:r w:rsidRPr="004A7191">
        <w:rPr>
          <w:color w:val="000000" w:themeColor="text1"/>
          <w:shd w:val="clear" w:color="auto" w:fill="9EAC54"/>
        </w:rPr>
        <w:t>Parakeet</w:t>
      </w:r>
      <w:r w:rsidRPr="004A7191">
        <w:rPr>
          <w:color w:val="000000" w:themeColor="text1"/>
          <w:shd w:val="clear" w:color="auto" w:fill="9EAC54"/>
        </w:rPr>
        <w:tab/>
      </w:r>
    </w:p>
    <w:p w14:paraId="5A6F935D" w14:textId="77777777" w:rsidR="006500DE" w:rsidRPr="004A7191" w:rsidRDefault="004A7191">
      <w:pPr>
        <w:pStyle w:val="BodyText"/>
        <w:spacing w:before="391" w:line="220" w:lineRule="exact"/>
        <w:ind w:left="1140" w:right="1435"/>
        <w:rPr>
          <w:color w:val="000000" w:themeColor="text1"/>
        </w:rPr>
      </w:pPr>
      <w:r w:rsidRPr="004A7191">
        <w:rPr>
          <w:color w:val="000000" w:themeColor="text1"/>
        </w:rPr>
        <w:t>The</w:t>
      </w:r>
      <w:r w:rsidR="00E6055B">
        <w:rPr>
          <w:color w:val="000000" w:themeColor="text1"/>
        </w:rPr>
        <w:t xml:space="preserve"> </w:t>
      </w:r>
      <w:r w:rsidRPr="004A7191">
        <w:rPr>
          <w:color w:val="000000" w:themeColor="text1"/>
        </w:rPr>
        <w:t>rose-ringed</w:t>
      </w:r>
      <w:r w:rsidR="00E6055B">
        <w:rPr>
          <w:color w:val="000000" w:themeColor="text1"/>
        </w:rPr>
        <w:t xml:space="preserve"> </w:t>
      </w:r>
      <w:r w:rsidRPr="004A7191">
        <w:rPr>
          <w:color w:val="000000" w:themeColor="text1"/>
        </w:rPr>
        <w:t>parakeet(</w:t>
      </w:r>
      <w:proofErr w:type="spellStart"/>
      <w:r w:rsidRPr="004A7191">
        <w:rPr>
          <w:rFonts w:ascii="Georgia"/>
          <w:i/>
          <w:color w:val="000000" w:themeColor="text1"/>
        </w:rPr>
        <w:t>Psittaculakrameri</w:t>
      </w:r>
      <w:proofErr w:type="spellEnd"/>
      <w:r w:rsidRPr="004A7191">
        <w:rPr>
          <w:color w:val="000000" w:themeColor="text1"/>
        </w:rPr>
        <w:t>),also</w:t>
      </w:r>
      <w:r w:rsidR="00E6055B">
        <w:rPr>
          <w:color w:val="000000" w:themeColor="text1"/>
        </w:rPr>
        <w:t xml:space="preserve"> </w:t>
      </w:r>
      <w:r w:rsidRPr="004A7191">
        <w:rPr>
          <w:color w:val="000000" w:themeColor="text1"/>
        </w:rPr>
        <w:t>known</w:t>
      </w:r>
      <w:r w:rsidR="00E6055B">
        <w:rPr>
          <w:color w:val="000000" w:themeColor="text1"/>
        </w:rPr>
        <w:t xml:space="preserve"> </w:t>
      </w:r>
      <w:r w:rsidRPr="004A7191">
        <w:rPr>
          <w:color w:val="000000" w:themeColor="text1"/>
        </w:rPr>
        <w:t>as</w:t>
      </w:r>
      <w:r w:rsidR="00E6055B">
        <w:rPr>
          <w:color w:val="000000" w:themeColor="text1"/>
        </w:rPr>
        <w:t xml:space="preserve"> </w:t>
      </w:r>
      <w:r w:rsidRPr="004A7191">
        <w:rPr>
          <w:color w:val="000000" w:themeColor="text1"/>
        </w:rPr>
        <w:t>the ring- necked</w:t>
      </w:r>
      <w:r w:rsidRPr="004A7191">
        <w:rPr>
          <w:color w:val="000000" w:themeColor="text1"/>
          <w:spacing w:val="-30"/>
        </w:rPr>
        <w:t xml:space="preserve"> </w:t>
      </w:r>
      <w:r w:rsidRPr="004A7191">
        <w:rPr>
          <w:color w:val="000000" w:themeColor="text1"/>
        </w:rPr>
        <w:t>parakeet,</w:t>
      </w:r>
      <w:r w:rsidRPr="004A7191">
        <w:rPr>
          <w:color w:val="000000" w:themeColor="text1"/>
          <w:spacing w:val="-28"/>
        </w:rPr>
        <w:t xml:space="preserve"> </w:t>
      </w:r>
      <w:r w:rsidRPr="004A7191">
        <w:rPr>
          <w:color w:val="000000" w:themeColor="text1"/>
        </w:rPr>
        <w:t>is</w:t>
      </w:r>
      <w:r w:rsidRPr="004A7191">
        <w:rPr>
          <w:color w:val="000000" w:themeColor="text1"/>
          <w:spacing w:val="-30"/>
        </w:rPr>
        <w:t xml:space="preserve"> </w:t>
      </w:r>
      <w:r w:rsidRPr="004A7191">
        <w:rPr>
          <w:color w:val="000000" w:themeColor="text1"/>
        </w:rPr>
        <w:t>a</w:t>
      </w:r>
      <w:r w:rsidRPr="004A7191">
        <w:rPr>
          <w:color w:val="000000" w:themeColor="text1"/>
          <w:spacing w:val="-28"/>
        </w:rPr>
        <w:t xml:space="preserve"> </w:t>
      </w:r>
      <w:r w:rsidRPr="004A7191">
        <w:rPr>
          <w:color w:val="000000" w:themeColor="text1"/>
        </w:rPr>
        <w:t>gregarious</w:t>
      </w:r>
      <w:r w:rsidRPr="004A7191">
        <w:rPr>
          <w:color w:val="000000" w:themeColor="text1"/>
          <w:spacing w:val="-29"/>
        </w:rPr>
        <w:t xml:space="preserve"> </w:t>
      </w:r>
      <w:r w:rsidRPr="004A7191">
        <w:rPr>
          <w:color w:val="000000" w:themeColor="text1"/>
        </w:rPr>
        <w:t>tropical</w:t>
      </w:r>
      <w:r w:rsidR="00E6055B">
        <w:rPr>
          <w:color w:val="000000" w:themeColor="text1"/>
        </w:rPr>
        <w:t xml:space="preserve"> </w:t>
      </w:r>
      <w:r w:rsidRPr="004A7191">
        <w:rPr>
          <w:color w:val="000000" w:themeColor="text1"/>
        </w:rPr>
        <w:t>Afro-Asian</w:t>
      </w:r>
      <w:r w:rsidRPr="004A7191">
        <w:rPr>
          <w:color w:val="000000" w:themeColor="text1"/>
          <w:spacing w:val="-31"/>
        </w:rPr>
        <w:t xml:space="preserve"> </w:t>
      </w:r>
      <w:r w:rsidRPr="004A7191">
        <w:rPr>
          <w:color w:val="000000" w:themeColor="text1"/>
        </w:rPr>
        <w:t>parakeet</w:t>
      </w:r>
      <w:r w:rsidRPr="004A7191">
        <w:rPr>
          <w:color w:val="000000" w:themeColor="text1"/>
          <w:spacing w:val="-1"/>
        </w:rPr>
        <w:t xml:space="preserve"> </w:t>
      </w:r>
      <w:r w:rsidRPr="004A7191">
        <w:rPr>
          <w:color w:val="000000" w:themeColor="text1"/>
        </w:rPr>
        <w:t>species</w:t>
      </w:r>
      <w:r w:rsidRPr="004A7191">
        <w:rPr>
          <w:color w:val="000000" w:themeColor="text1"/>
          <w:spacing w:val="-15"/>
        </w:rPr>
        <w:t xml:space="preserve"> </w:t>
      </w:r>
      <w:r w:rsidRPr="004A7191">
        <w:rPr>
          <w:color w:val="000000" w:themeColor="text1"/>
        </w:rPr>
        <w:t>that</w:t>
      </w:r>
    </w:p>
    <w:p w14:paraId="05753799" w14:textId="77777777" w:rsidR="006500DE" w:rsidRPr="004A7191" w:rsidRDefault="004A7191">
      <w:pPr>
        <w:pStyle w:val="BodyText"/>
        <w:tabs>
          <w:tab w:val="right" w:pos="4294"/>
        </w:tabs>
        <w:spacing w:line="238" w:lineRule="exact"/>
        <w:ind w:left="1140"/>
        <w:rPr>
          <w:rFonts w:ascii="Verdana"/>
          <w:color w:val="000000" w:themeColor="text1"/>
        </w:rPr>
      </w:pPr>
      <w:r w:rsidRPr="004A7191">
        <w:rPr>
          <w:color w:val="000000" w:themeColor="text1"/>
        </w:rPr>
        <w:t>has</w:t>
      </w:r>
      <w:r w:rsidRPr="004A7191">
        <w:rPr>
          <w:color w:val="000000" w:themeColor="text1"/>
          <w:spacing w:val="-14"/>
        </w:rPr>
        <w:t xml:space="preserve"> </w:t>
      </w:r>
      <w:r w:rsidRPr="004A7191">
        <w:rPr>
          <w:color w:val="000000" w:themeColor="text1"/>
        </w:rPr>
        <w:t>an</w:t>
      </w:r>
      <w:r w:rsidRPr="004A7191">
        <w:rPr>
          <w:color w:val="000000" w:themeColor="text1"/>
          <w:spacing w:val="-13"/>
        </w:rPr>
        <w:t xml:space="preserve"> </w:t>
      </w:r>
      <w:r w:rsidRPr="004A7191">
        <w:rPr>
          <w:color w:val="000000" w:themeColor="text1"/>
        </w:rPr>
        <w:t>extremely</w:t>
      </w:r>
      <w:r w:rsidRPr="004A7191">
        <w:rPr>
          <w:color w:val="000000" w:themeColor="text1"/>
          <w:spacing w:val="-15"/>
        </w:rPr>
        <w:t xml:space="preserve"> </w:t>
      </w:r>
      <w:r w:rsidRPr="004A7191">
        <w:rPr>
          <w:color w:val="000000" w:themeColor="text1"/>
        </w:rPr>
        <w:t>large</w:t>
      </w:r>
      <w:r w:rsidRPr="004A7191">
        <w:rPr>
          <w:color w:val="000000" w:themeColor="text1"/>
          <w:spacing w:val="-14"/>
        </w:rPr>
        <w:t xml:space="preserve"> </w:t>
      </w:r>
      <w:r w:rsidRPr="004A7191">
        <w:rPr>
          <w:color w:val="000000" w:themeColor="text1"/>
        </w:rPr>
        <w:t>range.</w:t>
      </w:r>
      <w:r w:rsidRPr="004A7191">
        <w:rPr>
          <w:color w:val="000000" w:themeColor="text1"/>
        </w:rPr>
        <w:tab/>
      </w:r>
      <w:r w:rsidRPr="004A7191">
        <w:rPr>
          <w:rFonts w:ascii="Verdana"/>
          <w:color w:val="000000" w:themeColor="text1"/>
          <w:position w:val="8"/>
        </w:rPr>
        <w:t>26</w:t>
      </w:r>
    </w:p>
    <w:p w14:paraId="7CE28FC4" w14:textId="77777777" w:rsidR="006500DE" w:rsidRPr="004A7191" w:rsidRDefault="004A7191">
      <w:pPr>
        <w:pStyle w:val="BodyText"/>
        <w:ind w:left="1140" w:right="1147" w:firstLine="280"/>
        <w:rPr>
          <w:color w:val="000000" w:themeColor="text1"/>
        </w:rPr>
      </w:pPr>
      <w:r w:rsidRPr="004A7191">
        <w:rPr>
          <w:color w:val="000000" w:themeColor="text1"/>
        </w:rPr>
        <w:t xml:space="preserve">The rose-ringed parakeet is sexually dimorphic. The adult male sports a red or black neck ring and the hen and immature birds of both sexes either show no neck rings, or display shadow- like pale to dark grey neck rings. Both sexes have a distinctive green </w:t>
      </w:r>
      <w:proofErr w:type="spellStart"/>
      <w:r w:rsidRPr="004A7191">
        <w:rPr>
          <w:color w:val="000000" w:themeColor="text1"/>
        </w:rPr>
        <w:t>colour</w:t>
      </w:r>
      <w:proofErr w:type="spellEnd"/>
      <w:r w:rsidRPr="004A7191">
        <w:rPr>
          <w:color w:val="000000" w:themeColor="text1"/>
        </w:rPr>
        <w:t>. It is herbivorous and not migratory.</w:t>
      </w:r>
    </w:p>
    <w:p w14:paraId="1AB25255" w14:textId="77777777" w:rsidR="006500DE" w:rsidRPr="004A7191" w:rsidRDefault="004A7191">
      <w:pPr>
        <w:pStyle w:val="BodyText"/>
        <w:spacing w:line="242" w:lineRule="auto"/>
        <w:ind w:left="1140" w:right="1133" w:firstLine="280"/>
        <w:rPr>
          <w:color w:val="000000" w:themeColor="text1"/>
        </w:rPr>
      </w:pPr>
      <w:r w:rsidRPr="004A7191">
        <w:rPr>
          <w:color w:val="000000" w:themeColor="text1"/>
        </w:rPr>
        <w:t xml:space="preserve">One of the few parrot species that have successfully adapted to living in disturbed habitats, it has withstood the onslaught of </w:t>
      </w:r>
      <w:proofErr w:type="spellStart"/>
      <w:r w:rsidRPr="004A7191">
        <w:rPr>
          <w:color w:val="000000" w:themeColor="text1"/>
        </w:rPr>
        <w:t>urbanisation</w:t>
      </w:r>
      <w:proofErr w:type="spellEnd"/>
      <w:r w:rsidRPr="004A7191">
        <w:rPr>
          <w:color w:val="000000" w:themeColor="text1"/>
        </w:rPr>
        <w:t xml:space="preserve"> and deforestation. As a popular pet species, escaped birds have </w:t>
      </w:r>
      <w:proofErr w:type="spellStart"/>
      <w:r w:rsidRPr="004A7191">
        <w:rPr>
          <w:color w:val="000000" w:themeColor="text1"/>
        </w:rPr>
        <w:t>colonised</w:t>
      </w:r>
      <w:proofErr w:type="spellEnd"/>
      <w:r w:rsidRPr="004A7191">
        <w:rPr>
          <w:color w:val="000000" w:themeColor="text1"/>
        </w:rPr>
        <w:t xml:space="preserve"> a number</w:t>
      </w:r>
      <w:r w:rsidRPr="004A7191">
        <w:rPr>
          <w:color w:val="000000" w:themeColor="text1"/>
          <w:spacing w:val="-1"/>
        </w:rPr>
        <w:t xml:space="preserve"> </w:t>
      </w:r>
      <w:r w:rsidRPr="004A7191">
        <w:rPr>
          <w:color w:val="000000" w:themeColor="text1"/>
        </w:rPr>
        <w:t>of cities around the</w:t>
      </w:r>
      <w:r w:rsidRPr="004A7191">
        <w:rPr>
          <w:color w:val="000000" w:themeColor="text1"/>
          <w:spacing w:val="-2"/>
        </w:rPr>
        <w:t xml:space="preserve"> </w:t>
      </w:r>
      <w:r w:rsidRPr="004A7191">
        <w:rPr>
          <w:color w:val="000000" w:themeColor="text1"/>
        </w:rPr>
        <w:t>world, including</w:t>
      </w:r>
      <w:r w:rsidRPr="004A7191">
        <w:rPr>
          <w:color w:val="000000" w:themeColor="text1"/>
          <w:spacing w:val="-16"/>
        </w:rPr>
        <w:t xml:space="preserve"> </w:t>
      </w:r>
      <w:r w:rsidRPr="004A7191">
        <w:rPr>
          <w:color w:val="000000" w:themeColor="text1"/>
        </w:rPr>
        <w:t>Northern</w:t>
      </w:r>
      <w:r w:rsidRPr="004A7191">
        <w:rPr>
          <w:color w:val="000000" w:themeColor="text1"/>
          <w:spacing w:val="-17"/>
        </w:rPr>
        <w:t xml:space="preserve"> </w:t>
      </w:r>
      <w:r w:rsidRPr="004A7191">
        <w:rPr>
          <w:color w:val="000000" w:themeColor="text1"/>
        </w:rPr>
        <w:t>and</w:t>
      </w:r>
      <w:r w:rsidRPr="004A7191">
        <w:rPr>
          <w:color w:val="000000" w:themeColor="text1"/>
          <w:spacing w:val="-31"/>
        </w:rPr>
        <w:t xml:space="preserve"> </w:t>
      </w:r>
      <w:r w:rsidRPr="004A7191">
        <w:rPr>
          <w:color w:val="000000" w:themeColor="text1"/>
          <w:spacing w:val="-6"/>
        </w:rPr>
        <w:t>Western</w:t>
      </w:r>
      <w:r w:rsidRPr="004A7191">
        <w:rPr>
          <w:color w:val="000000" w:themeColor="text1"/>
          <w:spacing w:val="-20"/>
        </w:rPr>
        <w:t xml:space="preserve"> </w:t>
      </w:r>
      <w:r w:rsidRPr="004A7191">
        <w:rPr>
          <w:color w:val="000000" w:themeColor="text1"/>
        </w:rPr>
        <w:t>Europe.</w:t>
      </w:r>
    </w:p>
    <w:p w14:paraId="460D51BB" w14:textId="77777777" w:rsidR="006500DE" w:rsidRPr="004A7191" w:rsidRDefault="004A7191">
      <w:pPr>
        <w:pStyle w:val="BodyText"/>
        <w:spacing w:line="237" w:lineRule="auto"/>
        <w:ind w:left="1140" w:right="1188"/>
        <w:rPr>
          <w:color w:val="000000" w:themeColor="text1"/>
        </w:rPr>
      </w:pPr>
      <w:r w:rsidRPr="004A7191">
        <w:rPr>
          <w:color w:val="000000" w:themeColor="text1"/>
        </w:rPr>
        <w:t>[2] Since the population appears to be increasing, the species was evaluated as</w:t>
      </w:r>
      <w:r w:rsidRPr="004A7191">
        <w:rPr>
          <w:color w:val="000000" w:themeColor="text1"/>
          <w:spacing w:val="1"/>
        </w:rPr>
        <w:t xml:space="preserve"> </w:t>
      </w:r>
      <w:r w:rsidRPr="004A7191">
        <w:rPr>
          <w:color w:val="000000" w:themeColor="text1"/>
        </w:rPr>
        <w:t>being</w:t>
      </w:r>
      <w:r w:rsidRPr="004A7191">
        <w:rPr>
          <w:color w:val="000000" w:themeColor="text1"/>
          <w:spacing w:val="1"/>
        </w:rPr>
        <w:t xml:space="preserve"> </w:t>
      </w:r>
      <w:r w:rsidRPr="004A7191">
        <w:rPr>
          <w:color w:val="000000" w:themeColor="text1"/>
        </w:rPr>
        <w:t>of</w:t>
      </w:r>
      <w:r w:rsidRPr="004A7191">
        <w:rPr>
          <w:color w:val="000000" w:themeColor="text1"/>
          <w:spacing w:val="1"/>
        </w:rPr>
        <w:t xml:space="preserve"> </w:t>
      </w:r>
      <w:r w:rsidRPr="004A7191">
        <w:rPr>
          <w:color w:val="000000" w:themeColor="text1"/>
        </w:rPr>
        <w:t>least</w:t>
      </w:r>
      <w:r w:rsidRPr="004A7191">
        <w:rPr>
          <w:color w:val="000000" w:themeColor="text1"/>
          <w:spacing w:val="-14"/>
        </w:rPr>
        <w:t xml:space="preserve"> </w:t>
      </w:r>
      <w:r w:rsidRPr="004A7191">
        <w:rPr>
          <w:color w:val="000000" w:themeColor="text1"/>
        </w:rPr>
        <w:t>concern</w:t>
      </w:r>
      <w:r w:rsidRPr="004A7191">
        <w:rPr>
          <w:color w:val="000000" w:themeColor="text1"/>
          <w:spacing w:val="-14"/>
        </w:rPr>
        <w:t xml:space="preserve"> </w:t>
      </w:r>
      <w:r w:rsidRPr="004A7191">
        <w:rPr>
          <w:color w:val="000000" w:themeColor="text1"/>
        </w:rPr>
        <w:t>by</w:t>
      </w:r>
      <w:r w:rsidRPr="004A7191">
        <w:rPr>
          <w:color w:val="000000" w:themeColor="text1"/>
          <w:spacing w:val="-17"/>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IUCN</w:t>
      </w:r>
      <w:r w:rsidRPr="004A7191">
        <w:rPr>
          <w:color w:val="000000" w:themeColor="text1"/>
          <w:spacing w:val="-15"/>
        </w:rPr>
        <w:t xml:space="preserve"> </w:t>
      </w:r>
      <w:r w:rsidRPr="004A7191">
        <w:rPr>
          <w:color w:val="000000" w:themeColor="text1"/>
        </w:rPr>
        <w:t>in</w:t>
      </w:r>
      <w:r w:rsidRPr="004A7191">
        <w:rPr>
          <w:color w:val="000000" w:themeColor="text1"/>
          <w:spacing w:val="-14"/>
        </w:rPr>
        <w:t xml:space="preserve"> </w:t>
      </w:r>
      <w:r w:rsidRPr="004A7191">
        <w:rPr>
          <w:color w:val="000000" w:themeColor="text1"/>
        </w:rPr>
        <w:t>2012,</w:t>
      </w:r>
      <w:r w:rsidRPr="004A7191">
        <w:rPr>
          <w:color w:val="000000" w:themeColor="text1"/>
          <w:spacing w:val="-14"/>
        </w:rPr>
        <w:t xml:space="preserve"> </w:t>
      </w:r>
      <w:r w:rsidRPr="004A7191">
        <w:rPr>
          <w:color w:val="000000" w:themeColor="text1"/>
        </w:rPr>
        <w:t>but</w:t>
      </w:r>
      <w:r w:rsidRPr="004A7191">
        <w:rPr>
          <w:color w:val="000000" w:themeColor="text1"/>
          <w:spacing w:val="-14"/>
        </w:rPr>
        <w:t xml:space="preserve"> </w:t>
      </w:r>
      <w:r w:rsidRPr="004A7191">
        <w:rPr>
          <w:color w:val="000000" w:themeColor="text1"/>
        </w:rPr>
        <w:t>its</w:t>
      </w:r>
      <w:r w:rsidRPr="004A7191">
        <w:rPr>
          <w:color w:val="000000" w:themeColor="text1"/>
          <w:spacing w:val="-13"/>
        </w:rPr>
        <w:t xml:space="preserve"> </w:t>
      </w:r>
      <w:r w:rsidRPr="004A7191">
        <w:rPr>
          <w:color w:val="000000" w:themeColor="text1"/>
          <w:spacing w:val="-3"/>
        </w:rPr>
        <w:t xml:space="preserve">popularity </w:t>
      </w:r>
      <w:r w:rsidRPr="004A7191">
        <w:rPr>
          <w:color w:val="000000" w:themeColor="text1"/>
        </w:rPr>
        <w:t>as a pet and unpopularity with farmers have both reduced its numbers in some</w:t>
      </w:r>
      <w:r w:rsidRPr="004A7191">
        <w:rPr>
          <w:color w:val="000000" w:themeColor="text1"/>
          <w:spacing w:val="-15"/>
        </w:rPr>
        <w:t xml:space="preserve"> </w:t>
      </w:r>
      <w:r w:rsidRPr="004A7191">
        <w:rPr>
          <w:color w:val="000000" w:themeColor="text1"/>
        </w:rPr>
        <w:t>parts</w:t>
      </w:r>
      <w:r w:rsidRPr="004A7191">
        <w:rPr>
          <w:color w:val="000000" w:themeColor="text1"/>
          <w:spacing w:val="-13"/>
        </w:rPr>
        <w:t xml:space="preserve"> </w:t>
      </w:r>
      <w:r w:rsidRPr="004A7191">
        <w:rPr>
          <w:color w:val="000000" w:themeColor="text1"/>
        </w:rPr>
        <w:t>of</w:t>
      </w:r>
      <w:r w:rsidRPr="004A7191">
        <w:rPr>
          <w:color w:val="000000" w:themeColor="text1"/>
          <w:spacing w:val="-14"/>
        </w:rPr>
        <w:t xml:space="preserve"> </w:t>
      </w:r>
      <w:r w:rsidRPr="004A7191">
        <w:rPr>
          <w:color w:val="000000" w:themeColor="text1"/>
        </w:rPr>
        <w:t>its</w:t>
      </w:r>
      <w:r w:rsidRPr="004A7191">
        <w:rPr>
          <w:color w:val="000000" w:themeColor="text1"/>
          <w:spacing w:val="-12"/>
        </w:rPr>
        <w:t xml:space="preserve"> </w:t>
      </w:r>
      <w:r w:rsidRPr="004A7191">
        <w:rPr>
          <w:color w:val="000000" w:themeColor="text1"/>
        </w:rPr>
        <w:t>native</w:t>
      </w:r>
      <w:r w:rsidRPr="004A7191">
        <w:rPr>
          <w:color w:val="000000" w:themeColor="text1"/>
          <w:spacing w:val="-14"/>
        </w:rPr>
        <w:t xml:space="preserve"> </w:t>
      </w:r>
      <w:r w:rsidRPr="004A7191">
        <w:rPr>
          <w:color w:val="000000" w:themeColor="text1"/>
        </w:rPr>
        <w:t>range.</w:t>
      </w:r>
    </w:p>
    <w:p w14:paraId="08055E62" w14:textId="77777777" w:rsidR="006500DE" w:rsidRPr="004A7191" w:rsidRDefault="004A7191">
      <w:pPr>
        <w:pStyle w:val="BodyText"/>
        <w:ind w:left="1140" w:right="1146" w:firstLine="280"/>
        <w:rPr>
          <w:color w:val="000000" w:themeColor="text1"/>
        </w:rPr>
      </w:pPr>
      <w:r w:rsidRPr="004A7191">
        <w:rPr>
          <w:color w:val="000000" w:themeColor="text1"/>
        </w:rPr>
        <w:t>In the wild, rose-ringed parakeets usually feed on buds, fruits, vegetables, nuts, berries, and seeds. In India, they feed on cereal grains, and</w:t>
      </w:r>
      <w:r w:rsidRPr="004A7191">
        <w:rPr>
          <w:color w:val="000000" w:themeColor="text1"/>
          <w:spacing w:val="-16"/>
        </w:rPr>
        <w:t xml:space="preserve"> </w:t>
      </w:r>
      <w:r w:rsidRPr="004A7191">
        <w:rPr>
          <w:color w:val="000000" w:themeColor="text1"/>
        </w:rPr>
        <w:t>during</w:t>
      </w:r>
      <w:r w:rsidRPr="004A7191">
        <w:rPr>
          <w:color w:val="000000" w:themeColor="text1"/>
          <w:spacing w:val="-15"/>
        </w:rPr>
        <w:t xml:space="preserve"> </w:t>
      </w:r>
      <w:r w:rsidRPr="004A7191">
        <w:rPr>
          <w:color w:val="000000" w:themeColor="text1"/>
        </w:rPr>
        <w:t>winter</w:t>
      </w:r>
      <w:r w:rsidRPr="004A7191">
        <w:rPr>
          <w:color w:val="000000" w:themeColor="text1"/>
          <w:spacing w:val="-16"/>
        </w:rPr>
        <w:t xml:space="preserve"> </w:t>
      </w:r>
      <w:r w:rsidRPr="004A7191">
        <w:rPr>
          <w:color w:val="000000" w:themeColor="text1"/>
        </w:rPr>
        <w:t>also</w:t>
      </w:r>
      <w:r w:rsidRPr="004A7191">
        <w:rPr>
          <w:color w:val="000000" w:themeColor="text1"/>
          <w:spacing w:val="-16"/>
        </w:rPr>
        <w:t xml:space="preserve"> </w:t>
      </w:r>
      <w:r w:rsidRPr="004A7191">
        <w:rPr>
          <w:color w:val="000000" w:themeColor="text1"/>
        </w:rPr>
        <w:t>on</w:t>
      </w:r>
      <w:r w:rsidRPr="004A7191">
        <w:rPr>
          <w:color w:val="000000" w:themeColor="text1"/>
          <w:spacing w:val="-16"/>
        </w:rPr>
        <w:t xml:space="preserve"> </w:t>
      </w:r>
      <w:r w:rsidRPr="004A7191">
        <w:rPr>
          <w:color w:val="000000" w:themeColor="text1"/>
        </w:rPr>
        <w:t>pigeon</w:t>
      </w:r>
      <w:r w:rsidRPr="004A7191">
        <w:rPr>
          <w:color w:val="000000" w:themeColor="text1"/>
          <w:spacing w:val="-15"/>
        </w:rPr>
        <w:t xml:space="preserve"> </w:t>
      </w:r>
      <w:r w:rsidRPr="004A7191">
        <w:rPr>
          <w:color w:val="000000" w:themeColor="text1"/>
        </w:rPr>
        <w:t>peas.</w:t>
      </w:r>
      <w:r w:rsidRPr="004A7191">
        <w:rPr>
          <w:color w:val="000000" w:themeColor="text1"/>
          <w:spacing w:val="-17"/>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Egypt</w:t>
      </w:r>
      <w:r w:rsidRPr="004A7191">
        <w:rPr>
          <w:color w:val="000000" w:themeColor="text1"/>
          <w:spacing w:val="-16"/>
        </w:rPr>
        <w:t xml:space="preserve"> </w:t>
      </w:r>
      <w:r w:rsidRPr="004A7191">
        <w:rPr>
          <w:color w:val="000000" w:themeColor="text1"/>
        </w:rPr>
        <w:t>during</w:t>
      </w:r>
      <w:r w:rsidRPr="004A7191">
        <w:rPr>
          <w:color w:val="000000" w:themeColor="text1"/>
          <w:spacing w:val="-15"/>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spring, they</w:t>
      </w:r>
      <w:r w:rsidRPr="004A7191">
        <w:rPr>
          <w:color w:val="000000" w:themeColor="text1"/>
          <w:spacing w:val="-1"/>
        </w:rPr>
        <w:t xml:space="preserve"> </w:t>
      </w:r>
      <w:r w:rsidRPr="004A7191">
        <w:rPr>
          <w:color w:val="000000" w:themeColor="text1"/>
        </w:rPr>
        <w:t>feed on mulberry and in summer they feed on dates and nest inside palm trees and</w:t>
      </w:r>
      <w:r w:rsidRPr="004A7191">
        <w:rPr>
          <w:color w:val="000000" w:themeColor="text1"/>
          <w:spacing w:val="-13"/>
        </w:rPr>
        <w:t xml:space="preserve"> </w:t>
      </w:r>
      <w:r w:rsidRPr="004A7191">
        <w:rPr>
          <w:color w:val="000000" w:themeColor="text1"/>
        </w:rPr>
        <w:t>eat</w:t>
      </w:r>
      <w:r w:rsidRPr="004A7191">
        <w:rPr>
          <w:color w:val="000000" w:themeColor="text1"/>
          <w:spacing w:val="-12"/>
        </w:rPr>
        <w:t xml:space="preserve"> </w:t>
      </w:r>
      <w:r w:rsidRPr="004A7191">
        <w:rPr>
          <w:color w:val="000000" w:themeColor="text1"/>
        </w:rPr>
        <w:t>from</w:t>
      </w:r>
      <w:r w:rsidRPr="004A7191">
        <w:rPr>
          <w:color w:val="000000" w:themeColor="text1"/>
          <w:spacing w:val="-13"/>
        </w:rPr>
        <w:t xml:space="preserve"> </w:t>
      </w:r>
      <w:r w:rsidRPr="004A7191">
        <w:rPr>
          <w:color w:val="000000" w:themeColor="text1"/>
        </w:rPr>
        <w:t>sunflower</w:t>
      </w:r>
      <w:r w:rsidRPr="004A7191">
        <w:rPr>
          <w:color w:val="000000" w:themeColor="text1"/>
          <w:spacing w:val="-13"/>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corn</w:t>
      </w:r>
      <w:r w:rsidRPr="004A7191">
        <w:rPr>
          <w:color w:val="000000" w:themeColor="text1"/>
          <w:spacing w:val="-12"/>
        </w:rPr>
        <w:t xml:space="preserve"> </w:t>
      </w:r>
      <w:r w:rsidRPr="004A7191">
        <w:rPr>
          <w:color w:val="000000" w:themeColor="text1"/>
        </w:rPr>
        <w:t>fields.</w:t>
      </w:r>
    </w:p>
    <w:p w14:paraId="51029B36" w14:textId="77777777" w:rsidR="006500DE" w:rsidRPr="004A7191" w:rsidRDefault="004A7191">
      <w:pPr>
        <w:pStyle w:val="BodyText"/>
        <w:spacing w:line="244" w:lineRule="auto"/>
        <w:ind w:left="1140" w:right="1223" w:firstLine="280"/>
        <w:rPr>
          <w:color w:val="000000" w:themeColor="text1"/>
        </w:rPr>
      </w:pPr>
      <w:r w:rsidRPr="004A7191">
        <w:rPr>
          <w:color w:val="000000" w:themeColor="text1"/>
        </w:rPr>
        <w:t xml:space="preserve">Rose-ringed parakeets are popular as pets and they have a long history in aviculture. The ancient Greeks kept the Indian subspecies </w:t>
      </w:r>
      <w:r w:rsidRPr="004A7191">
        <w:rPr>
          <w:rFonts w:ascii="Georgia"/>
          <w:i/>
          <w:color w:val="000000" w:themeColor="text1"/>
        </w:rPr>
        <w:t xml:space="preserve">P. </w:t>
      </w:r>
      <w:proofErr w:type="spellStart"/>
      <w:r w:rsidRPr="004A7191">
        <w:rPr>
          <w:rFonts w:ascii="Georgia"/>
          <w:i/>
          <w:color w:val="000000" w:themeColor="text1"/>
        </w:rPr>
        <w:t>kramerimanillensis</w:t>
      </w:r>
      <w:proofErr w:type="spellEnd"/>
      <w:r w:rsidRPr="004A7191">
        <w:rPr>
          <w:color w:val="000000" w:themeColor="text1"/>
        </w:rPr>
        <w:t xml:space="preserve">, and the ancient Romans kept the African subspecies </w:t>
      </w:r>
      <w:r w:rsidRPr="004A7191">
        <w:rPr>
          <w:rFonts w:ascii="Georgia"/>
          <w:i/>
          <w:color w:val="000000" w:themeColor="text1"/>
        </w:rPr>
        <w:t xml:space="preserve">P. </w:t>
      </w:r>
      <w:proofErr w:type="spellStart"/>
      <w:r w:rsidRPr="004A7191">
        <w:rPr>
          <w:rFonts w:ascii="Georgia"/>
          <w:i/>
          <w:color w:val="000000" w:themeColor="text1"/>
        </w:rPr>
        <w:t>kramerikrameri</w:t>
      </w:r>
      <w:proofErr w:type="spellEnd"/>
      <w:r w:rsidRPr="004A7191">
        <w:rPr>
          <w:rFonts w:ascii="Georgia"/>
          <w:i/>
          <w:color w:val="000000" w:themeColor="text1"/>
        </w:rPr>
        <w:t xml:space="preserve">. </w:t>
      </w:r>
      <w:proofErr w:type="spellStart"/>
      <w:r w:rsidRPr="004A7191">
        <w:rPr>
          <w:color w:val="000000" w:themeColor="text1"/>
        </w:rPr>
        <w:t>Colour</w:t>
      </w:r>
      <w:proofErr w:type="spellEnd"/>
      <w:r w:rsidRPr="004A7191">
        <w:rPr>
          <w:color w:val="000000" w:themeColor="text1"/>
        </w:rPr>
        <w:t xml:space="preserve"> mutations of the Indian rose- ringed parakeet subspecies have become widely available in recent</w:t>
      </w:r>
      <w:r w:rsidRPr="004A7191">
        <w:rPr>
          <w:color w:val="000000" w:themeColor="text1"/>
          <w:spacing w:val="-16"/>
        </w:rPr>
        <w:t xml:space="preserve"> </w:t>
      </w:r>
      <w:r w:rsidRPr="004A7191">
        <w:rPr>
          <w:color w:val="000000" w:themeColor="text1"/>
        </w:rPr>
        <w:t>years.</w:t>
      </w:r>
    </w:p>
    <w:p w14:paraId="6C0936A3" w14:textId="77777777" w:rsidR="006500DE" w:rsidRPr="004A7191" w:rsidRDefault="004A7191">
      <w:pPr>
        <w:pStyle w:val="BodyText"/>
        <w:spacing w:line="230" w:lineRule="auto"/>
        <w:ind w:left="1140" w:right="1655" w:firstLine="280"/>
        <w:jc w:val="both"/>
        <w:rPr>
          <w:color w:val="000000" w:themeColor="text1"/>
        </w:rPr>
      </w:pPr>
      <w:r w:rsidRPr="004A7191">
        <w:rPr>
          <w:color w:val="000000" w:themeColor="text1"/>
        </w:rPr>
        <w:t>Both males and females have the ability to mimic</w:t>
      </w:r>
      <w:r w:rsidRPr="004A7191">
        <w:rPr>
          <w:color w:val="000000" w:themeColor="text1"/>
          <w:spacing w:val="-34"/>
        </w:rPr>
        <w:t xml:space="preserve"> </w:t>
      </w:r>
      <w:r w:rsidRPr="004A7191">
        <w:rPr>
          <w:color w:val="000000" w:themeColor="text1"/>
          <w:spacing w:val="-3"/>
        </w:rPr>
        <w:t xml:space="preserve">human </w:t>
      </w:r>
      <w:r w:rsidRPr="004A7191">
        <w:rPr>
          <w:color w:val="000000" w:themeColor="text1"/>
        </w:rPr>
        <w:t>speech. First, the bird listens to its surroundings, and then it copies the</w:t>
      </w:r>
      <w:r w:rsidRPr="004A7191">
        <w:rPr>
          <w:color w:val="000000" w:themeColor="text1"/>
          <w:spacing w:val="-26"/>
        </w:rPr>
        <w:t xml:space="preserve"> </w:t>
      </w:r>
      <w:r w:rsidRPr="004A7191">
        <w:rPr>
          <w:color w:val="000000" w:themeColor="text1"/>
          <w:spacing w:val="-3"/>
        </w:rPr>
        <w:t xml:space="preserve">voice </w:t>
      </w:r>
      <w:r w:rsidRPr="004A7191">
        <w:rPr>
          <w:color w:val="000000" w:themeColor="text1"/>
        </w:rPr>
        <w:t>of</w:t>
      </w:r>
      <w:r w:rsidRPr="004A7191">
        <w:rPr>
          <w:color w:val="000000" w:themeColor="text1"/>
          <w:spacing w:val="-14"/>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human</w:t>
      </w:r>
      <w:r w:rsidRPr="004A7191">
        <w:rPr>
          <w:color w:val="000000" w:themeColor="text1"/>
          <w:spacing w:val="-13"/>
        </w:rPr>
        <w:t xml:space="preserve"> </w:t>
      </w:r>
      <w:r w:rsidRPr="004A7191">
        <w:rPr>
          <w:color w:val="000000" w:themeColor="text1"/>
        </w:rPr>
        <w:t>speaker.</w:t>
      </w:r>
    </w:p>
    <w:p w14:paraId="38820B1E" w14:textId="77777777" w:rsidR="006500DE" w:rsidRPr="004A7191" w:rsidRDefault="006500DE">
      <w:pPr>
        <w:spacing w:line="230" w:lineRule="auto"/>
        <w:jc w:val="both"/>
        <w:rPr>
          <w:color w:val="000000" w:themeColor="text1"/>
        </w:rPr>
        <w:sectPr w:rsidR="006500DE" w:rsidRPr="004A7191">
          <w:pgSz w:w="8240" w:h="12200"/>
          <w:pgMar w:top="1060" w:right="0" w:bottom="280" w:left="0" w:header="720" w:footer="720" w:gutter="0"/>
          <w:cols w:space="720"/>
        </w:sectPr>
      </w:pPr>
    </w:p>
    <w:p w14:paraId="6FF15A22" w14:textId="77777777" w:rsidR="006500DE" w:rsidRPr="004A7191" w:rsidRDefault="00E6055B">
      <w:pPr>
        <w:pStyle w:val="BodyText"/>
        <w:spacing w:before="79"/>
        <w:ind w:left="2083" w:right="2786"/>
        <w:jc w:val="center"/>
        <w:rPr>
          <w:rFonts w:ascii="Verdana"/>
          <w:color w:val="000000" w:themeColor="text1"/>
        </w:rPr>
      </w:pPr>
      <w:r>
        <w:rPr>
          <w:b/>
          <w:noProof/>
          <w:color w:val="000000" w:themeColor="text1"/>
        </w:rPr>
        <w:lastRenderedPageBreak/>
        <w:drawing>
          <wp:anchor distT="0" distB="0" distL="114300" distR="114300" simplePos="0" relativeHeight="252022784" behindDoc="1" locked="0" layoutInCell="1" allowOverlap="1" wp14:anchorId="16326B37" wp14:editId="2747E30A">
            <wp:simplePos x="0" y="0"/>
            <wp:positionH relativeFrom="column">
              <wp:posOffset>-237506</wp:posOffset>
            </wp:positionH>
            <wp:positionV relativeFrom="paragraph">
              <wp:posOffset>10556</wp:posOffset>
            </wp:positionV>
            <wp:extent cx="6358890" cy="7398248"/>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59318" cy="73987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1BBB32" w14:textId="77777777" w:rsidR="006500DE" w:rsidRPr="004A7191" w:rsidRDefault="006500DE">
      <w:pPr>
        <w:pStyle w:val="BodyText"/>
        <w:rPr>
          <w:rFonts w:ascii="Verdana"/>
          <w:color w:val="000000" w:themeColor="text1"/>
        </w:rPr>
      </w:pPr>
    </w:p>
    <w:p w14:paraId="57E935EB" w14:textId="77777777" w:rsidR="006500DE" w:rsidRPr="004A7191" w:rsidRDefault="006500DE">
      <w:pPr>
        <w:rPr>
          <w:rFonts w:ascii="Verdana"/>
          <w:color w:val="000000" w:themeColor="text1"/>
        </w:rPr>
        <w:sectPr w:rsidR="006500DE" w:rsidRPr="004A7191">
          <w:pgSz w:w="8240" w:h="12200"/>
          <w:pgMar w:top="320" w:right="0" w:bottom="280" w:left="0" w:header="720" w:footer="720" w:gutter="0"/>
          <w:cols w:space="720"/>
        </w:sectPr>
      </w:pPr>
    </w:p>
    <w:p w14:paraId="28C66086" w14:textId="77777777" w:rsidR="006500DE" w:rsidRPr="004A7191" w:rsidRDefault="006500DE">
      <w:pPr>
        <w:pStyle w:val="BodyText"/>
        <w:spacing w:before="12"/>
        <w:rPr>
          <w:rFonts w:ascii="Verdana"/>
          <w:color w:val="000000" w:themeColor="text1"/>
          <w:sz w:val="18"/>
        </w:rPr>
      </w:pPr>
    </w:p>
    <w:p w14:paraId="5D71BA96" w14:textId="77777777" w:rsidR="006500DE" w:rsidRPr="004A7191" w:rsidRDefault="004A7191">
      <w:pPr>
        <w:pStyle w:val="Heading2"/>
        <w:spacing w:before="0"/>
        <w:ind w:left="3400"/>
        <w:rPr>
          <w:color w:val="000000" w:themeColor="text1"/>
        </w:rPr>
      </w:pPr>
      <w:r w:rsidRPr="004A7191">
        <w:rPr>
          <w:color w:val="000000" w:themeColor="text1"/>
        </w:rPr>
        <w:t>Conservation status</w:t>
      </w:r>
    </w:p>
    <w:p w14:paraId="6F0FF863" w14:textId="77777777" w:rsidR="006500DE" w:rsidRPr="004A7191" w:rsidRDefault="006500DE">
      <w:pPr>
        <w:pStyle w:val="BodyText"/>
        <w:spacing w:before="8"/>
        <w:rPr>
          <w:b/>
          <w:color w:val="000000" w:themeColor="text1"/>
        </w:rPr>
      </w:pPr>
    </w:p>
    <w:p w14:paraId="52B8DD62" w14:textId="77777777" w:rsidR="006500DE" w:rsidRPr="004A7191" w:rsidRDefault="004A7191">
      <w:pPr>
        <w:tabs>
          <w:tab w:val="left" w:pos="4831"/>
        </w:tabs>
        <w:ind w:left="338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1911D657" w14:textId="77777777" w:rsidR="006500DE" w:rsidRPr="004A7191" w:rsidRDefault="004A7191">
      <w:pPr>
        <w:pStyle w:val="BodyText"/>
        <w:tabs>
          <w:tab w:val="left" w:pos="3978"/>
          <w:tab w:val="left" w:pos="4509"/>
          <w:tab w:val="left" w:pos="5015"/>
          <w:tab w:val="left" w:pos="5517"/>
        </w:tabs>
        <w:spacing w:before="178"/>
        <w:ind w:left="350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5C5883FF" w14:textId="77777777" w:rsidR="006500DE" w:rsidRPr="004A7191" w:rsidRDefault="004A7191">
      <w:pPr>
        <w:pStyle w:val="BodyText"/>
        <w:rPr>
          <w:rFonts w:ascii="Trebuchet MS"/>
          <w:color w:val="000000" w:themeColor="text1"/>
          <w:sz w:val="18"/>
        </w:rPr>
      </w:pPr>
      <w:r w:rsidRPr="004A7191">
        <w:rPr>
          <w:color w:val="000000" w:themeColor="text1"/>
        </w:rPr>
        <w:br w:type="column"/>
      </w:r>
    </w:p>
    <w:p w14:paraId="4ACCB6E9" w14:textId="77777777" w:rsidR="006500DE" w:rsidRPr="004A7191" w:rsidRDefault="006500DE">
      <w:pPr>
        <w:pStyle w:val="BodyText"/>
        <w:spacing w:before="4"/>
        <w:rPr>
          <w:rFonts w:ascii="Trebuchet MS"/>
          <w:color w:val="000000" w:themeColor="text1"/>
        </w:rPr>
      </w:pPr>
    </w:p>
    <w:p w14:paraId="2A91EA5A" w14:textId="77777777" w:rsidR="006500DE" w:rsidRPr="004A7191" w:rsidRDefault="004A7191">
      <w:pPr>
        <w:spacing w:line="391" w:lineRule="auto"/>
        <w:ind w:left="580" w:right="1297" w:firstLine="120"/>
        <w:rPr>
          <w:color w:val="000000" w:themeColor="text1"/>
          <w:sz w:val="16"/>
        </w:rPr>
      </w:pPr>
      <w:r w:rsidRPr="004A7191">
        <w:rPr>
          <w:color w:val="000000" w:themeColor="text1"/>
          <w:sz w:val="16"/>
        </w:rPr>
        <w:t>Least Concern</w:t>
      </w:r>
    </w:p>
    <w:p w14:paraId="3AD85324" w14:textId="77777777" w:rsidR="006500DE" w:rsidRPr="004A7191" w:rsidRDefault="004A7191">
      <w:pPr>
        <w:pStyle w:val="BodyText"/>
        <w:spacing w:before="42"/>
        <w:ind w:left="240"/>
        <w:rPr>
          <w:rFonts w:ascii="Trebuchet MS"/>
          <w:color w:val="000000" w:themeColor="text1"/>
        </w:rPr>
      </w:pPr>
      <w:r w:rsidRPr="004A7191">
        <w:rPr>
          <w:rFonts w:ascii="Trebuchet MS"/>
          <w:color w:val="000000" w:themeColor="text1"/>
        </w:rPr>
        <w:t>NT</w:t>
      </w:r>
    </w:p>
    <w:p w14:paraId="17FA5AC1"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760" w:space="40"/>
            <w:col w:w="2440"/>
          </w:cols>
        </w:sectPr>
      </w:pPr>
    </w:p>
    <w:p w14:paraId="7A786D4F" w14:textId="77777777" w:rsidR="006500DE" w:rsidRPr="004A7191" w:rsidRDefault="006500DE">
      <w:pPr>
        <w:pStyle w:val="BodyText"/>
        <w:spacing w:before="1"/>
        <w:rPr>
          <w:rFonts w:ascii="Trebuchet MS"/>
          <w:color w:val="000000" w:themeColor="text1"/>
        </w:rPr>
      </w:pPr>
    </w:p>
    <w:p w14:paraId="79066FAC" w14:textId="77777777" w:rsidR="006500DE" w:rsidRPr="004A7191" w:rsidRDefault="004A7191">
      <w:pPr>
        <w:spacing w:before="93"/>
        <w:ind w:left="3400"/>
        <w:rPr>
          <w:color w:val="000000" w:themeColor="text1"/>
          <w:sz w:val="16"/>
        </w:rPr>
      </w:pPr>
      <w:r w:rsidRPr="004A7191">
        <w:rPr>
          <w:color w:val="000000" w:themeColor="text1"/>
          <w:sz w:val="16"/>
        </w:rPr>
        <w:t>Least Concern (IUCN 3.1)</w:t>
      </w:r>
    </w:p>
    <w:p w14:paraId="06F722FB" w14:textId="77777777" w:rsidR="006500DE" w:rsidRPr="004A7191" w:rsidRDefault="004A7191">
      <w:pPr>
        <w:pStyle w:val="BodyText"/>
        <w:spacing w:before="157"/>
        <w:ind w:left="3480"/>
        <w:rPr>
          <w:rFonts w:ascii="Bookman Old Style"/>
          <w:b/>
          <w:color w:val="000000" w:themeColor="text1"/>
        </w:rPr>
      </w:pPr>
      <w:r w:rsidRPr="004A7191">
        <w:rPr>
          <w:rFonts w:ascii="Bookman Old Style"/>
          <w:b/>
          <w:color w:val="000000" w:themeColor="text1"/>
        </w:rPr>
        <w:t>Scientific classification</w:t>
      </w:r>
    </w:p>
    <w:p w14:paraId="5205B6A6" w14:textId="77777777" w:rsidR="006500DE" w:rsidRPr="004A7191" w:rsidRDefault="004A7191">
      <w:pPr>
        <w:pStyle w:val="BodyText"/>
        <w:tabs>
          <w:tab w:val="left" w:pos="5340"/>
        </w:tabs>
        <w:spacing w:before="87"/>
        <w:ind w:left="3480"/>
        <w:rPr>
          <w:color w:val="000000" w:themeColor="text1"/>
        </w:rPr>
      </w:pPr>
      <w:r w:rsidRPr="004A7191">
        <w:rPr>
          <w:color w:val="000000" w:themeColor="text1"/>
        </w:rPr>
        <w:t>Kingdom:</w:t>
      </w:r>
      <w:r w:rsidRPr="004A7191">
        <w:rPr>
          <w:color w:val="000000" w:themeColor="text1"/>
        </w:rPr>
        <w:tab/>
        <w:t>Animalia</w:t>
      </w:r>
    </w:p>
    <w:p w14:paraId="403CD260" w14:textId="77777777" w:rsidR="006500DE" w:rsidRPr="004A7191" w:rsidRDefault="004A7191">
      <w:pPr>
        <w:pStyle w:val="BodyText"/>
        <w:tabs>
          <w:tab w:val="left" w:pos="5340"/>
        </w:tabs>
        <w:spacing w:before="110"/>
        <w:ind w:left="3480"/>
        <w:rPr>
          <w:color w:val="000000" w:themeColor="text1"/>
        </w:rPr>
      </w:pPr>
      <w:r w:rsidRPr="004A7191">
        <w:rPr>
          <w:color w:val="000000" w:themeColor="text1"/>
        </w:rPr>
        <w:t>Phylum:</w:t>
      </w:r>
      <w:r w:rsidRPr="004A7191">
        <w:rPr>
          <w:color w:val="000000" w:themeColor="text1"/>
        </w:rPr>
        <w:tab/>
        <w:t>Chordata</w:t>
      </w:r>
    </w:p>
    <w:p w14:paraId="785F7F11" w14:textId="77777777" w:rsidR="006500DE" w:rsidRPr="004A7191" w:rsidRDefault="004A7191">
      <w:pPr>
        <w:pStyle w:val="BodyText"/>
        <w:tabs>
          <w:tab w:val="left" w:pos="5340"/>
        </w:tabs>
        <w:spacing w:before="90"/>
        <w:ind w:left="348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029AB959" w14:textId="77777777" w:rsidR="006500DE" w:rsidRPr="004A7191" w:rsidRDefault="004A7191">
      <w:pPr>
        <w:tabs>
          <w:tab w:val="left" w:pos="5340"/>
        </w:tabs>
        <w:spacing w:before="113"/>
        <w:ind w:left="3480"/>
        <w:rPr>
          <w:color w:val="000000" w:themeColor="text1"/>
          <w:sz w:val="24"/>
        </w:rPr>
      </w:pPr>
      <w:r w:rsidRPr="004A7191">
        <w:rPr>
          <w:color w:val="000000" w:themeColor="text1"/>
          <w:position w:val="2"/>
          <w:sz w:val="20"/>
        </w:rPr>
        <w:t>Order:</w:t>
      </w:r>
      <w:r w:rsidRPr="004A7191">
        <w:rPr>
          <w:color w:val="000000" w:themeColor="text1"/>
          <w:position w:val="2"/>
          <w:sz w:val="20"/>
        </w:rPr>
        <w:tab/>
      </w:r>
      <w:r w:rsidRPr="004A7191">
        <w:rPr>
          <w:color w:val="000000" w:themeColor="text1"/>
          <w:sz w:val="24"/>
        </w:rPr>
        <w:t>Psittaciformes</w:t>
      </w:r>
    </w:p>
    <w:p w14:paraId="04C53CB7" w14:textId="77777777" w:rsidR="006500DE" w:rsidRPr="004A7191" w:rsidRDefault="004A7191">
      <w:pPr>
        <w:tabs>
          <w:tab w:val="left" w:pos="5340"/>
        </w:tabs>
        <w:spacing w:before="84"/>
        <w:ind w:left="3480"/>
        <w:rPr>
          <w:color w:val="000000" w:themeColor="text1"/>
          <w:sz w:val="24"/>
        </w:rPr>
      </w:pPr>
      <w:r w:rsidRPr="004A7191">
        <w:rPr>
          <w:color w:val="000000" w:themeColor="text1"/>
          <w:position w:val="2"/>
          <w:sz w:val="20"/>
        </w:rPr>
        <w:t>Family:</w:t>
      </w:r>
      <w:r w:rsidRPr="004A7191">
        <w:rPr>
          <w:color w:val="000000" w:themeColor="text1"/>
          <w:position w:val="2"/>
          <w:sz w:val="20"/>
        </w:rPr>
        <w:tab/>
      </w:r>
      <w:r w:rsidRPr="004A7191">
        <w:rPr>
          <w:color w:val="000000" w:themeColor="text1"/>
          <w:sz w:val="24"/>
        </w:rPr>
        <w:t>Psittacidae</w:t>
      </w:r>
    </w:p>
    <w:p w14:paraId="1DB6E07F" w14:textId="77777777" w:rsidR="006500DE" w:rsidRPr="004A7191" w:rsidRDefault="004A7191">
      <w:pPr>
        <w:tabs>
          <w:tab w:val="left" w:pos="5340"/>
        </w:tabs>
        <w:spacing w:before="84"/>
        <w:ind w:left="3480"/>
        <w:rPr>
          <w:color w:val="000000" w:themeColor="text1"/>
          <w:sz w:val="24"/>
        </w:rPr>
      </w:pPr>
      <w:r w:rsidRPr="004A7191">
        <w:rPr>
          <w:color w:val="000000" w:themeColor="text1"/>
          <w:position w:val="2"/>
          <w:sz w:val="20"/>
        </w:rPr>
        <w:t>Genus:</w:t>
      </w:r>
      <w:r w:rsidRPr="004A7191">
        <w:rPr>
          <w:color w:val="000000" w:themeColor="text1"/>
          <w:position w:val="2"/>
          <w:sz w:val="20"/>
        </w:rPr>
        <w:tab/>
      </w:r>
      <w:proofErr w:type="spellStart"/>
      <w:r w:rsidRPr="004A7191">
        <w:rPr>
          <w:color w:val="000000" w:themeColor="text1"/>
          <w:sz w:val="24"/>
        </w:rPr>
        <w:t>Psittacula</w:t>
      </w:r>
      <w:proofErr w:type="spellEnd"/>
    </w:p>
    <w:p w14:paraId="0BCF3276" w14:textId="77777777" w:rsidR="006500DE" w:rsidRPr="004A7191" w:rsidRDefault="004A7191">
      <w:pPr>
        <w:tabs>
          <w:tab w:val="left" w:pos="5340"/>
        </w:tabs>
        <w:spacing w:before="44"/>
        <w:ind w:left="3480"/>
        <w:rPr>
          <w:i/>
          <w:color w:val="000000" w:themeColor="text1"/>
          <w:sz w:val="24"/>
        </w:rPr>
      </w:pPr>
      <w:r w:rsidRPr="004A7191">
        <w:rPr>
          <w:color w:val="000000" w:themeColor="text1"/>
          <w:position w:val="2"/>
          <w:sz w:val="20"/>
        </w:rPr>
        <w:t>Species:</w:t>
      </w:r>
      <w:r w:rsidRPr="004A7191">
        <w:rPr>
          <w:color w:val="000000" w:themeColor="text1"/>
          <w:position w:val="2"/>
          <w:sz w:val="20"/>
        </w:rPr>
        <w:tab/>
      </w:r>
      <w:r w:rsidRPr="004A7191">
        <w:rPr>
          <w:i/>
          <w:color w:val="000000" w:themeColor="text1"/>
          <w:spacing w:val="-24"/>
          <w:sz w:val="24"/>
        </w:rPr>
        <w:t>P.</w:t>
      </w:r>
      <w:r w:rsidRPr="004A7191">
        <w:rPr>
          <w:i/>
          <w:color w:val="000000" w:themeColor="text1"/>
          <w:spacing w:val="-46"/>
          <w:sz w:val="24"/>
        </w:rPr>
        <w:t xml:space="preserve"> </w:t>
      </w:r>
      <w:proofErr w:type="spellStart"/>
      <w:r w:rsidRPr="004A7191">
        <w:rPr>
          <w:i/>
          <w:color w:val="000000" w:themeColor="text1"/>
          <w:sz w:val="24"/>
        </w:rPr>
        <w:t>krameri</w:t>
      </w:r>
      <w:proofErr w:type="spellEnd"/>
    </w:p>
    <w:p w14:paraId="26CF844A" w14:textId="77777777" w:rsidR="006500DE" w:rsidRPr="004A7191" w:rsidRDefault="006500DE">
      <w:pPr>
        <w:pStyle w:val="BodyText"/>
        <w:rPr>
          <w:i/>
          <w:color w:val="000000" w:themeColor="text1"/>
        </w:rPr>
      </w:pPr>
    </w:p>
    <w:p w14:paraId="0212DB8C" w14:textId="77777777" w:rsidR="006500DE" w:rsidRPr="004A7191" w:rsidRDefault="006500DE">
      <w:pPr>
        <w:pStyle w:val="BodyText"/>
        <w:rPr>
          <w:i/>
          <w:color w:val="000000" w:themeColor="text1"/>
        </w:rPr>
      </w:pPr>
    </w:p>
    <w:p w14:paraId="287D3EB9" w14:textId="77777777" w:rsidR="006500DE" w:rsidRPr="004A7191" w:rsidRDefault="006500DE">
      <w:pPr>
        <w:pStyle w:val="BodyText"/>
        <w:rPr>
          <w:i/>
          <w:color w:val="000000" w:themeColor="text1"/>
        </w:rPr>
      </w:pPr>
    </w:p>
    <w:p w14:paraId="67DC0B86" w14:textId="77777777" w:rsidR="006500DE" w:rsidRPr="004A7191" w:rsidRDefault="006500DE">
      <w:pPr>
        <w:pStyle w:val="BodyText"/>
        <w:rPr>
          <w:i/>
          <w:color w:val="000000" w:themeColor="text1"/>
        </w:rPr>
      </w:pPr>
    </w:p>
    <w:p w14:paraId="7FB2F160" w14:textId="77777777" w:rsidR="006500DE" w:rsidRPr="004A7191" w:rsidRDefault="006500DE">
      <w:pPr>
        <w:pStyle w:val="BodyText"/>
        <w:rPr>
          <w:i/>
          <w:color w:val="000000" w:themeColor="text1"/>
        </w:rPr>
      </w:pPr>
    </w:p>
    <w:p w14:paraId="0EE2E25E" w14:textId="77777777" w:rsidR="006500DE" w:rsidRPr="004A7191" w:rsidRDefault="006500DE">
      <w:pPr>
        <w:pStyle w:val="BodyText"/>
        <w:rPr>
          <w:i/>
          <w:color w:val="000000" w:themeColor="text1"/>
        </w:rPr>
      </w:pPr>
    </w:p>
    <w:p w14:paraId="3112F89B" w14:textId="77777777" w:rsidR="006500DE" w:rsidRPr="004A7191" w:rsidRDefault="006500DE">
      <w:pPr>
        <w:pStyle w:val="BodyText"/>
        <w:rPr>
          <w:i/>
          <w:color w:val="000000" w:themeColor="text1"/>
        </w:rPr>
      </w:pPr>
    </w:p>
    <w:p w14:paraId="3FD81E96" w14:textId="77777777" w:rsidR="006500DE" w:rsidRPr="004A7191" w:rsidRDefault="006500DE">
      <w:pPr>
        <w:pStyle w:val="BodyText"/>
        <w:rPr>
          <w:i/>
          <w:color w:val="000000" w:themeColor="text1"/>
        </w:rPr>
      </w:pPr>
    </w:p>
    <w:p w14:paraId="611A36E2" w14:textId="77777777" w:rsidR="006500DE" w:rsidRPr="004A7191" w:rsidRDefault="006500DE">
      <w:pPr>
        <w:pStyle w:val="BodyText"/>
        <w:rPr>
          <w:i/>
          <w:color w:val="000000" w:themeColor="text1"/>
        </w:rPr>
      </w:pPr>
    </w:p>
    <w:p w14:paraId="45B86680" w14:textId="77777777" w:rsidR="006500DE" w:rsidRPr="004A7191" w:rsidRDefault="006500DE">
      <w:pPr>
        <w:pStyle w:val="BodyText"/>
        <w:rPr>
          <w:i/>
          <w:color w:val="000000" w:themeColor="text1"/>
        </w:rPr>
      </w:pPr>
    </w:p>
    <w:p w14:paraId="4E4113A4" w14:textId="77777777" w:rsidR="006500DE" w:rsidRPr="004A7191" w:rsidRDefault="006500DE">
      <w:pPr>
        <w:pStyle w:val="BodyText"/>
        <w:rPr>
          <w:i/>
          <w:color w:val="000000" w:themeColor="text1"/>
        </w:rPr>
      </w:pPr>
    </w:p>
    <w:p w14:paraId="319B5DEF" w14:textId="77777777" w:rsidR="006500DE" w:rsidRPr="004A7191" w:rsidRDefault="006500DE">
      <w:pPr>
        <w:pStyle w:val="BodyText"/>
        <w:rPr>
          <w:i/>
          <w:color w:val="000000" w:themeColor="text1"/>
        </w:rPr>
      </w:pPr>
    </w:p>
    <w:p w14:paraId="306F6E1F" w14:textId="77777777" w:rsidR="006500DE" w:rsidRPr="004A7191" w:rsidRDefault="006500DE">
      <w:pPr>
        <w:pStyle w:val="BodyText"/>
        <w:rPr>
          <w:i/>
          <w:color w:val="000000" w:themeColor="text1"/>
        </w:rPr>
      </w:pPr>
    </w:p>
    <w:p w14:paraId="3DE05C00" w14:textId="77777777" w:rsidR="006500DE" w:rsidRPr="004A7191" w:rsidRDefault="006500DE">
      <w:pPr>
        <w:pStyle w:val="BodyText"/>
        <w:rPr>
          <w:i/>
          <w:color w:val="000000" w:themeColor="text1"/>
        </w:rPr>
      </w:pPr>
    </w:p>
    <w:p w14:paraId="63364371" w14:textId="77777777" w:rsidR="006500DE" w:rsidRPr="004A7191" w:rsidRDefault="006500DE">
      <w:pPr>
        <w:pStyle w:val="BodyText"/>
        <w:rPr>
          <w:i/>
          <w:color w:val="000000" w:themeColor="text1"/>
        </w:rPr>
      </w:pPr>
    </w:p>
    <w:p w14:paraId="33C61EEB" w14:textId="77777777" w:rsidR="006500DE" w:rsidRPr="004A7191" w:rsidRDefault="006500DE">
      <w:pPr>
        <w:pStyle w:val="BodyText"/>
        <w:rPr>
          <w:i/>
          <w:color w:val="000000" w:themeColor="text1"/>
        </w:rPr>
      </w:pPr>
    </w:p>
    <w:p w14:paraId="529CE12E" w14:textId="77777777" w:rsidR="006500DE" w:rsidRPr="004A7191" w:rsidRDefault="006500DE">
      <w:pPr>
        <w:pStyle w:val="BodyText"/>
        <w:rPr>
          <w:i/>
          <w:color w:val="000000" w:themeColor="text1"/>
        </w:rPr>
      </w:pPr>
    </w:p>
    <w:p w14:paraId="67778A4F" w14:textId="77777777" w:rsidR="006500DE" w:rsidRPr="004A7191" w:rsidRDefault="006500DE">
      <w:pPr>
        <w:pStyle w:val="BodyText"/>
        <w:rPr>
          <w:i/>
          <w:color w:val="000000" w:themeColor="text1"/>
        </w:rPr>
      </w:pPr>
    </w:p>
    <w:p w14:paraId="7001E86A" w14:textId="77777777" w:rsidR="006500DE" w:rsidRPr="004A7191" w:rsidRDefault="006500DE">
      <w:pPr>
        <w:pStyle w:val="BodyText"/>
        <w:rPr>
          <w:i/>
          <w:color w:val="000000" w:themeColor="text1"/>
        </w:rPr>
      </w:pPr>
    </w:p>
    <w:p w14:paraId="143E240B" w14:textId="77777777" w:rsidR="006500DE" w:rsidRPr="004A7191" w:rsidRDefault="006500DE">
      <w:pPr>
        <w:pStyle w:val="BodyText"/>
        <w:rPr>
          <w:i/>
          <w:color w:val="000000" w:themeColor="text1"/>
        </w:rPr>
      </w:pPr>
    </w:p>
    <w:p w14:paraId="2EF98573" w14:textId="77777777" w:rsidR="006500DE" w:rsidRPr="004A7191" w:rsidRDefault="006500DE">
      <w:pPr>
        <w:pStyle w:val="BodyText"/>
        <w:rPr>
          <w:i/>
          <w:color w:val="000000" w:themeColor="text1"/>
        </w:rPr>
      </w:pPr>
    </w:p>
    <w:p w14:paraId="3581633F" w14:textId="77777777" w:rsidR="006500DE" w:rsidRPr="004A7191" w:rsidRDefault="006500DE">
      <w:pPr>
        <w:pStyle w:val="BodyText"/>
        <w:rPr>
          <w:i/>
          <w:color w:val="000000" w:themeColor="text1"/>
        </w:rPr>
      </w:pPr>
    </w:p>
    <w:p w14:paraId="3FC932E4" w14:textId="77777777" w:rsidR="006500DE" w:rsidRPr="004A7191" w:rsidRDefault="006500DE">
      <w:pPr>
        <w:pStyle w:val="BodyText"/>
        <w:spacing w:before="2"/>
        <w:rPr>
          <w:i/>
          <w:color w:val="000000" w:themeColor="text1"/>
          <w:sz w:val="17"/>
        </w:rPr>
      </w:pPr>
    </w:p>
    <w:p w14:paraId="24B227DA" w14:textId="77777777" w:rsidR="006500DE" w:rsidRPr="004A7191" w:rsidRDefault="004A7191">
      <w:pPr>
        <w:spacing w:before="101"/>
        <w:ind w:left="1140"/>
        <w:rPr>
          <w:rFonts w:ascii="Trebuchet MS"/>
          <w:color w:val="000000" w:themeColor="text1"/>
          <w:sz w:val="16"/>
        </w:rPr>
      </w:pPr>
      <w:r w:rsidRPr="004A7191">
        <w:rPr>
          <w:rFonts w:ascii="Trebuchet MS"/>
          <w:color w:val="000000" w:themeColor="text1"/>
          <w:sz w:val="16"/>
        </w:rPr>
        <w:t>Photograph</w:t>
      </w:r>
      <w:r w:rsidR="00AE6195">
        <w:rPr>
          <w:rFonts w:ascii="Trebuchet MS"/>
          <w:color w:val="000000" w:themeColor="text1"/>
          <w:sz w:val="16"/>
        </w:rPr>
        <w:t>:</w:t>
      </w:r>
      <w:r w:rsidR="00AE6195" w:rsidRPr="00AE6195">
        <w:rPr>
          <w:rFonts w:ascii="Trebuchet MS"/>
          <w:color w:val="000000" w:themeColor="text1"/>
          <w:sz w:val="16"/>
        </w:rPr>
        <w:t xml:space="preserve"> </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61AF938F"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7BCCC16" w14:textId="77777777" w:rsidR="006500DE" w:rsidRPr="004A7191" w:rsidRDefault="004A7191">
      <w:pPr>
        <w:pStyle w:val="Heading1"/>
        <w:tabs>
          <w:tab w:val="left" w:pos="1139"/>
          <w:tab w:val="left" w:pos="8220"/>
        </w:tabs>
        <w:rPr>
          <w:color w:val="000000" w:themeColor="text1"/>
        </w:rPr>
      </w:pPr>
      <w:r w:rsidRPr="004A7191">
        <w:rPr>
          <w:color w:val="000000" w:themeColor="text1"/>
          <w:shd w:val="clear" w:color="auto" w:fill="E19C5A"/>
        </w:rPr>
        <w:lastRenderedPageBreak/>
        <w:t xml:space="preserve"> </w:t>
      </w:r>
      <w:r w:rsidRPr="004A7191">
        <w:rPr>
          <w:color w:val="000000" w:themeColor="text1"/>
          <w:shd w:val="clear" w:color="auto" w:fill="E19C5A"/>
        </w:rPr>
        <w:tab/>
        <w:t>12. Common</w:t>
      </w:r>
      <w:r w:rsidRPr="004A7191">
        <w:rPr>
          <w:color w:val="000000" w:themeColor="text1"/>
          <w:spacing w:val="-27"/>
          <w:shd w:val="clear" w:color="auto" w:fill="E19C5A"/>
        </w:rPr>
        <w:t xml:space="preserve"> </w:t>
      </w:r>
      <w:r w:rsidRPr="004A7191">
        <w:rPr>
          <w:color w:val="000000" w:themeColor="text1"/>
          <w:shd w:val="clear" w:color="auto" w:fill="E19C5A"/>
        </w:rPr>
        <w:t>Hawk-cuckoo</w:t>
      </w:r>
      <w:r w:rsidRPr="004A7191">
        <w:rPr>
          <w:color w:val="000000" w:themeColor="text1"/>
          <w:shd w:val="clear" w:color="auto" w:fill="E19C5A"/>
        </w:rPr>
        <w:tab/>
      </w:r>
    </w:p>
    <w:p w14:paraId="10EE3A7E" w14:textId="77777777" w:rsidR="006500DE" w:rsidRPr="004A7191" w:rsidRDefault="004A7191">
      <w:pPr>
        <w:pStyle w:val="BodyText"/>
        <w:spacing w:before="422" w:line="237" w:lineRule="auto"/>
        <w:ind w:left="1140" w:right="1128"/>
        <w:rPr>
          <w:color w:val="000000" w:themeColor="text1"/>
        </w:rPr>
      </w:pPr>
      <w:r w:rsidRPr="004A7191">
        <w:rPr>
          <w:color w:val="000000" w:themeColor="text1"/>
        </w:rPr>
        <w:t>The</w:t>
      </w:r>
      <w:r w:rsidRPr="004A7191">
        <w:rPr>
          <w:color w:val="000000" w:themeColor="text1"/>
          <w:spacing w:val="-31"/>
        </w:rPr>
        <w:t xml:space="preserve"> </w:t>
      </w:r>
      <w:r w:rsidRPr="004A7191">
        <w:rPr>
          <w:color w:val="000000" w:themeColor="text1"/>
        </w:rPr>
        <w:t>common</w:t>
      </w:r>
      <w:r w:rsidRPr="004A7191">
        <w:rPr>
          <w:color w:val="000000" w:themeColor="text1"/>
          <w:spacing w:val="-30"/>
        </w:rPr>
        <w:t xml:space="preserve"> </w:t>
      </w:r>
      <w:r w:rsidRPr="004A7191">
        <w:rPr>
          <w:color w:val="000000" w:themeColor="text1"/>
        </w:rPr>
        <w:t>hawk-cuckoo</w:t>
      </w:r>
      <w:r w:rsidRPr="004A7191">
        <w:rPr>
          <w:color w:val="000000" w:themeColor="text1"/>
          <w:spacing w:val="-31"/>
        </w:rPr>
        <w:t xml:space="preserve"> </w:t>
      </w:r>
      <w:r w:rsidRPr="004A7191">
        <w:rPr>
          <w:color w:val="000000" w:themeColor="text1"/>
        </w:rPr>
        <w:t>(</w:t>
      </w:r>
      <w:proofErr w:type="spellStart"/>
      <w:r w:rsidRPr="004A7191">
        <w:rPr>
          <w:rFonts w:ascii="Georgia"/>
          <w:i/>
          <w:color w:val="000000" w:themeColor="text1"/>
        </w:rPr>
        <w:t>Hierococcyx</w:t>
      </w:r>
      <w:proofErr w:type="spellEnd"/>
      <w:r w:rsidRPr="004A7191">
        <w:rPr>
          <w:rFonts w:ascii="Georgia"/>
          <w:i/>
          <w:color w:val="000000" w:themeColor="text1"/>
          <w:spacing w:val="-30"/>
        </w:rPr>
        <w:t xml:space="preserve"> </w:t>
      </w:r>
      <w:proofErr w:type="spellStart"/>
      <w:r w:rsidRPr="004A7191">
        <w:rPr>
          <w:rFonts w:ascii="Georgia"/>
          <w:i/>
          <w:color w:val="000000" w:themeColor="text1"/>
        </w:rPr>
        <w:t>varius</w:t>
      </w:r>
      <w:proofErr w:type="spellEnd"/>
      <w:r w:rsidRPr="004A7191">
        <w:rPr>
          <w:color w:val="000000" w:themeColor="text1"/>
        </w:rPr>
        <w:t>),</w:t>
      </w:r>
      <w:r w:rsidRPr="004A7191">
        <w:rPr>
          <w:color w:val="000000" w:themeColor="text1"/>
          <w:spacing w:val="-30"/>
        </w:rPr>
        <w:t xml:space="preserve"> </w:t>
      </w:r>
      <w:r w:rsidRPr="004A7191">
        <w:rPr>
          <w:color w:val="000000" w:themeColor="text1"/>
        </w:rPr>
        <w:t>popularly</w:t>
      </w:r>
      <w:r w:rsidRPr="004A7191">
        <w:rPr>
          <w:color w:val="000000" w:themeColor="text1"/>
          <w:spacing w:val="-31"/>
        </w:rPr>
        <w:t xml:space="preserve"> </w:t>
      </w:r>
      <w:r w:rsidRPr="004A7191">
        <w:rPr>
          <w:color w:val="000000" w:themeColor="text1"/>
        </w:rPr>
        <w:t>known</w:t>
      </w:r>
      <w:r w:rsidRPr="004A7191">
        <w:rPr>
          <w:color w:val="000000" w:themeColor="text1"/>
          <w:spacing w:val="-2"/>
        </w:rPr>
        <w:t xml:space="preserve"> </w:t>
      </w:r>
      <w:r w:rsidRPr="004A7191">
        <w:rPr>
          <w:color w:val="000000" w:themeColor="text1"/>
        </w:rPr>
        <w:t>as</w:t>
      </w:r>
      <w:r w:rsidRPr="004A7191">
        <w:rPr>
          <w:color w:val="000000" w:themeColor="text1"/>
          <w:spacing w:val="-2"/>
        </w:rPr>
        <w:t xml:space="preserve"> </w:t>
      </w:r>
      <w:r w:rsidRPr="004A7191">
        <w:rPr>
          <w:color w:val="000000" w:themeColor="text1"/>
        </w:rPr>
        <w:t xml:space="preserve">the </w:t>
      </w:r>
      <w:proofErr w:type="spellStart"/>
      <w:r w:rsidRPr="004A7191">
        <w:rPr>
          <w:color w:val="000000" w:themeColor="text1"/>
        </w:rPr>
        <w:t>brainfever</w:t>
      </w:r>
      <w:proofErr w:type="spellEnd"/>
      <w:r w:rsidRPr="004A7191">
        <w:rPr>
          <w:color w:val="000000" w:themeColor="text1"/>
        </w:rPr>
        <w:t xml:space="preserve"> bird, is a medium-sized cuckoo resident in the Indian subcontinent.</w:t>
      </w:r>
      <w:r w:rsidRPr="004A7191">
        <w:rPr>
          <w:color w:val="000000" w:themeColor="text1"/>
          <w:spacing w:val="-2"/>
        </w:rPr>
        <w:t xml:space="preserve"> </w:t>
      </w:r>
      <w:r w:rsidRPr="004A7191">
        <w:rPr>
          <w:color w:val="000000" w:themeColor="text1"/>
        </w:rPr>
        <w:t>It</w:t>
      </w:r>
      <w:r w:rsidRPr="004A7191">
        <w:rPr>
          <w:color w:val="000000" w:themeColor="text1"/>
          <w:spacing w:val="-7"/>
        </w:rPr>
        <w:t xml:space="preserve"> </w:t>
      </w:r>
      <w:r w:rsidRPr="004A7191">
        <w:rPr>
          <w:color w:val="000000" w:themeColor="text1"/>
        </w:rPr>
        <w:t>bears</w:t>
      </w:r>
      <w:r w:rsidRPr="004A7191">
        <w:rPr>
          <w:color w:val="000000" w:themeColor="text1"/>
          <w:spacing w:val="-1"/>
        </w:rPr>
        <w:t xml:space="preserve"> </w:t>
      </w:r>
      <w:r w:rsidRPr="004A7191">
        <w:rPr>
          <w:color w:val="000000" w:themeColor="text1"/>
        </w:rPr>
        <w:t>a</w:t>
      </w:r>
      <w:r w:rsidRPr="004A7191">
        <w:rPr>
          <w:color w:val="000000" w:themeColor="text1"/>
          <w:spacing w:val="-1"/>
        </w:rPr>
        <w:t xml:space="preserve"> </w:t>
      </w:r>
      <w:r w:rsidRPr="004A7191">
        <w:rPr>
          <w:color w:val="000000" w:themeColor="text1"/>
        </w:rPr>
        <w:t>close</w:t>
      </w:r>
      <w:r w:rsidRPr="004A7191">
        <w:rPr>
          <w:color w:val="000000" w:themeColor="text1"/>
          <w:spacing w:val="-1"/>
        </w:rPr>
        <w:t xml:space="preserve"> </w:t>
      </w:r>
      <w:r w:rsidRPr="004A7191">
        <w:rPr>
          <w:color w:val="000000" w:themeColor="text1"/>
        </w:rPr>
        <w:t>resemblance</w:t>
      </w:r>
      <w:r w:rsidRPr="004A7191">
        <w:rPr>
          <w:color w:val="000000" w:themeColor="text1"/>
          <w:spacing w:val="-1"/>
        </w:rPr>
        <w:t xml:space="preserve"> </w:t>
      </w:r>
      <w:r w:rsidRPr="004A7191">
        <w:rPr>
          <w:color w:val="000000" w:themeColor="text1"/>
        </w:rPr>
        <w:t>to</w:t>
      </w:r>
      <w:r w:rsidRPr="004A7191">
        <w:rPr>
          <w:color w:val="000000" w:themeColor="text1"/>
          <w:spacing w:val="-2"/>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Shikra,</w:t>
      </w:r>
      <w:r w:rsidRPr="004A7191">
        <w:rPr>
          <w:color w:val="000000" w:themeColor="text1"/>
          <w:spacing w:val="-1"/>
        </w:rPr>
        <w:t xml:space="preserve"> </w:t>
      </w:r>
      <w:r w:rsidRPr="004A7191">
        <w:rPr>
          <w:color w:val="000000" w:themeColor="text1"/>
        </w:rPr>
        <w:t>even</w:t>
      </w:r>
      <w:r w:rsidRPr="004A7191">
        <w:rPr>
          <w:color w:val="000000" w:themeColor="text1"/>
          <w:spacing w:val="-20"/>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its</w:t>
      </w:r>
      <w:r w:rsidRPr="004A7191">
        <w:rPr>
          <w:color w:val="000000" w:themeColor="text1"/>
          <w:spacing w:val="-19"/>
        </w:rPr>
        <w:t xml:space="preserve"> </w:t>
      </w:r>
      <w:r w:rsidRPr="004A7191">
        <w:rPr>
          <w:color w:val="000000" w:themeColor="text1"/>
        </w:rPr>
        <w:t>style</w:t>
      </w:r>
      <w:r w:rsidRPr="004A7191">
        <w:rPr>
          <w:color w:val="000000" w:themeColor="text1"/>
          <w:spacing w:val="-19"/>
        </w:rPr>
        <w:t xml:space="preserve"> </w:t>
      </w:r>
      <w:r w:rsidRPr="004A7191">
        <w:rPr>
          <w:color w:val="000000" w:themeColor="text1"/>
        </w:rPr>
        <w:t>of flying and landing on a perch. The resemblance to hawks gives this group the generic name of hawk-cuckoo and like many other cuckoos these are brood</w:t>
      </w:r>
      <w:r w:rsidRPr="004A7191">
        <w:rPr>
          <w:color w:val="000000" w:themeColor="text1"/>
          <w:spacing w:val="-2"/>
        </w:rPr>
        <w:t xml:space="preserve"> </w:t>
      </w:r>
      <w:r w:rsidRPr="004A7191">
        <w:rPr>
          <w:color w:val="000000" w:themeColor="text1"/>
        </w:rPr>
        <w:t>parasites,</w:t>
      </w:r>
      <w:r w:rsidRPr="004A7191">
        <w:rPr>
          <w:color w:val="000000" w:themeColor="text1"/>
          <w:spacing w:val="-1"/>
        </w:rPr>
        <w:t xml:space="preserve"> </w:t>
      </w:r>
      <w:r w:rsidRPr="004A7191">
        <w:rPr>
          <w:color w:val="000000" w:themeColor="text1"/>
        </w:rPr>
        <w:t>laying</w:t>
      </w:r>
      <w:r w:rsidRPr="004A7191">
        <w:rPr>
          <w:color w:val="000000" w:themeColor="text1"/>
          <w:spacing w:val="-1"/>
        </w:rPr>
        <w:t xml:space="preserve"> </w:t>
      </w:r>
      <w:r w:rsidRPr="004A7191">
        <w:rPr>
          <w:color w:val="000000" w:themeColor="text1"/>
        </w:rPr>
        <w:t>their</w:t>
      </w:r>
      <w:r w:rsidRPr="004A7191">
        <w:rPr>
          <w:color w:val="000000" w:themeColor="text1"/>
          <w:spacing w:val="-1"/>
        </w:rPr>
        <w:t xml:space="preserve"> </w:t>
      </w:r>
      <w:r w:rsidRPr="004A7191">
        <w:rPr>
          <w:color w:val="000000" w:themeColor="text1"/>
        </w:rPr>
        <w:t>eggs</w:t>
      </w:r>
      <w:r w:rsidRPr="004A7191">
        <w:rPr>
          <w:color w:val="000000" w:themeColor="text1"/>
          <w:spacing w:val="-18"/>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nests</w:t>
      </w:r>
      <w:r w:rsidRPr="004A7191">
        <w:rPr>
          <w:color w:val="000000" w:themeColor="text1"/>
          <w:spacing w:val="-18"/>
        </w:rPr>
        <w:t xml:space="preserve"> </w:t>
      </w:r>
      <w:r w:rsidRPr="004A7191">
        <w:rPr>
          <w:color w:val="000000" w:themeColor="text1"/>
        </w:rPr>
        <w:t>of</w:t>
      </w:r>
      <w:r w:rsidRPr="004A7191">
        <w:rPr>
          <w:color w:val="000000" w:themeColor="text1"/>
          <w:spacing w:val="-17"/>
        </w:rPr>
        <w:t xml:space="preserve"> </w:t>
      </w:r>
      <w:r w:rsidRPr="004A7191">
        <w:rPr>
          <w:color w:val="000000" w:themeColor="text1"/>
        </w:rPr>
        <w:t>babblers.</w:t>
      </w:r>
      <w:r w:rsidRPr="004A7191">
        <w:rPr>
          <w:color w:val="000000" w:themeColor="text1"/>
          <w:spacing w:val="-16"/>
        </w:rPr>
        <w:t xml:space="preserve"> </w:t>
      </w:r>
      <w:r w:rsidRPr="004A7191">
        <w:rPr>
          <w:color w:val="000000" w:themeColor="text1"/>
        </w:rPr>
        <w:t>During</w:t>
      </w:r>
      <w:r w:rsidRPr="004A7191">
        <w:rPr>
          <w:color w:val="000000" w:themeColor="text1"/>
          <w:spacing w:val="-17"/>
        </w:rPr>
        <w:t xml:space="preserve"> </w:t>
      </w:r>
      <w:r w:rsidRPr="004A7191">
        <w:rPr>
          <w:color w:val="000000" w:themeColor="text1"/>
        </w:rPr>
        <w:t>their</w:t>
      </w:r>
      <w:r w:rsidRPr="004A7191">
        <w:rPr>
          <w:color w:val="000000" w:themeColor="text1"/>
          <w:spacing w:val="-16"/>
        </w:rPr>
        <w:t xml:space="preserve"> </w:t>
      </w:r>
      <w:r w:rsidRPr="004A7191">
        <w:rPr>
          <w:color w:val="000000" w:themeColor="text1"/>
        </w:rPr>
        <w:t xml:space="preserve">breeding season in summer males produce loud, repetitive three note calls that are well- rendered as brain-fever, the second note being longer and higher pitched. These notes rise to a crescendo before ending abruptly and repeat after a few minutes; the calling may go on through the </w:t>
      </w:r>
      <w:r w:rsidRPr="004A7191">
        <w:rPr>
          <w:color w:val="000000" w:themeColor="text1"/>
          <w:spacing w:val="-7"/>
        </w:rPr>
        <w:t xml:space="preserve">day, </w:t>
      </w:r>
      <w:r w:rsidRPr="004A7191">
        <w:rPr>
          <w:color w:val="000000" w:themeColor="text1"/>
        </w:rPr>
        <w:t>well after dusk and before</w:t>
      </w:r>
      <w:r w:rsidRPr="004A7191">
        <w:rPr>
          <w:color w:val="000000" w:themeColor="text1"/>
          <w:spacing w:val="-28"/>
        </w:rPr>
        <w:t xml:space="preserve"> </w:t>
      </w:r>
      <w:r w:rsidRPr="004A7191">
        <w:rPr>
          <w:color w:val="000000" w:themeColor="text1"/>
        </w:rPr>
        <w:t>dawn.</w:t>
      </w:r>
    </w:p>
    <w:p w14:paraId="1E46A6BA" w14:textId="77777777" w:rsidR="006500DE" w:rsidRPr="004A7191" w:rsidRDefault="004A7191">
      <w:pPr>
        <w:pStyle w:val="BodyText"/>
        <w:spacing w:before="13"/>
        <w:ind w:left="1140" w:right="1226" w:firstLine="280"/>
        <w:rPr>
          <w:color w:val="000000" w:themeColor="text1"/>
        </w:rPr>
      </w:pPr>
      <w:r w:rsidRPr="004A7191">
        <w:rPr>
          <w:color w:val="000000" w:themeColor="text1"/>
        </w:rPr>
        <w:t>During summer months, before the monsoons, the males are easily detected</w:t>
      </w:r>
      <w:r w:rsidRPr="004A7191">
        <w:rPr>
          <w:color w:val="000000" w:themeColor="text1"/>
          <w:spacing w:val="-18"/>
        </w:rPr>
        <w:t xml:space="preserve"> </w:t>
      </w:r>
      <w:r w:rsidRPr="004A7191">
        <w:rPr>
          <w:color w:val="000000" w:themeColor="text1"/>
        </w:rPr>
        <w:t>by</w:t>
      </w:r>
      <w:r w:rsidRPr="004A7191">
        <w:rPr>
          <w:color w:val="000000" w:themeColor="text1"/>
          <w:spacing w:val="-19"/>
        </w:rPr>
        <w:t xml:space="preserve"> </w:t>
      </w:r>
      <w:r w:rsidRPr="004A7191">
        <w:rPr>
          <w:color w:val="000000" w:themeColor="text1"/>
        </w:rPr>
        <w:t>their</w:t>
      </w:r>
      <w:r w:rsidRPr="004A7191">
        <w:rPr>
          <w:color w:val="000000" w:themeColor="text1"/>
          <w:spacing w:val="-17"/>
        </w:rPr>
        <w:t xml:space="preserve"> </w:t>
      </w:r>
      <w:r w:rsidRPr="004A7191">
        <w:rPr>
          <w:color w:val="000000" w:themeColor="text1"/>
        </w:rPr>
        <w:t>repeated</w:t>
      </w:r>
      <w:r w:rsidRPr="004A7191">
        <w:rPr>
          <w:color w:val="000000" w:themeColor="text1"/>
          <w:spacing w:val="-18"/>
        </w:rPr>
        <w:t xml:space="preserve"> </w:t>
      </w:r>
      <w:r w:rsidRPr="004A7191">
        <w:rPr>
          <w:color w:val="000000" w:themeColor="text1"/>
        </w:rPr>
        <w:t>calls</w:t>
      </w:r>
      <w:r w:rsidRPr="004A7191">
        <w:rPr>
          <w:color w:val="000000" w:themeColor="text1"/>
          <w:spacing w:val="-17"/>
        </w:rPr>
        <w:t xml:space="preserve"> </w:t>
      </w:r>
      <w:r w:rsidRPr="004A7191">
        <w:rPr>
          <w:color w:val="000000" w:themeColor="text1"/>
        </w:rPr>
        <w:t>but</w:t>
      </w:r>
      <w:r w:rsidRPr="004A7191">
        <w:rPr>
          <w:color w:val="000000" w:themeColor="text1"/>
          <w:spacing w:val="-18"/>
        </w:rPr>
        <w:t xml:space="preserve"> </w:t>
      </w:r>
      <w:r w:rsidRPr="004A7191">
        <w:rPr>
          <w:color w:val="000000" w:themeColor="text1"/>
        </w:rPr>
        <w:t>can</w:t>
      </w:r>
      <w:r w:rsidRPr="004A7191">
        <w:rPr>
          <w:color w:val="000000" w:themeColor="text1"/>
          <w:spacing w:val="-17"/>
        </w:rPr>
        <w:t xml:space="preserve"> </w:t>
      </w:r>
      <w:r w:rsidRPr="004A7191">
        <w:rPr>
          <w:color w:val="000000" w:themeColor="text1"/>
        </w:rPr>
        <w:t>be</w:t>
      </w:r>
      <w:r w:rsidRPr="004A7191">
        <w:rPr>
          <w:color w:val="000000" w:themeColor="text1"/>
          <w:spacing w:val="-18"/>
        </w:rPr>
        <w:t xml:space="preserve"> </w:t>
      </w:r>
      <w:r w:rsidRPr="004A7191">
        <w:rPr>
          <w:color w:val="000000" w:themeColor="text1"/>
        </w:rPr>
        <w:t>difficult</w:t>
      </w:r>
      <w:r w:rsidRPr="004A7191">
        <w:rPr>
          <w:color w:val="000000" w:themeColor="text1"/>
          <w:spacing w:val="-18"/>
        </w:rPr>
        <w:t xml:space="preserve"> </w:t>
      </w:r>
      <w:r w:rsidRPr="004A7191">
        <w:rPr>
          <w:color w:val="000000" w:themeColor="text1"/>
        </w:rPr>
        <w:t>to</w:t>
      </w:r>
      <w:r w:rsidRPr="004A7191">
        <w:rPr>
          <w:color w:val="000000" w:themeColor="text1"/>
          <w:spacing w:val="-16"/>
        </w:rPr>
        <w:t xml:space="preserve"> </w:t>
      </w:r>
      <w:r w:rsidRPr="004A7191">
        <w:rPr>
          <w:color w:val="000000" w:themeColor="text1"/>
        </w:rPr>
        <w:t>spot.</w:t>
      </w:r>
      <w:r w:rsidRPr="004A7191">
        <w:rPr>
          <w:color w:val="000000" w:themeColor="text1"/>
          <w:spacing w:val="-5"/>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call</w:t>
      </w:r>
      <w:r w:rsidRPr="004A7191">
        <w:rPr>
          <w:color w:val="000000" w:themeColor="text1"/>
          <w:spacing w:val="-19"/>
        </w:rPr>
        <w:t xml:space="preserve"> </w:t>
      </w:r>
      <w:r w:rsidRPr="004A7191">
        <w:rPr>
          <w:color w:val="000000" w:themeColor="text1"/>
        </w:rPr>
        <w:t>is</w:t>
      </w:r>
      <w:r w:rsidRPr="004A7191">
        <w:rPr>
          <w:color w:val="000000" w:themeColor="text1"/>
          <w:spacing w:val="-18"/>
        </w:rPr>
        <w:t xml:space="preserve"> </w:t>
      </w:r>
      <w:r w:rsidRPr="004A7191">
        <w:rPr>
          <w:color w:val="000000" w:themeColor="text1"/>
        </w:rPr>
        <w:t>a</w:t>
      </w:r>
      <w:r w:rsidRPr="004A7191">
        <w:rPr>
          <w:color w:val="000000" w:themeColor="text1"/>
          <w:spacing w:val="-18"/>
        </w:rPr>
        <w:t xml:space="preserve"> </w:t>
      </w:r>
      <w:r w:rsidRPr="004A7191">
        <w:rPr>
          <w:color w:val="000000" w:themeColor="text1"/>
        </w:rPr>
        <w:t>loud screaming three-note call, repeated 5 or 6 times, rising in crescendo and ending abruptly. It is heard throughout the day and frequently during moonlit</w:t>
      </w:r>
      <w:r w:rsidRPr="004A7191">
        <w:rPr>
          <w:color w:val="000000" w:themeColor="text1"/>
          <w:spacing w:val="-14"/>
        </w:rPr>
        <w:t xml:space="preserve"> </w:t>
      </w:r>
      <w:r w:rsidRPr="004A7191">
        <w:rPr>
          <w:color w:val="000000" w:themeColor="text1"/>
        </w:rPr>
        <w:t>nights.</w:t>
      </w:r>
    </w:p>
    <w:p w14:paraId="1776F4D4" w14:textId="77777777" w:rsidR="006500DE" w:rsidRPr="004A7191" w:rsidRDefault="004A7191">
      <w:pPr>
        <w:pStyle w:val="BodyText"/>
        <w:spacing w:line="237" w:lineRule="auto"/>
        <w:ind w:left="1140" w:right="1201" w:firstLine="280"/>
        <w:rPr>
          <w:color w:val="000000" w:themeColor="text1"/>
        </w:rPr>
      </w:pPr>
      <w:r w:rsidRPr="004A7191">
        <w:rPr>
          <w:color w:val="000000" w:themeColor="text1"/>
        </w:rPr>
        <w:t>The common hawk-cuckoo occurs in most of the Indian subcontinent, from Pakistan in the west, across the Himalayas foothills, east to Nepal, Bhutan</w:t>
      </w:r>
      <w:r w:rsidRPr="004A7191">
        <w:rPr>
          <w:color w:val="000000" w:themeColor="text1"/>
          <w:spacing w:val="-18"/>
        </w:rPr>
        <w:t xml:space="preserve"> </w:t>
      </w:r>
      <w:r w:rsidRPr="004A7191">
        <w:rPr>
          <w:color w:val="000000" w:themeColor="text1"/>
        </w:rPr>
        <w:t>and</w:t>
      </w:r>
      <w:r w:rsidR="00E6055B">
        <w:rPr>
          <w:color w:val="000000" w:themeColor="text1"/>
        </w:rPr>
        <w:t xml:space="preserve"> </w:t>
      </w:r>
      <w:r w:rsidRPr="004A7191">
        <w:rPr>
          <w:color w:val="000000" w:themeColor="text1"/>
        </w:rPr>
        <w:t>Bangladesh</w:t>
      </w:r>
      <w:r w:rsidRPr="004A7191">
        <w:rPr>
          <w:color w:val="000000" w:themeColor="text1"/>
          <w:spacing w:val="-17"/>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south</w:t>
      </w:r>
      <w:r w:rsidRPr="004A7191">
        <w:rPr>
          <w:color w:val="000000" w:themeColor="text1"/>
          <w:spacing w:val="-18"/>
        </w:rPr>
        <w:t xml:space="preserve"> </w:t>
      </w:r>
      <w:r w:rsidRPr="004A7191">
        <w:rPr>
          <w:color w:val="000000" w:themeColor="text1"/>
        </w:rPr>
        <w:t>into</w:t>
      </w:r>
      <w:r w:rsidRPr="004A7191">
        <w:rPr>
          <w:color w:val="000000" w:themeColor="text1"/>
          <w:spacing w:val="-18"/>
        </w:rPr>
        <w:t xml:space="preserve"> </w:t>
      </w:r>
      <w:r w:rsidRPr="004A7191">
        <w:rPr>
          <w:color w:val="000000" w:themeColor="text1"/>
        </w:rPr>
        <w:t>Sri</w:t>
      </w:r>
      <w:r w:rsidRPr="004A7191">
        <w:rPr>
          <w:color w:val="000000" w:themeColor="text1"/>
          <w:spacing w:val="-2"/>
        </w:rPr>
        <w:t xml:space="preserve"> </w:t>
      </w:r>
      <w:r w:rsidRPr="004A7191">
        <w:rPr>
          <w:color w:val="000000" w:themeColor="text1"/>
        </w:rPr>
        <w:t>Lanka.</w:t>
      </w:r>
      <w:r w:rsidRPr="004A7191">
        <w:rPr>
          <w:color w:val="000000" w:themeColor="text1"/>
          <w:spacing w:val="-1"/>
        </w:rPr>
        <w:t xml:space="preserve"> </w:t>
      </w:r>
      <w:r w:rsidRPr="004A7191">
        <w:rPr>
          <w:color w:val="000000" w:themeColor="text1"/>
        </w:rPr>
        <w:t>Some</w:t>
      </w:r>
      <w:r w:rsidRPr="004A7191">
        <w:rPr>
          <w:color w:val="000000" w:themeColor="text1"/>
          <w:spacing w:val="-1"/>
        </w:rPr>
        <w:t xml:space="preserve"> </w:t>
      </w:r>
      <w:r w:rsidRPr="004A7191">
        <w:rPr>
          <w:color w:val="000000" w:themeColor="text1"/>
        </w:rPr>
        <w:t>birds</w:t>
      </w:r>
      <w:r w:rsidRPr="004A7191">
        <w:rPr>
          <w:color w:val="000000" w:themeColor="text1"/>
          <w:spacing w:val="-1"/>
        </w:rPr>
        <w:t xml:space="preserve"> </w:t>
      </w:r>
      <w:r w:rsidRPr="004A7191">
        <w:rPr>
          <w:color w:val="000000" w:themeColor="text1"/>
        </w:rPr>
        <w:t>of</w:t>
      </w:r>
      <w:r w:rsidRPr="004A7191">
        <w:rPr>
          <w:color w:val="000000" w:themeColor="text1"/>
          <w:spacing w:val="-1"/>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Indian population</w:t>
      </w:r>
      <w:r w:rsidRPr="004A7191">
        <w:rPr>
          <w:color w:val="000000" w:themeColor="text1"/>
          <w:spacing w:val="-1"/>
        </w:rPr>
        <w:t xml:space="preserve"> </w:t>
      </w:r>
      <w:r w:rsidRPr="004A7191">
        <w:rPr>
          <w:color w:val="000000" w:themeColor="text1"/>
        </w:rPr>
        <w:t>winter</w:t>
      </w:r>
      <w:r w:rsidRPr="004A7191">
        <w:rPr>
          <w:color w:val="000000" w:themeColor="text1"/>
          <w:spacing w:val="-1"/>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Sri</w:t>
      </w:r>
      <w:r w:rsidRPr="004A7191">
        <w:rPr>
          <w:color w:val="000000" w:themeColor="text1"/>
          <w:spacing w:val="-1"/>
        </w:rPr>
        <w:t xml:space="preserve"> </w:t>
      </w:r>
      <w:r w:rsidRPr="004A7191">
        <w:rPr>
          <w:color w:val="000000" w:themeColor="text1"/>
        </w:rPr>
        <w:t>Lanka.</w:t>
      </w:r>
      <w:r w:rsidRPr="004A7191">
        <w:rPr>
          <w:color w:val="000000" w:themeColor="text1"/>
          <w:spacing w:val="-1"/>
        </w:rPr>
        <w:t xml:space="preserve"> </w:t>
      </w:r>
      <w:r w:rsidRPr="004A7191">
        <w:rPr>
          <w:color w:val="000000" w:themeColor="text1"/>
        </w:rPr>
        <w:t>In</w:t>
      </w:r>
      <w:r w:rsidRPr="004A7191">
        <w:rPr>
          <w:color w:val="000000" w:themeColor="text1"/>
          <w:spacing w:val="-25"/>
        </w:rPr>
        <w:t xml:space="preserve"> </w:t>
      </w:r>
      <w:r w:rsidRPr="004A7191">
        <w:rPr>
          <w:color w:val="000000" w:themeColor="text1"/>
        </w:rPr>
        <w:t>the</w:t>
      </w:r>
      <w:r w:rsidRPr="004A7191">
        <w:rPr>
          <w:color w:val="000000" w:themeColor="text1"/>
          <w:spacing w:val="-24"/>
        </w:rPr>
        <w:t xml:space="preserve"> </w:t>
      </w:r>
      <w:r w:rsidRPr="004A7191">
        <w:rPr>
          <w:color w:val="000000" w:themeColor="text1"/>
        </w:rPr>
        <w:t>hills</w:t>
      </w:r>
      <w:r w:rsidRPr="004A7191">
        <w:rPr>
          <w:color w:val="000000" w:themeColor="text1"/>
          <w:spacing w:val="-23"/>
        </w:rPr>
        <w:t xml:space="preserve"> </w:t>
      </w:r>
      <w:r w:rsidRPr="004A7191">
        <w:rPr>
          <w:color w:val="000000" w:themeColor="text1"/>
        </w:rPr>
        <w:t>of</w:t>
      </w:r>
      <w:r w:rsidRPr="004A7191">
        <w:rPr>
          <w:color w:val="000000" w:themeColor="text1"/>
          <w:spacing w:val="-25"/>
        </w:rPr>
        <w:t xml:space="preserve"> </w:t>
      </w:r>
      <w:r w:rsidRPr="004A7191">
        <w:rPr>
          <w:color w:val="000000" w:themeColor="text1"/>
        </w:rPr>
        <w:t>central</w:t>
      </w:r>
      <w:r w:rsidRPr="004A7191">
        <w:rPr>
          <w:color w:val="000000" w:themeColor="text1"/>
          <w:spacing w:val="-24"/>
        </w:rPr>
        <w:t xml:space="preserve"> </w:t>
      </w:r>
      <w:r w:rsidRPr="004A7191">
        <w:rPr>
          <w:color w:val="000000" w:themeColor="text1"/>
        </w:rPr>
        <w:t>Sri</w:t>
      </w:r>
      <w:r w:rsidRPr="004A7191">
        <w:rPr>
          <w:color w:val="000000" w:themeColor="text1"/>
          <w:spacing w:val="-23"/>
        </w:rPr>
        <w:t xml:space="preserve"> </w:t>
      </w:r>
      <w:r w:rsidRPr="004A7191">
        <w:rPr>
          <w:color w:val="000000" w:themeColor="text1"/>
        </w:rPr>
        <w:t>Lanka,</w:t>
      </w:r>
      <w:r w:rsidRPr="004A7191">
        <w:rPr>
          <w:color w:val="000000" w:themeColor="text1"/>
          <w:spacing w:val="-25"/>
        </w:rPr>
        <w:t xml:space="preserve"> </w:t>
      </w:r>
      <w:proofErr w:type="spellStart"/>
      <w:r w:rsidRPr="004A7191">
        <w:rPr>
          <w:color w:val="000000" w:themeColor="text1"/>
        </w:rPr>
        <w:t>ciceliae</w:t>
      </w:r>
      <w:proofErr w:type="spellEnd"/>
      <w:r w:rsidRPr="004A7191">
        <w:rPr>
          <w:color w:val="000000" w:themeColor="text1"/>
          <w:spacing w:val="-24"/>
        </w:rPr>
        <w:t xml:space="preserve"> </w:t>
      </w:r>
      <w:r w:rsidRPr="004A7191">
        <w:rPr>
          <w:color w:val="000000" w:themeColor="text1"/>
        </w:rPr>
        <w:t>is</w:t>
      </w:r>
      <w:r w:rsidRPr="004A7191">
        <w:rPr>
          <w:color w:val="000000" w:themeColor="text1"/>
          <w:spacing w:val="-23"/>
        </w:rPr>
        <w:t xml:space="preserve"> </w:t>
      </w:r>
      <w:r w:rsidRPr="004A7191">
        <w:rPr>
          <w:color w:val="000000" w:themeColor="text1"/>
        </w:rPr>
        <w:t>a resident.</w:t>
      </w:r>
      <w:r w:rsidRPr="004A7191">
        <w:rPr>
          <w:color w:val="000000" w:themeColor="text1"/>
          <w:spacing w:val="-25"/>
        </w:rPr>
        <w:t xml:space="preserve"> </w:t>
      </w:r>
      <w:r w:rsidRPr="004A7191">
        <w:rPr>
          <w:color w:val="000000" w:themeColor="text1"/>
        </w:rPr>
        <w:t>It</w:t>
      </w:r>
      <w:r w:rsidRPr="004A7191">
        <w:rPr>
          <w:color w:val="000000" w:themeColor="text1"/>
          <w:spacing w:val="-27"/>
        </w:rPr>
        <w:t xml:space="preserve"> </w:t>
      </w:r>
      <w:r w:rsidRPr="004A7191">
        <w:rPr>
          <w:color w:val="000000" w:themeColor="text1"/>
        </w:rPr>
        <w:t>is</w:t>
      </w:r>
      <w:r w:rsidRPr="004A7191">
        <w:rPr>
          <w:color w:val="000000" w:themeColor="text1"/>
          <w:spacing w:val="-25"/>
        </w:rPr>
        <w:t xml:space="preserve"> </w:t>
      </w:r>
      <w:r w:rsidRPr="004A7191">
        <w:rPr>
          <w:color w:val="000000" w:themeColor="text1"/>
        </w:rPr>
        <w:t>generally</w:t>
      </w:r>
      <w:r w:rsidRPr="004A7191">
        <w:rPr>
          <w:color w:val="000000" w:themeColor="text1"/>
          <w:spacing w:val="-2"/>
        </w:rPr>
        <w:t xml:space="preserve"> </w:t>
      </w:r>
      <w:r w:rsidRPr="004A7191">
        <w:rPr>
          <w:color w:val="000000" w:themeColor="text1"/>
        </w:rPr>
        <w:t>resident</w:t>
      </w:r>
      <w:r w:rsidRPr="004A7191">
        <w:rPr>
          <w:color w:val="000000" w:themeColor="text1"/>
          <w:spacing w:val="-13"/>
        </w:rPr>
        <w:t xml:space="preserve"> </w:t>
      </w:r>
      <w:r w:rsidRPr="004A7191">
        <w:rPr>
          <w:color w:val="000000" w:themeColor="text1"/>
        </w:rPr>
        <w:t>but</w:t>
      </w:r>
      <w:r w:rsidRPr="004A7191">
        <w:rPr>
          <w:color w:val="000000" w:themeColor="text1"/>
          <w:spacing w:val="-14"/>
        </w:rPr>
        <w:t xml:space="preserve"> </w:t>
      </w:r>
      <w:r w:rsidRPr="004A7191">
        <w:rPr>
          <w:color w:val="000000" w:themeColor="text1"/>
        </w:rPr>
        <w:t>where</w:t>
      </w:r>
      <w:r w:rsidRPr="004A7191">
        <w:rPr>
          <w:color w:val="000000" w:themeColor="text1"/>
          <w:spacing w:val="-13"/>
        </w:rPr>
        <w:t xml:space="preserve"> </w:t>
      </w:r>
      <w:r w:rsidRPr="004A7191">
        <w:rPr>
          <w:color w:val="000000" w:themeColor="text1"/>
        </w:rPr>
        <w:t>occurring</w:t>
      </w:r>
      <w:r w:rsidRPr="004A7191">
        <w:rPr>
          <w:color w:val="000000" w:themeColor="text1"/>
          <w:spacing w:val="-12"/>
        </w:rPr>
        <w:t xml:space="preserve"> </w:t>
      </w:r>
      <w:r w:rsidRPr="004A7191">
        <w:rPr>
          <w:color w:val="000000" w:themeColor="text1"/>
        </w:rPr>
        <w:t>at</w:t>
      </w:r>
      <w:r w:rsidRPr="004A7191">
        <w:rPr>
          <w:color w:val="000000" w:themeColor="text1"/>
          <w:spacing w:val="-13"/>
        </w:rPr>
        <w:t xml:space="preserve"> </w:t>
      </w:r>
      <w:r w:rsidRPr="004A7191">
        <w:rPr>
          <w:color w:val="000000" w:themeColor="text1"/>
        </w:rPr>
        <w:t>high</w:t>
      </w:r>
      <w:r w:rsidRPr="004A7191">
        <w:rPr>
          <w:color w:val="000000" w:themeColor="text1"/>
          <w:spacing w:val="-12"/>
        </w:rPr>
        <w:t xml:space="preserve"> </w:t>
      </w:r>
      <w:r w:rsidRPr="004A7191">
        <w:rPr>
          <w:color w:val="000000" w:themeColor="text1"/>
        </w:rPr>
        <w:t>altitudes</w:t>
      </w:r>
      <w:r w:rsidRPr="004A7191">
        <w:rPr>
          <w:color w:val="000000" w:themeColor="text1"/>
          <w:spacing w:val="-13"/>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in arid areas is locally migratory. It is found in the lower elevations (mostly below 1000m) of the Himalayas but in the higher areas, the large hawk- cuckoo</w:t>
      </w:r>
      <w:r w:rsidRPr="004A7191">
        <w:rPr>
          <w:color w:val="000000" w:themeColor="text1"/>
          <w:spacing w:val="-15"/>
        </w:rPr>
        <w:t xml:space="preserve"> </w:t>
      </w:r>
      <w:r w:rsidRPr="004A7191">
        <w:rPr>
          <w:color w:val="000000" w:themeColor="text1"/>
        </w:rPr>
        <w:t>tends</w:t>
      </w:r>
      <w:r w:rsidRPr="004A7191">
        <w:rPr>
          <w:color w:val="000000" w:themeColor="text1"/>
          <w:spacing w:val="-12"/>
        </w:rPr>
        <w:t xml:space="preserve"> </w:t>
      </w:r>
      <w:r w:rsidRPr="004A7191">
        <w:rPr>
          <w:color w:val="000000" w:themeColor="text1"/>
        </w:rPr>
        <w:t>to</w:t>
      </w:r>
      <w:r w:rsidRPr="004A7191">
        <w:rPr>
          <w:color w:val="000000" w:themeColor="text1"/>
          <w:spacing w:val="-12"/>
        </w:rPr>
        <w:t xml:space="preserve"> </w:t>
      </w:r>
      <w:r w:rsidRPr="004A7191">
        <w:rPr>
          <w:color w:val="000000" w:themeColor="text1"/>
        </w:rPr>
        <w:t>be</w:t>
      </w:r>
      <w:r w:rsidRPr="004A7191">
        <w:rPr>
          <w:color w:val="000000" w:themeColor="text1"/>
          <w:spacing w:val="-13"/>
        </w:rPr>
        <w:t xml:space="preserve"> </w:t>
      </w:r>
      <w:r w:rsidRPr="004A7191">
        <w:rPr>
          <w:color w:val="000000" w:themeColor="text1"/>
        </w:rPr>
        <w:t>more</w:t>
      </w:r>
      <w:r w:rsidRPr="004A7191">
        <w:rPr>
          <w:color w:val="000000" w:themeColor="text1"/>
          <w:spacing w:val="-13"/>
        </w:rPr>
        <w:t xml:space="preserve"> </w:t>
      </w:r>
      <w:r w:rsidRPr="004A7191">
        <w:rPr>
          <w:color w:val="000000" w:themeColor="text1"/>
        </w:rPr>
        <w:t>common.</w:t>
      </w:r>
    </w:p>
    <w:p w14:paraId="499B38E4" w14:textId="77777777" w:rsidR="006500DE" w:rsidRPr="004A7191" w:rsidRDefault="006500DE">
      <w:pPr>
        <w:pStyle w:val="BodyText"/>
        <w:rPr>
          <w:color w:val="000000" w:themeColor="text1"/>
        </w:rPr>
      </w:pPr>
    </w:p>
    <w:p w14:paraId="62E24E6E" w14:textId="77777777" w:rsidR="006500DE" w:rsidRPr="004A7191" w:rsidRDefault="006500DE">
      <w:pPr>
        <w:pStyle w:val="BodyText"/>
        <w:rPr>
          <w:color w:val="000000" w:themeColor="text1"/>
        </w:rPr>
      </w:pPr>
    </w:p>
    <w:p w14:paraId="1EE7B65E" w14:textId="77777777" w:rsidR="006500DE" w:rsidRPr="004A7191" w:rsidRDefault="006500DE">
      <w:pPr>
        <w:pStyle w:val="BodyText"/>
        <w:rPr>
          <w:color w:val="000000" w:themeColor="text1"/>
        </w:rPr>
      </w:pPr>
    </w:p>
    <w:p w14:paraId="3A4BF6E9" w14:textId="77777777" w:rsidR="006500DE" w:rsidRPr="004A7191" w:rsidRDefault="006500DE">
      <w:pPr>
        <w:pStyle w:val="BodyText"/>
        <w:rPr>
          <w:color w:val="000000" w:themeColor="text1"/>
        </w:rPr>
      </w:pPr>
    </w:p>
    <w:p w14:paraId="0F4C1C6B" w14:textId="77777777" w:rsidR="006500DE" w:rsidRPr="004A7191" w:rsidRDefault="006500DE">
      <w:pPr>
        <w:pStyle w:val="BodyText"/>
        <w:rPr>
          <w:color w:val="000000" w:themeColor="text1"/>
        </w:rPr>
      </w:pPr>
    </w:p>
    <w:p w14:paraId="75EAEB31" w14:textId="77777777" w:rsidR="006500DE" w:rsidRPr="004A7191" w:rsidRDefault="006500DE">
      <w:pPr>
        <w:pStyle w:val="BodyText"/>
        <w:rPr>
          <w:color w:val="000000" w:themeColor="text1"/>
        </w:rPr>
      </w:pPr>
    </w:p>
    <w:p w14:paraId="504DAB17" w14:textId="77777777" w:rsidR="006500DE" w:rsidRPr="004A7191" w:rsidRDefault="006500DE">
      <w:pPr>
        <w:pStyle w:val="BodyText"/>
        <w:rPr>
          <w:color w:val="000000" w:themeColor="text1"/>
        </w:rPr>
      </w:pPr>
    </w:p>
    <w:p w14:paraId="4EA96799" w14:textId="77777777" w:rsidR="006500DE" w:rsidRPr="004A7191" w:rsidRDefault="006500DE">
      <w:pPr>
        <w:pStyle w:val="BodyText"/>
        <w:rPr>
          <w:color w:val="000000" w:themeColor="text1"/>
        </w:rPr>
      </w:pPr>
    </w:p>
    <w:p w14:paraId="53F8350B" w14:textId="77777777" w:rsidR="006500DE" w:rsidRPr="004A7191" w:rsidRDefault="006500DE">
      <w:pPr>
        <w:pStyle w:val="BodyText"/>
        <w:rPr>
          <w:color w:val="000000" w:themeColor="text1"/>
        </w:rPr>
      </w:pPr>
    </w:p>
    <w:p w14:paraId="7417C661" w14:textId="77777777" w:rsidR="006500DE" w:rsidRPr="004A7191" w:rsidRDefault="006500DE">
      <w:pPr>
        <w:pStyle w:val="BodyText"/>
        <w:rPr>
          <w:color w:val="000000" w:themeColor="text1"/>
        </w:rPr>
      </w:pPr>
    </w:p>
    <w:p w14:paraId="4F2259D8" w14:textId="77777777" w:rsidR="006500DE" w:rsidRPr="004A7191" w:rsidRDefault="006500DE">
      <w:pPr>
        <w:pStyle w:val="BodyText"/>
        <w:rPr>
          <w:color w:val="000000" w:themeColor="text1"/>
        </w:rPr>
      </w:pPr>
    </w:p>
    <w:p w14:paraId="73DD8ECE" w14:textId="77777777" w:rsidR="006500DE" w:rsidRPr="004A7191" w:rsidRDefault="006500DE">
      <w:pPr>
        <w:pStyle w:val="BodyText"/>
        <w:rPr>
          <w:color w:val="000000" w:themeColor="text1"/>
        </w:rPr>
      </w:pPr>
    </w:p>
    <w:p w14:paraId="15BC5ECA" w14:textId="77777777" w:rsidR="006500DE" w:rsidRPr="004A7191" w:rsidRDefault="006500DE">
      <w:pPr>
        <w:pStyle w:val="BodyText"/>
        <w:rPr>
          <w:color w:val="000000" w:themeColor="text1"/>
        </w:rPr>
      </w:pPr>
    </w:p>
    <w:p w14:paraId="768D18DC" w14:textId="77777777" w:rsidR="006500DE" w:rsidRPr="004A7191" w:rsidRDefault="006500DE">
      <w:pPr>
        <w:pStyle w:val="BodyText"/>
        <w:rPr>
          <w:color w:val="000000" w:themeColor="text1"/>
        </w:rPr>
      </w:pPr>
    </w:p>
    <w:p w14:paraId="1DFFB9F1" w14:textId="77777777" w:rsidR="006500DE" w:rsidRPr="004A7191" w:rsidRDefault="006500DE">
      <w:pPr>
        <w:pStyle w:val="BodyText"/>
        <w:rPr>
          <w:color w:val="000000" w:themeColor="text1"/>
        </w:rPr>
      </w:pPr>
    </w:p>
    <w:p w14:paraId="768D1C81" w14:textId="77777777" w:rsidR="006500DE" w:rsidRPr="004A7191" w:rsidRDefault="006500DE">
      <w:pPr>
        <w:pStyle w:val="BodyText"/>
        <w:spacing w:before="3"/>
        <w:rPr>
          <w:color w:val="000000" w:themeColor="text1"/>
          <w:sz w:val="21"/>
        </w:rPr>
      </w:pPr>
    </w:p>
    <w:p w14:paraId="1E8B656B" w14:textId="77777777" w:rsidR="006500DE" w:rsidRPr="004A7191" w:rsidRDefault="006500DE">
      <w:pPr>
        <w:jc w:val="center"/>
        <w:rPr>
          <w:rFonts w:ascii="Verdana"/>
          <w:color w:val="000000" w:themeColor="text1"/>
        </w:rPr>
        <w:sectPr w:rsidR="006500DE" w:rsidRPr="004A7191">
          <w:pgSz w:w="8240" w:h="12200"/>
          <w:pgMar w:top="1060" w:right="0" w:bottom="280" w:left="0" w:header="720" w:footer="720" w:gutter="0"/>
          <w:cols w:space="720"/>
        </w:sectPr>
      </w:pPr>
    </w:p>
    <w:p w14:paraId="64BE8AB8" w14:textId="77777777" w:rsidR="006500DE" w:rsidRPr="004A7191" w:rsidRDefault="004A7191">
      <w:pPr>
        <w:pStyle w:val="BodyText"/>
        <w:spacing w:before="79"/>
        <w:ind w:left="2083" w:right="2786"/>
        <w:jc w:val="center"/>
        <w:rPr>
          <w:rFonts w:ascii="Verdana"/>
          <w:color w:val="000000" w:themeColor="text1"/>
        </w:rPr>
      </w:pPr>
      <w:r w:rsidRPr="004A7191">
        <w:rPr>
          <w:rFonts w:ascii="Verdana"/>
          <w:color w:val="000000" w:themeColor="text1"/>
        </w:rPr>
        <w:lastRenderedPageBreak/>
        <w:t>29</w:t>
      </w:r>
    </w:p>
    <w:p w14:paraId="7CDC8E4E" w14:textId="77777777" w:rsidR="006500DE" w:rsidRPr="004A7191" w:rsidRDefault="006500DE">
      <w:pPr>
        <w:pStyle w:val="BodyText"/>
        <w:spacing w:before="3"/>
        <w:rPr>
          <w:rFonts w:ascii="Verdana"/>
          <w:color w:val="000000" w:themeColor="text1"/>
          <w:sz w:val="16"/>
        </w:rPr>
      </w:pPr>
    </w:p>
    <w:p w14:paraId="344C41E5" w14:textId="77777777" w:rsidR="006500DE" w:rsidRPr="004A7191" w:rsidRDefault="004A7191">
      <w:pPr>
        <w:pStyle w:val="Heading2"/>
        <w:spacing w:before="56"/>
        <w:ind w:left="3540"/>
        <w:rPr>
          <w:color w:val="000000" w:themeColor="text1"/>
        </w:rPr>
      </w:pPr>
      <w:r w:rsidRPr="004A7191">
        <w:rPr>
          <w:color w:val="000000" w:themeColor="text1"/>
        </w:rPr>
        <w:t>Conservation status</w:t>
      </w:r>
    </w:p>
    <w:p w14:paraId="6C88B5E5" w14:textId="77777777" w:rsidR="006500DE" w:rsidRPr="004A7191" w:rsidRDefault="006500DE">
      <w:pPr>
        <w:pStyle w:val="BodyText"/>
        <w:spacing w:before="4"/>
        <w:rPr>
          <w:b/>
          <w:color w:val="000000" w:themeColor="text1"/>
          <w:sz w:val="14"/>
        </w:rPr>
      </w:pPr>
    </w:p>
    <w:p w14:paraId="53B70BE0" w14:textId="77777777" w:rsidR="006500DE" w:rsidRPr="004A7191" w:rsidRDefault="006500DE">
      <w:pPr>
        <w:rPr>
          <w:color w:val="000000" w:themeColor="text1"/>
          <w:sz w:val="14"/>
        </w:rPr>
        <w:sectPr w:rsidR="006500DE" w:rsidRPr="004A7191">
          <w:pgSz w:w="8240" w:h="12200"/>
          <w:pgMar w:top="380" w:right="0" w:bottom="280" w:left="0" w:header="720" w:footer="720" w:gutter="0"/>
          <w:cols w:space="720"/>
        </w:sectPr>
      </w:pPr>
    </w:p>
    <w:p w14:paraId="304F699E" w14:textId="77777777" w:rsidR="006500DE" w:rsidRPr="004A7191" w:rsidRDefault="004A7191">
      <w:pPr>
        <w:tabs>
          <w:tab w:val="left" w:pos="4971"/>
        </w:tabs>
        <w:spacing w:before="94"/>
        <w:ind w:left="352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719392AF" w14:textId="77777777" w:rsidR="006500DE" w:rsidRPr="004A7191" w:rsidRDefault="004A7191">
      <w:pPr>
        <w:pStyle w:val="BodyText"/>
        <w:tabs>
          <w:tab w:val="left" w:pos="4118"/>
          <w:tab w:val="left" w:pos="4649"/>
          <w:tab w:val="left" w:pos="5156"/>
          <w:tab w:val="left" w:pos="5657"/>
        </w:tabs>
        <w:spacing w:before="177"/>
        <w:ind w:left="364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456F3DEF" w14:textId="77777777" w:rsidR="006500DE" w:rsidRPr="004A7191" w:rsidRDefault="004A7191">
      <w:pPr>
        <w:spacing w:before="113" w:line="208" w:lineRule="auto"/>
        <w:ind w:left="580" w:right="1157" w:firstLine="100"/>
        <w:rPr>
          <w:color w:val="000000" w:themeColor="text1"/>
          <w:sz w:val="16"/>
        </w:rPr>
      </w:pPr>
      <w:r w:rsidRPr="004A7191">
        <w:rPr>
          <w:color w:val="000000" w:themeColor="text1"/>
        </w:rPr>
        <w:br w:type="column"/>
      </w:r>
      <w:r w:rsidRPr="004A7191">
        <w:rPr>
          <w:color w:val="000000" w:themeColor="text1"/>
          <w:sz w:val="16"/>
        </w:rPr>
        <w:t>Least Concern</w:t>
      </w:r>
    </w:p>
    <w:p w14:paraId="57A7C520"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5A424B85"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00" w:space="40"/>
            <w:col w:w="2300"/>
          </w:cols>
        </w:sectPr>
      </w:pPr>
    </w:p>
    <w:p w14:paraId="3C580090"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g">
            <w:drawing>
              <wp:anchor distT="0" distB="0" distL="114300" distR="114300" simplePos="0" relativeHeight="242503680" behindDoc="1" locked="0" layoutInCell="1" allowOverlap="1" wp14:anchorId="0BDDCA1B" wp14:editId="569F2E9F">
                <wp:simplePos x="0" y="0"/>
                <wp:positionH relativeFrom="page">
                  <wp:posOffset>-1270</wp:posOffset>
                </wp:positionH>
                <wp:positionV relativeFrom="page">
                  <wp:posOffset>0</wp:posOffset>
                </wp:positionV>
                <wp:extent cx="5221605" cy="7734300"/>
                <wp:effectExtent l="0" t="0" r="0" b="0"/>
                <wp:wrapNone/>
                <wp:docPr id="1322" name="Group 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323" name="Picture 18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980" y="11220"/>
                            <a:ext cx="22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4" name="Picture 18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5" name="Line 1859"/>
                        <wps:cNvCnPr>
                          <a:cxnSpLocks noChangeShapeType="1"/>
                        </wps:cNvCnPr>
                        <wps:spPr bwMode="auto">
                          <a:xfrm>
                            <a:off x="0" y="1141"/>
                            <a:ext cx="0" cy="869"/>
                          </a:xfrm>
                          <a:prstGeom prst="line">
                            <a:avLst/>
                          </a:prstGeom>
                          <a:noFill/>
                          <a:ln w="3175">
                            <a:solidFill>
                              <a:srgbClr val="E19C5A"/>
                            </a:solidFill>
                            <a:prstDash val="solid"/>
                            <a:round/>
                            <a:headEnd/>
                            <a:tailEnd/>
                          </a:ln>
                          <a:extLst>
                            <a:ext uri="{909E8E84-426E-40DD-AFC4-6F175D3DCCD1}">
                              <a14:hiddenFill xmlns:a14="http://schemas.microsoft.com/office/drawing/2010/main">
                                <a:noFill/>
                              </a14:hiddenFill>
                            </a:ext>
                          </a:extLst>
                        </wps:spPr>
                        <wps:bodyPr/>
                      </wps:wsp>
                      <wps:wsp>
                        <wps:cNvPr id="1326" name="Freeform 1858"/>
                        <wps:cNvSpPr>
                          <a:spLocks/>
                        </wps:cNvSpPr>
                        <wps:spPr bwMode="auto">
                          <a:xfrm>
                            <a:off x="3599" y="1797"/>
                            <a:ext cx="298" cy="298"/>
                          </a:xfrm>
                          <a:custGeom>
                            <a:avLst/>
                            <a:gdLst>
                              <a:gd name="T0" fmla="+- 0 3748 3599"/>
                              <a:gd name="T1" fmla="*/ T0 w 298"/>
                              <a:gd name="T2" fmla="+- 0 1797 1797"/>
                              <a:gd name="T3" fmla="*/ 1797 h 298"/>
                              <a:gd name="T4" fmla="+- 0 3690 3599"/>
                              <a:gd name="T5" fmla="*/ T4 w 298"/>
                              <a:gd name="T6" fmla="+- 0 1809 1797"/>
                              <a:gd name="T7" fmla="*/ 1809 h 298"/>
                              <a:gd name="T8" fmla="+- 0 3643 3599"/>
                              <a:gd name="T9" fmla="*/ T8 w 298"/>
                              <a:gd name="T10" fmla="+- 0 1841 1797"/>
                              <a:gd name="T11" fmla="*/ 1841 h 298"/>
                              <a:gd name="T12" fmla="+- 0 3611 3599"/>
                              <a:gd name="T13" fmla="*/ T12 w 298"/>
                              <a:gd name="T14" fmla="+- 0 1888 1797"/>
                              <a:gd name="T15" fmla="*/ 1888 h 298"/>
                              <a:gd name="T16" fmla="+- 0 3599 3599"/>
                              <a:gd name="T17" fmla="*/ T16 w 298"/>
                              <a:gd name="T18" fmla="+- 0 1946 1797"/>
                              <a:gd name="T19" fmla="*/ 1946 h 298"/>
                              <a:gd name="T20" fmla="+- 0 3611 3599"/>
                              <a:gd name="T21" fmla="*/ T20 w 298"/>
                              <a:gd name="T22" fmla="+- 0 2004 1797"/>
                              <a:gd name="T23" fmla="*/ 2004 h 298"/>
                              <a:gd name="T24" fmla="+- 0 3643 3599"/>
                              <a:gd name="T25" fmla="*/ T24 w 298"/>
                              <a:gd name="T26" fmla="+- 0 2052 1797"/>
                              <a:gd name="T27" fmla="*/ 2052 h 298"/>
                              <a:gd name="T28" fmla="+- 0 3690 3599"/>
                              <a:gd name="T29" fmla="*/ T28 w 298"/>
                              <a:gd name="T30" fmla="+- 0 2083 1797"/>
                              <a:gd name="T31" fmla="*/ 2083 h 298"/>
                              <a:gd name="T32" fmla="+- 0 3748 3599"/>
                              <a:gd name="T33" fmla="*/ T32 w 298"/>
                              <a:gd name="T34" fmla="+- 0 2095 1797"/>
                              <a:gd name="T35" fmla="*/ 2095 h 298"/>
                              <a:gd name="T36" fmla="+- 0 3806 3599"/>
                              <a:gd name="T37" fmla="*/ T36 w 298"/>
                              <a:gd name="T38" fmla="+- 0 2083 1797"/>
                              <a:gd name="T39" fmla="*/ 2083 h 298"/>
                              <a:gd name="T40" fmla="+- 0 3853 3599"/>
                              <a:gd name="T41" fmla="*/ T40 w 298"/>
                              <a:gd name="T42" fmla="+- 0 2052 1797"/>
                              <a:gd name="T43" fmla="*/ 2052 h 298"/>
                              <a:gd name="T44" fmla="+- 0 3885 3599"/>
                              <a:gd name="T45" fmla="*/ T44 w 298"/>
                              <a:gd name="T46" fmla="+- 0 2004 1797"/>
                              <a:gd name="T47" fmla="*/ 2004 h 298"/>
                              <a:gd name="T48" fmla="+- 0 3897 3599"/>
                              <a:gd name="T49" fmla="*/ T48 w 298"/>
                              <a:gd name="T50" fmla="+- 0 1946 1797"/>
                              <a:gd name="T51" fmla="*/ 1946 h 298"/>
                              <a:gd name="T52" fmla="+- 0 3885 3599"/>
                              <a:gd name="T53" fmla="*/ T52 w 298"/>
                              <a:gd name="T54" fmla="+- 0 1888 1797"/>
                              <a:gd name="T55" fmla="*/ 1888 h 298"/>
                              <a:gd name="T56" fmla="+- 0 3853 3599"/>
                              <a:gd name="T57" fmla="*/ T56 w 298"/>
                              <a:gd name="T58" fmla="+- 0 1841 1797"/>
                              <a:gd name="T59" fmla="*/ 1841 h 298"/>
                              <a:gd name="T60" fmla="+- 0 3806 3599"/>
                              <a:gd name="T61" fmla="*/ T60 w 298"/>
                              <a:gd name="T62" fmla="+- 0 1809 1797"/>
                              <a:gd name="T63" fmla="*/ 1809 h 298"/>
                              <a:gd name="T64" fmla="+- 0 3748 3599"/>
                              <a:gd name="T65" fmla="*/ T64 w 298"/>
                              <a:gd name="T66" fmla="+- 0 1797 1797"/>
                              <a:gd name="T67" fmla="*/ 179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Freeform 1857"/>
                        <wps:cNvSpPr>
                          <a:spLocks/>
                        </wps:cNvSpPr>
                        <wps:spPr bwMode="auto">
                          <a:xfrm>
                            <a:off x="3599" y="1797"/>
                            <a:ext cx="298" cy="298"/>
                          </a:xfrm>
                          <a:custGeom>
                            <a:avLst/>
                            <a:gdLst>
                              <a:gd name="T0" fmla="+- 0 3748 3599"/>
                              <a:gd name="T1" fmla="*/ T0 w 298"/>
                              <a:gd name="T2" fmla="+- 0 2095 1797"/>
                              <a:gd name="T3" fmla="*/ 2095 h 298"/>
                              <a:gd name="T4" fmla="+- 0 3806 3599"/>
                              <a:gd name="T5" fmla="*/ T4 w 298"/>
                              <a:gd name="T6" fmla="+- 0 2083 1797"/>
                              <a:gd name="T7" fmla="*/ 2083 h 298"/>
                              <a:gd name="T8" fmla="+- 0 3853 3599"/>
                              <a:gd name="T9" fmla="*/ T8 w 298"/>
                              <a:gd name="T10" fmla="+- 0 2052 1797"/>
                              <a:gd name="T11" fmla="*/ 2052 h 298"/>
                              <a:gd name="T12" fmla="+- 0 3885 3599"/>
                              <a:gd name="T13" fmla="*/ T12 w 298"/>
                              <a:gd name="T14" fmla="+- 0 2004 1797"/>
                              <a:gd name="T15" fmla="*/ 2004 h 298"/>
                              <a:gd name="T16" fmla="+- 0 3897 3599"/>
                              <a:gd name="T17" fmla="*/ T16 w 298"/>
                              <a:gd name="T18" fmla="+- 0 1946 1797"/>
                              <a:gd name="T19" fmla="*/ 1946 h 298"/>
                              <a:gd name="T20" fmla="+- 0 3885 3599"/>
                              <a:gd name="T21" fmla="*/ T20 w 298"/>
                              <a:gd name="T22" fmla="+- 0 1888 1797"/>
                              <a:gd name="T23" fmla="*/ 1888 h 298"/>
                              <a:gd name="T24" fmla="+- 0 3853 3599"/>
                              <a:gd name="T25" fmla="*/ T24 w 298"/>
                              <a:gd name="T26" fmla="+- 0 1841 1797"/>
                              <a:gd name="T27" fmla="*/ 1841 h 298"/>
                              <a:gd name="T28" fmla="+- 0 3806 3599"/>
                              <a:gd name="T29" fmla="*/ T28 w 298"/>
                              <a:gd name="T30" fmla="+- 0 1809 1797"/>
                              <a:gd name="T31" fmla="*/ 1809 h 298"/>
                              <a:gd name="T32" fmla="+- 0 3748 3599"/>
                              <a:gd name="T33" fmla="*/ T32 w 298"/>
                              <a:gd name="T34" fmla="+- 0 1797 1797"/>
                              <a:gd name="T35" fmla="*/ 1797 h 298"/>
                              <a:gd name="T36" fmla="+- 0 3690 3599"/>
                              <a:gd name="T37" fmla="*/ T36 w 298"/>
                              <a:gd name="T38" fmla="+- 0 1809 1797"/>
                              <a:gd name="T39" fmla="*/ 1809 h 298"/>
                              <a:gd name="T40" fmla="+- 0 3643 3599"/>
                              <a:gd name="T41" fmla="*/ T40 w 298"/>
                              <a:gd name="T42" fmla="+- 0 1841 1797"/>
                              <a:gd name="T43" fmla="*/ 1841 h 298"/>
                              <a:gd name="T44" fmla="+- 0 3611 3599"/>
                              <a:gd name="T45" fmla="*/ T44 w 298"/>
                              <a:gd name="T46" fmla="+- 0 1888 1797"/>
                              <a:gd name="T47" fmla="*/ 1888 h 298"/>
                              <a:gd name="T48" fmla="+- 0 3599 3599"/>
                              <a:gd name="T49" fmla="*/ T48 w 298"/>
                              <a:gd name="T50" fmla="+- 0 1946 1797"/>
                              <a:gd name="T51" fmla="*/ 1946 h 298"/>
                              <a:gd name="T52" fmla="+- 0 3611 3599"/>
                              <a:gd name="T53" fmla="*/ T52 w 298"/>
                              <a:gd name="T54" fmla="+- 0 2004 1797"/>
                              <a:gd name="T55" fmla="*/ 2004 h 298"/>
                              <a:gd name="T56" fmla="+- 0 3643 3599"/>
                              <a:gd name="T57" fmla="*/ T56 w 298"/>
                              <a:gd name="T58" fmla="+- 0 2052 1797"/>
                              <a:gd name="T59" fmla="*/ 2052 h 298"/>
                              <a:gd name="T60" fmla="+- 0 3690 3599"/>
                              <a:gd name="T61" fmla="*/ T60 w 298"/>
                              <a:gd name="T62" fmla="+- 0 2083 1797"/>
                              <a:gd name="T63" fmla="*/ 2083 h 298"/>
                              <a:gd name="T64" fmla="+- 0 3748 3599"/>
                              <a:gd name="T65" fmla="*/ T64 w 298"/>
                              <a:gd name="T66" fmla="+- 0 2095 1797"/>
                              <a:gd name="T67" fmla="*/ 209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Freeform 1856"/>
                        <wps:cNvSpPr>
                          <a:spLocks/>
                        </wps:cNvSpPr>
                        <wps:spPr bwMode="auto">
                          <a:xfrm>
                            <a:off x="4616" y="1803"/>
                            <a:ext cx="298" cy="298"/>
                          </a:xfrm>
                          <a:custGeom>
                            <a:avLst/>
                            <a:gdLst>
                              <a:gd name="T0" fmla="+- 0 4765 4616"/>
                              <a:gd name="T1" fmla="*/ T0 w 298"/>
                              <a:gd name="T2" fmla="+- 0 1803 1803"/>
                              <a:gd name="T3" fmla="*/ 1803 h 298"/>
                              <a:gd name="T4" fmla="+- 0 4707 4616"/>
                              <a:gd name="T5" fmla="*/ T4 w 298"/>
                              <a:gd name="T6" fmla="+- 0 1815 1803"/>
                              <a:gd name="T7" fmla="*/ 1815 h 298"/>
                              <a:gd name="T8" fmla="+- 0 4660 4616"/>
                              <a:gd name="T9" fmla="*/ T8 w 298"/>
                              <a:gd name="T10" fmla="+- 0 1847 1803"/>
                              <a:gd name="T11" fmla="*/ 1847 h 298"/>
                              <a:gd name="T12" fmla="+- 0 4628 4616"/>
                              <a:gd name="T13" fmla="*/ T12 w 298"/>
                              <a:gd name="T14" fmla="+- 0 1894 1803"/>
                              <a:gd name="T15" fmla="*/ 1894 h 298"/>
                              <a:gd name="T16" fmla="+- 0 4616 4616"/>
                              <a:gd name="T17" fmla="*/ T16 w 298"/>
                              <a:gd name="T18" fmla="+- 0 1952 1803"/>
                              <a:gd name="T19" fmla="*/ 1952 h 298"/>
                              <a:gd name="T20" fmla="+- 0 4628 4616"/>
                              <a:gd name="T21" fmla="*/ T20 w 298"/>
                              <a:gd name="T22" fmla="+- 0 2010 1803"/>
                              <a:gd name="T23" fmla="*/ 2010 h 298"/>
                              <a:gd name="T24" fmla="+- 0 4660 4616"/>
                              <a:gd name="T25" fmla="*/ T24 w 298"/>
                              <a:gd name="T26" fmla="+- 0 2057 1803"/>
                              <a:gd name="T27" fmla="*/ 2057 h 298"/>
                              <a:gd name="T28" fmla="+- 0 4707 4616"/>
                              <a:gd name="T29" fmla="*/ T28 w 298"/>
                              <a:gd name="T30" fmla="+- 0 2089 1803"/>
                              <a:gd name="T31" fmla="*/ 2089 h 298"/>
                              <a:gd name="T32" fmla="+- 0 4765 4616"/>
                              <a:gd name="T33" fmla="*/ T32 w 298"/>
                              <a:gd name="T34" fmla="+- 0 2101 1803"/>
                              <a:gd name="T35" fmla="*/ 2101 h 298"/>
                              <a:gd name="T36" fmla="+- 0 4823 4616"/>
                              <a:gd name="T37" fmla="*/ T36 w 298"/>
                              <a:gd name="T38" fmla="+- 0 2089 1803"/>
                              <a:gd name="T39" fmla="*/ 2089 h 298"/>
                              <a:gd name="T40" fmla="+- 0 4870 4616"/>
                              <a:gd name="T41" fmla="*/ T40 w 298"/>
                              <a:gd name="T42" fmla="+- 0 2057 1803"/>
                              <a:gd name="T43" fmla="*/ 2057 h 298"/>
                              <a:gd name="T44" fmla="+- 0 4902 4616"/>
                              <a:gd name="T45" fmla="*/ T44 w 298"/>
                              <a:gd name="T46" fmla="+- 0 2010 1803"/>
                              <a:gd name="T47" fmla="*/ 2010 h 298"/>
                              <a:gd name="T48" fmla="+- 0 4914 4616"/>
                              <a:gd name="T49" fmla="*/ T48 w 298"/>
                              <a:gd name="T50" fmla="+- 0 1952 1803"/>
                              <a:gd name="T51" fmla="*/ 1952 h 298"/>
                              <a:gd name="T52" fmla="+- 0 4902 4616"/>
                              <a:gd name="T53" fmla="*/ T52 w 298"/>
                              <a:gd name="T54" fmla="+- 0 1894 1803"/>
                              <a:gd name="T55" fmla="*/ 1894 h 298"/>
                              <a:gd name="T56" fmla="+- 0 4870 4616"/>
                              <a:gd name="T57" fmla="*/ T56 w 298"/>
                              <a:gd name="T58" fmla="+- 0 1847 1803"/>
                              <a:gd name="T59" fmla="*/ 1847 h 298"/>
                              <a:gd name="T60" fmla="+- 0 4823 4616"/>
                              <a:gd name="T61" fmla="*/ T60 w 298"/>
                              <a:gd name="T62" fmla="+- 0 1815 1803"/>
                              <a:gd name="T63" fmla="*/ 1815 h 298"/>
                              <a:gd name="T64" fmla="+- 0 4765 4616"/>
                              <a:gd name="T65" fmla="*/ T64 w 298"/>
                              <a:gd name="T66" fmla="+- 0 1803 1803"/>
                              <a:gd name="T67" fmla="*/ 180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9" name="Freeform 1855"/>
                        <wps:cNvSpPr>
                          <a:spLocks/>
                        </wps:cNvSpPr>
                        <wps:spPr bwMode="auto">
                          <a:xfrm>
                            <a:off x="4616" y="1803"/>
                            <a:ext cx="298" cy="298"/>
                          </a:xfrm>
                          <a:custGeom>
                            <a:avLst/>
                            <a:gdLst>
                              <a:gd name="T0" fmla="+- 0 4765 4616"/>
                              <a:gd name="T1" fmla="*/ T0 w 298"/>
                              <a:gd name="T2" fmla="+- 0 2101 1803"/>
                              <a:gd name="T3" fmla="*/ 2101 h 298"/>
                              <a:gd name="T4" fmla="+- 0 4823 4616"/>
                              <a:gd name="T5" fmla="*/ T4 w 298"/>
                              <a:gd name="T6" fmla="+- 0 2089 1803"/>
                              <a:gd name="T7" fmla="*/ 2089 h 298"/>
                              <a:gd name="T8" fmla="+- 0 4870 4616"/>
                              <a:gd name="T9" fmla="*/ T8 w 298"/>
                              <a:gd name="T10" fmla="+- 0 2057 1803"/>
                              <a:gd name="T11" fmla="*/ 2057 h 298"/>
                              <a:gd name="T12" fmla="+- 0 4902 4616"/>
                              <a:gd name="T13" fmla="*/ T12 w 298"/>
                              <a:gd name="T14" fmla="+- 0 2010 1803"/>
                              <a:gd name="T15" fmla="*/ 2010 h 298"/>
                              <a:gd name="T16" fmla="+- 0 4914 4616"/>
                              <a:gd name="T17" fmla="*/ T16 w 298"/>
                              <a:gd name="T18" fmla="+- 0 1952 1803"/>
                              <a:gd name="T19" fmla="*/ 1952 h 298"/>
                              <a:gd name="T20" fmla="+- 0 4902 4616"/>
                              <a:gd name="T21" fmla="*/ T20 w 298"/>
                              <a:gd name="T22" fmla="+- 0 1894 1803"/>
                              <a:gd name="T23" fmla="*/ 1894 h 298"/>
                              <a:gd name="T24" fmla="+- 0 4870 4616"/>
                              <a:gd name="T25" fmla="*/ T24 w 298"/>
                              <a:gd name="T26" fmla="+- 0 1847 1803"/>
                              <a:gd name="T27" fmla="*/ 1847 h 298"/>
                              <a:gd name="T28" fmla="+- 0 4823 4616"/>
                              <a:gd name="T29" fmla="*/ T28 w 298"/>
                              <a:gd name="T30" fmla="+- 0 1815 1803"/>
                              <a:gd name="T31" fmla="*/ 1815 h 298"/>
                              <a:gd name="T32" fmla="+- 0 4765 4616"/>
                              <a:gd name="T33" fmla="*/ T32 w 298"/>
                              <a:gd name="T34" fmla="+- 0 1803 1803"/>
                              <a:gd name="T35" fmla="*/ 1803 h 298"/>
                              <a:gd name="T36" fmla="+- 0 4707 4616"/>
                              <a:gd name="T37" fmla="*/ T36 w 298"/>
                              <a:gd name="T38" fmla="+- 0 1815 1803"/>
                              <a:gd name="T39" fmla="*/ 1815 h 298"/>
                              <a:gd name="T40" fmla="+- 0 4660 4616"/>
                              <a:gd name="T41" fmla="*/ T40 w 298"/>
                              <a:gd name="T42" fmla="+- 0 1847 1803"/>
                              <a:gd name="T43" fmla="*/ 1847 h 298"/>
                              <a:gd name="T44" fmla="+- 0 4628 4616"/>
                              <a:gd name="T45" fmla="*/ T44 w 298"/>
                              <a:gd name="T46" fmla="+- 0 1894 1803"/>
                              <a:gd name="T47" fmla="*/ 1894 h 298"/>
                              <a:gd name="T48" fmla="+- 0 4616 4616"/>
                              <a:gd name="T49" fmla="*/ T48 w 298"/>
                              <a:gd name="T50" fmla="+- 0 1952 1803"/>
                              <a:gd name="T51" fmla="*/ 1952 h 298"/>
                              <a:gd name="T52" fmla="+- 0 4628 4616"/>
                              <a:gd name="T53" fmla="*/ T52 w 298"/>
                              <a:gd name="T54" fmla="+- 0 2010 1803"/>
                              <a:gd name="T55" fmla="*/ 2010 h 298"/>
                              <a:gd name="T56" fmla="+- 0 4660 4616"/>
                              <a:gd name="T57" fmla="*/ T56 w 298"/>
                              <a:gd name="T58" fmla="+- 0 2057 1803"/>
                              <a:gd name="T59" fmla="*/ 2057 h 298"/>
                              <a:gd name="T60" fmla="+- 0 4707 4616"/>
                              <a:gd name="T61" fmla="*/ T60 w 298"/>
                              <a:gd name="T62" fmla="+- 0 2089 1803"/>
                              <a:gd name="T63" fmla="*/ 2089 h 298"/>
                              <a:gd name="T64" fmla="+- 0 4765 4616"/>
                              <a:gd name="T65" fmla="*/ T64 w 298"/>
                              <a:gd name="T66" fmla="+- 0 2101 1803"/>
                              <a:gd name="T67" fmla="*/ 210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30" name="Picture 18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40" y="182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1" name="Picture 18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102" y="1800"/>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2" name="Freeform 1852"/>
                        <wps:cNvSpPr>
                          <a:spLocks/>
                        </wps:cNvSpPr>
                        <wps:spPr bwMode="auto">
                          <a:xfrm>
                            <a:off x="5632" y="1814"/>
                            <a:ext cx="297" cy="298"/>
                          </a:xfrm>
                          <a:custGeom>
                            <a:avLst/>
                            <a:gdLst>
                              <a:gd name="T0" fmla="+- 0 5781 5632"/>
                              <a:gd name="T1" fmla="*/ T0 w 297"/>
                              <a:gd name="T2" fmla="+- 0 1814 1814"/>
                              <a:gd name="T3" fmla="*/ 1814 h 298"/>
                              <a:gd name="T4" fmla="+- 0 5723 5632"/>
                              <a:gd name="T5" fmla="*/ T4 w 297"/>
                              <a:gd name="T6" fmla="+- 0 1826 1814"/>
                              <a:gd name="T7" fmla="*/ 1826 h 298"/>
                              <a:gd name="T8" fmla="+- 0 5675 5632"/>
                              <a:gd name="T9" fmla="*/ T8 w 297"/>
                              <a:gd name="T10" fmla="+- 0 1858 1814"/>
                              <a:gd name="T11" fmla="*/ 1858 h 298"/>
                              <a:gd name="T12" fmla="+- 0 5643 5632"/>
                              <a:gd name="T13" fmla="*/ T12 w 297"/>
                              <a:gd name="T14" fmla="+- 0 1905 1814"/>
                              <a:gd name="T15" fmla="*/ 1905 h 298"/>
                              <a:gd name="T16" fmla="+- 0 5632 5632"/>
                              <a:gd name="T17" fmla="*/ T16 w 297"/>
                              <a:gd name="T18" fmla="+- 0 1963 1814"/>
                              <a:gd name="T19" fmla="*/ 1963 h 298"/>
                              <a:gd name="T20" fmla="+- 0 5643 5632"/>
                              <a:gd name="T21" fmla="*/ T20 w 297"/>
                              <a:gd name="T22" fmla="+- 0 2021 1814"/>
                              <a:gd name="T23" fmla="*/ 2021 h 298"/>
                              <a:gd name="T24" fmla="+- 0 5675 5632"/>
                              <a:gd name="T25" fmla="*/ T24 w 297"/>
                              <a:gd name="T26" fmla="+- 0 2069 1814"/>
                              <a:gd name="T27" fmla="*/ 2069 h 298"/>
                              <a:gd name="T28" fmla="+- 0 5723 5632"/>
                              <a:gd name="T29" fmla="*/ T28 w 297"/>
                              <a:gd name="T30" fmla="+- 0 2100 1814"/>
                              <a:gd name="T31" fmla="*/ 2100 h 298"/>
                              <a:gd name="T32" fmla="+- 0 5781 5632"/>
                              <a:gd name="T33" fmla="*/ T32 w 297"/>
                              <a:gd name="T34" fmla="+- 0 2112 1814"/>
                              <a:gd name="T35" fmla="*/ 2112 h 298"/>
                              <a:gd name="T36" fmla="+- 0 5838 5632"/>
                              <a:gd name="T37" fmla="*/ T36 w 297"/>
                              <a:gd name="T38" fmla="+- 0 2100 1814"/>
                              <a:gd name="T39" fmla="*/ 2100 h 298"/>
                              <a:gd name="T40" fmla="+- 0 5886 5632"/>
                              <a:gd name="T41" fmla="*/ T40 w 297"/>
                              <a:gd name="T42" fmla="+- 0 2069 1814"/>
                              <a:gd name="T43" fmla="*/ 2069 h 298"/>
                              <a:gd name="T44" fmla="+- 0 5918 5632"/>
                              <a:gd name="T45" fmla="*/ T44 w 297"/>
                              <a:gd name="T46" fmla="+- 0 2021 1814"/>
                              <a:gd name="T47" fmla="*/ 2021 h 298"/>
                              <a:gd name="T48" fmla="+- 0 5929 5632"/>
                              <a:gd name="T49" fmla="*/ T48 w 297"/>
                              <a:gd name="T50" fmla="+- 0 1963 1814"/>
                              <a:gd name="T51" fmla="*/ 1963 h 298"/>
                              <a:gd name="T52" fmla="+- 0 5918 5632"/>
                              <a:gd name="T53" fmla="*/ T52 w 297"/>
                              <a:gd name="T54" fmla="+- 0 1905 1814"/>
                              <a:gd name="T55" fmla="*/ 1905 h 298"/>
                              <a:gd name="T56" fmla="+- 0 5886 5632"/>
                              <a:gd name="T57" fmla="*/ T56 w 297"/>
                              <a:gd name="T58" fmla="+- 0 1858 1814"/>
                              <a:gd name="T59" fmla="*/ 1858 h 298"/>
                              <a:gd name="T60" fmla="+- 0 5838 5632"/>
                              <a:gd name="T61" fmla="*/ T60 w 297"/>
                              <a:gd name="T62" fmla="+- 0 1826 1814"/>
                              <a:gd name="T63" fmla="*/ 1826 h 298"/>
                              <a:gd name="T64" fmla="+- 0 5781 5632"/>
                              <a:gd name="T65" fmla="*/ T64 w 297"/>
                              <a:gd name="T66" fmla="+- 0 1814 1814"/>
                              <a:gd name="T67" fmla="*/ 181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5"/>
                                </a:lnTo>
                                <a:lnTo>
                                  <a:pt x="91" y="286"/>
                                </a:lnTo>
                                <a:lnTo>
                                  <a:pt x="149" y="298"/>
                                </a:lnTo>
                                <a:lnTo>
                                  <a:pt x="206" y="286"/>
                                </a:lnTo>
                                <a:lnTo>
                                  <a:pt x="254" y="255"/>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3" name="Freeform 1851"/>
                        <wps:cNvSpPr>
                          <a:spLocks/>
                        </wps:cNvSpPr>
                        <wps:spPr bwMode="auto">
                          <a:xfrm>
                            <a:off x="5632" y="1814"/>
                            <a:ext cx="297" cy="298"/>
                          </a:xfrm>
                          <a:custGeom>
                            <a:avLst/>
                            <a:gdLst>
                              <a:gd name="T0" fmla="+- 0 5781 5632"/>
                              <a:gd name="T1" fmla="*/ T0 w 297"/>
                              <a:gd name="T2" fmla="+- 0 2112 1814"/>
                              <a:gd name="T3" fmla="*/ 2112 h 298"/>
                              <a:gd name="T4" fmla="+- 0 5838 5632"/>
                              <a:gd name="T5" fmla="*/ T4 w 297"/>
                              <a:gd name="T6" fmla="+- 0 2100 1814"/>
                              <a:gd name="T7" fmla="*/ 2100 h 298"/>
                              <a:gd name="T8" fmla="+- 0 5886 5632"/>
                              <a:gd name="T9" fmla="*/ T8 w 297"/>
                              <a:gd name="T10" fmla="+- 0 2069 1814"/>
                              <a:gd name="T11" fmla="*/ 2069 h 298"/>
                              <a:gd name="T12" fmla="+- 0 5918 5632"/>
                              <a:gd name="T13" fmla="*/ T12 w 297"/>
                              <a:gd name="T14" fmla="+- 0 2021 1814"/>
                              <a:gd name="T15" fmla="*/ 2021 h 298"/>
                              <a:gd name="T16" fmla="+- 0 5929 5632"/>
                              <a:gd name="T17" fmla="*/ T16 w 297"/>
                              <a:gd name="T18" fmla="+- 0 1963 1814"/>
                              <a:gd name="T19" fmla="*/ 1963 h 298"/>
                              <a:gd name="T20" fmla="+- 0 5918 5632"/>
                              <a:gd name="T21" fmla="*/ T20 w 297"/>
                              <a:gd name="T22" fmla="+- 0 1905 1814"/>
                              <a:gd name="T23" fmla="*/ 1905 h 298"/>
                              <a:gd name="T24" fmla="+- 0 5886 5632"/>
                              <a:gd name="T25" fmla="*/ T24 w 297"/>
                              <a:gd name="T26" fmla="+- 0 1858 1814"/>
                              <a:gd name="T27" fmla="*/ 1858 h 298"/>
                              <a:gd name="T28" fmla="+- 0 5838 5632"/>
                              <a:gd name="T29" fmla="*/ T28 w 297"/>
                              <a:gd name="T30" fmla="+- 0 1826 1814"/>
                              <a:gd name="T31" fmla="*/ 1826 h 298"/>
                              <a:gd name="T32" fmla="+- 0 5781 5632"/>
                              <a:gd name="T33" fmla="*/ T32 w 297"/>
                              <a:gd name="T34" fmla="+- 0 1814 1814"/>
                              <a:gd name="T35" fmla="*/ 1814 h 298"/>
                              <a:gd name="T36" fmla="+- 0 5723 5632"/>
                              <a:gd name="T37" fmla="*/ T36 w 297"/>
                              <a:gd name="T38" fmla="+- 0 1826 1814"/>
                              <a:gd name="T39" fmla="*/ 1826 h 298"/>
                              <a:gd name="T40" fmla="+- 0 5675 5632"/>
                              <a:gd name="T41" fmla="*/ T40 w 297"/>
                              <a:gd name="T42" fmla="+- 0 1858 1814"/>
                              <a:gd name="T43" fmla="*/ 1858 h 298"/>
                              <a:gd name="T44" fmla="+- 0 5643 5632"/>
                              <a:gd name="T45" fmla="*/ T44 w 297"/>
                              <a:gd name="T46" fmla="+- 0 1905 1814"/>
                              <a:gd name="T47" fmla="*/ 1905 h 298"/>
                              <a:gd name="T48" fmla="+- 0 5632 5632"/>
                              <a:gd name="T49" fmla="*/ T48 w 297"/>
                              <a:gd name="T50" fmla="+- 0 1963 1814"/>
                              <a:gd name="T51" fmla="*/ 1963 h 298"/>
                              <a:gd name="T52" fmla="+- 0 5643 5632"/>
                              <a:gd name="T53" fmla="*/ T52 w 297"/>
                              <a:gd name="T54" fmla="+- 0 2021 1814"/>
                              <a:gd name="T55" fmla="*/ 2021 h 298"/>
                              <a:gd name="T56" fmla="+- 0 5675 5632"/>
                              <a:gd name="T57" fmla="*/ T56 w 297"/>
                              <a:gd name="T58" fmla="+- 0 2069 1814"/>
                              <a:gd name="T59" fmla="*/ 2069 h 298"/>
                              <a:gd name="T60" fmla="+- 0 5723 5632"/>
                              <a:gd name="T61" fmla="*/ T60 w 297"/>
                              <a:gd name="T62" fmla="+- 0 2100 1814"/>
                              <a:gd name="T63" fmla="*/ 2100 h 298"/>
                              <a:gd name="T64" fmla="+- 0 5781 5632"/>
                              <a:gd name="T65" fmla="*/ T64 w 297"/>
                              <a:gd name="T66" fmla="+- 0 2112 1814"/>
                              <a:gd name="T67" fmla="*/ 211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5"/>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34" name="Picture 18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120" y="180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5" name="Freeform 1849"/>
                        <wps:cNvSpPr>
                          <a:spLocks/>
                        </wps:cNvSpPr>
                        <wps:spPr bwMode="auto">
                          <a:xfrm>
                            <a:off x="6649" y="1820"/>
                            <a:ext cx="298" cy="298"/>
                          </a:xfrm>
                          <a:custGeom>
                            <a:avLst/>
                            <a:gdLst>
                              <a:gd name="T0" fmla="+- 0 6798 6649"/>
                              <a:gd name="T1" fmla="*/ T0 w 298"/>
                              <a:gd name="T2" fmla="+- 0 1820 1820"/>
                              <a:gd name="T3" fmla="*/ 1820 h 298"/>
                              <a:gd name="T4" fmla="+- 0 6740 6649"/>
                              <a:gd name="T5" fmla="*/ T4 w 298"/>
                              <a:gd name="T6" fmla="+- 0 1832 1820"/>
                              <a:gd name="T7" fmla="*/ 1832 h 298"/>
                              <a:gd name="T8" fmla="+- 0 6693 6649"/>
                              <a:gd name="T9" fmla="*/ T8 w 298"/>
                              <a:gd name="T10" fmla="+- 0 1864 1820"/>
                              <a:gd name="T11" fmla="*/ 1864 h 298"/>
                              <a:gd name="T12" fmla="+- 0 6661 6649"/>
                              <a:gd name="T13" fmla="*/ T12 w 298"/>
                              <a:gd name="T14" fmla="+- 0 1911 1820"/>
                              <a:gd name="T15" fmla="*/ 1911 h 298"/>
                              <a:gd name="T16" fmla="+- 0 6649 6649"/>
                              <a:gd name="T17" fmla="*/ T16 w 298"/>
                              <a:gd name="T18" fmla="+- 0 1969 1820"/>
                              <a:gd name="T19" fmla="*/ 1969 h 298"/>
                              <a:gd name="T20" fmla="+- 0 6661 6649"/>
                              <a:gd name="T21" fmla="*/ T20 w 298"/>
                              <a:gd name="T22" fmla="+- 0 2027 1820"/>
                              <a:gd name="T23" fmla="*/ 2027 h 298"/>
                              <a:gd name="T24" fmla="+- 0 6693 6649"/>
                              <a:gd name="T25" fmla="*/ T24 w 298"/>
                              <a:gd name="T26" fmla="+- 0 2074 1820"/>
                              <a:gd name="T27" fmla="*/ 2074 h 298"/>
                              <a:gd name="T28" fmla="+- 0 6740 6649"/>
                              <a:gd name="T29" fmla="*/ T28 w 298"/>
                              <a:gd name="T30" fmla="+- 0 2106 1820"/>
                              <a:gd name="T31" fmla="*/ 2106 h 298"/>
                              <a:gd name="T32" fmla="+- 0 6798 6649"/>
                              <a:gd name="T33" fmla="*/ T32 w 298"/>
                              <a:gd name="T34" fmla="+- 0 2118 1820"/>
                              <a:gd name="T35" fmla="*/ 2118 h 298"/>
                              <a:gd name="T36" fmla="+- 0 6856 6649"/>
                              <a:gd name="T37" fmla="*/ T36 w 298"/>
                              <a:gd name="T38" fmla="+- 0 2106 1820"/>
                              <a:gd name="T39" fmla="*/ 2106 h 298"/>
                              <a:gd name="T40" fmla="+- 0 6903 6649"/>
                              <a:gd name="T41" fmla="*/ T40 w 298"/>
                              <a:gd name="T42" fmla="+- 0 2074 1820"/>
                              <a:gd name="T43" fmla="*/ 2074 h 298"/>
                              <a:gd name="T44" fmla="+- 0 6935 6649"/>
                              <a:gd name="T45" fmla="*/ T44 w 298"/>
                              <a:gd name="T46" fmla="+- 0 2027 1820"/>
                              <a:gd name="T47" fmla="*/ 2027 h 298"/>
                              <a:gd name="T48" fmla="+- 0 6947 6649"/>
                              <a:gd name="T49" fmla="*/ T48 w 298"/>
                              <a:gd name="T50" fmla="+- 0 1969 1820"/>
                              <a:gd name="T51" fmla="*/ 1969 h 298"/>
                              <a:gd name="T52" fmla="+- 0 6935 6649"/>
                              <a:gd name="T53" fmla="*/ T52 w 298"/>
                              <a:gd name="T54" fmla="+- 0 1911 1820"/>
                              <a:gd name="T55" fmla="*/ 1911 h 298"/>
                              <a:gd name="T56" fmla="+- 0 6903 6649"/>
                              <a:gd name="T57" fmla="*/ T56 w 298"/>
                              <a:gd name="T58" fmla="+- 0 1864 1820"/>
                              <a:gd name="T59" fmla="*/ 1864 h 298"/>
                              <a:gd name="T60" fmla="+- 0 6856 6649"/>
                              <a:gd name="T61" fmla="*/ T60 w 298"/>
                              <a:gd name="T62" fmla="+- 0 1832 1820"/>
                              <a:gd name="T63" fmla="*/ 1832 h 298"/>
                              <a:gd name="T64" fmla="+- 0 6798 6649"/>
                              <a:gd name="T65" fmla="*/ T64 w 298"/>
                              <a:gd name="T66" fmla="+- 0 1820 1820"/>
                              <a:gd name="T67" fmla="*/ 182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6" name="Freeform 1848"/>
                        <wps:cNvSpPr>
                          <a:spLocks/>
                        </wps:cNvSpPr>
                        <wps:spPr bwMode="auto">
                          <a:xfrm>
                            <a:off x="6649" y="1820"/>
                            <a:ext cx="298" cy="298"/>
                          </a:xfrm>
                          <a:custGeom>
                            <a:avLst/>
                            <a:gdLst>
                              <a:gd name="T0" fmla="+- 0 6798 6649"/>
                              <a:gd name="T1" fmla="*/ T0 w 298"/>
                              <a:gd name="T2" fmla="+- 0 2118 1820"/>
                              <a:gd name="T3" fmla="*/ 2118 h 298"/>
                              <a:gd name="T4" fmla="+- 0 6856 6649"/>
                              <a:gd name="T5" fmla="*/ T4 w 298"/>
                              <a:gd name="T6" fmla="+- 0 2106 1820"/>
                              <a:gd name="T7" fmla="*/ 2106 h 298"/>
                              <a:gd name="T8" fmla="+- 0 6903 6649"/>
                              <a:gd name="T9" fmla="*/ T8 w 298"/>
                              <a:gd name="T10" fmla="+- 0 2074 1820"/>
                              <a:gd name="T11" fmla="*/ 2074 h 298"/>
                              <a:gd name="T12" fmla="+- 0 6935 6649"/>
                              <a:gd name="T13" fmla="*/ T12 w 298"/>
                              <a:gd name="T14" fmla="+- 0 2027 1820"/>
                              <a:gd name="T15" fmla="*/ 2027 h 298"/>
                              <a:gd name="T16" fmla="+- 0 6947 6649"/>
                              <a:gd name="T17" fmla="*/ T16 w 298"/>
                              <a:gd name="T18" fmla="+- 0 1969 1820"/>
                              <a:gd name="T19" fmla="*/ 1969 h 298"/>
                              <a:gd name="T20" fmla="+- 0 6935 6649"/>
                              <a:gd name="T21" fmla="*/ T20 w 298"/>
                              <a:gd name="T22" fmla="+- 0 1911 1820"/>
                              <a:gd name="T23" fmla="*/ 1911 h 298"/>
                              <a:gd name="T24" fmla="+- 0 6903 6649"/>
                              <a:gd name="T25" fmla="*/ T24 w 298"/>
                              <a:gd name="T26" fmla="+- 0 1864 1820"/>
                              <a:gd name="T27" fmla="*/ 1864 h 298"/>
                              <a:gd name="T28" fmla="+- 0 6856 6649"/>
                              <a:gd name="T29" fmla="*/ T28 w 298"/>
                              <a:gd name="T30" fmla="+- 0 1832 1820"/>
                              <a:gd name="T31" fmla="*/ 1832 h 298"/>
                              <a:gd name="T32" fmla="+- 0 6798 6649"/>
                              <a:gd name="T33" fmla="*/ T32 w 298"/>
                              <a:gd name="T34" fmla="+- 0 1820 1820"/>
                              <a:gd name="T35" fmla="*/ 1820 h 298"/>
                              <a:gd name="T36" fmla="+- 0 6740 6649"/>
                              <a:gd name="T37" fmla="*/ T36 w 298"/>
                              <a:gd name="T38" fmla="+- 0 1832 1820"/>
                              <a:gd name="T39" fmla="*/ 1832 h 298"/>
                              <a:gd name="T40" fmla="+- 0 6693 6649"/>
                              <a:gd name="T41" fmla="*/ T40 w 298"/>
                              <a:gd name="T42" fmla="+- 0 1864 1820"/>
                              <a:gd name="T43" fmla="*/ 1864 h 298"/>
                              <a:gd name="T44" fmla="+- 0 6661 6649"/>
                              <a:gd name="T45" fmla="*/ T44 w 298"/>
                              <a:gd name="T46" fmla="+- 0 1911 1820"/>
                              <a:gd name="T47" fmla="*/ 1911 h 298"/>
                              <a:gd name="T48" fmla="+- 0 6649 6649"/>
                              <a:gd name="T49" fmla="*/ T48 w 298"/>
                              <a:gd name="T50" fmla="+- 0 1969 1820"/>
                              <a:gd name="T51" fmla="*/ 1969 h 298"/>
                              <a:gd name="T52" fmla="+- 0 6661 6649"/>
                              <a:gd name="T53" fmla="*/ T52 w 298"/>
                              <a:gd name="T54" fmla="+- 0 2027 1820"/>
                              <a:gd name="T55" fmla="*/ 2027 h 298"/>
                              <a:gd name="T56" fmla="+- 0 6693 6649"/>
                              <a:gd name="T57" fmla="*/ T56 w 298"/>
                              <a:gd name="T58" fmla="+- 0 2074 1820"/>
                              <a:gd name="T59" fmla="*/ 2074 h 298"/>
                              <a:gd name="T60" fmla="+- 0 6740 6649"/>
                              <a:gd name="T61" fmla="*/ T60 w 298"/>
                              <a:gd name="T62" fmla="+- 0 2106 1820"/>
                              <a:gd name="T63" fmla="*/ 2106 h 298"/>
                              <a:gd name="T64" fmla="+- 0 6798 6649"/>
                              <a:gd name="T65" fmla="*/ T64 w 298"/>
                              <a:gd name="T66" fmla="+- 0 2118 1820"/>
                              <a:gd name="T67" fmla="*/ 211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7" name="Line 1847"/>
                        <wps:cNvCnPr>
                          <a:cxnSpLocks noChangeShapeType="1"/>
                        </wps:cNvCnPr>
                        <wps:spPr bwMode="auto">
                          <a:xfrm>
                            <a:off x="3747" y="163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338" name="Line 1846"/>
                        <wps:cNvCnPr>
                          <a:cxnSpLocks noChangeShapeType="1"/>
                        </wps:cNvCnPr>
                        <wps:spPr bwMode="auto">
                          <a:xfrm>
                            <a:off x="6795" y="166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339" name="Line 1845"/>
                        <wps:cNvCnPr>
                          <a:cxnSpLocks noChangeShapeType="1"/>
                        </wps:cNvCnPr>
                        <wps:spPr bwMode="auto">
                          <a:xfrm>
                            <a:off x="4756" y="165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340" name="Line 1844"/>
                        <wps:cNvCnPr>
                          <a:cxnSpLocks noChangeShapeType="1"/>
                        </wps:cNvCnPr>
                        <wps:spPr bwMode="auto">
                          <a:xfrm>
                            <a:off x="5778" y="165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341" name="Line 1843"/>
                        <wps:cNvCnPr>
                          <a:cxnSpLocks noChangeShapeType="1"/>
                        </wps:cNvCnPr>
                        <wps:spPr bwMode="auto">
                          <a:xfrm>
                            <a:off x="4751" y="1656"/>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BF6E22" id="Group 1842" o:spid="_x0000_s1026" style="position:absolute;margin-left:-.1pt;margin-top:0;width:411.15pt;height:609pt;z-index:-260812800;mso-position-horizontal-relative:page;mso-position-vertical-relative:page" coordorigin="-2" coordsize="8223,1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">
                <v:shape id="Picture 1861" o:spid="_x0000_s1027" type="#_x0000_t75" style="position:absolute;left:3980;top:11220;width:220;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">
                  <v:imagedata r:id="rId24" o:title=""/>
                </v:shape>
                <v:shape id="Picture 1860"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">
                  <v:imagedata r:id="rId48" o:title=""/>
                </v:shape>
                <v:line id="Line 1859" o:spid="_x0000_s1029" style="position:absolute;visibility:visible;mso-wrap-style:square" from="0,1141" to="0,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" strokecolor="#e19c5a" strokeweight=".25pt"/>
                <v:shape id="Freeform 1858" o:spid="_x0000_s1030" style="position:absolute;left:3599;top:179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" path="m149,l91,12,44,44,12,91,,149r12,58l44,255r47,31l149,298r58,-12l254,255r32,-48l298,149,286,91,254,44,207,12,149,xe" stroked="f">
                  <v:path arrowok="t" o:connecttype="custom" o:connectlocs="149,1797;91,1809;44,1841;12,1888;0,1946;12,2004;44,2052;91,2083;149,2095;207,2083;254,2052;286,2004;298,1946;286,1888;254,1841;207,1809;149,1797" o:connectangles="0,0,0,0,0,0,0,0,0,0,0,0,0,0,0,0,0"/>
                </v:shape>
                <v:shape id="Freeform 1857" o:spid="_x0000_s1031" style="position:absolute;left:3599;top:179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" path="m149,298r58,-12l254,255r32,-48l298,149,286,91,254,44,207,12,149,,91,12,44,44,12,91,,149r12,58l44,255r47,31l149,298xe" filled="f" strokeweight=".5pt">
                  <v:path arrowok="t" o:connecttype="custom" o:connectlocs="149,2095;207,2083;254,2052;286,2004;298,1946;286,1888;254,1841;207,1809;149,1797;91,1809;44,1841;12,1888;0,1946;12,2004;44,2052;91,2083;149,2095" o:connectangles="0,0,0,0,0,0,0,0,0,0,0,0,0,0,0,0,0"/>
                </v:shape>
                <v:shape id="Freeform 1856" o:spid="_x0000_s1032" style="position:absolute;left:4616;top:180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" path="m149,l91,12,44,44,12,91,,149r12,58l44,254r47,32l149,298r58,-12l254,254r32,-47l298,149,286,91,254,44,207,12,149,xe" stroked="f">
                  <v:path arrowok="t" o:connecttype="custom" o:connectlocs="149,1803;91,1815;44,1847;12,1894;0,1952;12,2010;44,2057;91,2089;149,2101;207,2089;254,2057;286,2010;298,1952;286,1894;254,1847;207,1815;149,1803" o:connectangles="0,0,0,0,0,0,0,0,0,0,0,0,0,0,0,0,0"/>
                </v:shape>
                <v:shape id="Freeform 1855" o:spid="_x0000_s1033" style="position:absolute;left:4616;top:180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" path="m149,298r58,-12l254,254r32,-47l298,149,286,91,254,44,207,12,149,,91,12,44,44,12,91,,149r12,58l44,254r47,32l149,298xe" filled="f" strokeweight=".5pt">
                  <v:path arrowok="t" o:connecttype="custom" o:connectlocs="149,2101;207,2089;254,2057;286,2010;298,1952;286,1894;254,1847;207,1815;149,1803;91,1815;44,1847;12,1894;0,1952;12,2010;44,2057;91,2089;149,2101" o:connectangles="0,0,0,0,0,0,0,0,0,0,0,0,0,0,0,0,0"/>
                </v:shape>
                <v:shape id="Picture 1854" o:spid="_x0000_s1034" type="#_x0000_t75" style="position:absolute;left:6140;top:182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">
                  <v:imagedata r:id="rId15" o:title=""/>
                </v:shape>
                <v:shape id="Picture 1853" o:spid="_x0000_s1035" type="#_x0000_t75" style="position:absolute;left:4102;top:1800;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">
                  <v:imagedata r:id="rId15" o:title=""/>
                </v:shape>
                <v:shape id="Freeform 1852" o:spid="_x0000_s1036" style="position:absolute;left:5632;top:181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" path="m149,l91,12,43,44,11,91,,149r11,58l43,255r48,31l149,298r57,-12l254,255r32,-48l297,149,286,91,254,44,206,12,149,xe" stroked="f">
                  <v:path arrowok="t" o:connecttype="custom" o:connectlocs="149,1814;91,1826;43,1858;11,1905;0,1963;11,2021;43,2069;91,2100;149,2112;206,2100;254,2069;286,2021;297,1963;286,1905;254,1858;206,1826;149,1814" o:connectangles="0,0,0,0,0,0,0,0,0,0,0,0,0,0,0,0,0"/>
                </v:shape>
                <v:shape id="Freeform 1851" o:spid="_x0000_s1037" style="position:absolute;left:5632;top:181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" path="m149,298r57,-12l254,255r32,-48l297,149,286,91,254,44,206,12,149,,91,12,43,44,11,91,,149r11,58l43,255r48,31l149,298xe" filled="f" strokeweight=".5pt">
                  <v:path arrowok="t" o:connecttype="custom" o:connectlocs="149,2112;206,2100;254,2069;286,2021;297,1963;286,1905;254,1858;206,1826;149,1814;91,1826;43,1858;11,1905;0,1963;11,2021;43,2069;91,2100;149,2112" o:connectangles="0,0,0,0,0,0,0,0,0,0,0,0,0,0,0,0,0"/>
                </v:shape>
                <v:shape id="Picture 1850" o:spid="_x0000_s1038" type="#_x0000_t75" style="position:absolute;left:5120;top:180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">
                  <v:imagedata r:id="rId15" o:title=""/>
                </v:shape>
                <v:shape id="Freeform 1849" o:spid="_x0000_s1039" style="position:absolute;left:6649;top:182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" path="m149,l91,12,44,44,12,91,,149r12,58l44,254r47,32l149,298r58,-12l254,254r32,-47l298,149,286,91,254,44,207,12,149,xe" fillcolor="#41ad49" stroked="f">
                  <v:path arrowok="t" o:connecttype="custom" o:connectlocs="149,1820;91,1832;44,1864;12,1911;0,1969;12,2027;44,2074;91,2106;149,2118;207,2106;254,2074;286,2027;298,1969;286,1911;254,1864;207,1832;149,1820" o:connectangles="0,0,0,0,0,0,0,0,0,0,0,0,0,0,0,0,0"/>
                </v:shape>
                <v:shape id="Freeform 1848" o:spid="_x0000_s1040" style="position:absolute;left:6649;top:182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" path="m149,298r58,-12l254,254r32,-47l298,149,286,91,254,44,207,12,149,,91,12,44,44,12,91,,149r12,58l44,254r47,32l149,298xe" filled="f" strokeweight=".5pt">
                  <v:path arrowok="t" o:connecttype="custom" o:connectlocs="149,2118;207,2106;254,2074;286,2027;298,1969;286,1911;254,1864;207,1832;149,1820;91,1832;44,1864;12,1911;0,1969;12,2027;44,2074;91,2106;149,2118" o:connectangles="0,0,0,0,0,0,0,0,0,0,0,0,0,0,0,0,0"/>
                </v:shape>
                <v:line id="Line 1847" o:spid="_x0000_s1041" style="position:absolute;visibility:visible;mso-wrap-style:square" from="3747,1639" to="3747,1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" strokecolor="white" strokeweight=".5pt"/>
                <v:line id="Line 1846" o:spid="_x0000_s1042" style="position:absolute;visibility:visible;mso-wrap-style:square" from="6795,1668" to="6795,1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" strokecolor="white" strokeweight=".5pt"/>
                <v:line id="Line 1845" o:spid="_x0000_s1043" style="position:absolute;visibility:visible;mso-wrap-style:square" from="4756,1651" to="4756,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" strokecolor="white" strokeweight=".5pt"/>
                <v:line id="Line 1844" o:spid="_x0000_s1044" style="position:absolute;visibility:visible;mso-wrap-style:square" from="5778,1651" to="5778,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" strokecolor="white" strokeweight=".5pt"/>
                <v:line id="Line 1843" o:spid="_x0000_s1045" style="position:absolute;visibility:visible;mso-wrap-style:square" from="4751,1656" to="5783,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" strokecolor="white" strokeweight=".5pt"/>
                <w10:wrap anchorx="page" anchory="page"/>
              </v:group>
            </w:pict>
          </mc:Fallback>
        </mc:AlternateContent>
      </w:r>
    </w:p>
    <w:p w14:paraId="171A6696" w14:textId="77777777" w:rsidR="006500DE" w:rsidRPr="004A7191" w:rsidRDefault="004A7191">
      <w:pPr>
        <w:spacing w:before="94"/>
        <w:ind w:left="3099" w:right="2553"/>
        <w:jc w:val="center"/>
        <w:rPr>
          <w:color w:val="000000" w:themeColor="text1"/>
          <w:sz w:val="16"/>
        </w:rPr>
      </w:pPr>
      <w:r w:rsidRPr="004A7191">
        <w:rPr>
          <w:color w:val="000000" w:themeColor="text1"/>
          <w:sz w:val="16"/>
        </w:rPr>
        <w:t>Least Concern (IUCN 3.1)</w:t>
      </w:r>
    </w:p>
    <w:p w14:paraId="6ADE4CE6" w14:textId="77777777" w:rsidR="006500DE" w:rsidRPr="004A7191" w:rsidRDefault="004A7191">
      <w:pPr>
        <w:pStyle w:val="BodyText"/>
        <w:tabs>
          <w:tab w:val="left" w:pos="5638"/>
        </w:tabs>
        <w:spacing w:before="157" w:line="331" w:lineRule="auto"/>
        <w:ind w:left="4520" w:right="1854"/>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6D390D89" w14:textId="77777777" w:rsidR="006500DE" w:rsidRPr="004A7191" w:rsidRDefault="004A7191">
      <w:pPr>
        <w:pStyle w:val="BodyText"/>
        <w:tabs>
          <w:tab w:val="left" w:pos="5638"/>
        </w:tabs>
        <w:spacing w:line="229" w:lineRule="exact"/>
        <w:ind w:left="45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40C935E2" w14:textId="77777777" w:rsidR="006500DE" w:rsidRPr="004A7191" w:rsidRDefault="004A7191">
      <w:pPr>
        <w:tabs>
          <w:tab w:val="left" w:pos="5638"/>
        </w:tabs>
        <w:spacing w:before="92"/>
        <w:ind w:left="4520"/>
        <w:rPr>
          <w:color w:val="000000" w:themeColor="text1"/>
          <w:sz w:val="24"/>
        </w:rPr>
      </w:pPr>
      <w:r w:rsidRPr="004A7191">
        <w:rPr>
          <w:color w:val="000000" w:themeColor="text1"/>
          <w:position w:val="2"/>
          <w:sz w:val="20"/>
        </w:rPr>
        <w:t>Order:</w:t>
      </w:r>
      <w:r w:rsidRPr="004A7191">
        <w:rPr>
          <w:color w:val="000000" w:themeColor="text1"/>
          <w:position w:val="2"/>
          <w:sz w:val="20"/>
        </w:rPr>
        <w:tab/>
      </w:r>
      <w:r w:rsidRPr="004A7191">
        <w:rPr>
          <w:color w:val="000000" w:themeColor="text1"/>
          <w:sz w:val="24"/>
        </w:rPr>
        <w:t>Cuculiformes</w:t>
      </w:r>
    </w:p>
    <w:p w14:paraId="0224F559" w14:textId="77777777" w:rsidR="006500DE" w:rsidRPr="004A7191" w:rsidRDefault="004A7191">
      <w:pPr>
        <w:tabs>
          <w:tab w:val="left" w:pos="5638"/>
        </w:tabs>
        <w:spacing w:before="64"/>
        <w:ind w:left="4520"/>
        <w:rPr>
          <w:color w:val="000000" w:themeColor="text1"/>
          <w:sz w:val="24"/>
        </w:rPr>
      </w:pPr>
      <w:r w:rsidRPr="004A7191">
        <w:rPr>
          <w:color w:val="000000" w:themeColor="text1"/>
          <w:position w:val="2"/>
          <w:sz w:val="20"/>
        </w:rPr>
        <w:t>Family:</w:t>
      </w:r>
      <w:r w:rsidRPr="004A7191">
        <w:rPr>
          <w:color w:val="000000" w:themeColor="text1"/>
          <w:position w:val="2"/>
          <w:sz w:val="20"/>
        </w:rPr>
        <w:tab/>
      </w:r>
      <w:proofErr w:type="spellStart"/>
      <w:r w:rsidRPr="004A7191">
        <w:rPr>
          <w:color w:val="000000" w:themeColor="text1"/>
          <w:sz w:val="24"/>
        </w:rPr>
        <w:t>Cuculidae</w:t>
      </w:r>
      <w:proofErr w:type="spellEnd"/>
    </w:p>
    <w:p w14:paraId="5EE50D6E" w14:textId="77777777" w:rsidR="006500DE" w:rsidRPr="004A7191" w:rsidRDefault="004A7191">
      <w:pPr>
        <w:tabs>
          <w:tab w:val="left" w:pos="5638"/>
        </w:tabs>
        <w:spacing w:before="44"/>
        <w:ind w:left="4520"/>
        <w:rPr>
          <w:i/>
          <w:color w:val="000000" w:themeColor="text1"/>
          <w:sz w:val="24"/>
        </w:rPr>
      </w:pPr>
      <w:r w:rsidRPr="004A7191">
        <w:rPr>
          <w:color w:val="000000" w:themeColor="text1"/>
          <w:position w:val="2"/>
          <w:sz w:val="20"/>
        </w:rPr>
        <w:t>Genus:</w:t>
      </w:r>
      <w:r w:rsidRPr="004A7191">
        <w:rPr>
          <w:color w:val="000000" w:themeColor="text1"/>
          <w:position w:val="2"/>
          <w:sz w:val="20"/>
        </w:rPr>
        <w:tab/>
      </w:r>
      <w:proofErr w:type="spellStart"/>
      <w:r w:rsidRPr="004A7191">
        <w:rPr>
          <w:i/>
          <w:color w:val="000000" w:themeColor="text1"/>
          <w:sz w:val="24"/>
        </w:rPr>
        <w:t>Hierococcyx</w:t>
      </w:r>
      <w:proofErr w:type="spellEnd"/>
    </w:p>
    <w:p w14:paraId="1441145A" w14:textId="77777777" w:rsidR="006500DE" w:rsidRPr="004A7191" w:rsidRDefault="004A7191">
      <w:pPr>
        <w:tabs>
          <w:tab w:val="left" w:pos="5638"/>
        </w:tabs>
        <w:spacing w:before="24"/>
        <w:ind w:left="4520"/>
        <w:rPr>
          <w:i/>
          <w:color w:val="000000" w:themeColor="text1"/>
          <w:sz w:val="24"/>
        </w:rPr>
      </w:pPr>
      <w:r w:rsidRPr="004A7191">
        <w:rPr>
          <w:color w:val="000000" w:themeColor="text1"/>
          <w:sz w:val="20"/>
        </w:rPr>
        <w:t>Species:</w:t>
      </w:r>
      <w:r w:rsidRPr="004A7191">
        <w:rPr>
          <w:color w:val="000000" w:themeColor="text1"/>
          <w:sz w:val="20"/>
        </w:rPr>
        <w:tab/>
      </w:r>
      <w:r w:rsidRPr="004A7191">
        <w:rPr>
          <w:i/>
          <w:color w:val="000000" w:themeColor="text1"/>
          <w:position w:val="-1"/>
          <w:sz w:val="24"/>
        </w:rPr>
        <w:t>H.</w:t>
      </w:r>
      <w:r w:rsidRPr="004A7191">
        <w:rPr>
          <w:i/>
          <w:color w:val="000000" w:themeColor="text1"/>
          <w:spacing w:val="-9"/>
          <w:position w:val="-1"/>
          <w:sz w:val="24"/>
        </w:rPr>
        <w:t xml:space="preserve"> </w:t>
      </w:r>
      <w:proofErr w:type="spellStart"/>
      <w:r w:rsidRPr="004A7191">
        <w:rPr>
          <w:i/>
          <w:color w:val="000000" w:themeColor="text1"/>
          <w:position w:val="-1"/>
          <w:sz w:val="24"/>
        </w:rPr>
        <w:t>varius</w:t>
      </w:r>
      <w:proofErr w:type="spellEnd"/>
    </w:p>
    <w:p w14:paraId="1FB66D94" w14:textId="77777777" w:rsidR="006500DE" w:rsidRPr="004A7191" w:rsidRDefault="006500DE">
      <w:pPr>
        <w:pStyle w:val="BodyText"/>
        <w:rPr>
          <w:i/>
          <w:color w:val="000000" w:themeColor="text1"/>
          <w:sz w:val="26"/>
        </w:rPr>
      </w:pPr>
    </w:p>
    <w:p w14:paraId="3496990A" w14:textId="77777777" w:rsidR="006500DE" w:rsidRPr="004A7191" w:rsidRDefault="006500DE">
      <w:pPr>
        <w:pStyle w:val="BodyText"/>
        <w:rPr>
          <w:i/>
          <w:color w:val="000000" w:themeColor="text1"/>
          <w:sz w:val="26"/>
        </w:rPr>
      </w:pPr>
    </w:p>
    <w:p w14:paraId="1079D90C" w14:textId="77777777" w:rsidR="006500DE" w:rsidRPr="004A7191" w:rsidRDefault="006500DE">
      <w:pPr>
        <w:pStyle w:val="BodyText"/>
        <w:rPr>
          <w:i/>
          <w:color w:val="000000" w:themeColor="text1"/>
          <w:sz w:val="26"/>
        </w:rPr>
      </w:pPr>
    </w:p>
    <w:p w14:paraId="2D884E9E" w14:textId="77777777" w:rsidR="006500DE" w:rsidRPr="004A7191" w:rsidRDefault="006500DE">
      <w:pPr>
        <w:pStyle w:val="BodyText"/>
        <w:rPr>
          <w:i/>
          <w:color w:val="000000" w:themeColor="text1"/>
          <w:sz w:val="26"/>
        </w:rPr>
      </w:pPr>
    </w:p>
    <w:p w14:paraId="613CD225" w14:textId="77777777" w:rsidR="006500DE" w:rsidRPr="004A7191" w:rsidRDefault="006500DE">
      <w:pPr>
        <w:pStyle w:val="BodyText"/>
        <w:rPr>
          <w:i/>
          <w:color w:val="000000" w:themeColor="text1"/>
          <w:sz w:val="26"/>
        </w:rPr>
      </w:pPr>
    </w:p>
    <w:p w14:paraId="7556D1F8" w14:textId="77777777" w:rsidR="006500DE" w:rsidRPr="004A7191" w:rsidRDefault="006500DE">
      <w:pPr>
        <w:pStyle w:val="BodyText"/>
        <w:rPr>
          <w:i/>
          <w:color w:val="000000" w:themeColor="text1"/>
          <w:sz w:val="26"/>
        </w:rPr>
      </w:pPr>
    </w:p>
    <w:p w14:paraId="1EC212F4" w14:textId="77777777" w:rsidR="006500DE" w:rsidRPr="004A7191" w:rsidRDefault="006500DE">
      <w:pPr>
        <w:pStyle w:val="BodyText"/>
        <w:rPr>
          <w:i/>
          <w:color w:val="000000" w:themeColor="text1"/>
          <w:sz w:val="26"/>
        </w:rPr>
      </w:pPr>
    </w:p>
    <w:p w14:paraId="165DD7DC" w14:textId="77777777" w:rsidR="006500DE" w:rsidRPr="004A7191" w:rsidRDefault="006500DE">
      <w:pPr>
        <w:pStyle w:val="BodyText"/>
        <w:rPr>
          <w:i/>
          <w:color w:val="000000" w:themeColor="text1"/>
          <w:sz w:val="26"/>
        </w:rPr>
      </w:pPr>
    </w:p>
    <w:p w14:paraId="292ED5C2" w14:textId="77777777" w:rsidR="006500DE" w:rsidRPr="004A7191" w:rsidRDefault="006500DE">
      <w:pPr>
        <w:pStyle w:val="BodyText"/>
        <w:rPr>
          <w:i/>
          <w:color w:val="000000" w:themeColor="text1"/>
          <w:sz w:val="26"/>
        </w:rPr>
      </w:pPr>
    </w:p>
    <w:p w14:paraId="04CB4E38" w14:textId="77777777" w:rsidR="006500DE" w:rsidRPr="004A7191" w:rsidRDefault="006500DE">
      <w:pPr>
        <w:pStyle w:val="BodyText"/>
        <w:rPr>
          <w:i/>
          <w:color w:val="000000" w:themeColor="text1"/>
          <w:sz w:val="26"/>
        </w:rPr>
      </w:pPr>
    </w:p>
    <w:p w14:paraId="06846C8D" w14:textId="77777777" w:rsidR="006500DE" w:rsidRPr="004A7191" w:rsidRDefault="006500DE">
      <w:pPr>
        <w:pStyle w:val="BodyText"/>
        <w:rPr>
          <w:i/>
          <w:color w:val="000000" w:themeColor="text1"/>
          <w:sz w:val="26"/>
        </w:rPr>
      </w:pPr>
    </w:p>
    <w:p w14:paraId="21450529" w14:textId="77777777" w:rsidR="006500DE" w:rsidRPr="004A7191" w:rsidRDefault="006500DE">
      <w:pPr>
        <w:pStyle w:val="BodyText"/>
        <w:rPr>
          <w:i/>
          <w:color w:val="000000" w:themeColor="text1"/>
          <w:sz w:val="26"/>
        </w:rPr>
      </w:pPr>
    </w:p>
    <w:p w14:paraId="6FE3C89D" w14:textId="77777777" w:rsidR="006500DE" w:rsidRPr="004A7191" w:rsidRDefault="006500DE">
      <w:pPr>
        <w:pStyle w:val="BodyText"/>
        <w:rPr>
          <w:i/>
          <w:color w:val="000000" w:themeColor="text1"/>
          <w:sz w:val="26"/>
        </w:rPr>
      </w:pPr>
    </w:p>
    <w:p w14:paraId="10941D42" w14:textId="77777777" w:rsidR="006500DE" w:rsidRPr="004A7191" w:rsidRDefault="006500DE">
      <w:pPr>
        <w:pStyle w:val="BodyText"/>
        <w:rPr>
          <w:i/>
          <w:color w:val="000000" w:themeColor="text1"/>
          <w:sz w:val="26"/>
        </w:rPr>
      </w:pPr>
    </w:p>
    <w:p w14:paraId="1D3327F3" w14:textId="77777777" w:rsidR="006500DE" w:rsidRPr="004A7191" w:rsidRDefault="006500DE">
      <w:pPr>
        <w:pStyle w:val="BodyText"/>
        <w:rPr>
          <w:i/>
          <w:color w:val="000000" w:themeColor="text1"/>
          <w:sz w:val="26"/>
        </w:rPr>
      </w:pPr>
    </w:p>
    <w:p w14:paraId="4E9046E1" w14:textId="77777777" w:rsidR="006500DE" w:rsidRPr="004A7191" w:rsidRDefault="006500DE">
      <w:pPr>
        <w:pStyle w:val="BodyText"/>
        <w:rPr>
          <w:i/>
          <w:color w:val="000000" w:themeColor="text1"/>
          <w:sz w:val="26"/>
        </w:rPr>
      </w:pPr>
    </w:p>
    <w:p w14:paraId="0FFC0906" w14:textId="77777777" w:rsidR="006500DE" w:rsidRPr="004A7191" w:rsidRDefault="006500DE">
      <w:pPr>
        <w:pStyle w:val="BodyText"/>
        <w:rPr>
          <w:i/>
          <w:color w:val="000000" w:themeColor="text1"/>
          <w:sz w:val="26"/>
        </w:rPr>
      </w:pPr>
    </w:p>
    <w:p w14:paraId="52F2D224" w14:textId="77777777" w:rsidR="006500DE" w:rsidRPr="004A7191" w:rsidRDefault="006500DE">
      <w:pPr>
        <w:pStyle w:val="BodyText"/>
        <w:spacing w:before="4"/>
        <w:rPr>
          <w:i/>
          <w:color w:val="000000" w:themeColor="text1"/>
          <w:sz w:val="34"/>
        </w:rPr>
      </w:pPr>
    </w:p>
    <w:p w14:paraId="48749A4D"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3C50530A" w14:textId="77777777" w:rsidR="006500DE" w:rsidRPr="004A7191" w:rsidRDefault="006500DE">
      <w:pPr>
        <w:pStyle w:val="BodyText"/>
        <w:spacing w:before="4"/>
        <w:rPr>
          <w:color w:val="000000" w:themeColor="text1"/>
          <w:sz w:val="17"/>
        </w:rPr>
      </w:pPr>
    </w:p>
    <w:p w14:paraId="708E8304" w14:textId="77777777" w:rsidR="006500DE" w:rsidRPr="004A7191" w:rsidRDefault="004A7191">
      <w:pPr>
        <w:pStyle w:val="Heading1"/>
        <w:tabs>
          <w:tab w:val="left" w:pos="1139"/>
          <w:tab w:val="left" w:pos="8220"/>
        </w:tabs>
        <w:rPr>
          <w:color w:val="000000" w:themeColor="text1"/>
        </w:rPr>
      </w:pPr>
      <w:r w:rsidRPr="004A7191">
        <w:rPr>
          <w:color w:val="000000" w:themeColor="text1"/>
          <w:shd w:val="clear" w:color="auto" w:fill="67645D"/>
        </w:rPr>
        <w:tab/>
        <w:t>13. Eurasian</w:t>
      </w:r>
      <w:r w:rsidRPr="004A7191">
        <w:rPr>
          <w:color w:val="000000" w:themeColor="text1"/>
          <w:spacing w:val="-29"/>
          <w:shd w:val="clear" w:color="auto" w:fill="67645D"/>
        </w:rPr>
        <w:t xml:space="preserve"> </w:t>
      </w:r>
      <w:r w:rsidRPr="004A7191">
        <w:rPr>
          <w:color w:val="000000" w:themeColor="text1"/>
          <w:shd w:val="clear" w:color="auto" w:fill="67645D"/>
        </w:rPr>
        <w:t>Cuckoo</w:t>
      </w:r>
      <w:r w:rsidRPr="004A7191">
        <w:rPr>
          <w:color w:val="000000" w:themeColor="text1"/>
          <w:shd w:val="clear" w:color="auto" w:fill="67645D"/>
        </w:rPr>
        <w:tab/>
      </w:r>
    </w:p>
    <w:p w14:paraId="26452F3C" w14:textId="77777777" w:rsidR="006500DE" w:rsidRPr="004A7191" w:rsidRDefault="004A7191">
      <w:pPr>
        <w:spacing w:before="300" w:line="249" w:lineRule="auto"/>
        <w:ind w:left="1140" w:right="1415"/>
        <w:rPr>
          <w:color w:val="000000" w:themeColor="text1"/>
          <w:sz w:val="20"/>
        </w:rPr>
      </w:pPr>
      <w:r w:rsidRPr="004A7191">
        <w:rPr>
          <w:color w:val="000000" w:themeColor="text1"/>
          <w:sz w:val="20"/>
        </w:rPr>
        <w:t>Th</w:t>
      </w:r>
      <w:r w:rsidR="00E6055B">
        <w:rPr>
          <w:color w:val="000000" w:themeColor="text1"/>
          <w:sz w:val="20"/>
        </w:rPr>
        <w:t xml:space="preserve"> </w:t>
      </w:r>
      <w:proofErr w:type="spellStart"/>
      <w:r w:rsidRPr="004A7191">
        <w:rPr>
          <w:color w:val="000000" w:themeColor="text1"/>
          <w:sz w:val="20"/>
        </w:rPr>
        <w:t>ecommon</w:t>
      </w:r>
      <w:proofErr w:type="spellEnd"/>
      <w:r w:rsidR="00E6055B">
        <w:rPr>
          <w:color w:val="000000" w:themeColor="text1"/>
          <w:sz w:val="20"/>
        </w:rPr>
        <w:t xml:space="preserve"> </w:t>
      </w:r>
      <w:r w:rsidRPr="004A7191">
        <w:rPr>
          <w:color w:val="000000" w:themeColor="text1"/>
          <w:sz w:val="20"/>
        </w:rPr>
        <w:t>cuckoo (</w:t>
      </w:r>
      <w:proofErr w:type="spellStart"/>
      <w:r w:rsidRPr="004A7191">
        <w:rPr>
          <w:rFonts w:ascii="Georgia"/>
          <w:i/>
          <w:color w:val="000000" w:themeColor="text1"/>
          <w:sz w:val="20"/>
        </w:rPr>
        <w:t>Cuculuscanorus</w:t>
      </w:r>
      <w:proofErr w:type="spellEnd"/>
      <w:r w:rsidRPr="004A7191">
        <w:rPr>
          <w:color w:val="000000" w:themeColor="text1"/>
          <w:sz w:val="20"/>
        </w:rPr>
        <w:t>) is a</w:t>
      </w:r>
      <w:r w:rsidR="00E6055B">
        <w:rPr>
          <w:color w:val="000000" w:themeColor="text1"/>
          <w:sz w:val="20"/>
        </w:rPr>
        <w:t xml:space="preserve"> </w:t>
      </w:r>
      <w:r w:rsidRPr="004A7191">
        <w:rPr>
          <w:color w:val="000000" w:themeColor="text1"/>
          <w:sz w:val="20"/>
        </w:rPr>
        <w:t xml:space="preserve">member of the cuckoo order of birds, </w:t>
      </w:r>
      <w:r w:rsidRPr="004A7191">
        <w:rPr>
          <w:rFonts w:ascii="Georgia"/>
          <w:i/>
          <w:color w:val="000000" w:themeColor="text1"/>
          <w:sz w:val="20"/>
        </w:rPr>
        <w:t>Cuculiformes</w:t>
      </w:r>
      <w:r w:rsidRPr="004A7191">
        <w:rPr>
          <w:color w:val="000000" w:themeColor="text1"/>
          <w:sz w:val="20"/>
        </w:rPr>
        <w:t>, which includes the roadrunners, the</w:t>
      </w:r>
    </w:p>
    <w:p w14:paraId="4731D129" w14:textId="77777777" w:rsidR="006500DE" w:rsidRPr="004A7191" w:rsidRDefault="004A7191">
      <w:pPr>
        <w:pStyle w:val="BodyText"/>
        <w:tabs>
          <w:tab w:val="right" w:pos="4294"/>
        </w:tabs>
        <w:spacing w:line="229" w:lineRule="exact"/>
        <w:ind w:left="1140"/>
        <w:rPr>
          <w:rFonts w:ascii="Verdana"/>
          <w:color w:val="000000" w:themeColor="text1"/>
        </w:rPr>
      </w:pPr>
      <w:r w:rsidRPr="004A7191">
        <w:rPr>
          <w:color w:val="000000" w:themeColor="text1"/>
        </w:rPr>
        <w:t>anis and</w:t>
      </w:r>
      <w:r w:rsidRPr="004A7191">
        <w:rPr>
          <w:color w:val="000000" w:themeColor="text1"/>
          <w:spacing w:val="-24"/>
        </w:rPr>
        <w:t xml:space="preserve"> </w:t>
      </w:r>
      <w:r w:rsidRPr="004A7191">
        <w:rPr>
          <w:color w:val="000000" w:themeColor="text1"/>
        </w:rPr>
        <w:t>the</w:t>
      </w:r>
      <w:r w:rsidRPr="004A7191">
        <w:rPr>
          <w:color w:val="000000" w:themeColor="text1"/>
          <w:spacing w:val="-11"/>
        </w:rPr>
        <w:t xml:space="preserve"> </w:t>
      </w:r>
      <w:r w:rsidRPr="004A7191">
        <w:rPr>
          <w:color w:val="000000" w:themeColor="text1"/>
        </w:rPr>
        <w:t>coucals.</w:t>
      </w:r>
      <w:r w:rsidRPr="004A7191">
        <w:rPr>
          <w:color w:val="000000" w:themeColor="text1"/>
        </w:rPr>
        <w:tab/>
      </w:r>
    </w:p>
    <w:p w14:paraId="5D31ECDB" w14:textId="77777777" w:rsidR="006500DE" w:rsidRPr="004A7191" w:rsidRDefault="004A7191">
      <w:pPr>
        <w:pStyle w:val="BodyText"/>
        <w:spacing w:line="237" w:lineRule="auto"/>
        <w:ind w:left="1140" w:right="1331" w:firstLine="280"/>
        <w:rPr>
          <w:color w:val="000000" w:themeColor="text1"/>
        </w:rPr>
      </w:pPr>
      <w:r w:rsidRPr="004A7191">
        <w:rPr>
          <w:color w:val="000000" w:themeColor="text1"/>
        </w:rPr>
        <w:t xml:space="preserve">This species is a widespread summer migrant to Europe and Asia, and winters in Africa. It is a brood parasite, which means it lays eggs in the nests of other bird species, particularly of dunnocks, meadow pipits, and reed </w:t>
      </w:r>
      <w:proofErr w:type="spellStart"/>
      <w:r w:rsidRPr="004A7191">
        <w:rPr>
          <w:color w:val="000000" w:themeColor="text1"/>
        </w:rPr>
        <w:t>warblers.Although</w:t>
      </w:r>
      <w:proofErr w:type="spellEnd"/>
      <w:r w:rsidRPr="004A7191">
        <w:rPr>
          <w:color w:val="000000" w:themeColor="text1"/>
        </w:rPr>
        <w:t xml:space="preserve"> its eggs</w:t>
      </w:r>
    </w:p>
    <w:p w14:paraId="5F587B07" w14:textId="77777777" w:rsidR="006500DE" w:rsidRPr="004A7191" w:rsidRDefault="004A7191">
      <w:pPr>
        <w:pStyle w:val="BodyText"/>
        <w:spacing w:line="217" w:lineRule="exact"/>
        <w:ind w:left="1140"/>
        <w:rPr>
          <w:color w:val="000000" w:themeColor="text1"/>
        </w:rPr>
      </w:pPr>
      <w:r w:rsidRPr="004A7191">
        <w:rPr>
          <w:color w:val="000000" w:themeColor="text1"/>
        </w:rPr>
        <w:t>are larger than those of its hosts, the eggs in each type of host nest resemble</w:t>
      </w:r>
    </w:p>
    <w:p w14:paraId="6074A3D7" w14:textId="77777777" w:rsidR="006500DE" w:rsidRPr="004A7191" w:rsidRDefault="004A7191">
      <w:pPr>
        <w:pStyle w:val="BodyText"/>
        <w:spacing w:before="3"/>
        <w:ind w:left="1140" w:right="1153"/>
        <w:rPr>
          <w:color w:val="000000" w:themeColor="text1"/>
        </w:rPr>
      </w:pPr>
      <w:r w:rsidRPr="004A7191">
        <w:rPr>
          <w:color w:val="000000" w:themeColor="text1"/>
        </w:rPr>
        <w:t xml:space="preserve">the </w:t>
      </w:r>
      <w:r w:rsidRPr="004A7191">
        <w:rPr>
          <w:color w:val="000000" w:themeColor="text1"/>
          <w:spacing w:val="-6"/>
        </w:rPr>
        <w:t xml:space="preserve">host’s </w:t>
      </w:r>
      <w:r w:rsidRPr="004A7191">
        <w:rPr>
          <w:color w:val="000000" w:themeColor="text1"/>
        </w:rPr>
        <w:t>eggs. The adult too is a mimic, in its case of the sparrowhawk; since</w:t>
      </w:r>
      <w:r w:rsidRPr="004A7191">
        <w:rPr>
          <w:color w:val="000000" w:themeColor="text1"/>
          <w:spacing w:val="-1"/>
        </w:rPr>
        <w:t xml:space="preserve"> </w:t>
      </w:r>
      <w:r w:rsidRPr="004A7191">
        <w:rPr>
          <w:color w:val="000000" w:themeColor="text1"/>
        </w:rPr>
        <w:t>that species is a</w:t>
      </w:r>
      <w:r w:rsidRPr="004A7191">
        <w:rPr>
          <w:color w:val="000000" w:themeColor="text1"/>
          <w:spacing w:val="-1"/>
        </w:rPr>
        <w:t xml:space="preserve"> </w:t>
      </w:r>
      <w:r w:rsidRPr="004A7191">
        <w:rPr>
          <w:color w:val="000000" w:themeColor="text1"/>
          <w:spacing w:val="-4"/>
        </w:rPr>
        <w:t>predator,</w:t>
      </w:r>
      <w:r w:rsidRPr="004A7191">
        <w:rPr>
          <w:color w:val="000000" w:themeColor="text1"/>
          <w:spacing w:val="-6"/>
        </w:rPr>
        <w:t xml:space="preserve"> </w:t>
      </w:r>
      <w:r w:rsidRPr="004A7191">
        <w:rPr>
          <w:color w:val="000000" w:themeColor="text1"/>
        </w:rPr>
        <w:t>the</w:t>
      </w:r>
      <w:r w:rsidRPr="004A7191">
        <w:rPr>
          <w:color w:val="000000" w:themeColor="text1"/>
          <w:spacing w:val="-1"/>
        </w:rPr>
        <w:t xml:space="preserve"> </w:t>
      </w:r>
      <w:r w:rsidRPr="004A7191">
        <w:rPr>
          <w:color w:val="000000" w:themeColor="text1"/>
        </w:rPr>
        <w:t>mimicry gives</w:t>
      </w:r>
      <w:r w:rsidRPr="004A7191">
        <w:rPr>
          <w:color w:val="000000" w:themeColor="text1"/>
          <w:spacing w:val="-19"/>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female</w:t>
      </w:r>
      <w:r w:rsidRPr="004A7191">
        <w:rPr>
          <w:color w:val="000000" w:themeColor="text1"/>
          <w:spacing w:val="-16"/>
        </w:rPr>
        <w:t xml:space="preserve"> </w:t>
      </w:r>
      <w:r w:rsidRPr="004A7191">
        <w:rPr>
          <w:color w:val="000000" w:themeColor="text1"/>
        </w:rPr>
        <w:t>time</w:t>
      </w:r>
      <w:r w:rsidRPr="004A7191">
        <w:rPr>
          <w:color w:val="000000" w:themeColor="text1"/>
          <w:spacing w:val="-16"/>
        </w:rPr>
        <w:t xml:space="preserve"> </w:t>
      </w:r>
      <w:r w:rsidRPr="004A7191">
        <w:rPr>
          <w:color w:val="000000" w:themeColor="text1"/>
        </w:rPr>
        <w:t>to</w:t>
      </w:r>
      <w:r w:rsidRPr="004A7191">
        <w:rPr>
          <w:color w:val="000000" w:themeColor="text1"/>
          <w:spacing w:val="-16"/>
        </w:rPr>
        <w:t xml:space="preserve"> </w:t>
      </w:r>
      <w:r w:rsidRPr="004A7191">
        <w:rPr>
          <w:color w:val="000000" w:themeColor="text1"/>
        </w:rPr>
        <w:t>lay</w:t>
      </w:r>
      <w:r w:rsidRPr="004A7191">
        <w:rPr>
          <w:color w:val="000000" w:themeColor="text1"/>
          <w:spacing w:val="-16"/>
        </w:rPr>
        <w:t xml:space="preserve"> </w:t>
      </w:r>
      <w:r w:rsidRPr="004A7191">
        <w:rPr>
          <w:color w:val="000000" w:themeColor="text1"/>
        </w:rPr>
        <w:t>her eggs</w:t>
      </w:r>
      <w:r w:rsidRPr="004A7191">
        <w:rPr>
          <w:color w:val="000000" w:themeColor="text1"/>
          <w:spacing w:val="-18"/>
        </w:rPr>
        <w:t xml:space="preserve"> </w:t>
      </w:r>
      <w:r w:rsidRPr="004A7191">
        <w:rPr>
          <w:color w:val="000000" w:themeColor="text1"/>
        </w:rPr>
        <w:t>without</w:t>
      </w:r>
      <w:r w:rsidRPr="004A7191">
        <w:rPr>
          <w:color w:val="000000" w:themeColor="text1"/>
          <w:spacing w:val="-18"/>
        </w:rPr>
        <w:t xml:space="preserve"> </w:t>
      </w:r>
      <w:r w:rsidRPr="004A7191">
        <w:rPr>
          <w:color w:val="000000" w:themeColor="text1"/>
        </w:rPr>
        <w:t>being</w:t>
      </w:r>
      <w:r w:rsidRPr="004A7191">
        <w:rPr>
          <w:color w:val="000000" w:themeColor="text1"/>
          <w:spacing w:val="-17"/>
        </w:rPr>
        <w:t xml:space="preserve"> </w:t>
      </w:r>
      <w:r w:rsidRPr="004A7191">
        <w:rPr>
          <w:color w:val="000000" w:themeColor="text1"/>
        </w:rPr>
        <w:t>seen</w:t>
      </w:r>
      <w:r w:rsidRPr="004A7191">
        <w:rPr>
          <w:color w:val="000000" w:themeColor="text1"/>
          <w:spacing w:val="-18"/>
        </w:rPr>
        <w:t xml:space="preserve"> </w:t>
      </w:r>
      <w:r w:rsidRPr="004A7191">
        <w:rPr>
          <w:color w:val="000000" w:themeColor="text1"/>
        </w:rPr>
        <w:t>to</w:t>
      </w:r>
      <w:r w:rsidRPr="004A7191">
        <w:rPr>
          <w:color w:val="000000" w:themeColor="text1"/>
          <w:spacing w:val="-16"/>
        </w:rPr>
        <w:t xml:space="preserve"> </w:t>
      </w:r>
      <w:r w:rsidRPr="004A7191">
        <w:rPr>
          <w:color w:val="000000" w:themeColor="text1"/>
        </w:rPr>
        <w:t>do</w:t>
      </w:r>
      <w:r w:rsidRPr="004A7191">
        <w:rPr>
          <w:color w:val="000000" w:themeColor="text1"/>
          <w:spacing w:val="-17"/>
        </w:rPr>
        <w:t xml:space="preserve"> </w:t>
      </w:r>
      <w:r w:rsidRPr="004A7191">
        <w:rPr>
          <w:color w:val="000000" w:themeColor="text1"/>
          <w:spacing w:val="-3"/>
        </w:rPr>
        <w:t>so.</w:t>
      </w:r>
    </w:p>
    <w:p w14:paraId="75BE6950" w14:textId="77777777" w:rsidR="006500DE" w:rsidRPr="004A7191" w:rsidRDefault="004A7191">
      <w:pPr>
        <w:pStyle w:val="BodyText"/>
        <w:spacing w:line="237" w:lineRule="auto"/>
        <w:ind w:left="1140" w:right="1450" w:firstLine="280"/>
        <w:jc w:val="both"/>
        <w:rPr>
          <w:color w:val="000000" w:themeColor="text1"/>
        </w:rPr>
      </w:pPr>
      <w:r w:rsidRPr="004A7191">
        <w:rPr>
          <w:color w:val="000000" w:themeColor="text1"/>
        </w:rPr>
        <w:t xml:space="preserve">Although the common </w:t>
      </w:r>
      <w:r w:rsidRPr="004A7191">
        <w:rPr>
          <w:color w:val="000000" w:themeColor="text1"/>
          <w:spacing w:val="-7"/>
        </w:rPr>
        <w:t xml:space="preserve">cuckoo’s </w:t>
      </w:r>
      <w:r w:rsidRPr="004A7191">
        <w:rPr>
          <w:color w:val="000000" w:themeColor="text1"/>
        </w:rPr>
        <w:t>global population appears to be declining,</w:t>
      </w:r>
      <w:r w:rsidRPr="004A7191">
        <w:rPr>
          <w:color w:val="000000" w:themeColor="text1"/>
          <w:spacing w:val="-8"/>
        </w:rPr>
        <w:t xml:space="preserve"> </w:t>
      </w:r>
      <w:r w:rsidRPr="004A7191">
        <w:rPr>
          <w:color w:val="000000" w:themeColor="text1"/>
        </w:rPr>
        <w:t>it</w:t>
      </w:r>
      <w:r w:rsidRPr="004A7191">
        <w:rPr>
          <w:color w:val="000000" w:themeColor="text1"/>
          <w:spacing w:val="-7"/>
        </w:rPr>
        <w:t xml:space="preserve"> </w:t>
      </w:r>
      <w:r w:rsidRPr="004A7191">
        <w:rPr>
          <w:color w:val="000000" w:themeColor="text1"/>
        </w:rPr>
        <w:t>is</w:t>
      </w:r>
      <w:r w:rsidRPr="004A7191">
        <w:rPr>
          <w:color w:val="000000" w:themeColor="text1"/>
          <w:spacing w:val="-7"/>
        </w:rPr>
        <w:t xml:space="preserve"> </w:t>
      </w:r>
      <w:r w:rsidRPr="004A7191">
        <w:rPr>
          <w:color w:val="000000" w:themeColor="text1"/>
        </w:rPr>
        <w:t>classified</w:t>
      </w:r>
      <w:r w:rsidRPr="004A7191">
        <w:rPr>
          <w:color w:val="000000" w:themeColor="text1"/>
          <w:spacing w:val="-8"/>
        </w:rPr>
        <w:t xml:space="preserve"> </w:t>
      </w:r>
      <w:r w:rsidRPr="004A7191">
        <w:rPr>
          <w:color w:val="000000" w:themeColor="text1"/>
        </w:rPr>
        <w:t>of</w:t>
      </w:r>
      <w:r w:rsidRPr="004A7191">
        <w:rPr>
          <w:color w:val="000000" w:themeColor="text1"/>
          <w:spacing w:val="-8"/>
        </w:rPr>
        <w:t xml:space="preserve"> </w:t>
      </w:r>
      <w:r w:rsidRPr="004A7191">
        <w:rPr>
          <w:color w:val="000000" w:themeColor="text1"/>
        </w:rPr>
        <w:t>being</w:t>
      </w:r>
      <w:r w:rsidRPr="004A7191">
        <w:rPr>
          <w:color w:val="000000" w:themeColor="text1"/>
          <w:spacing w:val="-8"/>
        </w:rPr>
        <w:t xml:space="preserve"> </w:t>
      </w:r>
      <w:r w:rsidRPr="004A7191">
        <w:rPr>
          <w:color w:val="000000" w:themeColor="text1"/>
        </w:rPr>
        <w:t>of</w:t>
      </w:r>
      <w:r w:rsidRPr="004A7191">
        <w:rPr>
          <w:color w:val="000000" w:themeColor="text1"/>
          <w:spacing w:val="-8"/>
        </w:rPr>
        <w:t xml:space="preserve"> </w:t>
      </w:r>
      <w:r w:rsidRPr="004A7191">
        <w:rPr>
          <w:color w:val="000000" w:themeColor="text1"/>
        </w:rPr>
        <w:t>Least</w:t>
      </w:r>
      <w:r w:rsidRPr="004A7191">
        <w:rPr>
          <w:color w:val="000000" w:themeColor="text1"/>
          <w:spacing w:val="-7"/>
        </w:rPr>
        <w:t xml:space="preserve"> </w:t>
      </w:r>
      <w:r w:rsidRPr="004A7191">
        <w:rPr>
          <w:color w:val="000000" w:themeColor="text1"/>
        </w:rPr>
        <w:t>Concern</w:t>
      </w:r>
      <w:r w:rsidRPr="004A7191">
        <w:rPr>
          <w:color w:val="000000" w:themeColor="text1"/>
          <w:spacing w:val="-8"/>
        </w:rPr>
        <w:t xml:space="preserve"> </w:t>
      </w:r>
      <w:r w:rsidRPr="004A7191">
        <w:rPr>
          <w:color w:val="000000" w:themeColor="text1"/>
        </w:rPr>
        <w:t>by</w:t>
      </w:r>
      <w:r w:rsidRPr="004A7191">
        <w:rPr>
          <w:color w:val="000000" w:themeColor="text1"/>
          <w:spacing w:val="-10"/>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 xml:space="preserve">International </w:t>
      </w:r>
      <w:r w:rsidRPr="004A7191">
        <w:rPr>
          <w:color w:val="000000" w:themeColor="text1"/>
          <w:spacing w:val="-3"/>
        </w:rPr>
        <w:t xml:space="preserve">Union </w:t>
      </w:r>
      <w:r w:rsidRPr="004A7191">
        <w:rPr>
          <w:color w:val="000000" w:themeColor="text1"/>
        </w:rPr>
        <w:t xml:space="preserve">for Conservation of </w:t>
      </w:r>
      <w:r w:rsidRPr="004A7191">
        <w:rPr>
          <w:color w:val="000000" w:themeColor="text1"/>
          <w:spacing w:val="-3"/>
        </w:rPr>
        <w:t xml:space="preserve">Nature. </w:t>
      </w:r>
      <w:r w:rsidRPr="004A7191">
        <w:rPr>
          <w:color w:val="000000" w:themeColor="text1"/>
        </w:rPr>
        <w:t>It is estimated that the species numbers</w:t>
      </w:r>
      <w:r w:rsidRPr="004A7191">
        <w:rPr>
          <w:color w:val="000000" w:themeColor="text1"/>
          <w:spacing w:val="-15"/>
        </w:rPr>
        <w:t xml:space="preserve"> </w:t>
      </w:r>
      <w:r w:rsidRPr="004A7191">
        <w:rPr>
          <w:color w:val="000000" w:themeColor="text1"/>
        </w:rPr>
        <w:t>between</w:t>
      </w:r>
      <w:r w:rsidRPr="004A7191">
        <w:rPr>
          <w:color w:val="000000" w:themeColor="text1"/>
          <w:spacing w:val="-15"/>
        </w:rPr>
        <w:t xml:space="preserve"> </w:t>
      </w:r>
      <w:r w:rsidRPr="004A7191">
        <w:rPr>
          <w:color w:val="000000" w:themeColor="text1"/>
        </w:rPr>
        <w:t>25</w:t>
      </w:r>
      <w:r w:rsidRPr="004A7191">
        <w:rPr>
          <w:color w:val="000000" w:themeColor="text1"/>
          <w:spacing w:val="-14"/>
        </w:rPr>
        <w:t xml:space="preserve"> </w:t>
      </w:r>
      <w:r w:rsidRPr="004A7191">
        <w:rPr>
          <w:color w:val="000000" w:themeColor="text1"/>
        </w:rPr>
        <w:t>million</w:t>
      </w:r>
      <w:r w:rsidRPr="004A7191">
        <w:rPr>
          <w:color w:val="000000" w:themeColor="text1"/>
          <w:spacing w:val="-13"/>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100</w:t>
      </w:r>
      <w:r w:rsidRPr="004A7191">
        <w:rPr>
          <w:color w:val="000000" w:themeColor="text1"/>
          <w:spacing w:val="-14"/>
        </w:rPr>
        <w:t xml:space="preserve"> </w:t>
      </w:r>
      <w:r w:rsidRPr="004A7191">
        <w:rPr>
          <w:color w:val="000000" w:themeColor="text1"/>
        </w:rPr>
        <w:t>million</w:t>
      </w:r>
    </w:p>
    <w:p w14:paraId="24DB05B8" w14:textId="77777777" w:rsidR="006500DE" w:rsidRPr="004A7191" w:rsidRDefault="004A7191">
      <w:pPr>
        <w:pStyle w:val="BodyText"/>
        <w:spacing w:before="7" w:line="230" w:lineRule="auto"/>
        <w:ind w:left="1140" w:right="1183"/>
        <w:jc w:val="both"/>
        <w:rPr>
          <w:color w:val="000000" w:themeColor="text1"/>
        </w:rPr>
      </w:pPr>
      <w:r w:rsidRPr="004A7191">
        <w:rPr>
          <w:color w:val="000000" w:themeColor="text1"/>
        </w:rPr>
        <w:t xml:space="preserve">individuals worldwide, with around 12.6 million to 25.8 </w:t>
      </w:r>
      <w:proofErr w:type="spellStart"/>
      <w:r w:rsidRPr="004A7191">
        <w:rPr>
          <w:color w:val="000000" w:themeColor="text1"/>
        </w:rPr>
        <w:t>million</w:t>
      </w:r>
      <w:proofErr w:type="spellEnd"/>
      <w:r w:rsidRPr="004A7191">
        <w:rPr>
          <w:color w:val="000000" w:themeColor="text1"/>
        </w:rPr>
        <w:t xml:space="preserve"> of those birds breeding in Europe.</w:t>
      </w:r>
    </w:p>
    <w:p w14:paraId="01772DCD" w14:textId="77777777" w:rsidR="006500DE" w:rsidRPr="004A7191" w:rsidRDefault="004A7191">
      <w:pPr>
        <w:pStyle w:val="BodyText"/>
        <w:spacing w:before="11"/>
        <w:ind w:left="1140" w:right="1357" w:firstLine="280"/>
        <w:jc w:val="both"/>
        <w:rPr>
          <w:color w:val="000000" w:themeColor="text1"/>
        </w:rPr>
      </w:pPr>
      <w:r w:rsidRPr="004A7191">
        <w:rPr>
          <w:color w:val="000000" w:themeColor="text1"/>
        </w:rPr>
        <w:t>Essentially a bird of open land, the common cuckoo is a widespread summer</w:t>
      </w:r>
      <w:r w:rsidRPr="004A7191">
        <w:rPr>
          <w:color w:val="000000" w:themeColor="text1"/>
          <w:spacing w:val="-17"/>
        </w:rPr>
        <w:t xml:space="preserve"> </w:t>
      </w:r>
      <w:r w:rsidRPr="004A7191">
        <w:rPr>
          <w:color w:val="000000" w:themeColor="text1"/>
        </w:rPr>
        <w:t>migrant</w:t>
      </w:r>
      <w:r w:rsidRPr="004A7191">
        <w:rPr>
          <w:color w:val="000000" w:themeColor="text1"/>
          <w:spacing w:val="-16"/>
        </w:rPr>
        <w:t xml:space="preserve"> </w:t>
      </w:r>
      <w:r w:rsidRPr="004A7191">
        <w:rPr>
          <w:color w:val="000000" w:themeColor="text1"/>
        </w:rPr>
        <w:t>to</w:t>
      </w:r>
      <w:r w:rsidRPr="004A7191">
        <w:rPr>
          <w:color w:val="000000" w:themeColor="text1"/>
          <w:spacing w:val="-15"/>
        </w:rPr>
        <w:t xml:space="preserve"> </w:t>
      </w:r>
      <w:r w:rsidRPr="004A7191">
        <w:rPr>
          <w:color w:val="000000" w:themeColor="text1"/>
        </w:rPr>
        <w:t>Europe</w:t>
      </w:r>
      <w:r w:rsidRPr="004A7191">
        <w:rPr>
          <w:color w:val="000000" w:themeColor="text1"/>
          <w:spacing w:val="-17"/>
        </w:rPr>
        <w:t xml:space="preserve"> </w:t>
      </w:r>
      <w:r w:rsidRPr="004A7191">
        <w:rPr>
          <w:color w:val="000000" w:themeColor="text1"/>
        </w:rPr>
        <w:t>and</w:t>
      </w:r>
      <w:r w:rsidRPr="004A7191">
        <w:rPr>
          <w:color w:val="000000" w:themeColor="text1"/>
          <w:spacing w:val="-27"/>
        </w:rPr>
        <w:t xml:space="preserve"> </w:t>
      </w:r>
      <w:r w:rsidRPr="004A7191">
        <w:rPr>
          <w:color w:val="000000" w:themeColor="text1"/>
        </w:rPr>
        <w:t>Asia,</w:t>
      </w:r>
      <w:r w:rsidRPr="004A7191">
        <w:rPr>
          <w:color w:val="000000" w:themeColor="text1"/>
          <w:spacing w:val="-16"/>
        </w:rPr>
        <w:t xml:space="preserve"> </w:t>
      </w:r>
      <w:r w:rsidRPr="004A7191">
        <w:rPr>
          <w:color w:val="000000" w:themeColor="text1"/>
        </w:rPr>
        <w:t>and</w:t>
      </w:r>
      <w:r w:rsidRPr="004A7191">
        <w:rPr>
          <w:color w:val="000000" w:themeColor="text1"/>
          <w:spacing w:val="-16"/>
        </w:rPr>
        <w:t xml:space="preserve"> </w:t>
      </w:r>
      <w:r w:rsidRPr="004A7191">
        <w:rPr>
          <w:color w:val="000000" w:themeColor="text1"/>
        </w:rPr>
        <w:t>winters</w:t>
      </w:r>
      <w:r w:rsidRPr="004A7191">
        <w:rPr>
          <w:color w:val="000000" w:themeColor="text1"/>
          <w:spacing w:val="-17"/>
        </w:rPr>
        <w:t xml:space="preserve"> </w:t>
      </w:r>
      <w:r w:rsidRPr="004A7191">
        <w:rPr>
          <w:color w:val="000000" w:themeColor="text1"/>
        </w:rPr>
        <w:t>in</w:t>
      </w:r>
      <w:r w:rsidRPr="004A7191">
        <w:rPr>
          <w:color w:val="000000" w:themeColor="text1"/>
          <w:spacing w:val="-12"/>
        </w:rPr>
        <w:t xml:space="preserve"> </w:t>
      </w:r>
      <w:r w:rsidRPr="004A7191">
        <w:rPr>
          <w:color w:val="000000" w:themeColor="text1"/>
        </w:rPr>
        <w:t>Africa.</w:t>
      </w:r>
      <w:r w:rsidRPr="004A7191">
        <w:rPr>
          <w:color w:val="000000" w:themeColor="text1"/>
          <w:spacing w:val="-23"/>
        </w:rPr>
        <w:t xml:space="preserve"> </w:t>
      </w:r>
      <w:r w:rsidRPr="004A7191">
        <w:rPr>
          <w:color w:val="000000" w:themeColor="text1"/>
        </w:rPr>
        <w:t>Birds</w:t>
      </w:r>
      <w:r w:rsidRPr="004A7191">
        <w:rPr>
          <w:color w:val="000000" w:themeColor="text1"/>
          <w:spacing w:val="-23"/>
        </w:rPr>
        <w:t xml:space="preserve"> </w:t>
      </w:r>
      <w:r w:rsidRPr="004A7191">
        <w:rPr>
          <w:color w:val="000000" w:themeColor="text1"/>
        </w:rPr>
        <w:t>arrive</w:t>
      </w:r>
      <w:r w:rsidRPr="004A7191">
        <w:rPr>
          <w:color w:val="000000" w:themeColor="text1"/>
          <w:spacing w:val="-23"/>
        </w:rPr>
        <w:t xml:space="preserve"> </w:t>
      </w:r>
      <w:r w:rsidRPr="004A7191">
        <w:rPr>
          <w:color w:val="000000" w:themeColor="text1"/>
        </w:rPr>
        <w:t>in Europe</w:t>
      </w:r>
      <w:r w:rsidRPr="004A7191">
        <w:rPr>
          <w:color w:val="000000" w:themeColor="text1"/>
          <w:spacing w:val="-23"/>
        </w:rPr>
        <w:t xml:space="preserve"> </w:t>
      </w:r>
      <w:r w:rsidRPr="004A7191">
        <w:rPr>
          <w:color w:val="000000" w:themeColor="text1"/>
        </w:rPr>
        <w:t>in</w:t>
      </w:r>
      <w:r w:rsidRPr="004A7191">
        <w:rPr>
          <w:color w:val="000000" w:themeColor="text1"/>
          <w:spacing w:val="-34"/>
        </w:rPr>
        <w:t xml:space="preserve"> </w:t>
      </w:r>
      <w:r w:rsidRPr="004A7191">
        <w:rPr>
          <w:color w:val="000000" w:themeColor="text1"/>
        </w:rPr>
        <w:t>April</w:t>
      </w:r>
      <w:r w:rsidRPr="004A7191">
        <w:rPr>
          <w:color w:val="000000" w:themeColor="text1"/>
          <w:spacing w:val="-22"/>
        </w:rPr>
        <w:t xml:space="preserve"> </w:t>
      </w:r>
      <w:r w:rsidRPr="004A7191">
        <w:rPr>
          <w:color w:val="000000" w:themeColor="text1"/>
        </w:rPr>
        <w:t>and</w:t>
      </w:r>
      <w:r w:rsidRPr="004A7191">
        <w:rPr>
          <w:color w:val="000000" w:themeColor="text1"/>
          <w:spacing w:val="-22"/>
        </w:rPr>
        <w:t xml:space="preserve"> </w:t>
      </w:r>
      <w:r w:rsidRPr="004A7191">
        <w:rPr>
          <w:color w:val="000000" w:themeColor="text1"/>
        </w:rPr>
        <w:t>leave</w:t>
      </w:r>
      <w:r w:rsidRPr="004A7191">
        <w:rPr>
          <w:color w:val="000000" w:themeColor="text1"/>
          <w:spacing w:val="-23"/>
        </w:rPr>
        <w:t xml:space="preserve"> </w:t>
      </w:r>
      <w:r w:rsidRPr="004A7191">
        <w:rPr>
          <w:color w:val="000000" w:themeColor="text1"/>
        </w:rPr>
        <w:t>in</w:t>
      </w:r>
      <w:r w:rsidRPr="004A7191">
        <w:rPr>
          <w:color w:val="000000" w:themeColor="text1"/>
          <w:spacing w:val="-22"/>
        </w:rPr>
        <w:t xml:space="preserve"> </w:t>
      </w:r>
      <w:r w:rsidRPr="004A7191">
        <w:rPr>
          <w:color w:val="000000" w:themeColor="text1"/>
          <w:spacing w:val="-4"/>
        </w:rPr>
        <w:t>September.</w:t>
      </w:r>
    </w:p>
    <w:p w14:paraId="5424CFAA" w14:textId="77777777" w:rsidR="006500DE" w:rsidRPr="004A7191" w:rsidRDefault="004A7191">
      <w:pPr>
        <w:pStyle w:val="BodyText"/>
        <w:spacing w:line="237" w:lineRule="auto"/>
        <w:ind w:left="1140" w:right="1188" w:firstLine="280"/>
        <w:rPr>
          <w:color w:val="000000" w:themeColor="text1"/>
        </w:rPr>
      </w:pPr>
      <w:r w:rsidRPr="004A7191">
        <w:rPr>
          <w:color w:val="000000" w:themeColor="text1"/>
        </w:rPr>
        <w:t xml:space="preserve">Aristotle was aware of the old tale that cuckoos turned into hawks in winter. The tale was an explanation for their absence outside the summer season. Aristotle rejected the claim, observing in his History of Animals that cuckoos do not have the </w:t>
      </w:r>
      <w:proofErr w:type="spellStart"/>
      <w:r w:rsidRPr="004A7191">
        <w:rPr>
          <w:color w:val="000000" w:themeColor="text1"/>
        </w:rPr>
        <w:t>predators’talons</w:t>
      </w:r>
      <w:proofErr w:type="spellEnd"/>
      <w:r w:rsidRPr="004A7191">
        <w:rPr>
          <w:color w:val="000000" w:themeColor="text1"/>
        </w:rPr>
        <w:t xml:space="preserve"> or hooked bills. The 13th century medieval English round, “Sumer Is </w:t>
      </w:r>
      <w:proofErr w:type="spellStart"/>
      <w:r w:rsidRPr="004A7191">
        <w:rPr>
          <w:color w:val="000000" w:themeColor="text1"/>
        </w:rPr>
        <w:t>Icumen</w:t>
      </w:r>
      <w:proofErr w:type="spellEnd"/>
      <w:r w:rsidRPr="004A7191">
        <w:rPr>
          <w:color w:val="000000" w:themeColor="text1"/>
        </w:rPr>
        <w:t xml:space="preserve"> In”, celebrates the cuckoo as a</w:t>
      </w:r>
    </w:p>
    <w:p w14:paraId="233F7D75" w14:textId="77777777" w:rsidR="006500DE" w:rsidRPr="004A7191" w:rsidRDefault="004A7191">
      <w:pPr>
        <w:pStyle w:val="BodyText"/>
        <w:spacing w:before="11" w:line="230" w:lineRule="auto"/>
        <w:ind w:left="1140" w:right="1188"/>
        <w:rPr>
          <w:color w:val="000000" w:themeColor="text1"/>
        </w:rPr>
      </w:pPr>
      <w:r w:rsidRPr="004A7191">
        <w:rPr>
          <w:color w:val="000000" w:themeColor="text1"/>
        </w:rPr>
        <w:t>sign</w:t>
      </w:r>
      <w:r w:rsidRPr="004A7191">
        <w:rPr>
          <w:color w:val="000000" w:themeColor="text1"/>
          <w:spacing w:val="-17"/>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spring,</w:t>
      </w:r>
      <w:r w:rsidRPr="004A7191">
        <w:rPr>
          <w:color w:val="000000" w:themeColor="text1"/>
          <w:spacing w:val="-15"/>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beginning</w:t>
      </w:r>
      <w:r w:rsidRPr="004A7191">
        <w:rPr>
          <w:color w:val="000000" w:themeColor="text1"/>
          <w:spacing w:val="-16"/>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summer,</w:t>
      </w:r>
      <w:r w:rsidRPr="004A7191">
        <w:rPr>
          <w:color w:val="000000" w:themeColor="text1"/>
          <w:spacing w:val="-17"/>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first</w:t>
      </w:r>
      <w:r w:rsidRPr="004A7191">
        <w:rPr>
          <w:color w:val="000000" w:themeColor="text1"/>
          <w:spacing w:val="-16"/>
        </w:rPr>
        <w:t xml:space="preserve"> </w:t>
      </w:r>
      <w:r w:rsidRPr="004A7191">
        <w:rPr>
          <w:color w:val="000000" w:themeColor="text1"/>
        </w:rPr>
        <w:t>stanza,</w:t>
      </w:r>
      <w:r w:rsidRPr="004A7191">
        <w:rPr>
          <w:color w:val="000000" w:themeColor="text1"/>
          <w:spacing w:val="-16"/>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in</w:t>
      </w:r>
      <w:r w:rsidRPr="004A7191">
        <w:rPr>
          <w:color w:val="000000" w:themeColor="text1"/>
          <w:spacing w:val="-2"/>
        </w:rPr>
        <w:t xml:space="preserve"> </w:t>
      </w:r>
      <w:r w:rsidRPr="004A7191">
        <w:rPr>
          <w:color w:val="000000" w:themeColor="text1"/>
          <w:spacing w:val="-4"/>
        </w:rPr>
        <w:t xml:space="preserve">the </w:t>
      </w:r>
      <w:r w:rsidRPr="004A7191">
        <w:rPr>
          <w:color w:val="000000" w:themeColor="text1"/>
        </w:rPr>
        <w:t>chorus.</w:t>
      </w:r>
    </w:p>
    <w:p w14:paraId="55BCC87F" w14:textId="77777777" w:rsidR="006500DE" w:rsidRPr="004A7191" w:rsidRDefault="004A7191">
      <w:pPr>
        <w:pStyle w:val="BodyText"/>
        <w:spacing w:before="19" w:line="230" w:lineRule="auto"/>
        <w:ind w:left="1140" w:right="1188" w:firstLine="280"/>
        <w:rPr>
          <w:color w:val="000000" w:themeColor="text1"/>
        </w:rPr>
      </w:pPr>
      <w:r w:rsidRPr="004A7191">
        <w:rPr>
          <w:color w:val="000000" w:themeColor="text1"/>
        </w:rPr>
        <w:t>In</w:t>
      </w:r>
      <w:r w:rsidRPr="004A7191">
        <w:rPr>
          <w:color w:val="000000" w:themeColor="text1"/>
          <w:spacing w:val="-23"/>
        </w:rPr>
        <w:t xml:space="preserve"> </w:t>
      </w:r>
      <w:proofErr w:type="spellStart"/>
      <w:r w:rsidRPr="004A7191">
        <w:rPr>
          <w:color w:val="000000" w:themeColor="text1"/>
        </w:rPr>
        <w:t>England,William</w:t>
      </w:r>
      <w:proofErr w:type="spellEnd"/>
      <w:r w:rsidRPr="004A7191">
        <w:rPr>
          <w:color w:val="000000" w:themeColor="text1"/>
          <w:spacing w:val="-21"/>
        </w:rPr>
        <w:t xml:space="preserve"> </w:t>
      </w:r>
      <w:r w:rsidRPr="004A7191">
        <w:rPr>
          <w:color w:val="000000" w:themeColor="text1"/>
        </w:rPr>
        <w:t>Shakespeare</w:t>
      </w:r>
      <w:r w:rsidRPr="004A7191">
        <w:rPr>
          <w:color w:val="000000" w:themeColor="text1"/>
          <w:spacing w:val="-22"/>
        </w:rPr>
        <w:t xml:space="preserve"> </w:t>
      </w:r>
      <w:r w:rsidRPr="004A7191">
        <w:rPr>
          <w:color w:val="000000" w:themeColor="text1"/>
        </w:rPr>
        <w:t>alludes</w:t>
      </w:r>
      <w:r w:rsidRPr="004A7191">
        <w:rPr>
          <w:color w:val="000000" w:themeColor="text1"/>
          <w:spacing w:val="-21"/>
        </w:rPr>
        <w:t xml:space="preserve"> </w:t>
      </w:r>
      <w:r w:rsidRPr="004A7191">
        <w:rPr>
          <w:color w:val="000000" w:themeColor="text1"/>
        </w:rPr>
        <w:t>to</w:t>
      </w:r>
      <w:r w:rsidRPr="004A7191">
        <w:rPr>
          <w:color w:val="000000" w:themeColor="text1"/>
          <w:spacing w:val="-21"/>
        </w:rPr>
        <w:t xml:space="preserve"> </w:t>
      </w:r>
      <w:r w:rsidRPr="004A7191">
        <w:rPr>
          <w:color w:val="000000" w:themeColor="text1"/>
        </w:rPr>
        <w:t>the</w:t>
      </w:r>
      <w:r w:rsidRPr="004A7191">
        <w:rPr>
          <w:color w:val="000000" w:themeColor="text1"/>
          <w:spacing w:val="-21"/>
        </w:rPr>
        <w:t xml:space="preserve"> </w:t>
      </w:r>
      <w:r w:rsidRPr="004A7191">
        <w:rPr>
          <w:color w:val="000000" w:themeColor="text1"/>
        </w:rPr>
        <w:t>common</w:t>
      </w:r>
      <w:r w:rsidRPr="004A7191">
        <w:rPr>
          <w:color w:val="000000" w:themeColor="text1"/>
          <w:spacing w:val="2"/>
        </w:rPr>
        <w:t xml:space="preserve"> </w:t>
      </w:r>
      <w:r w:rsidRPr="004A7191">
        <w:rPr>
          <w:color w:val="000000" w:themeColor="text1"/>
          <w:spacing w:val="-9"/>
        </w:rPr>
        <w:t xml:space="preserve">cuckoo’s </w:t>
      </w:r>
      <w:r w:rsidRPr="004A7191">
        <w:rPr>
          <w:color w:val="000000" w:themeColor="text1"/>
        </w:rPr>
        <w:t xml:space="preserve">association </w:t>
      </w:r>
      <w:proofErr w:type="spellStart"/>
      <w:r w:rsidRPr="004A7191">
        <w:rPr>
          <w:color w:val="000000" w:themeColor="text1"/>
        </w:rPr>
        <w:t>withspring</w:t>
      </w:r>
      <w:proofErr w:type="spellEnd"/>
      <w:r w:rsidRPr="004A7191">
        <w:rPr>
          <w:color w:val="000000" w:themeColor="text1"/>
        </w:rPr>
        <w:t>.</w:t>
      </w:r>
    </w:p>
    <w:p w14:paraId="4664858E" w14:textId="77777777" w:rsidR="006500DE" w:rsidRPr="004A7191" w:rsidRDefault="006500DE">
      <w:pPr>
        <w:spacing w:line="230" w:lineRule="auto"/>
        <w:rPr>
          <w:color w:val="000000" w:themeColor="text1"/>
        </w:rPr>
        <w:sectPr w:rsidR="006500DE" w:rsidRPr="004A7191">
          <w:pgSz w:w="8240" w:h="12200"/>
          <w:pgMar w:top="1060" w:right="0" w:bottom="280" w:left="0" w:header="720" w:footer="720" w:gutter="0"/>
          <w:cols w:space="720"/>
        </w:sectPr>
      </w:pPr>
    </w:p>
    <w:p w14:paraId="19647520" w14:textId="77777777" w:rsidR="006500DE" w:rsidRPr="004A7191" w:rsidRDefault="006500DE">
      <w:pPr>
        <w:pStyle w:val="BodyText"/>
        <w:spacing w:before="7"/>
        <w:rPr>
          <w:rFonts w:ascii="Verdana"/>
          <w:color w:val="000000" w:themeColor="text1"/>
          <w:sz w:val="19"/>
        </w:rPr>
      </w:pPr>
    </w:p>
    <w:p w14:paraId="3DEE0C9D" w14:textId="77777777" w:rsidR="006500DE" w:rsidRPr="004A7191" w:rsidRDefault="004A7191">
      <w:pPr>
        <w:pStyle w:val="Heading2"/>
        <w:spacing w:before="56"/>
        <w:ind w:left="3580"/>
        <w:rPr>
          <w:color w:val="000000" w:themeColor="text1"/>
        </w:rPr>
      </w:pPr>
      <w:r w:rsidRPr="004A7191">
        <w:rPr>
          <w:color w:val="000000" w:themeColor="text1"/>
        </w:rPr>
        <w:t>Conservation status</w:t>
      </w:r>
    </w:p>
    <w:p w14:paraId="7066C184" w14:textId="77777777" w:rsidR="006500DE" w:rsidRPr="004A7191" w:rsidRDefault="006500DE">
      <w:pPr>
        <w:pStyle w:val="BodyText"/>
        <w:spacing w:before="4"/>
        <w:rPr>
          <w:b/>
          <w:color w:val="000000" w:themeColor="text1"/>
          <w:sz w:val="14"/>
        </w:rPr>
      </w:pPr>
    </w:p>
    <w:p w14:paraId="311AE708" w14:textId="77777777" w:rsidR="006500DE" w:rsidRPr="004A7191" w:rsidRDefault="006500DE">
      <w:pPr>
        <w:rPr>
          <w:color w:val="000000" w:themeColor="text1"/>
          <w:sz w:val="14"/>
        </w:rPr>
        <w:sectPr w:rsidR="006500DE" w:rsidRPr="004A7191">
          <w:pgSz w:w="8240" w:h="12200"/>
          <w:pgMar w:top="320" w:right="0" w:bottom="280" w:left="0" w:header="720" w:footer="720" w:gutter="0"/>
          <w:cols w:space="720"/>
        </w:sectPr>
      </w:pPr>
    </w:p>
    <w:p w14:paraId="701DDDF8" w14:textId="77777777" w:rsidR="006500DE" w:rsidRPr="004A7191" w:rsidRDefault="004A7191">
      <w:pPr>
        <w:tabs>
          <w:tab w:val="left" w:pos="5011"/>
        </w:tabs>
        <w:spacing w:before="93"/>
        <w:ind w:left="356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44D9588C" w14:textId="77777777" w:rsidR="006500DE" w:rsidRPr="004A7191" w:rsidRDefault="004A7191">
      <w:pPr>
        <w:pStyle w:val="BodyText"/>
        <w:tabs>
          <w:tab w:val="left" w:pos="4158"/>
          <w:tab w:val="left" w:pos="4689"/>
          <w:tab w:val="left" w:pos="5195"/>
          <w:tab w:val="left" w:pos="5697"/>
        </w:tabs>
        <w:spacing w:before="178"/>
        <w:ind w:left="368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6126CA99" w14:textId="77777777" w:rsidR="006500DE" w:rsidRPr="004A7191" w:rsidRDefault="004A7191">
      <w:pPr>
        <w:spacing w:before="113" w:line="208" w:lineRule="auto"/>
        <w:ind w:left="580" w:right="1117" w:firstLine="100"/>
        <w:rPr>
          <w:color w:val="000000" w:themeColor="text1"/>
          <w:sz w:val="16"/>
        </w:rPr>
      </w:pPr>
      <w:r w:rsidRPr="004A7191">
        <w:rPr>
          <w:color w:val="000000" w:themeColor="text1"/>
        </w:rPr>
        <w:br w:type="column"/>
      </w:r>
      <w:r w:rsidRPr="004A7191">
        <w:rPr>
          <w:color w:val="000000" w:themeColor="text1"/>
          <w:sz w:val="16"/>
        </w:rPr>
        <w:t>Least Concern</w:t>
      </w:r>
    </w:p>
    <w:p w14:paraId="28374452"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6B44D77A"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40" w:space="40"/>
            <w:col w:w="2260"/>
          </w:cols>
        </w:sectPr>
      </w:pPr>
    </w:p>
    <w:p w14:paraId="4B0B4D6B"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g">
            <w:drawing>
              <wp:anchor distT="0" distB="0" distL="114300" distR="114300" simplePos="0" relativeHeight="242509824" behindDoc="1" locked="0" layoutInCell="1" allowOverlap="1" wp14:anchorId="33CC682C" wp14:editId="43C534BA">
                <wp:simplePos x="0" y="0"/>
                <wp:positionH relativeFrom="page">
                  <wp:posOffset>-1270</wp:posOffset>
                </wp:positionH>
                <wp:positionV relativeFrom="page">
                  <wp:posOffset>0</wp:posOffset>
                </wp:positionV>
                <wp:extent cx="5221605" cy="7734300"/>
                <wp:effectExtent l="0" t="0" r="0" b="0"/>
                <wp:wrapNone/>
                <wp:docPr id="1301" name="Group 1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302" name="Picture 18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980" y="11220"/>
                            <a:ext cx="220"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3" name="Picture 18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4" name="Line 1828"/>
                        <wps:cNvCnPr>
                          <a:cxnSpLocks noChangeShapeType="1"/>
                        </wps:cNvCnPr>
                        <wps:spPr bwMode="auto">
                          <a:xfrm>
                            <a:off x="0" y="1112"/>
                            <a:ext cx="0" cy="869"/>
                          </a:xfrm>
                          <a:prstGeom prst="line">
                            <a:avLst/>
                          </a:prstGeom>
                          <a:noFill/>
                          <a:ln w="3175">
                            <a:solidFill>
                              <a:srgbClr val="67645D"/>
                            </a:solidFill>
                            <a:prstDash val="solid"/>
                            <a:round/>
                            <a:headEnd/>
                            <a:tailEnd/>
                          </a:ln>
                          <a:extLst>
                            <a:ext uri="{909E8E84-426E-40DD-AFC4-6F175D3DCCD1}">
                              <a14:hiddenFill xmlns:a14="http://schemas.microsoft.com/office/drawing/2010/main">
                                <a:noFill/>
                              </a14:hiddenFill>
                            </a:ext>
                          </a:extLst>
                        </wps:spPr>
                        <wps:bodyPr/>
                      </wps:wsp>
                      <wps:wsp>
                        <wps:cNvPr id="1305" name="Freeform 1827"/>
                        <wps:cNvSpPr>
                          <a:spLocks/>
                        </wps:cNvSpPr>
                        <wps:spPr bwMode="auto">
                          <a:xfrm>
                            <a:off x="3636" y="1786"/>
                            <a:ext cx="298" cy="298"/>
                          </a:xfrm>
                          <a:custGeom>
                            <a:avLst/>
                            <a:gdLst>
                              <a:gd name="T0" fmla="+- 0 3785 3636"/>
                              <a:gd name="T1" fmla="*/ T0 w 298"/>
                              <a:gd name="T2" fmla="+- 0 1786 1786"/>
                              <a:gd name="T3" fmla="*/ 1786 h 298"/>
                              <a:gd name="T4" fmla="+- 0 3727 3636"/>
                              <a:gd name="T5" fmla="*/ T4 w 298"/>
                              <a:gd name="T6" fmla="+- 0 1798 1786"/>
                              <a:gd name="T7" fmla="*/ 1798 h 298"/>
                              <a:gd name="T8" fmla="+- 0 3680 3636"/>
                              <a:gd name="T9" fmla="*/ T8 w 298"/>
                              <a:gd name="T10" fmla="+- 0 1830 1786"/>
                              <a:gd name="T11" fmla="*/ 1830 h 298"/>
                              <a:gd name="T12" fmla="+- 0 3648 3636"/>
                              <a:gd name="T13" fmla="*/ T12 w 298"/>
                              <a:gd name="T14" fmla="+- 0 1877 1786"/>
                              <a:gd name="T15" fmla="*/ 1877 h 298"/>
                              <a:gd name="T16" fmla="+- 0 3636 3636"/>
                              <a:gd name="T17" fmla="*/ T16 w 298"/>
                              <a:gd name="T18" fmla="+- 0 1935 1786"/>
                              <a:gd name="T19" fmla="*/ 1935 h 298"/>
                              <a:gd name="T20" fmla="+- 0 3648 3636"/>
                              <a:gd name="T21" fmla="*/ T20 w 298"/>
                              <a:gd name="T22" fmla="+- 0 1993 1786"/>
                              <a:gd name="T23" fmla="*/ 1993 h 298"/>
                              <a:gd name="T24" fmla="+- 0 3680 3636"/>
                              <a:gd name="T25" fmla="*/ T24 w 298"/>
                              <a:gd name="T26" fmla="+- 0 2040 1786"/>
                              <a:gd name="T27" fmla="*/ 2040 h 298"/>
                              <a:gd name="T28" fmla="+- 0 3727 3636"/>
                              <a:gd name="T29" fmla="*/ T28 w 298"/>
                              <a:gd name="T30" fmla="+- 0 2072 1786"/>
                              <a:gd name="T31" fmla="*/ 2072 h 298"/>
                              <a:gd name="T32" fmla="+- 0 3785 3636"/>
                              <a:gd name="T33" fmla="*/ T32 w 298"/>
                              <a:gd name="T34" fmla="+- 0 2084 1786"/>
                              <a:gd name="T35" fmla="*/ 2084 h 298"/>
                              <a:gd name="T36" fmla="+- 0 3843 3636"/>
                              <a:gd name="T37" fmla="*/ T36 w 298"/>
                              <a:gd name="T38" fmla="+- 0 2072 1786"/>
                              <a:gd name="T39" fmla="*/ 2072 h 298"/>
                              <a:gd name="T40" fmla="+- 0 3890 3636"/>
                              <a:gd name="T41" fmla="*/ T40 w 298"/>
                              <a:gd name="T42" fmla="+- 0 2040 1786"/>
                              <a:gd name="T43" fmla="*/ 2040 h 298"/>
                              <a:gd name="T44" fmla="+- 0 3922 3636"/>
                              <a:gd name="T45" fmla="*/ T44 w 298"/>
                              <a:gd name="T46" fmla="+- 0 1993 1786"/>
                              <a:gd name="T47" fmla="*/ 1993 h 298"/>
                              <a:gd name="T48" fmla="+- 0 3934 3636"/>
                              <a:gd name="T49" fmla="*/ T48 w 298"/>
                              <a:gd name="T50" fmla="+- 0 1935 1786"/>
                              <a:gd name="T51" fmla="*/ 1935 h 298"/>
                              <a:gd name="T52" fmla="+- 0 3922 3636"/>
                              <a:gd name="T53" fmla="*/ T52 w 298"/>
                              <a:gd name="T54" fmla="+- 0 1877 1786"/>
                              <a:gd name="T55" fmla="*/ 1877 h 298"/>
                              <a:gd name="T56" fmla="+- 0 3890 3636"/>
                              <a:gd name="T57" fmla="*/ T56 w 298"/>
                              <a:gd name="T58" fmla="+- 0 1830 1786"/>
                              <a:gd name="T59" fmla="*/ 1830 h 298"/>
                              <a:gd name="T60" fmla="+- 0 3843 3636"/>
                              <a:gd name="T61" fmla="*/ T60 w 298"/>
                              <a:gd name="T62" fmla="+- 0 1798 1786"/>
                              <a:gd name="T63" fmla="*/ 1798 h 298"/>
                              <a:gd name="T64" fmla="+- 0 3785 3636"/>
                              <a:gd name="T65" fmla="*/ T64 w 298"/>
                              <a:gd name="T66" fmla="+- 0 1786 1786"/>
                              <a:gd name="T67" fmla="*/ 178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 name="Freeform 1826"/>
                        <wps:cNvSpPr>
                          <a:spLocks/>
                        </wps:cNvSpPr>
                        <wps:spPr bwMode="auto">
                          <a:xfrm>
                            <a:off x="3636" y="1786"/>
                            <a:ext cx="298" cy="298"/>
                          </a:xfrm>
                          <a:custGeom>
                            <a:avLst/>
                            <a:gdLst>
                              <a:gd name="T0" fmla="+- 0 3785 3636"/>
                              <a:gd name="T1" fmla="*/ T0 w 298"/>
                              <a:gd name="T2" fmla="+- 0 2084 1786"/>
                              <a:gd name="T3" fmla="*/ 2084 h 298"/>
                              <a:gd name="T4" fmla="+- 0 3843 3636"/>
                              <a:gd name="T5" fmla="*/ T4 w 298"/>
                              <a:gd name="T6" fmla="+- 0 2072 1786"/>
                              <a:gd name="T7" fmla="*/ 2072 h 298"/>
                              <a:gd name="T8" fmla="+- 0 3890 3636"/>
                              <a:gd name="T9" fmla="*/ T8 w 298"/>
                              <a:gd name="T10" fmla="+- 0 2040 1786"/>
                              <a:gd name="T11" fmla="*/ 2040 h 298"/>
                              <a:gd name="T12" fmla="+- 0 3922 3636"/>
                              <a:gd name="T13" fmla="*/ T12 w 298"/>
                              <a:gd name="T14" fmla="+- 0 1993 1786"/>
                              <a:gd name="T15" fmla="*/ 1993 h 298"/>
                              <a:gd name="T16" fmla="+- 0 3934 3636"/>
                              <a:gd name="T17" fmla="*/ T16 w 298"/>
                              <a:gd name="T18" fmla="+- 0 1935 1786"/>
                              <a:gd name="T19" fmla="*/ 1935 h 298"/>
                              <a:gd name="T20" fmla="+- 0 3922 3636"/>
                              <a:gd name="T21" fmla="*/ T20 w 298"/>
                              <a:gd name="T22" fmla="+- 0 1877 1786"/>
                              <a:gd name="T23" fmla="*/ 1877 h 298"/>
                              <a:gd name="T24" fmla="+- 0 3890 3636"/>
                              <a:gd name="T25" fmla="*/ T24 w 298"/>
                              <a:gd name="T26" fmla="+- 0 1830 1786"/>
                              <a:gd name="T27" fmla="*/ 1830 h 298"/>
                              <a:gd name="T28" fmla="+- 0 3843 3636"/>
                              <a:gd name="T29" fmla="*/ T28 w 298"/>
                              <a:gd name="T30" fmla="+- 0 1798 1786"/>
                              <a:gd name="T31" fmla="*/ 1798 h 298"/>
                              <a:gd name="T32" fmla="+- 0 3785 3636"/>
                              <a:gd name="T33" fmla="*/ T32 w 298"/>
                              <a:gd name="T34" fmla="+- 0 1786 1786"/>
                              <a:gd name="T35" fmla="*/ 1786 h 298"/>
                              <a:gd name="T36" fmla="+- 0 3727 3636"/>
                              <a:gd name="T37" fmla="*/ T36 w 298"/>
                              <a:gd name="T38" fmla="+- 0 1798 1786"/>
                              <a:gd name="T39" fmla="*/ 1798 h 298"/>
                              <a:gd name="T40" fmla="+- 0 3680 3636"/>
                              <a:gd name="T41" fmla="*/ T40 w 298"/>
                              <a:gd name="T42" fmla="+- 0 1830 1786"/>
                              <a:gd name="T43" fmla="*/ 1830 h 298"/>
                              <a:gd name="T44" fmla="+- 0 3648 3636"/>
                              <a:gd name="T45" fmla="*/ T44 w 298"/>
                              <a:gd name="T46" fmla="+- 0 1877 1786"/>
                              <a:gd name="T47" fmla="*/ 1877 h 298"/>
                              <a:gd name="T48" fmla="+- 0 3636 3636"/>
                              <a:gd name="T49" fmla="*/ T48 w 298"/>
                              <a:gd name="T50" fmla="+- 0 1935 1786"/>
                              <a:gd name="T51" fmla="*/ 1935 h 298"/>
                              <a:gd name="T52" fmla="+- 0 3648 3636"/>
                              <a:gd name="T53" fmla="*/ T52 w 298"/>
                              <a:gd name="T54" fmla="+- 0 1993 1786"/>
                              <a:gd name="T55" fmla="*/ 1993 h 298"/>
                              <a:gd name="T56" fmla="+- 0 3680 3636"/>
                              <a:gd name="T57" fmla="*/ T56 w 298"/>
                              <a:gd name="T58" fmla="+- 0 2040 1786"/>
                              <a:gd name="T59" fmla="*/ 2040 h 298"/>
                              <a:gd name="T60" fmla="+- 0 3727 3636"/>
                              <a:gd name="T61" fmla="*/ T60 w 298"/>
                              <a:gd name="T62" fmla="+- 0 2072 1786"/>
                              <a:gd name="T63" fmla="*/ 2072 h 298"/>
                              <a:gd name="T64" fmla="+- 0 3785 3636"/>
                              <a:gd name="T65" fmla="*/ T64 w 298"/>
                              <a:gd name="T66" fmla="+- 0 2084 1786"/>
                              <a:gd name="T67" fmla="*/ 208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 name="Freeform 1825"/>
                        <wps:cNvSpPr>
                          <a:spLocks/>
                        </wps:cNvSpPr>
                        <wps:spPr bwMode="auto">
                          <a:xfrm>
                            <a:off x="4652" y="1792"/>
                            <a:ext cx="298" cy="297"/>
                          </a:xfrm>
                          <a:custGeom>
                            <a:avLst/>
                            <a:gdLst>
                              <a:gd name="T0" fmla="+- 0 4801 4652"/>
                              <a:gd name="T1" fmla="*/ T0 w 298"/>
                              <a:gd name="T2" fmla="+- 0 1792 1792"/>
                              <a:gd name="T3" fmla="*/ 1792 h 297"/>
                              <a:gd name="T4" fmla="+- 0 4743 4652"/>
                              <a:gd name="T5" fmla="*/ T4 w 298"/>
                              <a:gd name="T6" fmla="+- 0 1803 1792"/>
                              <a:gd name="T7" fmla="*/ 1803 h 297"/>
                              <a:gd name="T8" fmla="+- 0 4695 4652"/>
                              <a:gd name="T9" fmla="*/ T8 w 298"/>
                              <a:gd name="T10" fmla="+- 0 1835 1792"/>
                              <a:gd name="T11" fmla="*/ 1835 h 297"/>
                              <a:gd name="T12" fmla="+- 0 4664 4652"/>
                              <a:gd name="T13" fmla="*/ T12 w 298"/>
                              <a:gd name="T14" fmla="+- 0 1882 1792"/>
                              <a:gd name="T15" fmla="*/ 1882 h 297"/>
                              <a:gd name="T16" fmla="+- 0 4652 4652"/>
                              <a:gd name="T17" fmla="*/ T16 w 298"/>
                              <a:gd name="T18" fmla="+- 0 1940 1792"/>
                              <a:gd name="T19" fmla="*/ 1940 h 297"/>
                              <a:gd name="T20" fmla="+- 0 4664 4652"/>
                              <a:gd name="T21" fmla="*/ T20 w 298"/>
                              <a:gd name="T22" fmla="+- 0 1998 1792"/>
                              <a:gd name="T23" fmla="*/ 1998 h 297"/>
                              <a:gd name="T24" fmla="+- 0 4695 4652"/>
                              <a:gd name="T25" fmla="*/ T24 w 298"/>
                              <a:gd name="T26" fmla="+- 0 2046 1792"/>
                              <a:gd name="T27" fmla="*/ 2046 h 297"/>
                              <a:gd name="T28" fmla="+- 0 4743 4652"/>
                              <a:gd name="T29" fmla="*/ T28 w 298"/>
                              <a:gd name="T30" fmla="+- 0 2078 1792"/>
                              <a:gd name="T31" fmla="*/ 2078 h 297"/>
                              <a:gd name="T32" fmla="+- 0 4801 4652"/>
                              <a:gd name="T33" fmla="*/ T32 w 298"/>
                              <a:gd name="T34" fmla="+- 0 2089 1792"/>
                              <a:gd name="T35" fmla="*/ 2089 h 297"/>
                              <a:gd name="T36" fmla="+- 0 4859 4652"/>
                              <a:gd name="T37" fmla="*/ T36 w 298"/>
                              <a:gd name="T38" fmla="+- 0 2078 1792"/>
                              <a:gd name="T39" fmla="*/ 2078 h 297"/>
                              <a:gd name="T40" fmla="+- 0 4906 4652"/>
                              <a:gd name="T41" fmla="*/ T40 w 298"/>
                              <a:gd name="T42" fmla="+- 0 2046 1792"/>
                              <a:gd name="T43" fmla="*/ 2046 h 297"/>
                              <a:gd name="T44" fmla="+- 0 4938 4652"/>
                              <a:gd name="T45" fmla="*/ T44 w 298"/>
                              <a:gd name="T46" fmla="+- 0 1998 1792"/>
                              <a:gd name="T47" fmla="*/ 1998 h 297"/>
                              <a:gd name="T48" fmla="+- 0 4950 4652"/>
                              <a:gd name="T49" fmla="*/ T48 w 298"/>
                              <a:gd name="T50" fmla="+- 0 1940 1792"/>
                              <a:gd name="T51" fmla="*/ 1940 h 297"/>
                              <a:gd name="T52" fmla="+- 0 4938 4652"/>
                              <a:gd name="T53" fmla="*/ T52 w 298"/>
                              <a:gd name="T54" fmla="+- 0 1882 1792"/>
                              <a:gd name="T55" fmla="*/ 1882 h 297"/>
                              <a:gd name="T56" fmla="+- 0 4906 4652"/>
                              <a:gd name="T57" fmla="*/ T56 w 298"/>
                              <a:gd name="T58" fmla="+- 0 1835 1792"/>
                              <a:gd name="T59" fmla="*/ 1835 h 297"/>
                              <a:gd name="T60" fmla="+- 0 4859 4652"/>
                              <a:gd name="T61" fmla="*/ T60 w 298"/>
                              <a:gd name="T62" fmla="+- 0 1803 1792"/>
                              <a:gd name="T63" fmla="*/ 1803 h 297"/>
                              <a:gd name="T64" fmla="+- 0 4801 4652"/>
                              <a:gd name="T65" fmla="*/ T64 w 298"/>
                              <a:gd name="T66" fmla="+- 0 1792 1792"/>
                              <a:gd name="T67" fmla="*/ 179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3" y="43"/>
                                </a:lnTo>
                                <a:lnTo>
                                  <a:pt x="12" y="90"/>
                                </a:lnTo>
                                <a:lnTo>
                                  <a:pt x="0" y="148"/>
                                </a:lnTo>
                                <a:lnTo>
                                  <a:pt x="12" y="206"/>
                                </a:lnTo>
                                <a:lnTo>
                                  <a:pt x="43" y="254"/>
                                </a:lnTo>
                                <a:lnTo>
                                  <a:pt x="91" y="286"/>
                                </a:lnTo>
                                <a:lnTo>
                                  <a:pt x="149" y="297"/>
                                </a:lnTo>
                                <a:lnTo>
                                  <a:pt x="207" y="286"/>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Freeform 1824"/>
                        <wps:cNvSpPr>
                          <a:spLocks/>
                        </wps:cNvSpPr>
                        <wps:spPr bwMode="auto">
                          <a:xfrm>
                            <a:off x="4652" y="1792"/>
                            <a:ext cx="298" cy="297"/>
                          </a:xfrm>
                          <a:custGeom>
                            <a:avLst/>
                            <a:gdLst>
                              <a:gd name="T0" fmla="+- 0 4801 4652"/>
                              <a:gd name="T1" fmla="*/ T0 w 298"/>
                              <a:gd name="T2" fmla="+- 0 2089 1792"/>
                              <a:gd name="T3" fmla="*/ 2089 h 297"/>
                              <a:gd name="T4" fmla="+- 0 4859 4652"/>
                              <a:gd name="T5" fmla="*/ T4 w 298"/>
                              <a:gd name="T6" fmla="+- 0 2078 1792"/>
                              <a:gd name="T7" fmla="*/ 2078 h 297"/>
                              <a:gd name="T8" fmla="+- 0 4906 4652"/>
                              <a:gd name="T9" fmla="*/ T8 w 298"/>
                              <a:gd name="T10" fmla="+- 0 2046 1792"/>
                              <a:gd name="T11" fmla="*/ 2046 h 297"/>
                              <a:gd name="T12" fmla="+- 0 4938 4652"/>
                              <a:gd name="T13" fmla="*/ T12 w 298"/>
                              <a:gd name="T14" fmla="+- 0 1998 1792"/>
                              <a:gd name="T15" fmla="*/ 1998 h 297"/>
                              <a:gd name="T16" fmla="+- 0 4950 4652"/>
                              <a:gd name="T17" fmla="*/ T16 w 298"/>
                              <a:gd name="T18" fmla="+- 0 1940 1792"/>
                              <a:gd name="T19" fmla="*/ 1940 h 297"/>
                              <a:gd name="T20" fmla="+- 0 4938 4652"/>
                              <a:gd name="T21" fmla="*/ T20 w 298"/>
                              <a:gd name="T22" fmla="+- 0 1882 1792"/>
                              <a:gd name="T23" fmla="*/ 1882 h 297"/>
                              <a:gd name="T24" fmla="+- 0 4906 4652"/>
                              <a:gd name="T25" fmla="*/ T24 w 298"/>
                              <a:gd name="T26" fmla="+- 0 1835 1792"/>
                              <a:gd name="T27" fmla="*/ 1835 h 297"/>
                              <a:gd name="T28" fmla="+- 0 4859 4652"/>
                              <a:gd name="T29" fmla="*/ T28 w 298"/>
                              <a:gd name="T30" fmla="+- 0 1803 1792"/>
                              <a:gd name="T31" fmla="*/ 1803 h 297"/>
                              <a:gd name="T32" fmla="+- 0 4801 4652"/>
                              <a:gd name="T33" fmla="*/ T32 w 298"/>
                              <a:gd name="T34" fmla="+- 0 1792 1792"/>
                              <a:gd name="T35" fmla="*/ 1792 h 297"/>
                              <a:gd name="T36" fmla="+- 0 4743 4652"/>
                              <a:gd name="T37" fmla="*/ T36 w 298"/>
                              <a:gd name="T38" fmla="+- 0 1803 1792"/>
                              <a:gd name="T39" fmla="*/ 1803 h 297"/>
                              <a:gd name="T40" fmla="+- 0 4695 4652"/>
                              <a:gd name="T41" fmla="*/ T40 w 298"/>
                              <a:gd name="T42" fmla="+- 0 1835 1792"/>
                              <a:gd name="T43" fmla="*/ 1835 h 297"/>
                              <a:gd name="T44" fmla="+- 0 4664 4652"/>
                              <a:gd name="T45" fmla="*/ T44 w 298"/>
                              <a:gd name="T46" fmla="+- 0 1882 1792"/>
                              <a:gd name="T47" fmla="*/ 1882 h 297"/>
                              <a:gd name="T48" fmla="+- 0 4652 4652"/>
                              <a:gd name="T49" fmla="*/ T48 w 298"/>
                              <a:gd name="T50" fmla="+- 0 1940 1792"/>
                              <a:gd name="T51" fmla="*/ 1940 h 297"/>
                              <a:gd name="T52" fmla="+- 0 4664 4652"/>
                              <a:gd name="T53" fmla="*/ T52 w 298"/>
                              <a:gd name="T54" fmla="+- 0 1998 1792"/>
                              <a:gd name="T55" fmla="*/ 1998 h 297"/>
                              <a:gd name="T56" fmla="+- 0 4695 4652"/>
                              <a:gd name="T57" fmla="*/ T56 w 298"/>
                              <a:gd name="T58" fmla="+- 0 2046 1792"/>
                              <a:gd name="T59" fmla="*/ 2046 h 297"/>
                              <a:gd name="T60" fmla="+- 0 4743 4652"/>
                              <a:gd name="T61" fmla="*/ T60 w 298"/>
                              <a:gd name="T62" fmla="+- 0 2078 1792"/>
                              <a:gd name="T63" fmla="*/ 2078 h 297"/>
                              <a:gd name="T64" fmla="+- 0 4801 4652"/>
                              <a:gd name="T65" fmla="*/ T64 w 298"/>
                              <a:gd name="T66" fmla="+- 0 2089 1792"/>
                              <a:gd name="T67" fmla="*/ 208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0"/>
                                </a:lnTo>
                                <a:lnTo>
                                  <a:pt x="254" y="43"/>
                                </a:lnTo>
                                <a:lnTo>
                                  <a:pt x="207" y="11"/>
                                </a:lnTo>
                                <a:lnTo>
                                  <a:pt x="149" y="0"/>
                                </a:lnTo>
                                <a:lnTo>
                                  <a:pt x="91" y="11"/>
                                </a:lnTo>
                                <a:lnTo>
                                  <a:pt x="43" y="43"/>
                                </a:lnTo>
                                <a:lnTo>
                                  <a:pt x="12" y="90"/>
                                </a:lnTo>
                                <a:lnTo>
                                  <a:pt x="0" y="148"/>
                                </a:lnTo>
                                <a:lnTo>
                                  <a:pt x="12" y="206"/>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9" name="Picture 18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80" y="1802"/>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0" name="Picture 18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140" y="1784"/>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1" name="Freeform 1821"/>
                        <wps:cNvSpPr>
                          <a:spLocks/>
                        </wps:cNvSpPr>
                        <wps:spPr bwMode="auto">
                          <a:xfrm>
                            <a:off x="5669" y="1803"/>
                            <a:ext cx="297" cy="298"/>
                          </a:xfrm>
                          <a:custGeom>
                            <a:avLst/>
                            <a:gdLst>
                              <a:gd name="T0" fmla="+- 0 5817 5669"/>
                              <a:gd name="T1" fmla="*/ T0 w 297"/>
                              <a:gd name="T2" fmla="+- 0 1803 1803"/>
                              <a:gd name="T3" fmla="*/ 1803 h 298"/>
                              <a:gd name="T4" fmla="+- 0 5759 5669"/>
                              <a:gd name="T5" fmla="*/ T4 w 297"/>
                              <a:gd name="T6" fmla="+- 0 1815 1803"/>
                              <a:gd name="T7" fmla="*/ 1815 h 298"/>
                              <a:gd name="T8" fmla="+- 0 5712 5669"/>
                              <a:gd name="T9" fmla="*/ T8 w 297"/>
                              <a:gd name="T10" fmla="+- 0 1847 1803"/>
                              <a:gd name="T11" fmla="*/ 1847 h 298"/>
                              <a:gd name="T12" fmla="+- 0 5680 5669"/>
                              <a:gd name="T13" fmla="*/ T12 w 297"/>
                              <a:gd name="T14" fmla="+- 0 1894 1803"/>
                              <a:gd name="T15" fmla="*/ 1894 h 298"/>
                              <a:gd name="T16" fmla="+- 0 5669 5669"/>
                              <a:gd name="T17" fmla="*/ T16 w 297"/>
                              <a:gd name="T18" fmla="+- 0 1952 1803"/>
                              <a:gd name="T19" fmla="*/ 1952 h 298"/>
                              <a:gd name="T20" fmla="+- 0 5680 5669"/>
                              <a:gd name="T21" fmla="*/ T20 w 297"/>
                              <a:gd name="T22" fmla="+- 0 2010 1803"/>
                              <a:gd name="T23" fmla="*/ 2010 h 298"/>
                              <a:gd name="T24" fmla="+- 0 5712 5669"/>
                              <a:gd name="T25" fmla="*/ T24 w 297"/>
                              <a:gd name="T26" fmla="+- 0 2057 1803"/>
                              <a:gd name="T27" fmla="*/ 2057 h 298"/>
                              <a:gd name="T28" fmla="+- 0 5759 5669"/>
                              <a:gd name="T29" fmla="*/ T28 w 297"/>
                              <a:gd name="T30" fmla="+- 0 2089 1803"/>
                              <a:gd name="T31" fmla="*/ 2089 h 298"/>
                              <a:gd name="T32" fmla="+- 0 5817 5669"/>
                              <a:gd name="T33" fmla="*/ T32 w 297"/>
                              <a:gd name="T34" fmla="+- 0 2101 1803"/>
                              <a:gd name="T35" fmla="*/ 2101 h 298"/>
                              <a:gd name="T36" fmla="+- 0 5875 5669"/>
                              <a:gd name="T37" fmla="*/ T36 w 297"/>
                              <a:gd name="T38" fmla="+- 0 2089 1803"/>
                              <a:gd name="T39" fmla="*/ 2089 h 298"/>
                              <a:gd name="T40" fmla="+- 0 5923 5669"/>
                              <a:gd name="T41" fmla="*/ T40 w 297"/>
                              <a:gd name="T42" fmla="+- 0 2057 1803"/>
                              <a:gd name="T43" fmla="*/ 2057 h 298"/>
                              <a:gd name="T44" fmla="+- 0 5955 5669"/>
                              <a:gd name="T45" fmla="*/ T44 w 297"/>
                              <a:gd name="T46" fmla="+- 0 2010 1803"/>
                              <a:gd name="T47" fmla="*/ 2010 h 298"/>
                              <a:gd name="T48" fmla="+- 0 5966 5669"/>
                              <a:gd name="T49" fmla="*/ T48 w 297"/>
                              <a:gd name="T50" fmla="+- 0 1952 1803"/>
                              <a:gd name="T51" fmla="*/ 1952 h 298"/>
                              <a:gd name="T52" fmla="+- 0 5955 5669"/>
                              <a:gd name="T53" fmla="*/ T52 w 297"/>
                              <a:gd name="T54" fmla="+- 0 1894 1803"/>
                              <a:gd name="T55" fmla="*/ 1894 h 298"/>
                              <a:gd name="T56" fmla="+- 0 5923 5669"/>
                              <a:gd name="T57" fmla="*/ T56 w 297"/>
                              <a:gd name="T58" fmla="+- 0 1847 1803"/>
                              <a:gd name="T59" fmla="*/ 1847 h 298"/>
                              <a:gd name="T60" fmla="+- 0 5875 5669"/>
                              <a:gd name="T61" fmla="*/ T60 w 297"/>
                              <a:gd name="T62" fmla="+- 0 1815 1803"/>
                              <a:gd name="T63" fmla="*/ 1815 h 298"/>
                              <a:gd name="T64" fmla="+- 0 5817 5669"/>
                              <a:gd name="T65" fmla="*/ T64 w 297"/>
                              <a:gd name="T66" fmla="+- 0 1803 1803"/>
                              <a:gd name="T67" fmla="*/ 180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820"/>
                        <wps:cNvSpPr>
                          <a:spLocks/>
                        </wps:cNvSpPr>
                        <wps:spPr bwMode="auto">
                          <a:xfrm>
                            <a:off x="5669" y="1803"/>
                            <a:ext cx="297" cy="298"/>
                          </a:xfrm>
                          <a:custGeom>
                            <a:avLst/>
                            <a:gdLst>
                              <a:gd name="T0" fmla="+- 0 5817 5669"/>
                              <a:gd name="T1" fmla="*/ T0 w 297"/>
                              <a:gd name="T2" fmla="+- 0 2101 1803"/>
                              <a:gd name="T3" fmla="*/ 2101 h 298"/>
                              <a:gd name="T4" fmla="+- 0 5875 5669"/>
                              <a:gd name="T5" fmla="*/ T4 w 297"/>
                              <a:gd name="T6" fmla="+- 0 2089 1803"/>
                              <a:gd name="T7" fmla="*/ 2089 h 298"/>
                              <a:gd name="T8" fmla="+- 0 5923 5669"/>
                              <a:gd name="T9" fmla="*/ T8 w 297"/>
                              <a:gd name="T10" fmla="+- 0 2057 1803"/>
                              <a:gd name="T11" fmla="*/ 2057 h 298"/>
                              <a:gd name="T12" fmla="+- 0 5955 5669"/>
                              <a:gd name="T13" fmla="*/ T12 w 297"/>
                              <a:gd name="T14" fmla="+- 0 2010 1803"/>
                              <a:gd name="T15" fmla="*/ 2010 h 298"/>
                              <a:gd name="T16" fmla="+- 0 5966 5669"/>
                              <a:gd name="T17" fmla="*/ T16 w 297"/>
                              <a:gd name="T18" fmla="+- 0 1952 1803"/>
                              <a:gd name="T19" fmla="*/ 1952 h 298"/>
                              <a:gd name="T20" fmla="+- 0 5955 5669"/>
                              <a:gd name="T21" fmla="*/ T20 w 297"/>
                              <a:gd name="T22" fmla="+- 0 1894 1803"/>
                              <a:gd name="T23" fmla="*/ 1894 h 298"/>
                              <a:gd name="T24" fmla="+- 0 5923 5669"/>
                              <a:gd name="T25" fmla="*/ T24 w 297"/>
                              <a:gd name="T26" fmla="+- 0 1847 1803"/>
                              <a:gd name="T27" fmla="*/ 1847 h 298"/>
                              <a:gd name="T28" fmla="+- 0 5875 5669"/>
                              <a:gd name="T29" fmla="*/ T28 w 297"/>
                              <a:gd name="T30" fmla="+- 0 1815 1803"/>
                              <a:gd name="T31" fmla="*/ 1815 h 298"/>
                              <a:gd name="T32" fmla="+- 0 5817 5669"/>
                              <a:gd name="T33" fmla="*/ T32 w 297"/>
                              <a:gd name="T34" fmla="+- 0 1803 1803"/>
                              <a:gd name="T35" fmla="*/ 1803 h 298"/>
                              <a:gd name="T36" fmla="+- 0 5759 5669"/>
                              <a:gd name="T37" fmla="*/ T36 w 297"/>
                              <a:gd name="T38" fmla="+- 0 1815 1803"/>
                              <a:gd name="T39" fmla="*/ 1815 h 298"/>
                              <a:gd name="T40" fmla="+- 0 5712 5669"/>
                              <a:gd name="T41" fmla="*/ T40 w 297"/>
                              <a:gd name="T42" fmla="+- 0 1847 1803"/>
                              <a:gd name="T43" fmla="*/ 1847 h 298"/>
                              <a:gd name="T44" fmla="+- 0 5680 5669"/>
                              <a:gd name="T45" fmla="*/ T44 w 297"/>
                              <a:gd name="T46" fmla="+- 0 1894 1803"/>
                              <a:gd name="T47" fmla="*/ 1894 h 298"/>
                              <a:gd name="T48" fmla="+- 0 5669 5669"/>
                              <a:gd name="T49" fmla="*/ T48 w 297"/>
                              <a:gd name="T50" fmla="+- 0 1952 1803"/>
                              <a:gd name="T51" fmla="*/ 1952 h 298"/>
                              <a:gd name="T52" fmla="+- 0 5680 5669"/>
                              <a:gd name="T53" fmla="*/ T52 w 297"/>
                              <a:gd name="T54" fmla="+- 0 2010 1803"/>
                              <a:gd name="T55" fmla="*/ 2010 h 298"/>
                              <a:gd name="T56" fmla="+- 0 5712 5669"/>
                              <a:gd name="T57" fmla="*/ T56 w 297"/>
                              <a:gd name="T58" fmla="+- 0 2057 1803"/>
                              <a:gd name="T59" fmla="*/ 2057 h 298"/>
                              <a:gd name="T60" fmla="+- 0 5759 5669"/>
                              <a:gd name="T61" fmla="*/ T60 w 297"/>
                              <a:gd name="T62" fmla="+- 0 2089 1803"/>
                              <a:gd name="T63" fmla="*/ 2089 h 298"/>
                              <a:gd name="T64" fmla="+- 0 5817 5669"/>
                              <a:gd name="T65" fmla="*/ T64 w 297"/>
                              <a:gd name="T66" fmla="+- 0 2101 1803"/>
                              <a:gd name="T67" fmla="*/ 210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3" name="Picture 18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160" y="1789"/>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 name="Freeform 1818"/>
                        <wps:cNvSpPr>
                          <a:spLocks/>
                        </wps:cNvSpPr>
                        <wps:spPr bwMode="auto">
                          <a:xfrm>
                            <a:off x="6686" y="1809"/>
                            <a:ext cx="298" cy="297"/>
                          </a:xfrm>
                          <a:custGeom>
                            <a:avLst/>
                            <a:gdLst>
                              <a:gd name="T0" fmla="+- 0 6835 6686"/>
                              <a:gd name="T1" fmla="*/ T0 w 298"/>
                              <a:gd name="T2" fmla="+- 0 1809 1809"/>
                              <a:gd name="T3" fmla="*/ 1809 h 297"/>
                              <a:gd name="T4" fmla="+- 0 6777 6686"/>
                              <a:gd name="T5" fmla="*/ T4 w 298"/>
                              <a:gd name="T6" fmla="+- 0 1820 1809"/>
                              <a:gd name="T7" fmla="*/ 1820 h 297"/>
                              <a:gd name="T8" fmla="+- 0 6730 6686"/>
                              <a:gd name="T9" fmla="*/ T8 w 298"/>
                              <a:gd name="T10" fmla="+- 0 1852 1809"/>
                              <a:gd name="T11" fmla="*/ 1852 h 297"/>
                              <a:gd name="T12" fmla="+- 0 6698 6686"/>
                              <a:gd name="T13" fmla="*/ T12 w 298"/>
                              <a:gd name="T14" fmla="+- 0 1899 1809"/>
                              <a:gd name="T15" fmla="*/ 1899 h 297"/>
                              <a:gd name="T16" fmla="+- 0 6686 6686"/>
                              <a:gd name="T17" fmla="*/ T16 w 298"/>
                              <a:gd name="T18" fmla="+- 0 1957 1809"/>
                              <a:gd name="T19" fmla="*/ 1957 h 297"/>
                              <a:gd name="T20" fmla="+- 0 6698 6686"/>
                              <a:gd name="T21" fmla="*/ T20 w 298"/>
                              <a:gd name="T22" fmla="+- 0 2015 1809"/>
                              <a:gd name="T23" fmla="*/ 2015 h 297"/>
                              <a:gd name="T24" fmla="+- 0 6730 6686"/>
                              <a:gd name="T25" fmla="*/ T24 w 298"/>
                              <a:gd name="T26" fmla="+- 0 2063 1809"/>
                              <a:gd name="T27" fmla="*/ 2063 h 297"/>
                              <a:gd name="T28" fmla="+- 0 6777 6686"/>
                              <a:gd name="T29" fmla="*/ T28 w 298"/>
                              <a:gd name="T30" fmla="+- 0 2095 1809"/>
                              <a:gd name="T31" fmla="*/ 2095 h 297"/>
                              <a:gd name="T32" fmla="+- 0 6835 6686"/>
                              <a:gd name="T33" fmla="*/ T32 w 298"/>
                              <a:gd name="T34" fmla="+- 0 2106 1809"/>
                              <a:gd name="T35" fmla="*/ 2106 h 297"/>
                              <a:gd name="T36" fmla="+- 0 6893 6686"/>
                              <a:gd name="T37" fmla="*/ T36 w 298"/>
                              <a:gd name="T38" fmla="+- 0 2095 1809"/>
                              <a:gd name="T39" fmla="*/ 2095 h 297"/>
                              <a:gd name="T40" fmla="+- 0 6940 6686"/>
                              <a:gd name="T41" fmla="*/ T40 w 298"/>
                              <a:gd name="T42" fmla="+- 0 2063 1809"/>
                              <a:gd name="T43" fmla="*/ 2063 h 297"/>
                              <a:gd name="T44" fmla="+- 0 6972 6686"/>
                              <a:gd name="T45" fmla="*/ T44 w 298"/>
                              <a:gd name="T46" fmla="+- 0 2015 1809"/>
                              <a:gd name="T47" fmla="*/ 2015 h 297"/>
                              <a:gd name="T48" fmla="+- 0 6984 6686"/>
                              <a:gd name="T49" fmla="*/ T48 w 298"/>
                              <a:gd name="T50" fmla="+- 0 1957 1809"/>
                              <a:gd name="T51" fmla="*/ 1957 h 297"/>
                              <a:gd name="T52" fmla="+- 0 6972 6686"/>
                              <a:gd name="T53" fmla="*/ T52 w 298"/>
                              <a:gd name="T54" fmla="+- 0 1899 1809"/>
                              <a:gd name="T55" fmla="*/ 1899 h 297"/>
                              <a:gd name="T56" fmla="+- 0 6940 6686"/>
                              <a:gd name="T57" fmla="*/ T56 w 298"/>
                              <a:gd name="T58" fmla="+- 0 1852 1809"/>
                              <a:gd name="T59" fmla="*/ 1852 h 297"/>
                              <a:gd name="T60" fmla="+- 0 6893 6686"/>
                              <a:gd name="T61" fmla="*/ T60 w 298"/>
                              <a:gd name="T62" fmla="+- 0 1820 1809"/>
                              <a:gd name="T63" fmla="*/ 1820 h 297"/>
                              <a:gd name="T64" fmla="+- 0 6835 6686"/>
                              <a:gd name="T65" fmla="*/ T64 w 298"/>
                              <a:gd name="T66" fmla="+- 0 1809 1809"/>
                              <a:gd name="T67" fmla="*/ 180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6"/>
                                </a:lnTo>
                                <a:lnTo>
                                  <a:pt x="149" y="297"/>
                                </a:lnTo>
                                <a:lnTo>
                                  <a:pt x="207" y="286"/>
                                </a:lnTo>
                                <a:lnTo>
                                  <a:pt x="254" y="254"/>
                                </a:lnTo>
                                <a:lnTo>
                                  <a:pt x="286" y="206"/>
                                </a:lnTo>
                                <a:lnTo>
                                  <a:pt x="298" y="148"/>
                                </a:lnTo>
                                <a:lnTo>
                                  <a:pt x="286" y="90"/>
                                </a:lnTo>
                                <a:lnTo>
                                  <a:pt x="254" y="43"/>
                                </a:lnTo>
                                <a:lnTo>
                                  <a:pt x="207"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Freeform 1817"/>
                        <wps:cNvSpPr>
                          <a:spLocks/>
                        </wps:cNvSpPr>
                        <wps:spPr bwMode="auto">
                          <a:xfrm>
                            <a:off x="6686" y="1809"/>
                            <a:ext cx="298" cy="297"/>
                          </a:xfrm>
                          <a:custGeom>
                            <a:avLst/>
                            <a:gdLst>
                              <a:gd name="T0" fmla="+- 0 6835 6686"/>
                              <a:gd name="T1" fmla="*/ T0 w 298"/>
                              <a:gd name="T2" fmla="+- 0 2106 1809"/>
                              <a:gd name="T3" fmla="*/ 2106 h 297"/>
                              <a:gd name="T4" fmla="+- 0 6893 6686"/>
                              <a:gd name="T5" fmla="*/ T4 w 298"/>
                              <a:gd name="T6" fmla="+- 0 2095 1809"/>
                              <a:gd name="T7" fmla="*/ 2095 h 297"/>
                              <a:gd name="T8" fmla="+- 0 6940 6686"/>
                              <a:gd name="T9" fmla="*/ T8 w 298"/>
                              <a:gd name="T10" fmla="+- 0 2063 1809"/>
                              <a:gd name="T11" fmla="*/ 2063 h 297"/>
                              <a:gd name="T12" fmla="+- 0 6972 6686"/>
                              <a:gd name="T13" fmla="*/ T12 w 298"/>
                              <a:gd name="T14" fmla="+- 0 2015 1809"/>
                              <a:gd name="T15" fmla="*/ 2015 h 297"/>
                              <a:gd name="T16" fmla="+- 0 6984 6686"/>
                              <a:gd name="T17" fmla="*/ T16 w 298"/>
                              <a:gd name="T18" fmla="+- 0 1957 1809"/>
                              <a:gd name="T19" fmla="*/ 1957 h 297"/>
                              <a:gd name="T20" fmla="+- 0 6972 6686"/>
                              <a:gd name="T21" fmla="*/ T20 w 298"/>
                              <a:gd name="T22" fmla="+- 0 1899 1809"/>
                              <a:gd name="T23" fmla="*/ 1899 h 297"/>
                              <a:gd name="T24" fmla="+- 0 6940 6686"/>
                              <a:gd name="T25" fmla="*/ T24 w 298"/>
                              <a:gd name="T26" fmla="+- 0 1852 1809"/>
                              <a:gd name="T27" fmla="*/ 1852 h 297"/>
                              <a:gd name="T28" fmla="+- 0 6893 6686"/>
                              <a:gd name="T29" fmla="*/ T28 w 298"/>
                              <a:gd name="T30" fmla="+- 0 1820 1809"/>
                              <a:gd name="T31" fmla="*/ 1820 h 297"/>
                              <a:gd name="T32" fmla="+- 0 6835 6686"/>
                              <a:gd name="T33" fmla="*/ T32 w 298"/>
                              <a:gd name="T34" fmla="+- 0 1809 1809"/>
                              <a:gd name="T35" fmla="*/ 1809 h 297"/>
                              <a:gd name="T36" fmla="+- 0 6777 6686"/>
                              <a:gd name="T37" fmla="*/ T36 w 298"/>
                              <a:gd name="T38" fmla="+- 0 1820 1809"/>
                              <a:gd name="T39" fmla="*/ 1820 h 297"/>
                              <a:gd name="T40" fmla="+- 0 6730 6686"/>
                              <a:gd name="T41" fmla="*/ T40 w 298"/>
                              <a:gd name="T42" fmla="+- 0 1852 1809"/>
                              <a:gd name="T43" fmla="*/ 1852 h 297"/>
                              <a:gd name="T44" fmla="+- 0 6698 6686"/>
                              <a:gd name="T45" fmla="*/ T44 w 298"/>
                              <a:gd name="T46" fmla="+- 0 1899 1809"/>
                              <a:gd name="T47" fmla="*/ 1899 h 297"/>
                              <a:gd name="T48" fmla="+- 0 6686 6686"/>
                              <a:gd name="T49" fmla="*/ T48 w 298"/>
                              <a:gd name="T50" fmla="+- 0 1957 1809"/>
                              <a:gd name="T51" fmla="*/ 1957 h 297"/>
                              <a:gd name="T52" fmla="+- 0 6698 6686"/>
                              <a:gd name="T53" fmla="*/ T52 w 298"/>
                              <a:gd name="T54" fmla="+- 0 2015 1809"/>
                              <a:gd name="T55" fmla="*/ 2015 h 297"/>
                              <a:gd name="T56" fmla="+- 0 6730 6686"/>
                              <a:gd name="T57" fmla="*/ T56 w 298"/>
                              <a:gd name="T58" fmla="+- 0 2063 1809"/>
                              <a:gd name="T59" fmla="*/ 2063 h 297"/>
                              <a:gd name="T60" fmla="+- 0 6777 6686"/>
                              <a:gd name="T61" fmla="*/ T60 w 298"/>
                              <a:gd name="T62" fmla="+- 0 2095 1809"/>
                              <a:gd name="T63" fmla="*/ 2095 h 297"/>
                              <a:gd name="T64" fmla="+- 0 6835 6686"/>
                              <a:gd name="T65" fmla="*/ T64 w 298"/>
                              <a:gd name="T66" fmla="+- 0 2106 1809"/>
                              <a:gd name="T67" fmla="*/ 210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6" name="Line 1816"/>
                        <wps:cNvCnPr>
                          <a:cxnSpLocks noChangeShapeType="1"/>
                        </wps:cNvCnPr>
                        <wps:spPr bwMode="auto">
                          <a:xfrm>
                            <a:off x="3784" y="162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7" name="Line 1815"/>
                        <wps:cNvCnPr>
                          <a:cxnSpLocks noChangeShapeType="1"/>
                        </wps:cNvCnPr>
                        <wps:spPr bwMode="auto">
                          <a:xfrm>
                            <a:off x="6831" y="1657"/>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8" name="Line 1814"/>
                        <wps:cNvCnPr>
                          <a:cxnSpLocks noChangeShapeType="1"/>
                        </wps:cNvCnPr>
                        <wps:spPr bwMode="auto">
                          <a:xfrm>
                            <a:off x="4793" y="1640"/>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9" name="Line 1813"/>
                        <wps:cNvCnPr>
                          <a:cxnSpLocks noChangeShapeType="1"/>
                        </wps:cNvCnPr>
                        <wps:spPr bwMode="auto">
                          <a:xfrm>
                            <a:off x="5815" y="1640"/>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0" name="Line 1812"/>
                        <wps:cNvCnPr>
                          <a:cxnSpLocks noChangeShapeType="1"/>
                        </wps:cNvCnPr>
                        <wps:spPr bwMode="auto">
                          <a:xfrm>
                            <a:off x="4788" y="1645"/>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5434C3" id="Group 1811" o:spid="_x0000_s1026" style="position:absolute;margin-left:-.1pt;margin-top:0;width:411.15pt;height:609pt;z-index:-260806656;mso-position-horizontal-relative:page;mso-position-vertical-relative:page" coordorigin="-2" coordsize="8223,1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">
                <v:shape id="Picture 1830" o:spid="_x0000_s1027" type="#_x0000_t75" style="position:absolute;left:3980;top:11220;width:220;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">
                  <v:imagedata r:id="rId24" o:title=""/>
                </v:shape>
                <v:shape id="Picture 1829"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">
                  <v:imagedata r:id="rId51" o:title=""/>
                </v:shape>
                <v:line id="Line 1828" o:spid="_x0000_s1029" style="position:absolute;visibility:visible;mso-wrap-style:square" from="0,1112" to="0,1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" strokecolor="#67645d" strokeweight=".25pt"/>
                <v:shape id="Freeform 1827" o:spid="_x0000_s1030" style="position:absolute;left:3636;top:178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" path="m149,l91,12,44,44,12,91,,149r12,58l44,254r47,32l149,298r58,-12l254,254r32,-47l298,149,286,91,254,44,207,12,149,xe" stroked="f">
                  <v:path arrowok="t" o:connecttype="custom" o:connectlocs="149,1786;91,1798;44,1830;12,1877;0,1935;12,1993;44,2040;91,2072;149,2084;207,2072;254,2040;286,1993;298,1935;286,1877;254,1830;207,1798;149,1786" o:connectangles="0,0,0,0,0,0,0,0,0,0,0,0,0,0,0,0,0"/>
                </v:shape>
                <v:shape id="Freeform 1826" o:spid="_x0000_s1031" style="position:absolute;left:3636;top:178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" path="m149,298r58,-12l254,254r32,-47l298,149,286,91,254,44,207,12,149,,91,12,44,44,12,91,,149r12,58l44,254r47,32l149,298xe" filled="f" strokeweight=".5pt">
                  <v:path arrowok="t" o:connecttype="custom" o:connectlocs="149,2084;207,2072;254,2040;286,1993;298,1935;286,1877;254,1830;207,1798;149,1786;91,1798;44,1830;12,1877;0,1935;12,1993;44,2040;91,2072;149,2084" o:connectangles="0,0,0,0,0,0,0,0,0,0,0,0,0,0,0,0,0"/>
                </v:shape>
                <v:shape id="Freeform 1825" o:spid="_x0000_s1032" style="position:absolute;left:4652;top:179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" path="m149,l91,11,43,43,12,90,,148r12,58l43,254r48,32l149,297r58,-11l254,254r32,-48l298,148,286,90,254,43,207,11,149,xe" stroked="f">
                  <v:path arrowok="t" o:connecttype="custom" o:connectlocs="149,1792;91,1803;43,1835;12,1882;0,1940;12,1998;43,2046;91,2078;149,2089;207,2078;254,2046;286,1998;298,1940;286,1882;254,1835;207,1803;149,1792" o:connectangles="0,0,0,0,0,0,0,0,0,0,0,0,0,0,0,0,0"/>
                </v:shape>
                <v:shape id="Freeform 1824" o:spid="_x0000_s1033" style="position:absolute;left:4652;top:179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" path="m149,297r58,-11l254,254r32,-48l298,148,286,90,254,43,207,11,149,,91,11,43,43,12,90,,148r12,58l43,254r48,32l149,297xe" filled="f" strokeweight=".5pt">
                  <v:path arrowok="t" o:connecttype="custom" o:connectlocs="149,2089;207,2078;254,2046;286,1998;298,1940;286,1882;254,1835;207,1803;149,1792;91,1803;43,1835;12,1882;0,1940;12,1998;43,2046;91,2078;149,2089" o:connectangles="0,0,0,0,0,0,0,0,0,0,0,0,0,0,0,0,0"/>
                </v:shape>
                <v:shape id="Picture 1823" o:spid="_x0000_s1034" type="#_x0000_t75" style="position:absolute;left:6180;top:1802;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">
                  <v:imagedata r:id="rId15" o:title=""/>
                </v:shape>
                <v:shape id="Picture 1822" o:spid="_x0000_s1035" type="#_x0000_t75" style="position:absolute;left:4140;top:1784;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">
                  <v:imagedata r:id="rId15" o:title=""/>
                </v:shape>
                <v:shape id="Freeform 1821" o:spid="_x0000_s1036" style="position:absolute;left:5669;top:180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" path="m148,l90,12,43,44,11,91,,149r11,58l43,254r47,32l148,298r58,-12l254,254r32,-47l297,149,286,91,254,44,206,12,148,xe" stroked="f">
                  <v:path arrowok="t" o:connecttype="custom" o:connectlocs="148,1803;90,1815;43,1847;11,1894;0,1952;11,2010;43,2057;90,2089;148,2101;206,2089;254,2057;286,2010;297,1952;286,1894;254,1847;206,1815;148,1803" o:connectangles="0,0,0,0,0,0,0,0,0,0,0,0,0,0,0,0,0"/>
                </v:shape>
                <v:shape id="Freeform 1820" o:spid="_x0000_s1037" style="position:absolute;left:5669;top:180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" path="m148,298r58,-12l254,254r32,-47l297,149,286,91,254,44,206,12,148,,90,12,43,44,11,91,,149r11,58l43,254r47,32l148,298xe" filled="f" strokeweight=".5pt">
                  <v:path arrowok="t" o:connecttype="custom" o:connectlocs="148,2101;206,2089;254,2057;286,2010;297,1952;286,1894;254,1847;206,1815;148,1803;90,1815;43,1847;11,1894;0,1952;11,2010;43,2057;90,2089;148,2101" o:connectangles="0,0,0,0,0,0,0,0,0,0,0,0,0,0,0,0,0"/>
                </v:shape>
                <v:shape id="Picture 1819" o:spid="_x0000_s1038" type="#_x0000_t75" style="position:absolute;left:5160;top:1789;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">
                  <v:imagedata r:id="rId52" o:title=""/>
                </v:shape>
                <v:shape id="Freeform 1818" o:spid="_x0000_s1039" style="position:absolute;left:6686;top:1809;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" path="m149,l91,11,44,43,12,90,,148r12,58l44,254r47,32l149,297r58,-11l254,254r32,-48l298,148,286,90,254,43,207,11,149,xe" fillcolor="#41ad49" stroked="f">
                  <v:path arrowok="t" o:connecttype="custom" o:connectlocs="149,1809;91,1820;44,1852;12,1899;0,1957;12,2015;44,2063;91,2095;149,2106;207,2095;254,2063;286,2015;298,1957;286,1899;254,1852;207,1820;149,1809" o:connectangles="0,0,0,0,0,0,0,0,0,0,0,0,0,0,0,0,0"/>
                </v:shape>
                <v:shape id="Freeform 1817" o:spid="_x0000_s1040" style="position:absolute;left:6686;top:1809;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" path="m149,297r58,-11l254,254r32,-48l298,148,286,90,254,43,207,11,149,,91,11,44,43,12,90,,148r12,58l44,254r47,32l149,297xe" filled="f" strokeweight=".5pt">
                  <v:path arrowok="t" o:connecttype="custom" o:connectlocs="149,2106;207,2095;254,2063;286,2015;298,1957;286,1899;254,1852;207,1820;149,1809;91,1820;44,1852;12,1899;0,1957;12,2015;44,2063;91,2095;149,2106" o:connectangles="0,0,0,0,0,0,0,0,0,0,0,0,0,0,0,0,0"/>
                </v:shape>
                <v:line id="Line 1816" o:spid="_x0000_s1041" style="position:absolute;visibility:visible;mso-wrap-style:square" from="3784,1629" to="3784,1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" strokeweight=".5pt"/>
                <v:line id="Line 1815" o:spid="_x0000_s1042" style="position:absolute;visibility:visible;mso-wrap-style:square" from="6831,1657" to="6831,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" strokeweight=".5pt"/>
                <v:line id="Line 1814" o:spid="_x0000_s1043" style="position:absolute;visibility:visible;mso-wrap-style:square" from="4793,1640" to="4793,1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" strokeweight=".5pt"/>
                <v:line id="Line 1813" o:spid="_x0000_s1044" style="position:absolute;visibility:visible;mso-wrap-style:square" from="5815,1640" to="5815,1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" strokeweight=".5pt"/>
                <v:line id="Line 1812" o:spid="_x0000_s1045" style="position:absolute;visibility:visible;mso-wrap-style:square" from="4788,1645" to="5820,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" strokeweight=".5pt"/>
                <w10:wrap anchorx="page" anchory="page"/>
              </v:group>
            </w:pict>
          </mc:Fallback>
        </mc:AlternateContent>
      </w:r>
    </w:p>
    <w:p w14:paraId="0BA5E382" w14:textId="77777777" w:rsidR="006500DE" w:rsidRPr="004A7191" w:rsidRDefault="004A7191">
      <w:pPr>
        <w:spacing w:before="93"/>
        <w:ind w:left="3099" w:right="2473"/>
        <w:jc w:val="center"/>
        <w:rPr>
          <w:color w:val="000000" w:themeColor="text1"/>
          <w:sz w:val="16"/>
        </w:rPr>
      </w:pPr>
      <w:r w:rsidRPr="004A7191">
        <w:rPr>
          <w:color w:val="000000" w:themeColor="text1"/>
          <w:sz w:val="16"/>
        </w:rPr>
        <w:t>Least Concern (IUCN 3.1)</w:t>
      </w:r>
    </w:p>
    <w:p w14:paraId="76159956" w14:textId="77777777" w:rsidR="006500DE" w:rsidRPr="004A7191" w:rsidRDefault="004A7191">
      <w:pPr>
        <w:pStyle w:val="BodyText"/>
        <w:tabs>
          <w:tab w:val="left" w:pos="5417"/>
        </w:tabs>
        <w:spacing w:before="157" w:line="331" w:lineRule="auto"/>
        <w:ind w:left="4320" w:right="2075"/>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35A87167" w14:textId="77777777" w:rsidR="006500DE" w:rsidRPr="004A7191" w:rsidRDefault="004A7191">
      <w:pPr>
        <w:pStyle w:val="BodyText"/>
        <w:tabs>
          <w:tab w:val="left" w:pos="5417"/>
        </w:tabs>
        <w:spacing w:line="229" w:lineRule="exact"/>
        <w:ind w:left="43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1A134B52" w14:textId="77777777" w:rsidR="006500DE" w:rsidRPr="004A7191" w:rsidRDefault="004A7191">
      <w:pPr>
        <w:tabs>
          <w:tab w:val="left" w:pos="5418"/>
        </w:tabs>
        <w:spacing w:before="93"/>
        <w:ind w:left="4320"/>
        <w:rPr>
          <w:color w:val="000000" w:themeColor="text1"/>
          <w:sz w:val="24"/>
        </w:rPr>
      </w:pPr>
      <w:r w:rsidRPr="004A7191">
        <w:rPr>
          <w:color w:val="000000" w:themeColor="text1"/>
          <w:position w:val="2"/>
          <w:sz w:val="20"/>
        </w:rPr>
        <w:t>Order:</w:t>
      </w:r>
      <w:r w:rsidRPr="004A7191">
        <w:rPr>
          <w:color w:val="000000" w:themeColor="text1"/>
          <w:position w:val="2"/>
          <w:sz w:val="20"/>
        </w:rPr>
        <w:tab/>
      </w:r>
      <w:r w:rsidRPr="004A7191">
        <w:rPr>
          <w:color w:val="000000" w:themeColor="text1"/>
          <w:sz w:val="24"/>
        </w:rPr>
        <w:t>Cuculiformes</w:t>
      </w:r>
    </w:p>
    <w:p w14:paraId="713D4687" w14:textId="77777777" w:rsidR="006500DE" w:rsidRPr="004A7191" w:rsidRDefault="004A7191">
      <w:pPr>
        <w:tabs>
          <w:tab w:val="left" w:pos="5418"/>
        </w:tabs>
        <w:spacing w:before="64"/>
        <w:ind w:left="4320"/>
        <w:rPr>
          <w:color w:val="000000" w:themeColor="text1"/>
          <w:sz w:val="24"/>
        </w:rPr>
      </w:pPr>
      <w:r w:rsidRPr="004A7191">
        <w:rPr>
          <w:color w:val="000000" w:themeColor="text1"/>
          <w:position w:val="2"/>
          <w:sz w:val="20"/>
        </w:rPr>
        <w:t>Family:</w:t>
      </w:r>
      <w:r w:rsidRPr="004A7191">
        <w:rPr>
          <w:color w:val="000000" w:themeColor="text1"/>
          <w:position w:val="2"/>
          <w:sz w:val="20"/>
        </w:rPr>
        <w:tab/>
      </w:r>
      <w:proofErr w:type="spellStart"/>
      <w:r w:rsidRPr="004A7191">
        <w:rPr>
          <w:color w:val="000000" w:themeColor="text1"/>
          <w:sz w:val="24"/>
        </w:rPr>
        <w:t>Cuculidae</w:t>
      </w:r>
      <w:proofErr w:type="spellEnd"/>
    </w:p>
    <w:p w14:paraId="56C79CA8" w14:textId="77777777" w:rsidR="006500DE" w:rsidRPr="004A7191" w:rsidRDefault="004A7191">
      <w:pPr>
        <w:tabs>
          <w:tab w:val="left" w:pos="5418"/>
        </w:tabs>
        <w:spacing w:before="44"/>
        <w:ind w:left="4320"/>
        <w:rPr>
          <w:i/>
          <w:color w:val="000000" w:themeColor="text1"/>
          <w:sz w:val="24"/>
        </w:rPr>
      </w:pPr>
      <w:r w:rsidRPr="004A7191">
        <w:rPr>
          <w:color w:val="000000" w:themeColor="text1"/>
          <w:position w:val="2"/>
          <w:sz w:val="20"/>
        </w:rPr>
        <w:t>Genus:</w:t>
      </w:r>
      <w:r w:rsidRPr="004A7191">
        <w:rPr>
          <w:color w:val="000000" w:themeColor="text1"/>
          <w:position w:val="2"/>
          <w:sz w:val="20"/>
        </w:rPr>
        <w:tab/>
      </w:r>
      <w:proofErr w:type="spellStart"/>
      <w:r w:rsidRPr="004A7191">
        <w:rPr>
          <w:i/>
          <w:color w:val="000000" w:themeColor="text1"/>
          <w:sz w:val="24"/>
        </w:rPr>
        <w:t>Cuculus</w:t>
      </w:r>
      <w:proofErr w:type="spellEnd"/>
    </w:p>
    <w:p w14:paraId="42D1BD5C" w14:textId="77777777" w:rsidR="006500DE" w:rsidRPr="004A7191" w:rsidRDefault="004A7191">
      <w:pPr>
        <w:tabs>
          <w:tab w:val="left" w:pos="5418"/>
        </w:tabs>
        <w:spacing w:before="24"/>
        <w:ind w:left="4320"/>
        <w:rPr>
          <w:i/>
          <w:color w:val="000000" w:themeColor="text1"/>
          <w:sz w:val="24"/>
        </w:rPr>
      </w:pPr>
      <w:r w:rsidRPr="004A7191">
        <w:rPr>
          <w:color w:val="000000" w:themeColor="text1"/>
          <w:position w:val="2"/>
          <w:sz w:val="20"/>
        </w:rPr>
        <w:t>Species:</w:t>
      </w:r>
      <w:r w:rsidRPr="004A7191">
        <w:rPr>
          <w:color w:val="000000" w:themeColor="text1"/>
          <w:position w:val="2"/>
          <w:sz w:val="20"/>
        </w:rPr>
        <w:tab/>
      </w:r>
      <w:r w:rsidRPr="004A7191">
        <w:rPr>
          <w:i/>
          <w:color w:val="000000" w:themeColor="text1"/>
          <w:sz w:val="24"/>
        </w:rPr>
        <w:t>C.</w:t>
      </w:r>
      <w:r w:rsidRPr="004A7191">
        <w:rPr>
          <w:i/>
          <w:color w:val="000000" w:themeColor="text1"/>
          <w:spacing w:val="-9"/>
          <w:sz w:val="24"/>
        </w:rPr>
        <w:t xml:space="preserve"> </w:t>
      </w:r>
      <w:proofErr w:type="spellStart"/>
      <w:r w:rsidRPr="004A7191">
        <w:rPr>
          <w:i/>
          <w:color w:val="000000" w:themeColor="text1"/>
          <w:sz w:val="24"/>
        </w:rPr>
        <w:t>canorus</w:t>
      </w:r>
      <w:proofErr w:type="spellEnd"/>
    </w:p>
    <w:p w14:paraId="035A5495" w14:textId="77777777" w:rsidR="006500DE" w:rsidRPr="004A7191" w:rsidRDefault="006500DE">
      <w:pPr>
        <w:pStyle w:val="BodyText"/>
        <w:rPr>
          <w:i/>
          <w:color w:val="000000" w:themeColor="text1"/>
          <w:sz w:val="26"/>
        </w:rPr>
      </w:pPr>
    </w:p>
    <w:p w14:paraId="3B6B89A8" w14:textId="77777777" w:rsidR="006500DE" w:rsidRPr="004A7191" w:rsidRDefault="006500DE">
      <w:pPr>
        <w:pStyle w:val="BodyText"/>
        <w:rPr>
          <w:i/>
          <w:color w:val="000000" w:themeColor="text1"/>
          <w:sz w:val="26"/>
        </w:rPr>
      </w:pPr>
    </w:p>
    <w:p w14:paraId="278CCE58" w14:textId="77777777" w:rsidR="006500DE" w:rsidRPr="004A7191" w:rsidRDefault="006500DE">
      <w:pPr>
        <w:pStyle w:val="BodyText"/>
        <w:rPr>
          <w:i/>
          <w:color w:val="000000" w:themeColor="text1"/>
          <w:sz w:val="26"/>
        </w:rPr>
      </w:pPr>
    </w:p>
    <w:p w14:paraId="5FD4D76A" w14:textId="77777777" w:rsidR="006500DE" w:rsidRPr="004A7191" w:rsidRDefault="006500DE">
      <w:pPr>
        <w:pStyle w:val="BodyText"/>
        <w:rPr>
          <w:i/>
          <w:color w:val="000000" w:themeColor="text1"/>
          <w:sz w:val="26"/>
        </w:rPr>
      </w:pPr>
    </w:p>
    <w:p w14:paraId="0358E85C" w14:textId="77777777" w:rsidR="006500DE" w:rsidRPr="004A7191" w:rsidRDefault="006500DE">
      <w:pPr>
        <w:pStyle w:val="BodyText"/>
        <w:rPr>
          <w:i/>
          <w:color w:val="000000" w:themeColor="text1"/>
          <w:sz w:val="26"/>
        </w:rPr>
      </w:pPr>
    </w:p>
    <w:p w14:paraId="04D6C5A7" w14:textId="77777777" w:rsidR="006500DE" w:rsidRPr="004A7191" w:rsidRDefault="006500DE">
      <w:pPr>
        <w:pStyle w:val="BodyText"/>
        <w:rPr>
          <w:i/>
          <w:color w:val="000000" w:themeColor="text1"/>
          <w:sz w:val="26"/>
        </w:rPr>
      </w:pPr>
    </w:p>
    <w:p w14:paraId="3E693BEF" w14:textId="77777777" w:rsidR="006500DE" w:rsidRPr="004A7191" w:rsidRDefault="006500DE">
      <w:pPr>
        <w:pStyle w:val="BodyText"/>
        <w:rPr>
          <w:i/>
          <w:color w:val="000000" w:themeColor="text1"/>
          <w:sz w:val="26"/>
        </w:rPr>
      </w:pPr>
    </w:p>
    <w:p w14:paraId="662D165D" w14:textId="77777777" w:rsidR="006500DE" w:rsidRPr="004A7191" w:rsidRDefault="006500DE">
      <w:pPr>
        <w:pStyle w:val="BodyText"/>
        <w:rPr>
          <w:i/>
          <w:color w:val="000000" w:themeColor="text1"/>
          <w:sz w:val="26"/>
        </w:rPr>
      </w:pPr>
    </w:p>
    <w:p w14:paraId="6ABFE61E" w14:textId="77777777" w:rsidR="006500DE" w:rsidRPr="004A7191" w:rsidRDefault="006500DE">
      <w:pPr>
        <w:pStyle w:val="BodyText"/>
        <w:rPr>
          <w:i/>
          <w:color w:val="000000" w:themeColor="text1"/>
          <w:sz w:val="26"/>
        </w:rPr>
      </w:pPr>
    </w:p>
    <w:p w14:paraId="5EEC0229" w14:textId="77777777" w:rsidR="006500DE" w:rsidRPr="004A7191" w:rsidRDefault="006500DE">
      <w:pPr>
        <w:pStyle w:val="BodyText"/>
        <w:rPr>
          <w:i/>
          <w:color w:val="000000" w:themeColor="text1"/>
          <w:sz w:val="26"/>
        </w:rPr>
      </w:pPr>
    </w:p>
    <w:p w14:paraId="1F1BC300" w14:textId="77777777" w:rsidR="006500DE" w:rsidRPr="004A7191" w:rsidRDefault="006500DE">
      <w:pPr>
        <w:pStyle w:val="BodyText"/>
        <w:rPr>
          <w:i/>
          <w:color w:val="000000" w:themeColor="text1"/>
          <w:sz w:val="26"/>
        </w:rPr>
      </w:pPr>
    </w:p>
    <w:p w14:paraId="0714A441" w14:textId="77777777" w:rsidR="006500DE" w:rsidRPr="004A7191" w:rsidRDefault="006500DE">
      <w:pPr>
        <w:pStyle w:val="BodyText"/>
        <w:rPr>
          <w:i/>
          <w:color w:val="000000" w:themeColor="text1"/>
          <w:sz w:val="26"/>
        </w:rPr>
      </w:pPr>
    </w:p>
    <w:p w14:paraId="3DEE0F81" w14:textId="77777777" w:rsidR="006500DE" w:rsidRPr="004A7191" w:rsidRDefault="006500DE">
      <w:pPr>
        <w:pStyle w:val="BodyText"/>
        <w:rPr>
          <w:i/>
          <w:color w:val="000000" w:themeColor="text1"/>
          <w:sz w:val="26"/>
        </w:rPr>
      </w:pPr>
    </w:p>
    <w:p w14:paraId="70D5A30C" w14:textId="77777777" w:rsidR="006500DE" w:rsidRPr="004A7191" w:rsidRDefault="006500DE">
      <w:pPr>
        <w:pStyle w:val="BodyText"/>
        <w:rPr>
          <w:i/>
          <w:color w:val="000000" w:themeColor="text1"/>
          <w:sz w:val="26"/>
        </w:rPr>
      </w:pPr>
    </w:p>
    <w:p w14:paraId="4EDD05BC" w14:textId="77777777" w:rsidR="006500DE" w:rsidRPr="004A7191" w:rsidRDefault="006500DE">
      <w:pPr>
        <w:pStyle w:val="BodyText"/>
        <w:rPr>
          <w:i/>
          <w:color w:val="000000" w:themeColor="text1"/>
          <w:sz w:val="26"/>
        </w:rPr>
      </w:pPr>
    </w:p>
    <w:p w14:paraId="1031D93D" w14:textId="77777777" w:rsidR="006500DE" w:rsidRPr="004A7191" w:rsidRDefault="006500DE">
      <w:pPr>
        <w:pStyle w:val="BodyText"/>
        <w:rPr>
          <w:i/>
          <w:color w:val="000000" w:themeColor="text1"/>
          <w:sz w:val="26"/>
        </w:rPr>
      </w:pPr>
    </w:p>
    <w:p w14:paraId="6367A7C4" w14:textId="77777777" w:rsidR="006500DE" w:rsidRPr="004A7191" w:rsidRDefault="006500DE">
      <w:pPr>
        <w:pStyle w:val="BodyText"/>
        <w:spacing w:before="1"/>
        <w:rPr>
          <w:i/>
          <w:color w:val="000000" w:themeColor="text1"/>
          <w:sz w:val="22"/>
        </w:rPr>
      </w:pPr>
    </w:p>
    <w:p w14:paraId="1A9BE34C"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696B8CF6" w14:textId="77777777" w:rsidR="00D15255" w:rsidRPr="004A7191" w:rsidRDefault="00D15255" w:rsidP="00D15255">
      <w:pPr>
        <w:pStyle w:val="Heading1"/>
        <w:tabs>
          <w:tab w:val="left" w:pos="1132"/>
          <w:tab w:val="left" w:pos="7739"/>
        </w:tabs>
        <w:rPr>
          <w:color w:val="000000" w:themeColor="text1"/>
        </w:rPr>
      </w:pPr>
      <w:r w:rsidRPr="004A7191">
        <w:rPr>
          <w:color w:val="000000" w:themeColor="text1"/>
          <w:shd w:val="clear" w:color="auto" w:fill="86B273"/>
        </w:rPr>
        <w:lastRenderedPageBreak/>
        <w:t xml:space="preserve"> </w:t>
      </w:r>
      <w:r w:rsidRPr="004A7191">
        <w:rPr>
          <w:color w:val="000000" w:themeColor="text1"/>
          <w:shd w:val="clear" w:color="auto" w:fill="86B273"/>
        </w:rPr>
        <w:tab/>
      </w:r>
      <w:r>
        <w:rPr>
          <w:color w:val="000000" w:themeColor="text1"/>
          <w:shd w:val="clear" w:color="auto" w:fill="86B273"/>
        </w:rPr>
        <w:t>14</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 xml:space="preserve">Asian </w:t>
      </w:r>
      <w:proofErr w:type="spellStart"/>
      <w:r>
        <w:rPr>
          <w:color w:val="000000" w:themeColor="text1"/>
          <w:shd w:val="clear" w:color="auto" w:fill="86B273"/>
        </w:rPr>
        <w:t>Koel</w:t>
      </w:r>
      <w:proofErr w:type="spellEnd"/>
      <w:r w:rsidRPr="004A7191">
        <w:rPr>
          <w:color w:val="000000" w:themeColor="text1"/>
          <w:shd w:val="clear" w:color="auto" w:fill="86B273"/>
        </w:rPr>
        <w:tab/>
      </w:r>
    </w:p>
    <w:p w14:paraId="5E0B959A" w14:textId="77777777" w:rsidR="006500DE" w:rsidRPr="004A7191" w:rsidRDefault="00AE6195">
      <w:pPr>
        <w:pStyle w:val="BodyText"/>
        <w:spacing w:before="304" w:line="235" w:lineRule="auto"/>
        <w:ind w:left="1140" w:right="1104"/>
        <w:rPr>
          <w:color w:val="000000" w:themeColor="text1"/>
        </w:rPr>
      </w:pPr>
      <w:r w:rsidRPr="004A7191">
        <w:rPr>
          <w:noProof/>
          <w:color w:val="000000" w:themeColor="text1"/>
        </w:rPr>
        <mc:AlternateContent>
          <mc:Choice Requires="wps">
            <w:drawing>
              <wp:anchor distT="0" distB="0" distL="114300" distR="114300" simplePos="0" relativeHeight="242510848" behindDoc="1" locked="0" layoutInCell="1" allowOverlap="1" wp14:anchorId="7F84AE1D" wp14:editId="201899FB">
                <wp:simplePos x="0" y="0"/>
                <wp:positionH relativeFrom="page">
                  <wp:posOffset>2565400</wp:posOffset>
                </wp:positionH>
                <wp:positionV relativeFrom="paragraph">
                  <wp:posOffset>283210</wp:posOffset>
                </wp:positionV>
                <wp:extent cx="161925" cy="154940"/>
                <wp:effectExtent l="0" t="0" r="0" b="0"/>
                <wp:wrapNone/>
                <wp:docPr id="1300" name="Text Box 1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78C6A" w14:textId="77777777" w:rsidR="00B7268B" w:rsidRDefault="00B7268B">
                            <w:pPr>
                              <w:pStyle w:val="BodyText"/>
                              <w:rPr>
                                <w:rFonts w:ascii="Verdana"/>
                              </w:rPr>
                            </w:pPr>
                            <w:r>
                              <w:rPr>
                                <w:rFonts w:ascii="Verdana"/>
                                <w:color w:val="58595B"/>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4AE1D" id="Text Box 1805" o:spid="_x0000_s1068" type="#_x0000_t202" style="position:absolute;left:0;text-align:left;margin-left:202pt;margin-top:22.3pt;width:12.75pt;height:12.2pt;z-index:-26080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" filled="f" stroked="f">
                <v:textbox inset="0,0,0,0">
                  <w:txbxContent>
                    <w:p w14:paraId="7C578C6A" w14:textId="77777777" w:rsidR="00B7268B" w:rsidRDefault="00B7268B">
                      <w:pPr>
                        <w:pStyle w:val="BodyText"/>
                        <w:rPr>
                          <w:rFonts w:ascii="Verdana"/>
                        </w:rPr>
                      </w:pPr>
                      <w:r>
                        <w:rPr>
                          <w:rFonts w:ascii="Verdana"/>
                          <w:color w:val="58595B"/>
                        </w:rPr>
                        <w:t>34</w:t>
                      </w:r>
                    </w:p>
                  </w:txbxContent>
                </v:textbox>
                <w10:wrap anchorx="page"/>
              </v:shape>
            </w:pict>
          </mc:Fallback>
        </mc:AlternateContent>
      </w:r>
      <w:r w:rsidR="004A7191" w:rsidRPr="004A7191">
        <w:rPr>
          <w:color w:val="000000" w:themeColor="text1"/>
        </w:rPr>
        <w:t xml:space="preserve">The Asian </w:t>
      </w:r>
      <w:proofErr w:type="spellStart"/>
      <w:r w:rsidR="004A7191" w:rsidRPr="004A7191">
        <w:rPr>
          <w:color w:val="000000" w:themeColor="text1"/>
        </w:rPr>
        <w:t>koel</w:t>
      </w:r>
      <w:proofErr w:type="spellEnd"/>
      <w:r w:rsidR="004A7191" w:rsidRPr="004A7191">
        <w:rPr>
          <w:color w:val="000000" w:themeColor="text1"/>
        </w:rPr>
        <w:t xml:space="preserve"> (</w:t>
      </w:r>
      <w:proofErr w:type="spellStart"/>
      <w:r w:rsidR="004A7191" w:rsidRPr="004A7191">
        <w:rPr>
          <w:rFonts w:ascii="Georgia"/>
          <w:i/>
          <w:color w:val="000000" w:themeColor="text1"/>
        </w:rPr>
        <w:t>Eudynamys</w:t>
      </w:r>
      <w:proofErr w:type="spellEnd"/>
      <w:r w:rsidR="004A7191" w:rsidRPr="004A7191">
        <w:rPr>
          <w:rFonts w:ascii="Georgia"/>
          <w:i/>
          <w:color w:val="000000" w:themeColor="text1"/>
        </w:rPr>
        <w:t xml:space="preserve"> </w:t>
      </w:r>
      <w:proofErr w:type="spellStart"/>
      <w:r w:rsidR="004A7191" w:rsidRPr="004A7191">
        <w:rPr>
          <w:rFonts w:ascii="Georgia"/>
          <w:i/>
          <w:color w:val="000000" w:themeColor="text1"/>
        </w:rPr>
        <w:t>scolopaceus</w:t>
      </w:r>
      <w:proofErr w:type="spellEnd"/>
      <w:r w:rsidR="004A7191" w:rsidRPr="004A7191">
        <w:rPr>
          <w:color w:val="000000" w:themeColor="text1"/>
        </w:rPr>
        <w:t xml:space="preserve">) is a member of the cuckoo order of birds, the Cuculiformes. It is found in </w:t>
      </w:r>
      <w:proofErr w:type="spellStart"/>
      <w:r w:rsidR="004A7191" w:rsidRPr="004A7191">
        <w:rPr>
          <w:color w:val="000000" w:themeColor="text1"/>
        </w:rPr>
        <w:t>theIndian</w:t>
      </w:r>
      <w:proofErr w:type="spellEnd"/>
      <w:r w:rsidR="004A7191" w:rsidRPr="004A7191">
        <w:rPr>
          <w:color w:val="000000" w:themeColor="text1"/>
        </w:rPr>
        <w:t xml:space="preserve"> Subcontinent, China, and Southeast Asia. It forms a superspecies with the closely related black-billed and Pacific </w:t>
      </w:r>
      <w:proofErr w:type="spellStart"/>
      <w:r w:rsidR="004A7191" w:rsidRPr="004A7191">
        <w:rPr>
          <w:color w:val="000000" w:themeColor="text1"/>
        </w:rPr>
        <w:t>koels</w:t>
      </w:r>
      <w:proofErr w:type="spellEnd"/>
      <w:r w:rsidR="00D15255">
        <w:rPr>
          <w:color w:val="000000" w:themeColor="text1"/>
        </w:rPr>
        <w:t xml:space="preserve"> </w:t>
      </w:r>
      <w:r w:rsidR="004A7191" w:rsidRPr="004A7191">
        <w:rPr>
          <w:color w:val="000000" w:themeColor="text1"/>
        </w:rPr>
        <w:t>which</w:t>
      </w:r>
    </w:p>
    <w:p w14:paraId="7D7725C9" w14:textId="77777777" w:rsidR="006500DE" w:rsidRPr="004A7191" w:rsidRDefault="004A7191">
      <w:pPr>
        <w:pStyle w:val="BodyText"/>
        <w:spacing w:before="18" w:line="235" w:lineRule="auto"/>
        <w:ind w:left="1140" w:right="1593"/>
        <w:rPr>
          <w:color w:val="000000" w:themeColor="text1"/>
        </w:rPr>
      </w:pPr>
      <w:r w:rsidRPr="004A7191">
        <w:rPr>
          <w:color w:val="000000" w:themeColor="text1"/>
        </w:rPr>
        <w:t>are</w:t>
      </w:r>
      <w:r w:rsidRPr="004A7191">
        <w:rPr>
          <w:color w:val="000000" w:themeColor="text1"/>
          <w:spacing w:val="-20"/>
        </w:rPr>
        <w:t xml:space="preserve"> </w:t>
      </w:r>
      <w:r w:rsidRPr="004A7191">
        <w:rPr>
          <w:color w:val="000000" w:themeColor="text1"/>
        </w:rPr>
        <w:t>sometimes</w:t>
      </w:r>
      <w:r w:rsidRPr="004A7191">
        <w:rPr>
          <w:color w:val="000000" w:themeColor="text1"/>
          <w:spacing w:val="-20"/>
        </w:rPr>
        <w:t xml:space="preserve"> </w:t>
      </w:r>
      <w:r w:rsidRPr="004A7191">
        <w:rPr>
          <w:color w:val="000000" w:themeColor="text1"/>
        </w:rPr>
        <w:t>treated</w:t>
      </w:r>
      <w:r w:rsidRPr="004A7191">
        <w:rPr>
          <w:color w:val="000000" w:themeColor="text1"/>
          <w:spacing w:val="-19"/>
        </w:rPr>
        <w:t xml:space="preserve"> </w:t>
      </w:r>
      <w:r w:rsidRPr="004A7191">
        <w:rPr>
          <w:color w:val="000000" w:themeColor="text1"/>
        </w:rPr>
        <w:t>as</w:t>
      </w:r>
      <w:r w:rsidRPr="004A7191">
        <w:rPr>
          <w:color w:val="000000" w:themeColor="text1"/>
          <w:spacing w:val="-18"/>
        </w:rPr>
        <w:t xml:space="preserve"> </w:t>
      </w:r>
      <w:r w:rsidRPr="004A7191">
        <w:rPr>
          <w:color w:val="000000" w:themeColor="text1"/>
        </w:rPr>
        <w:t>subspecies.</w:t>
      </w:r>
      <w:r w:rsidRPr="004A7191">
        <w:rPr>
          <w:color w:val="000000" w:themeColor="text1"/>
          <w:spacing w:val="-29"/>
        </w:rPr>
        <w:t xml:space="preserve"> </w:t>
      </w:r>
      <w:r w:rsidRPr="004A7191">
        <w:rPr>
          <w:color w:val="000000" w:themeColor="text1"/>
        </w:rPr>
        <w:t>The</w:t>
      </w:r>
      <w:r w:rsidRPr="004A7191">
        <w:rPr>
          <w:color w:val="000000" w:themeColor="text1"/>
          <w:spacing w:val="-31"/>
        </w:rPr>
        <w:t xml:space="preserve"> </w:t>
      </w:r>
      <w:r w:rsidRPr="004A7191">
        <w:rPr>
          <w:color w:val="000000" w:themeColor="text1"/>
        </w:rPr>
        <w:t>Asian</w:t>
      </w:r>
      <w:r w:rsidRPr="004A7191">
        <w:rPr>
          <w:color w:val="000000" w:themeColor="text1"/>
          <w:spacing w:val="-20"/>
        </w:rPr>
        <w:t xml:space="preserve"> </w:t>
      </w:r>
      <w:proofErr w:type="spellStart"/>
      <w:r w:rsidRPr="004A7191">
        <w:rPr>
          <w:color w:val="000000" w:themeColor="text1"/>
        </w:rPr>
        <w:t>koel</w:t>
      </w:r>
      <w:proofErr w:type="spellEnd"/>
      <w:r w:rsidRPr="004A7191">
        <w:rPr>
          <w:color w:val="000000" w:themeColor="text1"/>
          <w:spacing w:val="-18"/>
        </w:rPr>
        <w:t xml:space="preserve"> </w:t>
      </w:r>
      <w:r w:rsidRPr="004A7191">
        <w:rPr>
          <w:color w:val="000000" w:themeColor="text1"/>
        </w:rPr>
        <w:t>is</w:t>
      </w:r>
      <w:r w:rsidRPr="004A7191">
        <w:rPr>
          <w:color w:val="000000" w:themeColor="text1"/>
          <w:spacing w:val="-19"/>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brood</w:t>
      </w:r>
      <w:r w:rsidRPr="004A7191">
        <w:rPr>
          <w:color w:val="000000" w:themeColor="text1"/>
          <w:spacing w:val="-1"/>
        </w:rPr>
        <w:t xml:space="preserve"> </w:t>
      </w:r>
      <w:r w:rsidRPr="004A7191">
        <w:rPr>
          <w:color w:val="000000" w:themeColor="text1"/>
        </w:rPr>
        <w:t xml:space="preserve">parasite that lays its eggs in the nests of crows and other hosts, who raise its young. They are unusual among the cuckoos in being largely frugivorous as adults. The </w:t>
      </w:r>
      <w:proofErr w:type="spellStart"/>
      <w:r w:rsidRPr="004A7191">
        <w:rPr>
          <w:color w:val="000000" w:themeColor="text1"/>
        </w:rPr>
        <w:t>namekoel</w:t>
      </w:r>
      <w:proofErr w:type="spellEnd"/>
      <w:r w:rsidRPr="004A7191">
        <w:rPr>
          <w:color w:val="000000" w:themeColor="text1"/>
        </w:rPr>
        <w:t xml:space="preserve"> is echoic in origin with several language</w:t>
      </w:r>
      <w:r w:rsidRPr="004A7191">
        <w:rPr>
          <w:color w:val="000000" w:themeColor="text1"/>
          <w:spacing w:val="-24"/>
        </w:rPr>
        <w:t xml:space="preserve"> </w:t>
      </w:r>
      <w:proofErr w:type="spellStart"/>
      <w:r w:rsidRPr="004A7191">
        <w:rPr>
          <w:color w:val="000000" w:themeColor="text1"/>
        </w:rPr>
        <w:t>variants.The</w:t>
      </w:r>
      <w:proofErr w:type="spellEnd"/>
      <w:r w:rsidRPr="004A7191">
        <w:rPr>
          <w:color w:val="000000" w:themeColor="text1"/>
          <w:spacing w:val="-25"/>
        </w:rPr>
        <w:t xml:space="preserve"> </w:t>
      </w:r>
      <w:r w:rsidRPr="004A7191">
        <w:rPr>
          <w:color w:val="000000" w:themeColor="text1"/>
        </w:rPr>
        <w:t>bird</w:t>
      </w:r>
      <w:r w:rsidRPr="004A7191">
        <w:rPr>
          <w:color w:val="000000" w:themeColor="text1"/>
          <w:spacing w:val="-24"/>
        </w:rPr>
        <w:t xml:space="preserve"> </w:t>
      </w:r>
      <w:r w:rsidRPr="004A7191">
        <w:rPr>
          <w:color w:val="000000" w:themeColor="text1"/>
        </w:rPr>
        <w:t>is</w:t>
      </w:r>
      <w:r w:rsidRPr="004A7191">
        <w:rPr>
          <w:color w:val="000000" w:themeColor="text1"/>
          <w:spacing w:val="-24"/>
        </w:rPr>
        <w:t xml:space="preserve"> </w:t>
      </w:r>
      <w:r w:rsidRPr="004A7191">
        <w:rPr>
          <w:color w:val="000000" w:themeColor="text1"/>
        </w:rPr>
        <w:t>a</w:t>
      </w:r>
      <w:r w:rsidRPr="004A7191">
        <w:rPr>
          <w:color w:val="000000" w:themeColor="text1"/>
          <w:spacing w:val="-25"/>
        </w:rPr>
        <w:t xml:space="preserve"> </w:t>
      </w:r>
      <w:r w:rsidRPr="004A7191">
        <w:rPr>
          <w:color w:val="000000" w:themeColor="text1"/>
        </w:rPr>
        <w:t>widely</w:t>
      </w:r>
      <w:r w:rsidRPr="004A7191">
        <w:rPr>
          <w:color w:val="000000" w:themeColor="text1"/>
          <w:spacing w:val="-24"/>
        </w:rPr>
        <w:t xml:space="preserve"> </w:t>
      </w:r>
      <w:r w:rsidRPr="004A7191">
        <w:rPr>
          <w:color w:val="000000" w:themeColor="text1"/>
        </w:rPr>
        <w:t>used</w:t>
      </w:r>
      <w:r w:rsidRPr="004A7191">
        <w:rPr>
          <w:color w:val="000000" w:themeColor="text1"/>
          <w:spacing w:val="-2"/>
        </w:rPr>
        <w:t xml:space="preserve"> </w:t>
      </w:r>
      <w:r w:rsidRPr="004A7191">
        <w:rPr>
          <w:color w:val="000000" w:themeColor="text1"/>
        </w:rPr>
        <w:t>symbol</w:t>
      </w:r>
      <w:r w:rsidRPr="004A7191">
        <w:rPr>
          <w:color w:val="000000" w:themeColor="text1"/>
          <w:spacing w:val="-2"/>
        </w:rPr>
        <w:t xml:space="preserve"> </w:t>
      </w:r>
      <w:r w:rsidRPr="004A7191">
        <w:rPr>
          <w:color w:val="000000" w:themeColor="text1"/>
        </w:rPr>
        <w:t>in</w:t>
      </w:r>
      <w:r w:rsidRPr="004A7191">
        <w:rPr>
          <w:color w:val="000000" w:themeColor="text1"/>
          <w:spacing w:val="-1"/>
        </w:rPr>
        <w:t xml:space="preserve"> </w:t>
      </w:r>
      <w:proofErr w:type="spellStart"/>
      <w:r w:rsidRPr="004A7191">
        <w:rPr>
          <w:color w:val="000000" w:themeColor="text1"/>
        </w:rPr>
        <w:t>Indianpoetry</w:t>
      </w:r>
      <w:proofErr w:type="spellEnd"/>
      <w:r w:rsidRPr="004A7191">
        <w:rPr>
          <w:color w:val="000000" w:themeColor="text1"/>
        </w:rPr>
        <w:t>.</w:t>
      </w:r>
    </w:p>
    <w:p w14:paraId="5EF17EFD" w14:textId="77777777" w:rsidR="006500DE" w:rsidRPr="004A7191" w:rsidRDefault="004A7191">
      <w:pPr>
        <w:pStyle w:val="BodyText"/>
        <w:spacing w:before="9"/>
        <w:ind w:left="1140" w:right="1264" w:firstLine="280"/>
        <w:rPr>
          <w:color w:val="000000" w:themeColor="text1"/>
        </w:rPr>
      </w:pPr>
      <w:r w:rsidRPr="004A7191">
        <w:rPr>
          <w:color w:val="000000" w:themeColor="text1"/>
        </w:rPr>
        <w:t>The</w:t>
      </w:r>
      <w:r w:rsidRPr="004A7191">
        <w:rPr>
          <w:color w:val="000000" w:themeColor="text1"/>
          <w:spacing w:val="-31"/>
        </w:rPr>
        <w:t xml:space="preserve"> </w:t>
      </w:r>
      <w:r w:rsidRPr="004A7191">
        <w:rPr>
          <w:color w:val="000000" w:themeColor="text1"/>
        </w:rPr>
        <w:t>Asian</w:t>
      </w:r>
      <w:r w:rsidRPr="004A7191">
        <w:rPr>
          <w:color w:val="000000" w:themeColor="text1"/>
          <w:spacing w:val="-17"/>
        </w:rPr>
        <w:t xml:space="preserve"> </w:t>
      </w:r>
      <w:proofErr w:type="spellStart"/>
      <w:r w:rsidRPr="004A7191">
        <w:rPr>
          <w:color w:val="000000" w:themeColor="text1"/>
        </w:rPr>
        <w:t>koel</w:t>
      </w:r>
      <w:proofErr w:type="spellEnd"/>
      <w:r w:rsidRPr="004A7191">
        <w:rPr>
          <w:color w:val="000000" w:themeColor="text1"/>
          <w:spacing w:val="-17"/>
        </w:rPr>
        <w:t xml:space="preserve"> </w:t>
      </w:r>
      <w:r w:rsidRPr="004A7191">
        <w:rPr>
          <w:color w:val="000000" w:themeColor="text1"/>
        </w:rPr>
        <w:t>is</w:t>
      </w:r>
      <w:r w:rsidRPr="004A7191">
        <w:rPr>
          <w:color w:val="000000" w:themeColor="text1"/>
          <w:spacing w:val="-18"/>
        </w:rPr>
        <w:t xml:space="preserve"> </w:t>
      </w:r>
      <w:r w:rsidRPr="004A7191">
        <w:rPr>
          <w:color w:val="000000" w:themeColor="text1"/>
        </w:rPr>
        <w:t>a</w:t>
      </w:r>
      <w:r w:rsidRPr="004A7191">
        <w:rPr>
          <w:color w:val="000000" w:themeColor="text1"/>
          <w:spacing w:val="-16"/>
        </w:rPr>
        <w:t xml:space="preserve"> </w:t>
      </w:r>
      <w:r w:rsidRPr="004A7191">
        <w:rPr>
          <w:color w:val="000000" w:themeColor="text1"/>
        </w:rPr>
        <w:t>bird</w:t>
      </w:r>
      <w:r w:rsidRPr="004A7191">
        <w:rPr>
          <w:color w:val="000000" w:themeColor="text1"/>
          <w:spacing w:val="-18"/>
        </w:rPr>
        <w:t xml:space="preserve"> </w:t>
      </w:r>
      <w:r w:rsidRPr="004A7191">
        <w:rPr>
          <w:color w:val="000000" w:themeColor="text1"/>
        </w:rPr>
        <w:t>of</w:t>
      </w:r>
      <w:r w:rsidRPr="004A7191">
        <w:rPr>
          <w:color w:val="000000" w:themeColor="text1"/>
          <w:spacing w:val="-18"/>
        </w:rPr>
        <w:t xml:space="preserve"> </w:t>
      </w:r>
      <w:r w:rsidRPr="004A7191">
        <w:rPr>
          <w:color w:val="000000" w:themeColor="text1"/>
        </w:rPr>
        <w:t>light</w:t>
      </w:r>
      <w:r w:rsidRPr="004A7191">
        <w:rPr>
          <w:color w:val="000000" w:themeColor="text1"/>
          <w:spacing w:val="-17"/>
        </w:rPr>
        <w:t xml:space="preserve"> </w:t>
      </w:r>
      <w:r w:rsidRPr="004A7191">
        <w:rPr>
          <w:color w:val="000000" w:themeColor="text1"/>
        </w:rPr>
        <w:t>woodland</w:t>
      </w:r>
      <w:r w:rsidRPr="004A7191">
        <w:rPr>
          <w:color w:val="000000" w:themeColor="text1"/>
          <w:spacing w:val="-18"/>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cultivation.</w:t>
      </w:r>
      <w:r w:rsidRPr="004A7191">
        <w:rPr>
          <w:color w:val="000000" w:themeColor="text1"/>
          <w:spacing w:val="-17"/>
        </w:rPr>
        <w:t xml:space="preserve"> </w:t>
      </w:r>
      <w:r w:rsidRPr="004A7191">
        <w:rPr>
          <w:color w:val="000000" w:themeColor="text1"/>
        </w:rPr>
        <w:t>It</w:t>
      </w:r>
      <w:r w:rsidRPr="004A7191">
        <w:rPr>
          <w:color w:val="000000" w:themeColor="text1"/>
          <w:spacing w:val="-7"/>
        </w:rPr>
        <w:t xml:space="preserve"> </w:t>
      </w:r>
      <w:r w:rsidRPr="004A7191">
        <w:rPr>
          <w:color w:val="000000" w:themeColor="text1"/>
        </w:rPr>
        <w:t>is</w:t>
      </w:r>
      <w:r w:rsidRPr="004A7191">
        <w:rPr>
          <w:color w:val="000000" w:themeColor="text1"/>
          <w:spacing w:val="-19"/>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mainly resident</w:t>
      </w:r>
      <w:r w:rsidRPr="004A7191">
        <w:rPr>
          <w:color w:val="000000" w:themeColor="text1"/>
          <w:spacing w:val="-18"/>
        </w:rPr>
        <w:t xml:space="preserve"> </w:t>
      </w:r>
      <w:r w:rsidRPr="004A7191">
        <w:rPr>
          <w:color w:val="000000" w:themeColor="text1"/>
        </w:rPr>
        <w:t>breeder</w:t>
      </w:r>
      <w:r w:rsidRPr="004A7191">
        <w:rPr>
          <w:color w:val="000000" w:themeColor="text1"/>
          <w:spacing w:val="-19"/>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tropical</w:t>
      </w:r>
      <w:r w:rsidRPr="004A7191">
        <w:rPr>
          <w:color w:val="000000" w:themeColor="text1"/>
          <w:spacing w:val="-18"/>
        </w:rPr>
        <w:t xml:space="preserve"> </w:t>
      </w:r>
      <w:r w:rsidRPr="004A7191">
        <w:rPr>
          <w:color w:val="000000" w:themeColor="text1"/>
        </w:rPr>
        <w:t>southern</w:t>
      </w:r>
      <w:r w:rsidRPr="004A7191">
        <w:rPr>
          <w:color w:val="000000" w:themeColor="text1"/>
          <w:spacing w:val="-30"/>
        </w:rPr>
        <w:t xml:space="preserve"> </w:t>
      </w:r>
      <w:r w:rsidRPr="004A7191">
        <w:rPr>
          <w:color w:val="000000" w:themeColor="text1"/>
        </w:rPr>
        <w:t>Asia</w:t>
      </w:r>
      <w:r w:rsidRPr="004A7191">
        <w:rPr>
          <w:color w:val="000000" w:themeColor="text1"/>
          <w:spacing w:val="-19"/>
        </w:rPr>
        <w:t xml:space="preserve"> </w:t>
      </w:r>
      <w:r w:rsidRPr="004A7191">
        <w:rPr>
          <w:color w:val="000000" w:themeColor="text1"/>
        </w:rPr>
        <w:t>from</w:t>
      </w:r>
      <w:r w:rsidRPr="004A7191">
        <w:rPr>
          <w:color w:val="000000" w:themeColor="text1"/>
          <w:spacing w:val="-18"/>
        </w:rPr>
        <w:t xml:space="preserve"> </w:t>
      </w:r>
      <w:r w:rsidRPr="004A7191">
        <w:rPr>
          <w:color w:val="000000" w:themeColor="text1"/>
        </w:rPr>
        <w:t>India,</w:t>
      </w:r>
      <w:r w:rsidRPr="004A7191">
        <w:rPr>
          <w:color w:val="000000" w:themeColor="text1"/>
          <w:spacing w:val="-2"/>
        </w:rPr>
        <w:t xml:space="preserve"> </w:t>
      </w:r>
      <w:r w:rsidRPr="004A7191">
        <w:rPr>
          <w:color w:val="000000" w:themeColor="text1"/>
        </w:rPr>
        <w:t>Bangladesh</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Sri Lanka to southern China and the Greater</w:t>
      </w:r>
      <w:r w:rsidRPr="004A7191">
        <w:rPr>
          <w:color w:val="000000" w:themeColor="text1"/>
          <w:spacing w:val="-4"/>
        </w:rPr>
        <w:t xml:space="preserve"> </w:t>
      </w:r>
      <w:proofErr w:type="spellStart"/>
      <w:r w:rsidRPr="004A7191">
        <w:rPr>
          <w:color w:val="000000" w:themeColor="text1"/>
        </w:rPr>
        <w:t>Sundas</w:t>
      </w:r>
      <w:proofErr w:type="spellEnd"/>
      <w:r w:rsidRPr="004A7191">
        <w:rPr>
          <w:color w:val="000000" w:themeColor="text1"/>
        </w:rPr>
        <w:t>.</w:t>
      </w:r>
    </w:p>
    <w:p w14:paraId="71A18A32" w14:textId="77777777" w:rsidR="006500DE" w:rsidRPr="004A7191" w:rsidRDefault="004A7191">
      <w:pPr>
        <w:pStyle w:val="BodyText"/>
        <w:spacing w:line="220" w:lineRule="exact"/>
        <w:ind w:left="1420"/>
        <w:rPr>
          <w:color w:val="000000" w:themeColor="text1"/>
        </w:rPr>
      </w:pPr>
      <w:r w:rsidRPr="004A7191">
        <w:rPr>
          <w:color w:val="000000" w:themeColor="text1"/>
        </w:rPr>
        <w:t>Some populations may make long distance movements.</w:t>
      </w:r>
    </w:p>
    <w:p w14:paraId="5D3F9BA5" w14:textId="77777777" w:rsidR="006500DE" w:rsidRPr="004A7191" w:rsidRDefault="004A7191">
      <w:pPr>
        <w:pStyle w:val="BodyText"/>
        <w:spacing w:before="12" w:line="237" w:lineRule="auto"/>
        <w:ind w:left="1140" w:right="1179" w:firstLine="280"/>
        <w:rPr>
          <w:color w:val="000000" w:themeColor="text1"/>
        </w:rPr>
      </w:pPr>
      <w:r w:rsidRPr="004A7191">
        <w:rPr>
          <w:color w:val="000000" w:themeColor="text1"/>
        </w:rPr>
        <w:t>The</w:t>
      </w:r>
      <w:r w:rsidRPr="004A7191">
        <w:rPr>
          <w:color w:val="000000" w:themeColor="text1"/>
          <w:spacing w:val="-34"/>
        </w:rPr>
        <w:t xml:space="preserve"> </w:t>
      </w:r>
      <w:r w:rsidRPr="004A7191">
        <w:rPr>
          <w:color w:val="000000" w:themeColor="text1"/>
        </w:rPr>
        <w:t>Asian</w:t>
      </w:r>
      <w:r w:rsidRPr="004A7191">
        <w:rPr>
          <w:color w:val="000000" w:themeColor="text1"/>
          <w:spacing w:val="-21"/>
        </w:rPr>
        <w:t xml:space="preserve"> </w:t>
      </w:r>
      <w:proofErr w:type="spellStart"/>
      <w:r w:rsidRPr="004A7191">
        <w:rPr>
          <w:color w:val="000000" w:themeColor="text1"/>
        </w:rPr>
        <w:t>koel</w:t>
      </w:r>
      <w:proofErr w:type="spellEnd"/>
      <w:r w:rsidRPr="004A7191">
        <w:rPr>
          <w:color w:val="000000" w:themeColor="text1"/>
          <w:spacing w:val="-20"/>
        </w:rPr>
        <w:t xml:space="preserve"> </w:t>
      </w:r>
      <w:r w:rsidRPr="004A7191">
        <w:rPr>
          <w:color w:val="000000" w:themeColor="text1"/>
        </w:rPr>
        <w:t>is</w:t>
      </w:r>
      <w:r w:rsidRPr="004A7191">
        <w:rPr>
          <w:color w:val="000000" w:themeColor="text1"/>
          <w:spacing w:val="-20"/>
        </w:rPr>
        <w:t xml:space="preserve"> </w:t>
      </w:r>
      <w:r w:rsidRPr="004A7191">
        <w:rPr>
          <w:color w:val="000000" w:themeColor="text1"/>
        </w:rPr>
        <w:t>a</w:t>
      </w:r>
      <w:r w:rsidRPr="004A7191">
        <w:rPr>
          <w:color w:val="000000" w:themeColor="text1"/>
          <w:spacing w:val="-21"/>
        </w:rPr>
        <w:t xml:space="preserve"> </w:t>
      </w:r>
      <w:r w:rsidRPr="004A7191">
        <w:rPr>
          <w:color w:val="000000" w:themeColor="text1"/>
        </w:rPr>
        <w:t>brood</w:t>
      </w:r>
      <w:r w:rsidRPr="004A7191">
        <w:rPr>
          <w:color w:val="000000" w:themeColor="text1"/>
          <w:spacing w:val="-21"/>
        </w:rPr>
        <w:t xml:space="preserve"> </w:t>
      </w:r>
      <w:r w:rsidRPr="004A7191">
        <w:rPr>
          <w:color w:val="000000" w:themeColor="text1"/>
        </w:rPr>
        <w:t>parasite,</w:t>
      </w:r>
      <w:r w:rsidRPr="004A7191">
        <w:rPr>
          <w:color w:val="000000" w:themeColor="text1"/>
          <w:spacing w:val="-21"/>
        </w:rPr>
        <w:t xml:space="preserve"> </w:t>
      </w:r>
      <w:r w:rsidRPr="004A7191">
        <w:rPr>
          <w:color w:val="000000" w:themeColor="text1"/>
        </w:rPr>
        <w:t>and</w:t>
      </w:r>
      <w:r w:rsidRPr="004A7191">
        <w:rPr>
          <w:color w:val="000000" w:themeColor="text1"/>
          <w:spacing w:val="-21"/>
        </w:rPr>
        <w:t xml:space="preserve"> </w:t>
      </w:r>
      <w:r w:rsidRPr="004A7191">
        <w:rPr>
          <w:color w:val="000000" w:themeColor="text1"/>
        </w:rPr>
        <w:t>lays</w:t>
      </w:r>
      <w:r w:rsidRPr="004A7191">
        <w:rPr>
          <w:color w:val="000000" w:themeColor="text1"/>
          <w:spacing w:val="-20"/>
        </w:rPr>
        <w:t xml:space="preserve"> </w:t>
      </w:r>
      <w:r w:rsidRPr="004A7191">
        <w:rPr>
          <w:color w:val="000000" w:themeColor="text1"/>
        </w:rPr>
        <w:t>its</w:t>
      </w:r>
      <w:r w:rsidRPr="004A7191">
        <w:rPr>
          <w:color w:val="000000" w:themeColor="text1"/>
          <w:spacing w:val="-20"/>
        </w:rPr>
        <w:t xml:space="preserve"> </w:t>
      </w:r>
      <w:r w:rsidRPr="004A7191">
        <w:rPr>
          <w:color w:val="000000" w:themeColor="text1"/>
        </w:rPr>
        <w:t>single</w:t>
      </w:r>
      <w:r w:rsidRPr="004A7191">
        <w:rPr>
          <w:color w:val="000000" w:themeColor="text1"/>
          <w:spacing w:val="-21"/>
        </w:rPr>
        <w:t xml:space="preserve"> </w:t>
      </w:r>
      <w:r w:rsidRPr="004A7191">
        <w:rPr>
          <w:color w:val="000000" w:themeColor="text1"/>
        </w:rPr>
        <w:t>egg</w:t>
      </w:r>
      <w:r w:rsidRPr="004A7191">
        <w:rPr>
          <w:color w:val="000000" w:themeColor="text1"/>
          <w:spacing w:val="-22"/>
        </w:rPr>
        <w:t xml:space="preserve"> </w:t>
      </w:r>
      <w:r w:rsidRPr="004A7191">
        <w:rPr>
          <w:color w:val="000000" w:themeColor="text1"/>
        </w:rPr>
        <w:t>in</w:t>
      </w:r>
      <w:r w:rsidRPr="004A7191">
        <w:rPr>
          <w:color w:val="000000" w:themeColor="text1"/>
          <w:spacing w:val="-20"/>
        </w:rPr>
        <w:t xml:space="preserve"> </w:t>
      </w:r>
      <w:r w:rsidRPr="004A7191">
        <w:rPr>
          <w:color w:val="000000" w:themeColor="text1"/>
        </w:rPr>
        <w:t>the</w:t>
      </w:r>
      <w:r w:rsidRPr="004A7191">
        <w:rPr>
          <w:color w:val="000000" w:themeColor="text1"/>
          <w:spacing w:val="-1"/>
        </w:rPr>
        <w:t xml:space="preserve"> </w:t>
      </w:r>
      <w:r w:rsidRPr="004A7191">
        <w:rPr>
          <w:color w:val="000000" w:themeColor="text1"/>
        </w:rPr>
        <w:t>nests</w:t>
      </w:r>
      <w:r w:rsidRPr="004A7191">
        <w:rPr>
          <w:color w:val="000000" w:themeColor="text1"/>
          <w:spacing w:val="-1"/>
        </w:rPr>
        <w:t xml:space="preserve"> </w:t>
      </w:r>
      <w:r w:rsidRPr="004A7191">
        <w:rPr>
          <w:color w:val="000000" w:themeColor="text1"/>
        </w:rPr>
        <w:t xml:space="preserve">of a variety of birds, including the jungle </w:t>
      </w:r>
      <w:r w:rsidRPr="004A7191">
        <w:rPr>
          <w:color w:val="000000" w:themeColor="text1"/>
          <w:spacing w:val="-3"/>
        </w:rPr>
        <w:t xml:space="preserve">crow </w:t>
      </w:r>
      <w:r w:rsidRPr="004A7191">
        <w:rPr>
          <w:color w:val="000000" w:themeColor="text1"/>
        </w:rPr>
        <w:t xml:space="preserve">and house </w:t>
      </w:r>
      <w:r w:rsidRPr="004A7191">
        <w:rPr>
          <w:color w:val="000000" w:themeColor="text1"/>
          <w:spacing w:val="-8"/>
        </w:rPr>
        <w:t xml:space="preserve">crow. </w:t>
      </w:r>
      <w:r w:rsidRPr="004A7191">
        <w:rPr>
          <w:color w:val="000000" w:themeColor="text1"/>
        </w:rPr>
        <w:t>In Sri Lanka before</w:t>
      </w:r>
      <w:r w:rsidRPr="004A7191">
        <w:rPr>
          <w:color w:val="000000" w:themeColor="text1"/>
          <w:spacing w:val="-25"/>
        </w:rPr>
        <w:t xml:space="preserve"> </w:t>
      </w:r>
      <w:r w:rsidRPr="004A7191">
        <w:rPr>
          <w:color w:val="000000" w:themeColor="text1"/>
        </w:rPr>
        <w:t>1880</w:t>
      </w:r>
      <w:r w:rsidRPr="004A7191">
        <w:rPr>
          <w:color w:val="000000" w:themeColor="text1"/>
          <w:spacing w:val="-23"/>
        </w:rPr>
        <w:t xml:space="preserve"> </w:t>
      </w:r>
      <w:r w:rsidRPr="004A7191">
        <w:rPr>
          <w:color w:val="000000" w:themeColor="text1"/>
        </w:rPr>
        <w:t>it</w:t>
      </w:r>
      <w:r w:rsidRPr="004A7191">
        <w:rPr>
          <w:color w:val="000000" w:themeColor="text1"/>
          <w:spacing w:val="-23"/>
        </w:rPr>
        <w:t xml:space="preserve"> </w:t>
      </w:r>
      <w:r w:rsidRPr="004A7191">
        <w:rPr>
          <w:color w:val="000000" w:themeColor="text1"/>
        </w:rPr>
        <w:t>was</w:t>
      </w:r>
      <w:r w:rsidRPr="004A7191">
        <w:rPr>
          <w:color w:val="000000" w:themeColor="text1"/>
          <w:spacing w:val="-26"/>
        </w:rPr>
        <w:t xml:space="preserve"> </w:t>
      </w:r>
      <w:r w:rsidRPr="004A7191">
        <w:rPr>
          <w:color w:val="000000" w:themeColor="text1"/>
        </w:rPr>
        <w:t>only</w:t>
      </w:r>
      <w:r w:rsidRPr="004A7191">
        <w:rPr>
          <w:color w:val="000000" w:themeColor="text1"/>
          <w:spacing w:val="-24"/>
        </w:rPr>
        <w:t xml:space="preserve"> </w:t>
      </w:r>
      <w:r w:rsidRPr="004A7191">
        <w:rPr>
          <w:color w:val="000000" w:themeColor="text1"/>
        </w:rPr>
        <w:t>known</w:t>
      </w:r>
      <w:r w:rsidRPr="004A7191">
        <w:rPr>
          <w:color w:val="000000" w:themeColor="text1"/>
          <w:spacing w:val="-25"/>
        </w:rPr>
        <w:t xml:space="preserve"> </w:t>
      </w:r>
      <w:r w:rsidRPr="004A7191">
        <w:rPr>
          <w:color w:val="000000" w:themeColor="text1"/>
        </w:rPr>
        <w:t>to</w:t>
      </w:r>
      <w:r w:rsidRPr="004A7191">
        <w:rPr>
          <w:color w:val="000000" w:themeColor="text1"/>
          <w:spacing w:val="-23"/>
        </w:rPr>
        <w:t xml:space="preserve"> </w:t>
      </w:r>
      <w:r w:rsidRPr="004A7191">
        <w:rPr>
          <w:color w:val="000000" w:themeColor="text1"/>
        </w:rPr>
        <w:t>parasitize</w:t>
      </w:r>
      <w:r w:rsidRPr="004A7191">
        <w:rPr>
          <w:color w:val="000000" w:themeColor="text1"/>
          <w:spacing w:val="-25"/>
        </w:rPr>
        <w:t xml:space="preserve"> </w:t>
      </w:r>
      <w:r w:rsidRPr="004A7191">
        <w:rPr>
          <w:color w:val="000000" w:themeColor="text1"/>
        </w:rPr>
        <w:t>the</w:t>
      </w:r>
      <w:r w:rsidRPr="004A7191">
        <w:rPr>
          <w:color w:val="000000" w:themeColor="text1"/>
          <w:spacing w:val="-1"/>
        </w:rPr>
        <w:t xml:space="preserve"> </w:t>
      </w:r>
      <w:r w:rsidRPr="004A7191">
        <w:rPr>
          <w:color w:val="000000" w:themeColor="text1"/>
        </w:rPr>
        <w:t>jungle</w:t>
      </w:r>
      <w:r w:rsidRPr="004A7191">
        <w:rPr>
          <w:color w:val="000000" w:themeColor="text1"/>
          <w:spacing w:val="-15"/>
        </w:rPr>
        <w:t xml:space="preserve"> </w:t>
      </w:r>
      <w:r w:rsidRPr="004A7191">
        <w:rPr>
          <w:color w:val="000000" w:themeColor="text1"/>
          <w:spacing w:val="-7"/>
        </w:rPr>
        <w:t>crow,</w:t>
      </w:r>
      <w:r w:rsidRPr="004A7191">
        <w:rPr>
          <w:color w:val="000000" w:themeColor="text1"/>
          <w:spacing w:val="-19"/>
        </w:rPr>
        <w:t xml:space="preserve"> </w:t>
      </w:r>
      <w:r w:rsidRPr="004A7191">
        <w:rPr>
          <w:color w:val="000000" w:themeColor="text1"/>
        </w:rPr>
        <w:t>later</w:t>
      </w:r>
      <w:r w:rsidRPr="004A7191">
        <w:rPr>
          <w:color w:val="000000" w:themeColor="text1"/>
          <w:spacing w:val="-13"/>
        </w:rPr>
        <w:t xml:space="preserve"> </w:t>
      </w:r>
      <w:r w:rsidRPr="004A7191">
        <w:rPr>
          <w:color w:val="000000" w:themeColor="text1"/>
        </w:rPr>
        <w:t>shifting</w:t>
      </w:r>
      <w:r w:rsidRPr="004A7191">
        <w:rPr>
          <w:color w:val="000000" w:themeColor="text1"/>
          <w:spacing w:val="-15"/>
        </w:rPr>
        <w:t xml:space="preserve"> </w:t>
      </w:r>
      <w:r w:rsidRPr="004A7191">
        <w:rPr>
          <w:color w:val="000000" w:themeColor="text1"/>
        </w:rPr>
        <w:t>to the house</w:t>
      </w:r>
      <w:r w:rsidRPr="004A7191">
        <w:rPr>
          <w:color w:val="000000" w:themeColor="text1"/>
          <w:spacing w:val="-27"/>
        </w:rPr>
        <w:t xml:space="preserve"> </w:t>
      </w:r>
      <w:r w:rsidRPr="004A7191">
        <w:rPr>
          <w:color w:val="000000" w:themeColor="text1"/>
          <w:spacing w:val="-8"/>
        </w:rPr>
        <w:t>crow.</w:t>
      </w:r>
    </w:p>
    <w:p w14:paraId="6C42EFF7" w14:textId="77777777" w:rsidR="006500DE" w:rsidRPr="004A7191" w:rsidRDefault="004A7191">
      <w:pPr>
        <w:pStyle w:val="BodyText"/>
        <w:spacing w:before="9" w:line="237" w:lineRule="auto"/>
        <w:ind w:left="1140" w:right="1590" w:firstLine="280"/>
        <w:rPr>
          <w:color w:val="000000" w:themeColor="text1"/>
        </w:rPr>
      </w:pPr>
      <w:proofErr w:type="spellStart"/>
      <w:r w:rsidRPr="004A7191">
        <w:rPr>
          <w:color w:val="000000" w:themeColor="text1"/>
        </w:rPr>
        <w:t>TheAsian</w:t>
      </w:r>
      <w:proofErr w:type="spellEnd"/>
      <w:r w:rsidRPr="004A7191">
        <w:rPr>
          <w:color w:val="000000" w:themeColor="text1"/>
        </w:rPr>
        <w:t xml:space="preserve"> </w:t>
      </w:r>
      <w:proofErr w:type="spellStart"/>
      <w:r w:rsidRPr="004A7191">
        <w:rPr>
          <w:color w:val="000000" w:themeColor="text1"/>
        </w:rPr>
        <w:t>koel</w:t>
      </w:r>
      <w:proofErr w:type="spellEnd"/>
      <w:r w:rsidRPr="004A7191">
        <w:rPr>
          <w:color w:val="000000" w:themeColor="text1"/>
        </w:rPr>
        <w:t xml:space="preserve"> is omnivorous, consuming a variety of insects, caterpillars, eggs and small vertebrates. Adults feed mainly on fruit. They</w:t>
      </w:r>
      <w:r w:rsidRPr="004A7191">
        <w:rPr>
          <w:color w:val="000000" w:themeColor="text1"/>
          <w:spacing w:val="-21"/>
        </w:rPr>
        <w:t xml:space="preserve"> </w:t>
      </w:r>
      <w:r w:rsidRPr="004A7191">
        <w:rPr>
          <w:color w:val="000000" w:themeColor="text1"/>
        </w:rPr>
        <w:t>will</w:t>
      </w:r>
      <w:r w:rsidRPr="004A7191">
        <w:rPr>
          <w:color w:val="000000" w:themeColor="text1"/>
          <w:spacing w:val="-23"/>
        </w:rPr>
        <w:t xml:space="preserve"> </w:t>
      </w:r>
      <w:r w:rsidRPr="004A7191">
        <w:rPr>
          <w:color w:val="000000" w:themeColor="text1"/>
        </w:rPr>
        <w:t>sometimes</w:t>
      </w:r>
      <w:r w:rsidRPr="004A7191">
        <w:rPr>
          <w:color w:val="000000" w:themeColor="text1"/>
          <w:spacing w:val="-21"/>
        </w:rPr>
        <w:t xml:space="preserve"> </w:t>
      </w:r>
      <w:r w:rsidRPr="004A7191">
        <w:rPr>
          <w:color w:val="000000" w:themeColor="text1"/>
        </w:rPr>
        <w:t>defend</w:t>
      </w:r>
      <w:r w:rsidRPr="004A7191">
        <w:rPr>
          <w:color w:val="000000" w:themeColor="text1"/>
          <w:spacing w:val="-22"/>
        </w:rPr>
        <w:t xml:space="preserve"> </w:t>
      </w:r>
      <w:r w:rsidRPr="004A7191">
        <w:rPr>
          <w:color w:val="000000" w:themeColor="text1"/>
        </w:rPr>
        <w:t>fruiting</w:t>
      </w:r>
      <w:r w:rsidRPr="004A7191">
        <w:rPr>
          <w:color w:val="000000" w:themeColor="text1"/>
          <w:spacing w:val="-20"/>
        </w:rPr>
        <w:t xml:space="preserve"> </w:t>
      </w:r>
      <w:r w:rsidRPr="004A7191">
        <w:rPr>
          <w:color w:val="000000" w:themeColor="text1"/>
        </w:rPr>
        <w:t>trees</w:t>
      </w:r>
      <w:r w:rsidRPr="004A7191">
        <w:rPr>
          <w:color w:val="000000" w:themeColor="text1"/>
          <w:spacing w:val="-21"/>
        </w:rPr>
        <w:t xml:space="preserve"> </w:t>
      </w:r>
      <w:r w:rsidRPr="004A7191">
        <w:rPr>
          <w:color w:val="000000" w:themeColor="text1"/>
        </w:rPr>
        <w:t>that</w:t>
      </w:r>
      <w:r w:rsidRPr="004A7191">
        <w:rPr>
          <w:color w:val="000000" w:themeColor="text1"/>
          <w:spacing w:val="-21"/>
        </w:rPr>
        <w:t xml:space="preserve"> </w:t>
      </w:r>
      <w:r w:rsidRPr="004A7191">
        <w:rPr>
          <w:color w:val="000000" w:themeColor="text1"/>
        </w:rPr>
        <w:t>they</w:t>
      </w:r>
      <w:r w:rsidRPr="004A7191">
        <w:rPr>
          <w:color w:val="000000" w:themeColor="text1"/>
          <w:spacing w:val="-20"/>
        </w:rPr>
        <w:t xml:space="preserve"> </w:t>
      </w:r>
      <w:r w:rsidRPr="004A7191">
        <w:rPr>
          <w:color w:val="000000" w:themeColor="text1"/>
        </w:rPr>
        <w:t>forage</w:t>
      </w:r>
      <w:r w:rsidRPr="004A7191">
        <w:rPr>
          <w:color w:val="000000" w:themeColor="text1"/>
          <w:spacing w:val="-2"/>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and</w:t>
      </w:r>
      <w:r w:rsidRPr="004A7191">
        <w:rPr>
          <w:color w:val="000000" w:themeColor="text1"/>
          <w:spacing w:val="-16"/>
        </w:rPr>
        <w:t xml:space="preserve"> </w:t>
      </w:r>
      <w:r w:rsidRPr="004A7191">
        <w:rPr>
          <w:color w:val="000000" w:themeColor="text1"/>
        </w:rPr>
        <w:t>chase away</w:t>
      </w:r>
      <w:r w:rsidRPr="004A7191">
        <w:rPr>
          <w:color w:val="000000" w:themeColor="text1"/>
          <w:spacing w:val="-15"/>
        </w:rPr>
        <w:t xml:space="preserve"> </w:t>
      </w:r>
      <w:r w:rsidRPr="004A7191">
        <w:rPr>
          <w:color w:val="000000" w:themeColor="text1"/>
        </w:rPr>
        <w:t>other</w:t>
      </w:r>
      <w:r w:rsidRPr="004A7191">
        <w:rPr>
          <w:color w:val="000000" w:themeColor="text1"/>
          <w:spacing w:val="-16"/>
        </w:rPr>
        <w:t xml:space="preserve"> </w:t>
      </w:r>
      <w:r w:rsidRPr="004A7191">
        <w:rPr>
          <w:color w:val="000000" w:themeColor="text1"/>
        </w:rPr>
        <w:t>frugivores.</w:t>
      </w:r>
      <w:r w:rsidRPr="004A7191">
        <w:rPr>
          <w:color w:val="000000" w:themeColor="text1"/>
          <w:spacing w:val="-26"/>
        </w:rPr>
        <w:t xml:space="preserve"> </w:t>
      </w:r>
      <w:r w:rsidRPr="004A7191">
        <w:rPr>
          <w:color w:val="000000" w:themeColor="text1"/>
        </w:rPr>
        <w:t>They</w:t>
      </w:r>
      <w:r w:rsidRPr="004A7191">
        <w:rPr>
          <w:color w:val="000000" w:themeColor="text1"/>
          <w:spacing w:val="-16"/>
        </w:rPr>
        <w:t xml:space="preserve"> </w:t>
      </w:r>
      <w:r w:rsidRPr="004A7191">
        <w:rPr>
          <w:color w:val="000000" w:themeColor="text1"/>
        </w:rPr>
        <w:t>have</w:t>
      </w:r>
      <w:r w:rsidRPr="004A7191">
        <w:rPr>
          <w:color w:val="000000" w:themeColor="text1"/>
          <w:spacing w:val="-16"/>
        </w:rPr>
        <w:t xml:space="preserve"> </w:t>
      </w:r>
      <w:r w:rsidRPr="004A7191">
        <w:rPr>
          <w:color w:val="000000" w:themeColor="text1"/>
        </w:rPr>
        <w:t>been</w:t>
      </w:r>
      <w:r w:rsidRPr="004A7191">
        <w:rPr>
          <w:color w:val="000000" w:themeColor="text1"/>
          <w:spacing w:val="-15"/>
        </w:rPr>
        <w:t xml:space="preserve"> </w:t>
      </w:r>
      <w:r w:rsidRPr="004A7191">
        <w:rPr>
          <w:color w:val="000000" w:themeColor="text1"/>
        </w:rPr>
        <w:t>noted</w:t>
      </w:r>
      <w:r w:rsidRPr="004A7191">
        <w:rPr>
          <w:color w:val="000000" w:themeColor="text1"/>
          <w:spacing w:val="-16"/>
        </w:rPr>
        <w:t xml:space="preserve"> </w:t>
      </w:r>
      <w:r w:rsidRPr="004A7191">
        <w:rPr>
          <w:color w:val="000000" w:themeColor="text1"/>
        </w:rPr>
        <w:t>to</w:t>
      </w:r>
    </w:p>
    <w:p w14:paraId="5EFCCD91" w14:textId="77777777" w:rsidR="006500DE" w:rsidRPr="004A7191" w:rsidRDefault="004A7191">
      <w:pPr>
        <w:pStyle w:val="BodyText"/>
        <w:spacing w:line="217" w:lineRule="exact"/>
        <w:ind w:left="1140"/>
        <w:jc w:val="both"/>
        <w:rPr>
          <w:color w:val="000000" w:themeColor="text1"/>
        </w:rPr>
      </w:pPr>
      <w:r w:rsidRPr="004A7191">
        <w:rPr>
          <w:color w:val="000000" w:themeColor="text1"/>
        </w:rPr>
        <w:t>be especially important in the dispersal of the sandalwood tree</w:t>
      </w:r>
    </w:p>
    <w:p w14:paraId="236710D0" w14:textId="77777777" w:rsidR="006500DE" w:rsidRPr="004A7191" w:rsidRDefault="004A7191">
      <w:pPr>
        <w:pStyle w:val="BodyText"/>
        <w:spacing w:before="10"/>
        <w:ind w:left="1140" w:right="1291"/>
        <w:jc w:val="both"/>
        <w:rPr>
          <w:color w:val="000000" w:themeColor="text1"/>
        </w:rPr>
      </w:pPr>
      <w:r w:rsidRPr="004A7191">
        <w:rPr>
          <w:color w:val="000000" w:themeColor="text1"/>
        </w:rPr>
        <w:t>(</w:t>
      </w:r>
      <w:r w:rsidRPr="004A7191">
        <w:rPr>
          <w:rFonts w:ascii="Georgia"/>
          <w:i/>
          <w:color w:val="000000" w:themeColor="text1"/>
        </w:rPr>
        <w:t>Santalum album</w:t>
      </w:r>
      <w:r w:rsidRPr="004A7191">
        <w:rPr>
          <w:color w:val="000000" w:themeColor="text1"/>
        </w:rPr>
        <w:t>) in India. Large seeded fruits are sometimes quickly regurgitated</w:t>
      </w:r>
      <w:r w:rsidRPr="004A7191">
        <w:rPr>
          <w:color w:val="000000" w:themeColor="text1"/>
          <w:spacing w:val="-18"/>
        </w:rPr>
        <w:t xml:space="preserve"> </w:t>
      </w:r>
      <w:r w:rsidRPr="004A7191">
        <w:rPr>
          <w:color w:val="000000" w:themeColor="text1"/>
        </w:rPr>
        <w:t>near</w:t>
      </w:r>
      <w:r w:rsidRPr="004A7191">
        <w:rPr>
          <w:color w:val="000000" w:themeColor="text1"/>
          <w:spacing w:val="-19"/>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parent</w:t>
      </w:r>
      <w:r w:rsidRPr="004A7191">
        <w:rPr>
          <w:color w:val="000000" w:themeColor="text1"/>
          <w:spacing w:val="-19"/>
        </w:rPr>
        <w:t xml:space="preserve"> </w:t>
      </w:r>
      <w:r w:rsidRPr="004A7191">
        <w:rPr>
          <w:color w:val="000000" w:themeColor="text1"/>
        </w:rPr>
        <w:t>tree</w:t>
      </w:r>
      <w:r w:rsidRPr="004A7191">
        <w:rPr>
          <w:color w:val="000000" w:themeColor="text1"/>
          <w:spacing w:val="-18"/>
        </w:rPr>
        <w:t xml:space="preserve"> </w:t>
      </w:r>
      <w:r w:rsidRPr="004A7191">
        <w:rPr>
          <w:color w:val="000000" w:themeColor="text1"/>
        </w:rPr>
        <w:t>while</w:t>
      </w:r>
      <w:r w:rsidRPr="004A7191">
        <w:rPr>
          <w:color w:val="000000" w:themeColor="text1"/>
          <w:spacing w:val="-19"/>
        </w:rPr>
        <w:t xml:space="preserve"> </w:t>
      </w:r>
      <w:r w:rsidRPr="004A7191">
        <w:rPr>
          <w:color w:val="000000" w:themeColor="text1"/>
        </w:rPr>
        <w:t>small</w:t>
      </w:r>
      <w:r w:rsidRPr="004A7191">
        <w:rPr>
          <w:color w:val="000000" w:themeColor="text1"/>
          <w:spacing w:val="-19"/>
        </w:rPr>
        <w:t xml:space="preserve"> </w:t>
      </w:r>
      <w:r w:rsidRPr="004A7191">
        <w:rPr>
          <w:color w:val="000000" w:themeColor="text1"/>
        </w:rPr>
        <w:t>seeded</w:t>
      </w:r>
      <w:r w:rsidRPr="004A7191">
        <w:rPr>
          <w:color w:val="000000" w:themeColor="text1"/>
          <w:spacing w:val="-18"/>
        </w:rPr>
        <w:t xml:space="preserve"> </w:t>
      </w:r>
      <w:r w:rsidRPr="004A7191">
        <w:rPr>
          <w:color w:val="000000" w:themeColor="text1"/>
        </w:rPr>
        <w:t>fruits</w:t>
      </w:r>
      <w:r w:rsidRPr="004A7191">
        <w:rPr>
          <w:color w:val="000000" w:themeColor="text1"/>
          <w:spacing w:val="-2"/>
        </w:rPr>
        <w:t xml:space="preserve"> </w:t>
      </w:r>
      <w:r w:rsidRPr="004A7191">
        <w:rPr>
          <w:color w:val="000000" w:themeColor="text1"/>
        </w:rPr>
        <w:t>are</w:t>
      </w:r>
      <w:r w:rsidRPr="004A7191">
        <w:rPr>
          <w:color w:val="000000" w:themeColor="text1"/>
          <w:spacing w:val="-2"/>
        </w:rPr>
        <w:t xml:space="preserve"> </w:t>
      </w:r>
      <w:r w:rsidRPr="004A7191">
        <w:rPr>
          <w:color w:val="000000" w:themeColor="text1"/>
        </w:rPr>
        <w:t>ingested</w:t>
      </w:r>
      <w:r w:rsidRPr="004A7191">
        <w:rPr>
          <w:color w:val="000000" w:themeColor="text1"/>
          <w:spacing w:val="-2"/>
        </w:rPr>
        <w:t xml:space="preserve"> </w:t>
      </w:r>
      <w:r w:rsidRPr="004A7191">
        <w:rPr>
          <w:color w:val="000000" w:themeColor="text1"/>
        </w:rPr>
        <w:t>and are likely to be deposited at greater distances from the</w:t>
      </w:r>
      <w:r w:rsidRPr="004A7191">
        <w:rPr>
          <w:color w:val="000000" w:themeColor="text1"/>
          <w:spacing w:val="-3"/>
        </w:rPr>
        <w:t xml:space="preserve"> </w:t>
      </w:r>
      <w:proofErr w:type="spellStart"/>
      <w:r w:rsidRPr="004A7191">
        <w:rPr>
          <w:color w:val="000000" w:themeColor="text1"/>
        </w:rPr>
        <w:t>parenttree</w:t>
      </w:r>
      <w:proofErr w:type="spellEnd"/>
      <w:r w:rsidRPr="004A7191">
        <w:rPr>
          <w:color w:val="000000" w:themeColor="text1"/>
        </w:rPr>
        <w:t>.</w:t>
      </w:r>
    </w:p>
    <w:p w14:paraId="43FCCCEF" w14:textId="77777777" w:rsidR="006500DE" w:rsidRPr="004A7191" w:rsidRDefault="004A7191">
      <w:pPr>
        <w:pStyle w:val="BodyText"/>
        <w:spacing w:before="10" w:line="225" w:lineRule="exact"/>
        <w:ind w:left="1420"/>
        <w:jc w:val="both"/>
        <w:rPr>
          <w:color w:val="000000" w:themeColor="text1"/>
        </w:rPr>
      </w:pPr>
      <w:r w:rsidRPr="004A7191">
        <w:rPr>
          <w:color w:val="000000" w:themeColor="text1"/>
        </w:rPr>
        <w:t>These birds were once very popular in India as cagebirds.</w:t>
      </w:r>
    </w:p>
    <w:p w14:paraId="544ED0B4" w14:textId="77777777" w:rsidR="006500DE" w:rsidRPr="004A7191" w:rsidRDefault="004A7191">
      <w:pPr>
        <w:pStyle w:val="BodyText"/>
        <w:spacing w:before="2" w:line="230" w:lineRule="auto"/>
        <w:ind w:left="1140" w:right="1505"/>
        <w:jc w:val="both"/>
        <w:rPr>
          <w:color w:val="000000" w:themeColor="text1"/>
        </w:rPr>
      </w:pPr>
      <w:r w:rsidRPr="004A7191">
        <w:rPr>
          <w:color w:val="000000" w:themeColor="text1"/>
        </w:rPr>
        <w:t>Feeding even on boiled rice, these hardy birds lived in captivity for as long as 14 years.</w:t>
      </w:r>
    </w:p>
    <w:p w14:paraId="6EA96819" w14:textId="77777777" w:rsidR="006500DE" w:rsidRPr="004A7191" w:rsidRDefault="006500DE">
      <w:pPr>
        <w:spacing w:line="230" w:lineRule="auto"/>
        <w:jc w:val="both"/>
        <w:rPr>
          <w:color w:val="000000" w:themeColor="text1"/>
        </w:rPr>
        <w:sectPr w:rsidR="006500DE" w:rsidRPr="004A7191">
          <w:pgSz w:w="8240" w:h="12200"/>
          <w:pgMar w:top="1140" w:right="0" w:bottom="280" w:left="0" w:header="720" w:footer="720" w:gutter="0"/>
          <w:cols w:space="720"/>
        </w:sectPr>
      </w:pPr>
    </w:p>
    <w:p w14:paraId="740B77B2" w14:textId="77777777" w:rsidR="006500DE" w:rsidRPr="004A7191" w:rsidRDefault="004A7191">
      <w:pPr>
        <w:pStyle w:val="Heading2"/>
        <w:ind w:left="3600"/>
        <w:rPr>
          <w:color w:val="000000" w:themeColor="text1"/>
        </w:rPr>
      </w:pPr>
      <w:r w:rsidRPr="004A7191">
        <w:rPr>
          <w:color w:val="000000" w:themeColor="text1"/>
        </w:rPr>
        <w:lastRenderedPageBreak/>
        <w:t>Conservation status</w:t>
      </w:r>
    </w:p>
    <w:p w14:paraId="76FBE82A" w14:textId="77777777" w:rsidR="006500DE" w:rsidRPr="004A7191" w:rsidRDefault="006500DE">
      <w:pPr>
        <w:pStyle w:val="BodyText"/>
        <w:spacing w:before="1"/>
        <w:rPr>
          <w:b/>
          <w:color w:val="000000" w:themeColor="text1"/>
          <w:sz w:val="16"/>
        </w:rPr>
      </w:pPr>
    </w:p>
    <w:p w14:paraId="390680E1" w14:textId="77777777" w:rsidR="006500DE" w:rsidRPr="004A7191" w:rsidRDefault="006500DE">
      <w:pPr>
        <w:rPr>
          <w:color w:val="000000" w:themeColor="text1"/>
          <w:sz w:val="16"/>
        </w:rPr>
        <w:sectPr w:rsidR="006500DE" w:rsidRPr="004A7191">
          <w:pgSz w:w="8240" w:h="12200"/>
          <w:pgMar w:top="1040" w:right="0" w:bottom="280" w:left="0" w:header="720" w:footer="720" w:gutter="0"/>
          <w:cols w:space="720"/>
        </w:sectPr>
      </w:pPr>
    </w:p>
    <w:p w14:paraId="498B07B0" w14:textId="77777777" w:rsidR="006500DE" w:rsidRPr="004A7191" w:rsidRDefault="004A7191">
      <w:pPr>
        <w:tabs>
          <w:tab w:val="left" w:pos="5030"/>
        </w:tabs>
        <w:spacing w:before="93"/>
        <w:ind w:left="358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75B2BD81" w14:textId="77777777" w:rsidR="006500DE" w:rsidRPr="004A7191" w:rsidRDefault="004A7191">
      <w:pPr>
        <w:pStyle w:val="BodyText"/>
        <w:tabs>
          <w:tab w:val="left" w:pos="4177"/>
          <w:tab w:val="left" w:pos="4708"/>
          <w:tab w:val="left" w:pos="5215"/>
          <w:tab w:val="left" w:pos="5716"/>
        </w:tabs>
        <w:spacing w:before="178"/>
        <w:ind w:left="370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651D0482" w14:textId="77777777" w:rsidR="006500DE" w:rsidRPr="004A7191" w:rsidRDefault="004A7191">
      <w:pPr>
        <w:spacing w:before="113" w:line="208" w:lineRule="auto"/>
        <w:ind w:left="581" w:right="1097" w:firstLine="100"/>
        <w:rPr>
          <w:color w:val="000000" w:themeColor="text1"/>
          <w:sz w:val="16"/>
        </w:rPr>
      </w:pPr>
      <w:r w:rsidRPr="004A7191">
        <w:rPr>
          <w:color w:val="000000" w:themeColor="text1"/>
        </w:rPr>
        <w:br w:type="column"/>
      </w:r>
      <w:r w:rsidRPr="004A7191">
        <w:rPr>
          <w:color w:val="000000" w:themeColor="text1"/>
          <w:sz w:val="16"/>
        </w:rPr>
        <w:t>Least Concern</w:t>
      </w:r>
    </w:p>
    <w:p w14:paraId="2542D8CD" w14:textId="77777777" w:rsidR="006500DE" w:rsidRPr="004A7191" w:rsidRDefault="004A7191">
      <w:pPr>
        <w:pStyle w:val="BodyText"/>
        <w:tabs>
          <w:tab w:val="left" w:pos="771"/>
        </w:tabs>
        <w:spacing w:before="142"/>
        <w:ind w:left="241"/>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108407B1"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59" w:space="40"/>
            <w:col w:w="2241"/>
          </w:cols>
        </w:sectPr>
      </w:pPr>
    </w:p>
    <w:p w14:paraId="3427D543"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512896" behindDoc="1" locked="0" layoutInCell="1" allowOverlap="1" wp14:anchorId="6AD7E701" wp14:editId="77C613BC">
                <wp:simplePos x="0" y="0"/>
                <wp:positionH relativeFrom="page">
                  <wp:posOffset>2311400</wp:posOffset>
                </wp:positionH>
                <wp:positionV relativeFrom="page">
                  <wp:posOffset>227965</wp:posOffset>
                </wp:positionV>
                <wp:extent cx="161925" cy="154940"/>
                <wp:effectExtent l="0" t="0" r="0" b="0"/>
                <wp:wrapNone/>
                <wp:docPr id="1299" name="Text Box 1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B2966" w14:textId="77777777" w:rsidR="00B7268B" w:rsidRDefault="00B7268B">
                            <w:pPr>
                              <w:pStyle w:val="BodyText"/>
                              <w:rPr>
                                <w:rFonts w:ascii="Verdana"/>
                              </w:rPr>
                            </w:pPr>
                            <w:r>
                              <w:rPr>
                                <w:rFonts w:ascii="Verdana"/>
                                <w:color w:val="58595B"/>
                              </w:rP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7E701" id="Text Box 1804" o:spid="_x0000_s1069" type="#_x0000_t202" style="position:absolute;margin-left:182pt;margin-top:17.95pt;width:12.75pt;height:12.2pt;z-index:-26080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" filled="f" stroked="f">
                <v:textbox inset="0,0,0,0">
                  <w:txbxContent>
                    <w:p w14:paraId="754B2966" w14:textId="77777777" w:rsidR="00B7268B" w:rsidRDefault="00B7268B">
                      <w:pPr>
                        <w:pStyle w:val="BodyText"/>
                        <w:rPr>
                          <w:rFonts w:ascii="Verdana"/>
                        </w:rPr>
                      </w:pPr>
                      <w:r>
                        <w:rPr>
                          <w:rFonts w:ascii="Verdana"/>
                          <w:color w:val="58595B"/>
                        </w:rPr>
                        <w:t>35</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13920" behindDoc="1" locked="0" layoutInCell="1" allowOverlap="1" wp14:anchorId="04F0159A" wp14:editId="097963A1">
                <wp:simplePos x="0" y="0"/>
                <wp:positionH relativeFrom="page">
                  <wp:posOffset>-1905</wp:posOffset>
                </wp:positionH>
                <wp:positionV relativeFrom="page">
                  <wp:posOffset>0</wp:posOffset>
                </wp:positionV>
                <wp:extent cx="5221605" cy="7740015"/>
                <wp:effectExtent l="0" t="0" r="0" b="0"/>
                <wp:wrapNone/>
                <wp:docPr id="1278" name="Group 1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40015"/>
                          <a:chOff x="-3" y="0"/>
                          <a:chExt cx="8223" cy="12189"/>
                        </a:xfrm>
                      </wpg:grpSpPr>
                      <pic:pic xmlns:pic="http://schemas.openxmlformats.org/drawingml/2006/picture">
                        <pic:nvPicPr>
                          <pic:cNvPr id="1279" name="Picture 18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0" name="Picture 18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1" name="Line 1801"/>
                        <wps:cNvCnPr>
                          <a:cxnSpLocks noChangeShapeType="1"/>
                        </wps:cNvCnPr>
                        <wps:spPr bwMode="auto">
                          <a:xfrm>
                            <a:off x="0" y="0"/>
                            <a:ext cx="0" cy="12189"/>
                          </a:xfrm>
                          <a:prstGeom prst="line">
                            <a:avLst/>
                          </a:prstGeom>
                          <a:noFill/>
                          <a:ln w="31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2" name="Line 1800"/>
                        <wps:cNvCnPr>
                          <a:cxnSpLocks noChangeShapeType="1"/>
                        </wps:cNvCnPr>
                        <wps:spPr bwMode="auto">
                          <a:xfrm>
                            <a:off x="0" y="1134"/>
                            <a:ext cx="0" cy="869"/>
                          </a:xfrm>
                          <a:prstGeom prst="line">
                            <a:avLst/>
                          </a:prstGeom>
                          <a:noFill/>
                          <a:ln w="3175">
                            <a:solidFill>
                              <a:srgbClr val="395B7E"/>
                            </a:solidFill>
                            <a:prstDash val="solid"/>
                            <a:round/>
                            <a:headEnd/>
                            <a:tailEnd/>
                          </a:ln>
                          <a:extLst>
                            <a:ext uri="{909E8E84-426E-40DD-AFC4-6F175D3DCCD1}">
                              <a14:hiddenFill xmlns:a14="http://schemas.microsoft.com/office/drawing/2010/main">
                                <a:noFill/>
                              </a14:hiddenFill>
                            </a:ext>
                          </a:extLst>
                        </wps:spPr>
                        <wps:bodyPr/>
                      </wps:wsp>
                      <wps:wsp>
                        <wps:cNvPr id="1283" name="Freeform 1799"/>
                        <wps:cNvSpPr>
                          <a:spLocks/>
                        </wps:cNvSpPr>
                        <wps:spPr bwMode="auto">
                          <a:xfrm>
                            <a:off x="3656" y="1911"/>
                            <a:ext cx="298" cy="297"/>
                          </a:xfrm>
                          <a:custGeom>
                            <a:avLst/>
                            <a:gdLst>
                              <a:gd name="T0" fmla="+- 0 3805 3656"/>
                              <a:gd name="T1" fmla="*/ T0 w 298"/>
                              <a:gd name="T2" fmla="+- 0 1911 1911"/>
                              <a:gd name="T3" fmla="*/ 1911 h 297"/>
                              <a:gd name="T4" fmla="+- 0 3747 3656"/>
                              <a:gd name="T5" fmla="*/ T4 w 298"/>
                              <a:gd name="T6" fmla="+- 0 1922 1911"/>
                              <a:gd name="T7" fmla="*/ 1922 h 297"/>
                              <a:gd name="T8" fmla="+- 0 3700 3656"/>
                              <a:gd name="T9" fmla="*/ T8 w 298"/>
                              <a:gd name="T10" fmla="+- 0 1954 1911"/>
                              <a:gd name="T11" fmla="*/ 1954 h 297"/>
                              <a:gd name="T12" fmla="+- 0 3668 3656"/>
                              <a:gd name="T13" fmla="*/ T12 w 298"/>
                              <a:gd name="T14" fmla="+- 0 2001 1911"/>
                              <a:gd name="T15" fmla="*/ 2001 h 297"/>
                              <a:gd name="T16" fmla="+- 0 3656 3656"/>
                              <a:gd name="T17" fmla="*/ T16 w 298"/>
                              <a:gd name="T18" fmla="+- 0 2059 1911"/>
                              <a:gd name="T19" fmla="*/ 2059 h 297"/>
                              <a:gd name="T20" fmla="+- 0 3668 3656"/>
                              <a:gd name="T21" fmla="*/ T20 w 298"/>
                              <a:gd name="T22" fmla="+- 0 2117 1911"/>
                              <a:gd name="T23" fmla="*/ 2117 h 297"/>
                              <a:gd name="T24" fmla="+- 0 3700 3656"/>
                              <a:gd name="T25" fmla="*/ T24 w 298"/>
                              <a:gd name="T26" fmla="+- 0 2165 1911"/>
                              <a:gd name="T27" fmla="*/ 2165 h 297"/>
                              <a:gd name="T28" fmla="+- 0 3747 3656"/>
                              <a:gd name="T29" fmla="*/ T28 w 298"/>
                              <a:gd name="T30" fmla="+- 0 2197 1911"/>
                              <a:gd name="T31" fmla="*/ 2197 h 297"/>
                              <a:gd name="T32" fmla="+- 0 3805 3656"/>
                              <a:gd name="T33" fmla="*/ T32 w 298"/>
                              <a:gd name="T34" fmla="+- 0 2208 1911"/>
                              <a:gd name="T35" fmla="*/ 2208 h 297"/>
                              <a:gd name="T36" fmla="+- 0 3863 3656"/>
                              <a:gd name="T37" fmla="*/ T36 w 298"/>
                              <a:gd name="T38" fmla="+- 0 2197 1911"/>
                              <a:gd name="T39" fmla="*/ 2197 h 297"/>
                              <a:gd name="T40" fmla="+- 0 3910 3656"/>
                              <a:gd name="T41" fmla="*/ T40 w 298"/>
                              <a:gd name="T42" fmla="+- 0 2165 1911"/>
                              <a:gd name="T43" fmla="*/ 2165 h 297"/>
                              <a:gd name="T44" fmla="+- 0 3942 3656"/>
                              <a:gd name="T45" fmla="*/ T44 w 298"/>
                              <a:gd name="T46" fmla="+- 0 2117 1911"/>
                              <a:gd name="T47" fmla="*/ 2117 h 297"/>
                              <a:gd name="T48" fmla="+- 0 3954 3656"/>
                              <a:gd name="T49" fmla="*/ T48 w 298"/>
                              <a:gd name="T50" fmla="+- 0 2059 1911"/>
                              <a:gd name="T51" fmla="*/ 2059 h 297"/>
                              <a:gd name="T52" fmla="+- 0 3942 3656"/>
                              <a:gd name="T53" fmla="*/ T52 w 298"/>
                              <a:gd name="T54" fmla="+- 0 2001 1911"/>
                              <a:gd name="T55" fmla="*/ 2001 h 297"/>
                              <a:gd name="T56" fmla="+- 0 3910 3656"/>
                              <a:gd name="T57" fmla="*/ T56 w 298"/>
                              <a:gd name="T58" fmla="+- 0 1954 1911"/>
                              <a:gd name="T59" fmla="*/ 1954 h 297"/>
                              <a:gd name="T60" fmla="+- 0 3863 3656"/>
                              <a:gd name="T61" fmla="*/ T60 w 298"/>
                              <a:gd name="T62" fmla="+- 0 1922 1911"/>
                              <a:gd name="T63" fmla="*/ 1922 h 297"/>
                              <a:gd name="T64" fmla="+- 0 3805 3656"/>
                              <a:gd name="T65" fmla="*/ T64 w 298"/>
                              <a:gd name="T66" fmla="+- 0 1911 1911"/>
                              <a:gd name="T67" fmla="*/ 191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6"/>
                                </a:lnTo>
                                <a:lnTo>
                                  <a:pt x="149" y="297"/>
                                </a:lnTo>
                                <a:lnTo>
                                  <a:pt x="207" y="286"/>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4" name="Freeform 1798"/>
                        <wps:cNvSpPr>
                          <a:spLocks/>
                        </wps:cNvSpPr>
                        <wps:spPr bwMode="auto">
                          <a:xfrm>
                            <a:off x="3656" y="1911"/>
                            <a:ext cx="298" cy="297"/>
                          </a:xfrm>
                          <a:custGeom>
                            <a:avLst/>
                            <a:gdLst>
                              <a:gd name="T0" fmla="+- 0 3805 3656"/>
                              <a:gd name="T1" fmla="*/ T0 w 298"/>
                              <a:gd name="T2" fmla="+- 0 2208 1911"/>
                              <a:gd name="T3" fmla="*/ 2208 h 297"/>
                              <a:gd name="T4" fmla="+- 0 3863 3656"/>
                              <a:gd name="T5" fmla="*/ T4 w 298"/>
                              <a:gd name="T6" fmla="+- 0 2197 1911"/>
                              <a:gd name="T7" fmla="*/ 2197 h 297"/>
                              <a:gd name="T8" fmla="+- 0 3910 3656"/>
                              <a:gd name="T9" fmla="*/ T8 w 298"/>
                              <a:gd name="T10" fmla="+- 0 2165 1911"/>
                              <a:gd name="T11" fmla="*/ 2165 h 297"/>
                              <a:gd name="T12" fmla="+- 0 3942 3656"/>
                              <a:gd name="T13" fmla="*/ T12 w 298"/>
                              <a:gd name="T14" fmla="+- 0 2117 1911"/>
                              <a:gd name="T15" fmla="*/ 2117 h 297"/>
                              <a:gd name="T16" fmla="+- 0 3954 3656"/>
                              <a:gd name="T17" fmla="*/ T16 w 298"/>
                              <a:gd name="T18" fmla="+- 0 2059 1911"/>
                              <a:gd name="T19" fmla="*/ 2059 h 297"/>
                              <a:gd name="T20" fmla="+- 0 3942 3656"/>
                              <a:gd name="T21" fmla="*/ T20 w 298"/>
                              <a:gd name="T22" fmla="+- 0 2001 1911"/>
                              <a:gd name="T23" fmla="*/ 2001 h 297"/>
                              <a:gd name="T24" fmla="+- 0 3910 3656"/>
                              <a:gd name="T25" fmla="*/ T24 w 298"/>
                              <a:gd name="T26" fmla="+- 0 1954 1911"/>
                              <a:gd name="T27" fmla="*/ 1954 h 297"/>
                              <a:gd name="T28" fmla="+- 0 3863 3656"/>
                              <a:gd name="T29" fmla="*/ T28 w 298"/>
                              <a:gd name="T30" fmla="+- 0 1922 1911"/>
                              <a:gd name="T31" fmla="*/ 1922 h 297"/>
                              <a:gd name="T32" fmla="+- 0 3805 3656"/>
                              <a:gd name="T33" fmla="*/ T32 w 298"/>
                              <a:gd name="T34" fmla="+- 0 1911 1911"/>
                              <a:gd name="T35" fmla="*/ 1911 h 297"/>
                              <a:gd name="T36" fmla="+- 0 3747 3656"/>
                              <a:gd name="T37" fmla="*/ T36 w 298"/>
                              <a:gd name="T38" fmla="+- 0 1922 1911"/>
                              <a:gd name="T39" fmla="*/ 1922 h 297"/>
                              <a:gd name="T40" fmla="+- 0 3700 3656"/>
                              <a:gd name="T41" fmla="*/ T40 w 298"/>
                              <a:gd name="T42" fmla="+- 0 1954 1911"/>
                              <a:gd name="T43" fmla="*/ 1954 h 297"/>
                              <a:gd name="T44" fmla="+- 0 3668 3656"/>
                              <a:gd name="T45" fmla="*/ T44 w 298"/>
                              <a:gd name="T46" fmla="+- 0 2001 1911"/>
                              <a:gd name="T47" fmla="*/ 2001 h 297"/>
                              <a:gd name="T48" fmla="+- 0 3656 3656"/>
                              <a:gd name="T49" fmla="*/ T48 w 298"/>
                              <a:gd name="T50" fmla="+- 0 2059 1911"/>
                              <a:gd name="T51" fmla="*/ 2059 h 297"/>
                              <a:gd name="T52" fmla="+- 0 3668 3656"/>
                              <a:gd name="T53" fmla="*/ T52 w 298"/>
                              <a:gd name="T54" fmla="+- 0 2117 1911"/>
                              <a:gd name="T55" fmla="*/ 2117 h 297"/>
                              <a:gd name="T56" fmla="+- 0 3700 3656"/>
                              <a:gd name="T57" fmla="*/ T56 w 298"/>
                              <a:gd name="T58" fmla="+- 0 2165 1911"/>
                              <a:gd name="T59" fmla="*/ 2165 h 297"/>
                              <a:gd name="T60" fmla="+- 0 3747 3656"/>
                              <a:gd name="T61" fmla="*/ T60 w 298"/>
                              <a:gd name="T62" fmla="+- 0 2197 1911"/>
                              <a:gd name="T63" fmla="*/ 2197 h 297"/>
                              <a:gd name="T64" fmla="+- 0 3805 3656"/>
                              <a:gd name="T65" fmla="*/ T64 w 298"/>
                              <a:gd name="T66" fmla="+- 0 2208 1911"/>
                              <a:gd name="T67" fmla="*/ 220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5" name="Freeform 1797"/>
                        <wps:cNvSpPr>
                          <a:spLocks/>
                        </wps:cNvSpPr>
                        <wps:spPr bwMode="auto">
                          <a:xfrm>
                            <a:off x="4672" y="1917"/>
                            <a:ext cx="297" cy="298"/>
                          </a:xfrm>
                          <a:custGeom>
                            <a:avLst/>
                            <a:gdLst>
                              <a:gd name="T0" fmla="+- 0 4821 4672"/>
                              <a:gd name="T1" fmla="*/ T0 w 297"/>
                              <a:gd name="T2" fmla="+- 0 1917 1917"/>
                              <a:gd name="T3" fmla="*/ 1917 h 298"/>
                              <a:gd name="T4" fmla="+- 0 4763 4672"/>
                              <a:gd name="T5" fmla="*/ T4 w 297"/>
                              <a:gd name="T6" fmla="+- 0 1929 1917"/>
                              <a:gd name="T7" fmla="*/ 1929 h 298"/>
                              <a:gd name="T8" fmla="+- 0 4715 4672"/>
                              <a:gd name="T9" fmla="*/ T8 w 297"/>
                              <a:gd name="T10" fmla="+- 0 1961 1917"/>
                              <a:gd name="T11" fmla="*/ 1961 h 298"/>
                              <a:gd name="T12" fmla="+- 0 4683 4672"/>
                              <a:gd name="T13" fmla="*/ T12 w 297"/>
                              <a:gd name="T14" fmla="+- 0 2008 1917"/>
                              <a:gd name="T15" fmla="*/ 2008 h 298"/>
                              <a:gd name="T16" fmla="+- 0 4672 4672"/>
                              <a:gd name="T17" fmla="*/ T16 w 297"/>
                              <a:gd name="T18" fmla="+- 0 2066 1917"/>
                              <a:gd name="T19" fmla="*/ 2066 h 298"/>
                              <a:gd name="T20" fmla="+- 0 4683 4672"/>
                              <a:gd name="T21" fmla="*/ T20 w 297"/>
                              <a:gd name="T22" fmla="+- 0 2124 1917"/>
                              <a:gd name="T23" fmla="*/ 2124 h 298"/>
                              <a:gd name="T24" fmla="+- 0 4715 4672"/>
                              <a:gd name="T25" fmla="*/ T24 w 297"/>
                              <a:gd name="T26" fmla="+- 0 2171 1917"/>
                              <a:gd name="T27" fmla="*/ 2171 h 298"/>
                              <a:gd name="T28" fmla="+- 0 4763 4672"/>
                              <a:gd name="T29" fmla="*/ T28 w 297"/>
                              <a:gd name="T30" fmla="+- 0 2203 1917"/>
                              <a:gd name="T31" fmla="*/ 2203 h 298"/>
                              <a:gd name="T32" fmla="+- 0 4821 4672"/>
                              <a:gd name="T33" fmla="*/ T32 w 297"/>
                              <a:gd name="T34" fmla="+- 0 2215 1917"/>
                              <a:gd name="T35" fmla="*/ 2215 h 298"/>
                              <a:gd name="T36" fmla="+- 0 4878 4672"/>
                              <a:gd name="T37" fmla="*/ T36 w 297"/>
                              <a:gd name="T38" fmla="+- 0 2203 1917"/>
                              <a:gd name="T39" fmla="*/ 2203 h 298"/>
                              <a:gd name="T40" fmla="+- 0 4926 4672"/>
                              <a:gd name="T41" fmla="*/ T40 w 297"/>
                              <a:gd name="T42" fmla="+- 0 2171 1917"/>
                              <a:gd name="T43" fmla="*/ 2171 h 298"/>
                              <a:gd name="T44" fmla="+- 0 4958 4672"/>
                              <a:gd name="T45" fmla="*/ T44 w 297"/>
                              <a:gd name="T46" fmla="+- 0 2124 1917"/>
                              <a:gd name="T47" fmla="*/ 2124 h 298"/>
                              <a:gd name="T48" fmla="+- 0 4969 4672"/>
                              <a:gd name="T49" fmla="*/ T48 w 297"/>
                              <a:gd name="T50" fmla="+- 0 2066 1917"/>
                              <a:gd name="T51" fmla="*/ 2066 h 298"/>
                              <a:gd name="T52" fmla="+- 0 4958 4672"/>
                              <a:gd name="T53" fmla="*/ T52 w 297"/>
                              <a:gd name="T54" fmla="+- 0 2008 1917"/>
                              <a:gd name="T55" fmla="*/ 2008 h 298"/>
                              <a:gd name="T56" fmla="+- 0 4926 4672"/>
                              <a:gd name="T57" fmla="*/ T56 w 297"/>
                              <a:gd name="T58" fmla="+- 0 1961 1917"/>
                              <a:gd name="T59" fmla="*/ 1961 h 298"/>
                              <a:gd name="T60" fmla="+- 0 4878 4672"/>
                              <a:gd name="T61" fmla="*/ T60 w 297"/>
                              <a:gd name="T62" fmla="+- 0 1929 1917"/>
                              <a:gd name="T63" fmla="*/ 1929 h 298"/>
                              <a:gd name="T64" fmla="+- 0 4821 4672"/>
                              <a:gd name="T65" fmla="*/ T64 w 297"/>
                              <a:gd name="T66" fmla="+- 0 1917 1917"/>
                              <a:gd name="T67" fmla="*/ 191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Freeform 1796"/>
                        <wps:cNvSpPr>
                          <a:spLocks/>
                        </wps:cNvSpPr>
                        <wps:spPr bwMode="auto">
                          <a:xfrm>
                            <a:off x="4672" y="1917"/>
                            <a:ext cx="297" cy="298"/>
                          </a:xfrm>
                          <a:custGeom>
                            <a:avLst/>
                            <a:gdLst>
                              <a:gd name="T0" fmla="+- 0 4821 4672"/>
                              <a:gd name="T1" fmla="*/ T0 w 297"/>
                              <a:gd name="T2" fmla="+- 0 2215 1917"/>
                              <a:gd name="T3" fmla="*/ 2215 h 298"/>
                              <a:gd name="T4" fmla="+- 0 4878 4672"/>
                              <a:gd name="T5" fmla="*/ T4 w 297"/>
                              <a:gd name="T6" fmla="+- 0 2203 1917"/>
                              <a:gd name="T7" fmla="*/ 2203 h 298"/>
                              <a:gd name="T8" fmla="+- 0 4926 4672"/>
                              <a:gd name="T9" fmla="*/ T8 w 297"/>
                              <a:gd name="T10" fmla="+- 0 2171 1917"/>
                              <a:gd name="T11" fmla="*/ 2171 h 298"/>
                              <a:gd name="T12" fmla="+- 0 4958 4672"/>
                              <a:gd name="T13" fmla="*/ T12 w 297"/>
                              <a:gd name="T14" fmla="+- 0 2124 1917"/>
                              <a:gd name="T15" fmla="*/ 2124 h 298"/>
                              <a:gd name="T16" fmla="+- 0 4969 4672"/>
                              <a:gd name="T17" fmla="*/ T16 w 297"/>
                              <a:gd name="T18" fmla="+- 0 2066 1917"/>
                              <a:gd name="T19" fmla="*/ 2066 h 298"/>
                              <a:gd name="T20" fmla="+- 0 4958 4672"/>
                              <a:gd name="T21" fmla="*/ T20 w 297"/>
                              <a:gd name="T22" fmla="+- 0 2008 1917"/>
                              <a:gd name="T23" fmla="*/ 2008 h 298"/>
                              <a:gd name="T24" fmla="+- 0 4926 4672"/>
                              <a:gd name="T25" fmla="*/ T24 w 297"/>
                              <a:gd name="T26" fmla="+- 0 1961 1917"/>
                              <a:gd name="T27" fmla="*/ 1961 h 298"/>
                              <a:gd name="T28" fmla="+- 0 4878 4672"/>
                              <a:gd name="T29" fmla="*/ T28 w 297"/>
                              <a:gd name="T30" fmla="+- 0 1929 1917"/>
                              <a:gd name="T31" fmla="*/ 1929 h 298"/>
                              <a:gd name="T32" fmla="+- 0 4821 4672"/>
                              <a:gd name="T33" fmla="*/ T32 w 297"/>
                              <a:gd name="T34" fmla="+- 0 1917 1917"/>
                              <a:gd name="T35" fmla="*/ 1917 h 298"/>
                              <a:gd name="T36" fmla="+- 0 4763 4672"/>
                              <a:gd name="T37" fmla="*/ T36 w 297"/>
                              <a:gd name="T38" fmla="+- 0 1929 1917"/>
                              <a:gd name="T39" fmla="*/ 1929 h 298"/>
                              <a:gd name="T40" fmla="+- 0 4715 4672"/>
                              <a:gd name="T41" fmla="*/ T40 w 297"/>
                              <a:gd name="T42" fmla="+- 0 1961 1917"/>
                              <a:gd name="T43" fmla="*/ 1961 h 298"/>
                              <a:gd name="T44" fmla="+- 0 4683 4672"/>
                              <a:gd name="T45" fmla="*/ T44 w 297"/>
                              <a:gd name="T46" fmla="+- 0 2008 1917"/>
                              <a:gd name="T47" fmla="*/ 2008 h 298"/>
                              <a:gd name="T48" fmla="+- 0 4672 4672"/>
                              <a:gd name="T49" fmla="*/ T48 w 297"/>
                              <a:gd name="T50" fmla="+- 0 2066 1917"/>
                              <a:gd name="T51" fmla="*/ 2066 h 298"/>
                              <a:gd name="T52" fmla="+- 0 4683 4672"/>
                              <a:gd name="T53" fmla="*/ T52 w 297"/>
                              <a:gd name="T54" fmla="+- 0 2124 1917"/>
                              <a:gd name="T55" fmla="*/ 2124 h 298"/>
                              <a:gd name="T56" fmla="+- 0 4715 4672"/>
                              <a:gd name="T57" fmla="*/ T56 w 297"/>
                              <a:gd name="T58" fmla="+- 0 2171 1917"/>
                              <a:gd name="T59" fmla="*/ 2171 h 298"/>
                              <a:gd name="T60" fmla="+- 0 4763 4672"/>
                              <a:gd name="T61" fmla="*/ T60 w 297"/>
                              <a:gd name="T62" fmla="+- 0 2203 1917"/>
                              <a:gd name="T63" fmla="*/ 2203 h 298"/>
                              <a:gd name="T64" fmla="+- 0 4821 4672"/>
                              <a:gd name="T65" fmla="*/ T64 w 297"/>
                              <a:gd name="T66" fmla="+- 0 2215 1917"/>
                              <a:gd name="T67" fmla="*/ 221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7" name="Picture 179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200" y="1927"/>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8" name="Picture 17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160" y="1908"/>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9" name="Freeform 1793"/>
                        <wps:cNvSpPr>
                          <a:spLocks/>
                        </wps:cNvSpPr>
                        <wps:spPr bwMode="auto">
                          <a:xfrm>
                            <a:off x="5689" y="1928"/>
                            <a:ext cx="298" cy="297"/>
                          </a:xfrm>
                          <a:custGeom>
                            <a:avLst/>
                            <a:gdLst>
                              <a:gd name="T0" fmla="+- 0 5838 5689"/>
                              <a:gd name="T1" fmla="*/ T0 w 298"/>
                              <a:gd name="T2" fmla="+- 0 1928 1928"/>
                              <a:gd name="T3" fmla="*/ 1928 h 297"/>
                              <a:gd name="T4" fmla="+- 0 5780 5689"/>
                              <a:gd name="T5" fmla="*/ T4 w 298"/>
                              <a:gd name="T6" fmla="+- 0 1939 1928"/>
                              <a:gd name="T7" fmla="*/ 1939 h 297"/>
                              <a:gd name="T8" fmla="+- 0 5733 5689"/>
                              <a:gd name="T9" fmla="*/ T8 w 298"/>
                              <a:gd name="T10" fmla="+- 0 1971 1928"/>
                              <a:gd name="T11" fmla="*/ 1971 h 297"/>
                              <a:gd name="T12" fmla="+- 0 5701 5689"/>
                              <a:gd name="T13" fmla="*/ T12 w 298"/>
                              <a:gd name="T14" fmla="+- 0 2019 1928"/>
                              <a:gd name="T15" fmla="*/ 2019 h 297"/>
                              <a:gd name="T16" fmla="+- 0 5689 5689"/>
                              <a:gd name="T17" fmla="*/ T16 w 298"/>
                              <a:gd name="T18" fmla="+- 0 2076 1928"/>
                              <a:gd name="T19" fmla="*/ 2076 h 297"/>
                              <a:gd name="T20" fmla="+- 0 5701 5689"/>
                              <a:gd name="T21" fmla="*/ T20 w 298"/>
                              <a:gd name="T22" fmla="+- 0 2134 1928"/>
                              <a:gd name="T23" fmla="*/ 2134 h 297"/>
                              <a:gd name="T24" fmla="+- 0 5733 5689"/>
                              <a:gd name="T25" fmla="*/ T24 w 298"/>
                              <a:gd name="T26" fmla="+- 0 2182 1928"/>
                              <a:gd name="T27" fmla="*/ 2182 h 297"/>
                              <a:gd name="T28" fmla="+- 0 5780 5689"/>
                              <a:gd name="T29" fmla="*/ T28 w 298"/>
                              <a:gd name="T30" fmla="+- 0 2214 1928"/>
                              <a:gd name="T31" fmla="*/ 2214 h 297"/>
                              <a:gd name="T32" fmla="+- 0 5838 5689"/>
                              <a:gd name="T33" fmla="*/ T32 w 298"/>
                              <a:gd name="T34" fmla="+- 0 2225 1928"/>
                              <a:gd name="T35" fmla="*/ 2225 h 297"/>
                              <a:gd name="T36" fmla="+- 0 5896 5689"/>
                              <a:gd name="T37" fmla="*/ T36 w 298"/>
                              <a:gd name="T38" fmla="+- 0 2214 1928"/>
                              <a:gd name="T39" fmla="*/ 2214 h 297"/>
                              <a:gd name="T40" fmla="+- 0 5943 5689"/>
                              <a:gd name="T41" fmla="*/ T40 w 298"/>
                              <a:gd name="T42" fmla="+- 0 2182 1928"/>
                              <a:gd name="T43" fmla="*/ 2182 h 297"/>
                              <a:gd name="T44" fmla="+- 0 5975 5689"/>
                              <a:gd name="T45" fmla="*/ T44 w 298"/>
                              <a:gd name="T46" fmla="+- 0 2134 1928"/>
                              <a:gd name="T47" fmla="*/ 2134 h 297"/>
                              <a:gd name="T48" fmla="+- 0 5987 5689"/>
                              <a:gd name="T49" fmla="*/ T48 w 298"/>
                              <a:gd name="T50" fmla="+- 0 2076 1928"/>
                              <a:gd name="T51" fmla="*/ 2076 h 297"/>
                              <a:gd name="T52" fmla="+- 0 5975 5689"/>
                              <a:gd name="T53" fmla="*/ T52 w 298"/>
                              <a:gd name="T54" fmla="+- 0 2019 1928"/>
                              <a:gd name="T55" fmla="*/ 2019 h 297"/>
                              <a:gd name="T56" fmla="+- 0 5943 5689"/>
                              <a:gd name="T57" fmla="*/ T56 w 298"/>
                              <a:gd name="T58" fmla="+- 0 1971 1928"/>
                              <a:gd name="T59" fmla="*/ 1971 h 297"/>
                              <a:gd name="T60" fmla="+- 0 5896 5689"/>
                              <a:gd name="T61" fmla="*/ T60 w 298"/>
                              <a:gd name="T62" fmla="+- 0 1939 1928"/>
                              <a:gd name="T63" fmla="*/ 1939 h 297"/>
                              <a:gd name="T64" fmla="+- 0 5838 5689"/>
                              <a:gd name="T65" fmla="*/ T64 w 298"/>
                              <a:gd name="T66" fmla="+- 0 1928 1928"/>
                              <a:gd name="T67" fmla="*/ 192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Freeform 1792"/>
                        <wps:cNvSpPr>
                          <a:spLocks/>
                        </wps:cNvSpPr>
                        <wps:spPr bwMode="auto">
                          <a:xfrm>
                            <a:off x="5689" y="1928"/>
                            <a:ext cx="298" cy="297"/>
                          </a:xfrm>
                          <a:custGeom>
                            <a:avLst/>
                            <a:gdLst>
                              <a:gd name="T0" fmla="+- 0 5838 5689"/>
                              <a:gd name="T1" fmla="*/ T0 w 298"/>
                              <a:gd name="T2" fmla="+- 0 2225 1928"/>
                              <a:gd name="T3" fmla="*/ 2225 h 297"/>
                              <a:gd name="T4" fmla="+- 0 5896 5689"/>
                              <a:gd name="T5" fmla="*/ T4 w 298"/>
                              <a:gd name="T6" fmla="+- 0 2214 1928"/>
                              <a:gd name="T7" fmla="*/ 2214 h 297"/>
                              <a:gd name="T8" fmla="+- 0 5943 5689"/>
                              <a:gd name="T9" fmla="*/ T8 w 298"/>
                              <a:gd name="T10" fmla="+- 0 2182 1928"/>
                              <a:gd name="T11" fmla="*/ 2182 h 297"/>
                              <a:gd name="T12" fmla="+- 0 5975 5689"/>
                              <a:gd name="T13" fmla="*/ T12 w 298"/>
                              <a:gd name="T14" fmla="+- 0 2134 1928"/>
                              <a:gd name="T15" fmla="*/ 2134 h 297"/>
                              <a:gd name="T16" fmla="+- 0 5987 5689"/>
                              <a:gd name="T17" fmla="*/ T16 w 298"/>
                              <a:gd name="T18" fmla="+- 0 2076 1928"/>
                              <a:gd name="T19" fmla="*/ 2076 h 297"/>
                              <a:gd name="T20" fmla="+- 0 5975 5689"/>
                              <a:gd name="T21" fmla="*/ T20 w 298"/>
                              <a:gd name="T22" fmla="+- 0 2019 1928"/>
                              <a:gd name="T23" fmla="*/ 2019 h 297"/>
                              <a:gd name="T24" fmla="+- 0 5943 5689"/>
                              <a:gd name="T25" fmla="*/ T24 w 298"/>
                              <a:gd name="T26" fmla="+- 0 1971 1928"/>
                              <a:gd name="T27" fmla="*/ 1971 h 297"/>
                              <a:gd name="T28" fmla="+- 0 5896 5689"/>
                              <a:gd name="T29" fmla="*/ T28 w 298"/>
                              <a:gd name="T30" fmla="+- 0 1939 1928"/>
                              <a:gd name="T31" fmla="*/ 1939 h 297"/>
                              <a:gd name="T32" fmla="+- 0 5838 5689"/>
                              <a:gd name="T33" fmla="*/ T32 w 298"/>
                              <a:gd name="T34" fmla="+- 0 1928 1928"/>
                              <a:gd name="T35" fmla="*/ 1928 h 297"/>
                              <a:gd name="T36" fmla="+- 0 5780 5689"/>
                              <a:gd name="T37" fmla="*/ T36 w 298"/>
                              <a:gd name="T38" fmla="+- 0 1939 1928"/>
                              <a:gd name="T39" fmla="*/ 1939 h 297"/>
                              <a:gd name="T40" fmla="+- 0 5733 5689"/>
                              <a:gd name="T41" fmla="*/ T40 w 298"/>
                              <a:gd name="T42" fmla="+- 0 1971 1928"/>
                              <a:gd name="T43" fmla="*/ 1971 h 297"/>
                              <a:gd name="T44" fmla="+- 0 5701 5689"/>
                              <a:gd name="T45" fmla="*/ T44 w 298"/>
                              <a:gd name="T46" fmla="+- 0 2019 1928"/>
                              <a:gd name="T47" fmla="*/ 2019 h 297"/>
                              <a:gd name="T48" fmla="+- 0 5689 5689"/>
                              <a:gd name="T49" fmla="*/ T48 w 298"/>
                              <a:gd name="T50" fmla="+- 0 2076 1928"/>
                              <a:gd name="T51" fmla="*/ 2076 h 297"/>
                              <a:gd name="T52" fmla="+- 0 5701 5689"/>
                              <a:gd name="T53" fmla="*/ T52 w 298"/>
                              <a:gd name="T54" fmla="+- 0 2134 1928"/>
                              <a:gd name="T55" fmla="*/ 2134 h 297"/>
                              <a:gd name="T56" fmla="+- 0 5733 5689"/>
                              <a:gd name="T57" fmla="*/ T56 w 298"/>
                              <a:gd name="T58" fmla="+- 0 2182 1928"/>
                              <a:gd name="T59" fmla="*/ 2182 h 297"/>
                              <a:gd name="T60" fmla="+- 0 5780 5689"/>
                              <a:gd name="T61" fmla="*/ T60 w 298"/>
                              <a:gd name="T62" fmla="+- 0 2214 1928"/>
                              <a:gd name="T63" fmla="*/ 2214 h 297"/>
                              <a:gd name="T64" fmla="+- 0 5838 5689"/>
                              <a:gd name="T65" fmla="*/ T64 w 298"/>
                              <a:gd name="T66" fmla="+- 0 2225 1928"/>
                              <a:gd name="T67" fmla="*/ 222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1" name="Picture 17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180" y="192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2" name="Freeform 1790"/>
                        <wps:cNvSpPr>
                          <a:spLocks/>
                        </wps:cNvSpPr>
                        <wps:spPr bwMode="auto">
                          <a:xfrm>
                            <a:off x="6706" y="1934"/>
                            <a:ext cx="298" cy="298"/>
                          </a:xfrm>
                          <a:custGeom>
                            <a:avLst/>
                            <a:gdLst>
                              <a:gd name="T0" fmla="+- 0 6855 6706"/>
                              <a:gd name="T1" fmla="*/ T0 w 298"/>
                              <a:gd name="T2" fmla="+- 0 1934 1934"/>
                              <a:gd name="T3" fmla="*/ 1934 h 298"/>
                              <a:gd name="T4" fmla="+- 0 6797 6706"/>
                              <a:gd name="T5" fmla="*/ T4 w 298"/>
                              <a:gd name="T6" fmla="+- 0 1946 1934"/>
                              <a:gd name="T7" fmla="*/ 1946 h 298"/>
                              <a:gd name="T8" fmla="+- 0 6750 6706"/>
                              <a:gd name="T9" fmla="*/ T8 w 298"/>
                              <a:gd name="T10" fmla="+- 0 1978 1934"/>
                              <a:gd name="T11" fmla="*/ 1978 h 298"/>
                              <a:gd name="T12" fmla="+- 0 6718 6706"/>
                              <a:gd name="T13" fmla="*/ T12 w 298"/>
                              <a:gd name="T14" fmla="+- 0 2025 1934"/>
                              <a:gd name="T15" fmla="*/ 2025 h 298"/>
                              <a:gd name="T16" fmla="+- 0 6706 6706"/>
                              <a:gd name="T17" fmla="*/ T16 w 298"/>
                              <a:gd name="T18" fmla="+- 0 2083 1934"/>
                              <a:gd name="T19" fmla="*/ 2083 h 298"/>
                              <a:gd name="T20" fmla="+- 0 6718 6706"/>
                              <a:gd name="T21" fmla="*/ T20 w 298"/>
                              <a:gd name="T22" fmla="+- 0 2141 1934"/>
                              <a:gd name="T23" fmla="*/ 2141 h 298"/>
                              <a:gd name="T24" fmla="+- 0 6750 6706"/>
                              <a:gd name="T25" fmla="*/ T24 w 298"/>
                              <a:gd name="T26" fmla="+- 0 2188 1934"/>
                              <a:gd name="T27" fmla="*/ 2188 h 298"/>
                              <a:gd name="T28" fmla="+- 0 6797 6706"/>
                              <a:gd name="T29" fmla="*/ T28 w 298"/>
                              <a:gd name="T30" fmla="+- 0 2220 1934"/>
                              <a:gd name="T31" fmla="*/ 2220 h 298"/>
                              <a:gd name="T32" fmla="+- 0 6855 6706"/>
                              <a:gd name="T33" fmla="*/ T32 w 298"/>
                              <a:gd name="T34" fmla="+- 0 2232 1934"/>
                              <a:gd name="T35" fmla="*/ 2232 h 298"/>
                              <a:gd name="T36" fmla="+- 0 6913 6706"/>
                              <a:gd name="T37" fmla="*/ T36 w 298"/>
                              <a:gd name="T38" fmla="+- 0 2220 1934"/>
                              <a:gd name="T39" fmla="*/ 2220 h 298"/>
                              <a:gd name="T40" fmla="+- 0 6960 6706"/>
                              <a:gd name="T41" fmla="*/ T40 w 298"/>
                              <a:gd name="T42" fmla="+- 0 2188 1934"/>
                              <a:gd name="T43" fmla="*/ 2188 h 298"/>
                              <a:gd name="T44" fmla="+- 0 6992 6706"/>
                              <a:gd name="T45" fmla="*/ T44 w 298"/>
                              <a:gd name="T46" fmla="+- 0 2141 1934"/>
                              <a:gd name="T47" fmla="*/ 2141 h 298"/>
                              <a:gd name="T48" fmla="+- 0 7004 6706"/>
                              <a:gd name="T49" fmla="*/ T48 w 298"/>
                              <a:gd name="T50" fmla="+- 0 2083 1934"/>
                              <a:gd name="T51" fmla="*/ 2083 h 298"/>
                              <a:gd name="T52" fmla="+- 0 6992 6706"/>
                              <a:gd name="T53" fmla="*/ T52 w 298"/>
                              <a:gd name="T54" fmla="+- 0 2025 1934"/>
                              <a:gd name="T55" fmla="*/ 2025 h 298"/>
                              <a:gd name="T56" fmla="+- 0 6960 6706"/>
                              <a:gd name="T57" fmla="*/ T56 w 298"/>
                              <a:gd name="T58" fmla="+- 0 1978 1934"/>
                              <a:gd name="T59" fmla="*/ 1978 h 298"/>
                              <a:gd name="T60" fmla="+- 0 6913 6706"/>
                              <a:gd name="T61" fmla="*/ T60 w 298"/>
                              <a:gd name="T62" fmla="+- 0 1946 1934"/>
                              <a:gd name="T63" fmla="*/ 1946 h 298"/>
                              <a:gd name="T64" fmla="+- 0 6855 6706"/>
                              <a:gd name="T65" fmla="*/ T64 w 298"/>
                              <a:gd name="T66" fmla="+- 0 1934 1934"/>
                              <a:gd name="T67" fmla="*/ 193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Freeform 1789"/>
                        <wps:cNvSpPr>
                          <a:spLocks/>
                        </wps:cNvSpPr>
                        <wps:spPr bwMode="auto">
                          <a:xfrm>
                            <a:off x="6706" y="1934"/>
                            <a:ext cx="298" cy="298"/>
                          </a:xfrm>
                          <a:custGeom>
                            <a:avLst/>
                            <a:gdLst>
                              <a:gd name="T0" fmla="+- 0 6855 6706"/>
                              <a:gd name="T1" fmla="*/ T0 w 298"/>
                              <a:gd name="T2" fmla="+- 0 2232 1934"/>
                              <a:gd name="T3" fmla="*/ 2232 h 298"/>
                              <a:gd name="T4" fmla="+- 0 6913 6706"/>
                              <a:gd name="T5" fmla="*/ T4 w 298"/>
                              <a:gd name="T6" fmla="+- 0 2220 1934"/>
                              <a:gd name="T7" fmla="*/ 2220 h 298"/>
                              <a:gd name="T8" fmla="+- 0 6960 6706"/>
                              <a:gd name="T9" fmla="*/ T8 w 298"/>
                              <a:gd name="T10" fmla="+- 0 2188 1934"/>
                              <a:gd name="T11" fmla="*/ 2188 h 298"/>
                              <a:gd name="T12" fmla="+- 0 6992 6706"/>
                              <a:gd name="T13" fmla="*/ T12 w 298"/>
                              <a:gd name="T14" fmla="+- 0 2141 1934"/>
                              <a:gd name="T15" fmla="*/ 2141 h 298"/>
                              <a:gd name="T16" fmla="+- 0 7004 6706"/>
                              <a:gd name="T17" fmla="*/ T16 w 298"/>
                              <a:gd name="T18" fmla="+- 0 2083 1934"/>
                              <a:gd name="T19" fmla="*/ 2083 h 298"/>
                              <a:gd name="T20" fmla="+- 0 6992 6706"/>
                              <a:gd name="T21" fmla="*/ T20 w 298"/>
                              <a:gd name="T22" fmla="+- 0 2025 1934"/>
                              <a:gd name="T23" fmla="*/ 2025 h 298"/>
                              <a:gd name="T24" fmla="+- 0 6960 6706"/>
                              <a:gd name="T25" fmla="*/ T24 w 298"/>
                              <a:gd name="T26" fmla="+- 0 1978 1934"/>
                              <a:gd name="T27" fmla="*/ 1978 h 298"/>
                              <a:gd name="T28" fmla="+- 0 6913 6706"/>
                              <a:gd name="T29" fmla="*/ T28 w 298"/>
                              <a:gd name="T30" fmla="+- 0 1946 1934"/>
                              <a:gd name="T31" fmla="*/ 1946 h 298"/>
                              <a:gd name="T32" fmla="+- 0 6855 6706"/>
                              <a:gd name="T33" fmla="*/ T32 w 298"/>
                              <a:gd name="T34" fmla="+- 0 1934 1934"/>
                              <a:gd name="T35" fmla="*/ 1934 h 298"/>
                              <a:gd name="T36" fmla="+- 0 6797 6706"/>
                              <a:gd name="T37" fmla="*/ T36 w 298"/>
                              <a:gd name="T38" fmla="+- 0 1946 1934"/>
                              <a:gd name="T39" fmla="*/ 1946 h 298"/>
                              <a:gd name="T40" fmla="+- 0 6750 6706"/>
                              <a:gd name="T41" fmla="*/ T40 w 298"/>
                              <a:gd name="T42" fmla="+- 0 1978 1934"/>
                              <a:gd name="T43" fmla="*/ 1978 h 298"/>
                              <a:gd name="T44" fmla="+- 0 6718 6706"/>
                              <a:gd name="T45" fmla="*/ T44 w 298"/>
                              <a:gd name="T46" fmla="+- 0 2025 1934"/>
                              <a:gd name="T47" fmla="*/ 2025 h 298"/>
                              <a:gd name="T48" fmla="+- 0 6706 6706"/>
                              <a:gd name="T49" fmla="*/ T48 w 298"/>
                              <a:gd name="T50" fmla="+- 0 2083 1934"/>
                              <a:gd name="T51" fmla="*/ 2083 h 298"/>
                              <a:gd name="T52" fmla="+- 0 6718 6706"/>
                              <a:gd name="T53" fmla="*/ T52 w 298"/>
                              <a:gd name="T54" fmla="+- 0 2141 1934"/>
                              <a:gd name="T55" fmla="*/ 2141 h 298"/>
                              <a:gd name="T56" fmla="+- 0 6750 6706"/>
                              <a:gd name="T57" fmla="*/ T56 w 298"/>
                              <a:gd name="T58" fmla="+- 0 2188 1934"/>
                              <a:gd name="T59" fmla="*/ 2188 h 298"/>
                              <a:gd name="T60" fmla="+- 0 6797 6706"/>
                              <a:gd name="T61" fmla="*/ T60 w 298"/>
                              <a:gd name="T62" fmla="+- 0 2220 1934"/>
                              <a:gd name="T63" fmla="*/ 2220 h 298"/>
                              <a:gd name="T64" fmla="+- 0 6855 6706"/>
                              <a:gd name="T65" fmla="*/ T64 w 298"/>
                              <a:gd name="T66" fmla="+- 0 2232 1934"/>
                              <a:gd name="T67" fmla="*/ 223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Line 1788"/>
                        <wps:cNvCnPr>
                          <a:cxnSpLocks noChangeShapeType="1"/>
                        </wps:cNvCnPr>
                        <wps:spPr bwMode="auto">
                          <a:xfrm>
                            <a:off x="3804" y="1754"/>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295" name="Line 1787"/>
                        <wps:cNvCnPr>
                          <a:cxnSpLocks noChangeShapeType="1"/>
                        </wps:cNvCnPr>
                        <wps:spPr bwMode="auto">
                          <a:xfrm>
                            <a:off x="6851" y="1782"/>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296" name="Line 1786"/>
                        <wps:cNvCnPr>
                          <a:cxnSpLocks noChangeShapeType="1"/>
                        </wps:cNvCnPr>
                        <wps:spPr bwMode="auto">
                          <a:xfrm>
                            <a:off x="4813" y="1765"/>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297" name="Line 1785"/>
                        <wps:cNvCnPr>
                          <a:cxnSpLocks noChangeShapeType="1"/>
                        </wps:cNvCnPr>
                        <wps:spPr bwMode="auto">
                          <a:xfrm>
                            <a:off x="5834" y="1765"/>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298" name="Line 1784"/>
                        <wps:cNvCnPr>
                          <a:cxnSpLocks noChangeShapeType="1"/>
                        </wps:cNvCnPr>
                        <wps:spPr bwMode="auto">
                          <a:xfrm>
                            <a:off x="4808" y="1770"/>
                            <a:ext cx="1031"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902967" id="Group 1783" o:spid="_x0000_s1026" style="position:absolute;margin-left:-.15pt;margin-top:0;width:411.15pt;height:609.45pt;z-index:-260802560;mso-position-horizontal-relative:page;mso-position-vertical-relative:page" coordorigin="-3" coordsize="8223,121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">
                <v:shape id="Picture 1803"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">
                  <v:imagedata r:id="rId13" o:title=""/>
                </v:shape>
                <v:shape id="Picture 1802"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">
                  <v:imagedata r:id="rId54" o:title=""/>
                </v:shape>
                <v:line id="Line 1801" o:spid="_x0000_s1029" style="position:absolute;visibility:visible;mso-wrap-style:square" from="0,0" to="0,12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" strokeweight=".25pt"/>
                <v:line id="Line 1800" o:spid="_x0000_s1030"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" strokecolor="#395b7e" strokeweight=".25pt"/>
                <v:shape id="Freeform 1799" o:spid="_x0000_s1031" style="position:absolute;left:3656;top:191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" path="m149,l91,11,44,43,12,90,,148r12,58l44,254r47,32l149,297r58,-11l254,254r32,-48l298,148,286,90,254,43,207,11,149,xe" stroked="f">
                  <v:path arrowok="t" o:connecttype="custom" o:connectlocs="149,1911;91,1922;44,1954;12,2001;0,2059;12,2117;44,2165;91,2197;149,2208;207,2197;254,2165;286,2117;298,2059;286,2001;254,1954;207,1922;149,1911" o:connectangles="0,0,0,0,0,0,0,0,0,0,0,0,0,0,0,0,0"/>
                </v:shape>
                <v:shape id="Freeform 1798" o:spid="_x0000_s1032" style="position:absolute;left:3656;top:191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" path="m149,297r58,-11l254,254r32,-48l298,148,286,90,254,43,207,11,149,,91,11,44,43,12,90,,148r12,58l44,254r47,32l149,297xe" filled="f" strokeweight=".5pt">
                  <v:path arrowok="t" o:connecttype="custom" o:connectlocs="149,2208;207,2197;254,2165;286,2117;298,2059;286,2001;254,1954;207,1922;149,1911;91,1922;44,1954;12,2001;0,2059;12,2117;44,2165;91,2197;149,2208" o:connectangles="0,0,0,0,0,0,0,0,0,0,0,0,0,0,0,0,0"/>
                </v:shape>
                <v:shape id="Freeform 1797" o:spid="_x0000_s1033" style="position:absolute;left:4672;top:191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" path="m149,l91,12,43,44,11,91,,149r11,58l43,254r48,32l149,298r57,-12l254,254r32,-47l297,149,286,91,254,44,206,12,149,xe" stroked="f">
                  <v:path arrowok="t" o:connecttype="custom" o:connectlocs="149,1917;91,1929;43,1961;11,2008;0,2066;11,2124;43,2171;91,2203;149,2215;206,2203;254,2171;286,2124;297,2066;286,2008;254,1961;206,1929;149,1917" o:connectangles="0,0,0,0,0,0,0,0,0,0,0,0,0,0,0,0,0"/>
                </v:shape>
                <v:shape id="Freeform 1796" o:spid="_x0000_s1034" style="position:absolute;left:4672;top:191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" path="m149,298r57,-12l254,254r32,-47l297,149,286,91,254,44,206,12,149,,91,12,43,44,11,91,,149r11,58l43,254r48,32l149,298xe" filled="f" strokeweight=".5pt">
                  <v:path arrowok="t" o:connecttype="custom" o:connectlocs="149,2215;206,2203;254,2171;286,2124;297,2066;286,2008;254,1961;206,1929;149,1917;91,1929;43,1961;11,2008;0,2066;11,2124;43,2171;91,2203;149,2215" o:connectangles="0,0,0,0,0,0,0,0,0,0,0,0,0,0,0,0,0"/>
                </v:shape>
                <v:shape id="Picture 1795" o:spid="_x0000_s1035" type="#_x0000_t75" style="position:absolute;left:6200;top:1927;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">
                  <v:imagedata r:id="rId15" o:title=""/>
                </v:shape>
                <v:shape id="Picture 1794" o:spid="_x0000_s1036" type="#_x0000_t75" style="position:absolute;left:4160;top:1908;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">
                  <v:imagedata r:id="rId15" o:title=""/>
                </v:shape>
                <v:shape id="Freeform 1793" o:spid="_x0000_s1037" style="position:absolute;left:5689;top:192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" path="m149,l91,11,44,43,12,91,,148r12,58l44,254r47,32l149,297r58,-11l254,254r32,-48l298,148,286,91,254,43,207,11,149,xe" stroked="f">
                  <v:path arrowok="t" o:connecttype="custom" o:connectlocs="149,1928;91,1939;44,1971;12,2019;0,2076;12,2134;44,2182;91,2214;149,2225;207,2214;254,2182;286,2134;298,2076;286,2019;254,1971;207,1939;149,1928" o:connectangles="0,0,0,0,0,0,0,0,0,0,0,0,0,0,0,0,0"/>
                </v:shape>
                <v:shape id="Freeform 1792" o:spid="_x0000_s1038" style="position:absolute;left:5689;top:192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" path="m149,297r58,-11l254,254r32,-48l298,148,286,91,254,43,207,11,149,,91,11,44,43,12,91,,148r12,58l44,254r47,32l149,297xe" filled="f" strokeweight=".5pt">
                  <v:path arrowok="t" o:connecttype="custom" o:connectlocs="149,2225;207,2214;254,2182;286,2134;298,2076;286,2019;254,1971;207,1939;149,1928;91,1939;44,1971;12,2019;0,2076;12,2134;44,2182;91,2214;149,2225" o:connectangles="0,0,0,0,0,0,0,0,0,0,0,0,0,0,0,0,0"/>
                </v:shape>
                <v:shape id="Picture 1791" o:spid="_x0000_s1039" type="#_x0000_t75" style="position:absolute;left:5180;top:192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">
                  <v:imagedata r:id="rId15" o:title=""/>
                </v:shape>
                <v:shape id="Freeform 1790" o:spid="_x0000_s1040" style="position:absolute;left:6706;top:193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" path="m149,l91,12,44,44,12,91,,149r12,58l44,254r47,32l149,298r58,-12l254,254r32,-47l298,149,286,91,254,44,207,12,149,xe" fillcolor="#41ad49" stroked="f">
                  <v:path arrowok="t" o:connecttype="custom" o:connectlocs="149,1934;91,1946;44,1978;12,2025;0,2083;12,2141;44,2188;91,2220;149,2232;207,2220;254,2188;286,2141;298,2083;286,2025;254,1978;207,1946;149,1934" o:connectangles="0,0,0,0,0,0,0,0,0,0,0,0,0,0,0,0,0"/>
                </v:shape>
                <v:shape id="Freeform 1789" o:spid="_x0000_s1041" style="position:absolute;left:6706;top:193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" path="m149,298r58,-12l254,254r32,-47l298,149,286,91,254,44,207,12,149,,91,12,44,44,12,91,,149r12,58l44,254r47,32l149,298xe" filled="f" strokeweight=".5pt">
                  <v:path arrowok="t" o:connecttype="custom" o:connectlocs="149,2232;207,2220;254,2188;286,2141;298,2083;286,2025;254,1978;207,1946;149,1934;91,1946;44,1978;12,2025;0,2083;12,2141;44,2188;91,2220;149,2232" o:connectangles="0,0,0,0,0,0,0,0,0,0,0,0,0,0,0,0,0"/>
                </v:shape>
                <v:line id="Line 1788" o:spid="_x0000_s1042" style="position:absolute;visibility:visible;mso-wrap-style:square" from="3804,1754" to="3804,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" strokecolor="white" strokeweight=".5pt"/>
                <v:line id="Line 1787" o:spid="_x0000_s1043" style="position:absolute;visibility:visible;mso-wrap-style:square" from="6851,1782" to="6851,1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" strokecolor="white" strokeweight=".5pt"/>
                <v:line id="Line 1786" o:spid="_x0000_s1044" style="position:absolute;visibility:visible;mso-wrap-style:square" from="4813,1765" to="4813,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" strokecolor="white" strokeweight=".5pt"/>
                <v:line id="Line 1785" o:spid="_x0000_s1045" style="position:absolute;visibility:visible;mso-wrap-style:square" from="5834,1765" to="5834,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" strokecolor="white" strokeweight=".5pt"/>
                <v:line id="Line 1784" o:spid="_x0000_s1046" style="position:absolute;visibility:visible;mso-wrap-style:square" from="4808,1770" to="5839,1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" strokecolor="white" strokeweight=".5pt"/>
                <w10:wrap anchorx="page" anchory="page"/>
              </v:group>
            </w:pict>
          </mc:Fallback>
        </mc:AlternateContent>
      </w:r>
    </w:p>
    <w:p w14:paraId="772D3B83" w14:textId="77777777" w:rsidR="006500DE" w:rsidRPr="004A7191" w:rsidRDefault="004A7191">
      <w:pPr>
        <w:spacing w:before="93"/>
        <w:ind w:left="3099" w:right="2433"/>
        <w:jc w:val="center"/>
        <w:rPr>
          <w:color w:val="000000" w:themeColor="text1"/>
          <w:sz w:val="16"/>
        </w:rPr>
      </w:pPr>
      <w:r w:rsidRPr="004A7191">
        <w:rPr>
          <w:color w:val="000000" w:themeColor="text1"/>
          <w:sz w:val="16"/>
        </w:rPr>
        <w:t>Least Concern (IUCN 3.1)</w:t>
      </w:r>
    </w:p>
    <w:p w14:paraId="1D50F811" w14:textId="77777777" w:rsidR="006500DE" w:rsidRPr="004A7191" w:rsidRDefault="004A7191">
      <w:pPr>
        <w:pStyle w:val="BodyText"/>
        <w:tabs>
          <w:tab w:val="left" w:pos="5715"/>
        </w:tabs>
        <w:spacing w:before="137" w:line="331" w:lineRule="auto"/>
        <w:ind w:left="4620" w:right="1777"/>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4649782C" w14:textId="77777777" w:rsidR="006500DE" w:rsidRPr="004A7191" w:rsidRDefault="004A7191">
      <w:pPr>
        <w:pStyle w:val="BodyText"/>
        <w:tabs>
          <w:tab w:val="left" w:pos="5715"/>
        </w:tabs>
        <w:spacing w:line="229" w:lineRule="exact"/>
        <w:ind w:left="46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0B93FB37" w14:textId="77777777" w:rsidR="006500DE" w:rsidRPr="004A7191" w:rsidRDefault="004A7191">
      <w:pPr>
        <w:tabs>
          <w:tab w:val="left" w:pos="5715"/>
        </w:tabs>
        <w:spacing w:before="93"/>
        <w:ind w:left="4620"/>
        <w:rPr>
          <w:color w:val="000000" w:themeColor="text1"/>
          <w:sz w:val="24"/>
        </w:rPr>
      </w:pPr>
      <w:r w:rsidRPr="004A7191">
        <w:rPr>
          <w:color w:val="000000" w:themeColor="text1"/>
          <w:position w:val="2"/>
          <w:sz w:val="20"/>
        </w:rPr>
        <w:t>Order:</w:t>
      </w:r>
      <w:r w:rsidRPr="004A7191">
        <w:rPr>
          <w:color w:val="000000" w:themeColor="text1"/>
          <w:position w:val="2"/>
          <w:sz w:val="20"/>
        </w:rPr>
        <w:tab/>
      </w:r>
      <w:r w:rsidRPr="004A7191">
        <w:rPr>
          <w:color w:val="000000" w:themeColor="text1"/>
          <w:sz w:val="24"/>
        </w:rPr>
        <w:t>Cuculiformes</w:t>
      </w:r>
    </w:p>
    <w:p w14:paraId="47192E8B" w14:textId="77777777" w:rsidR="006500DE" w:rsidRPr="004A7191" w:rsidRDefault="004A7191">
      <w:pPr>
        <w:tabs>
          <w:tab w:val="left" w:pos="5715"/>
        </w:tabs>
        <w:spacing w:before="64"/>
        <w:ind w:left="4620"/>
        <w:rPr>
          <w:color w:val="000000" w:themeColor="text1"/>
          <w:sz w:val="24"/>
        </w:rPr>
      </w:pPr>
      <w:r w:rsidRPr="004A7191">
        <w:rPr>
          <w:color w:val="000000" w:themeColor="text1"/>
          <w:position w:val="2"/>
          <w:sz w:val="20"/>
        </w:rPr>
        <w:t>Family:</w:t>
      </w:r>
      <w:r w:rsidRPr="004A7191">
        <w:rPr>
          <w:color w:val="000000" w:themeColor="text1"/>
          <w:position w:val="2"/>
          <w:sz w:val="20"/>
        </w:rPr>
        <w:tab/>
      </w:r>
      <w:proofErr w:type="spellStart"/>
      <w:r w:rsidRPr="004A7191">
        <w:rPr>
          <w:color w:val="000000" w:themeColor="text1"/>
          <w:sz w:val="24"/>
        </w:rPr>
        <w:t>Cuculidae</w:t>
      </w:r>
      <w:proofErr w:type="spellEnd"/>
    </w:p>
    <w:p w14:paraId="2C1B61DD" w14:textId="77777777" w:rsidR="006500DE" w:rsidRPr="004A7191" w:rsidRDefault="004A7191">
      <w:pPr>
        <w:tabs>
          <w:tab w:val="left" w:pos="5715"/>
        </w:tabs>
        <w:spacing w:before="44"/>
        <w:ind w:left="4620"/>
        <w:rPr>
          <w:i/>
          <w:color w:val="000000" w:themeColor="text1"/>
          <w:sz w:val="24"/>
        </w:rPr>
      </w:pPr>
      <w:r w:rsidRPr="004A7191">
        <w:rPr>
          <w:color w:val="000000" w:themeColor="text1"/>
          <w:position w:val="2"/>
          <w:sz w:val="20"/>
        </w:rPr>
        <w:t>Genus:</w:t>
      </w:r>
      <w:r w:rsidRPr="004A7191">
        <w:rPr>
          <w:color w:val="000000" w:themeColor="text1"/>
          <w:position w:val="2"/>
          <w:sz w:val="20"/>
        </w:rPr>
        <w:tab/>
      </w:r>
      <w:proofErr w:type="spellStart"/>
      <w:r w:rsidRPr="004A7191">
        <w:rPr>
          <w:i/>
          <w:color w:val="000000" w:themeColor="text1"/>
          <w:sz w:val="24"/>
        </w:rPr>
        <w:t>Eudynamys</w:t>
      </w:r>
      <w:proofErr w:type="spellEnd"/>
    </w:p>
    <w:p w14:paraId="31862D2F" w14:textId="77777777" w:rsidR="006500DE" w:rsidRPr="004A7191" w:rsidRDefault="004A7191">
      <w:pPr>
        <w:tabs>
          <w:tab w:val="left" w:pos="5715"/>
        </w:tabs>
        <w:spacing w:before="24"/>
        <w:ind w:left="4620"/>
        <w:rPr>
          <w:i/>
          <w:color w:val="000000" w:themeColor="text1"/>
          <w:sz w:val="24"/>
        </w:rPr>
      </w:pPr>
      <w:r w:rsidRPr="004A7191">
        <w:rPr>
          <w:color w:val="000000" w:themeColor="text1"/>
          <w:position w:val="2"/>
          <w:sz w:val="20"/>
        </w:rPr>
        <w:t>Species:</w:t>
      </w:r>
      <w:r w:rsidRPr="004A7191">
        <w:rPr>
          <w:color w:val="000000" w:themeColor="text1"/>
          <w:position w:val="2"/>
          <w:sz w:val="20"/>
        </w:rPr>
        <w:tab/>
      </w:r>
      <w:r w:rsidRPr="004A7191">
        <w:rPr>
          <w:i/>
          <w:color w:val="000000" w:themeColor="text1"/>
          <w:sz w:val="24"/>
        </w:rPr>
        <w:t>E.</w:t>
      </w:r>
      <w:r w:rsidRPr="004A7191">
        <w:rPr>
          <w:i/>
          <w:color w:val="000000" w:themeColor="text1"/>
          <w:spacing w:val="-10"/>
          <w:sz w:val="24"/>
        </w:rPr>
        <w:t xml:space="preserve"> </w:t>
      </w:r>
      <w:proofErr w:type="spellStart"/>
      <w:r w:rsidRPr="004A7191">
        <w:rPr>
          <w:i/>
          <w:color w:val="000000" w:themeColor="text1"/>
          <w:sz w:val="24"/>
        </w:rPr>
        <w:t>scolopaceus</w:t>
      </w:r>
      <w:proofErr w:type="spellEnd"/>
    </w:p>
    <w:p w14:paraId="03802C02" w14:textId="77777777" w:rsidR="006500DE" w:rsidRPr="004A7191" w:rsidRDefault="006500DE">
      <w:pPr>
        <w:pStyle w:val="BodyText"/>
        <w:rPr>
          <w:i/>
          <w:color w:val="000000" w:themeColor="text1"/>
        </w:rPr>
      </w:pPr>
    </w:p>
    <w:p w14:paraId="67250A96" w14:textId="77777777" w:rsidR="006500DE" w:rsidRPr="004A7191" w:rsidRDefault="006500DE">
      <w:pPr>
        <w:pStyle w:val="BodyText"/>
        <w:rPr>
          <w:i/>
          <w:color w:val="000000" w:themeColor="text1"/>
        </w:rPr>
      </w:pPr>
    </w:p>
    <w:p w14:paraId="13140FBC" w14:textId="77777777" w:rsidR="006500DE" w:rsidRPr="004A7191" w:rsidRDefault="006500DE">
      <w:pPr>
        <w:pStyle w:val="BodyText"/>
        <w:rPr>
          <w:i/>
          <w:color w:val="000000" w:themeColor="text1"/>
        </w:rPr>
      </w:pPr>
    </w:p>
    <w:p w14:paraId="03AC60B7" w14:textId="77777777" w:rsidR="006500DE" w:rsidRPr="004A7191" w:rsidRDefault="006500DE">
      <w:pPr>
        <w:pStyle w:val="BodyText"/>
        <w:rPr>
          <w:i/>
          <w:color w:val="000000" w:themeColor="text1"/>
        </w:rPr>
      </w:pPr>
    </w:p>
    <w:p w14:paraId="0706EF8D" w14:textId="77777777" w:rsidR="006500DE" w:rsidRPr="004A7191" w:rsidRDefault="006500DE">
      <w:pPr>
        <w:pStyle w:val="BodyText"/>
        <w:rPr>
          <w:i/>
          <w:color w:val="000000" w:themeColor="text1"/>
        </w:rPr>
      </w:pPr>
    </w:p>
    <w:p w14:paraId="3020A800" w14:textId="77777777" w:rsidR="006500DE" w:rsidRPr="004A7191" w:rsidRDefault="006500DE">
      <w:pPr>
        <w:pStyle w:val="BodyText"/>
        <w:rPr>
          <w:i/>
          <w:color w:val="000000" w:themeColor="text1"/>
        </w:rPr>
      </w:pPr>
    </w:p>
    <w:p w14:paraId="6FD9CF2E" w14:textId="77777777" w:rsidR="006500DE" w:rsidRPr="004A7191" w:rsidRDefault="006500DE">
      <w:pPr>
        <w:pStyle w:val="BodyText"/>
        <w:rPr>
          <w:i/>
          <w:color w:val="000000" w:themeColor="text1"/>
        </w:rPr>
      </w:pPr>
    </w:p>
    <w:p w14:paraId="11EE06FC" w14:textId="77777777" w:rsidR="006500DE" w:rsidRPr="004A7191" w:rsidRDefault="006500DE">
      <w:pPr>
        <w:pStyle w:val="BodyText"/>
        <w:rPr>
          <w:i/>
          <w:color w:val="000000" w:themeColor="text1"/>
        </w:rPr>
      </w:pPr>
    </w:p>
    <w:p w14:paraId="738E9AFB" w14:textId="77777777" w:rsidR="006500DE" w:rsidRPr="004A7191" w:rsidRDefault="006500DE">
      <w:pPr>
        <w:pStyle w:val="BodyText"/>
        <w:rPr>
          <w:i/>
          <w:color w:val="000000" w:themeColor="text1"/>
        </w:rPr>
      </w:pPr>
    </w:p>
    <w:p w14:paraId="40DC7A2E" w14:textId="77777777" w:rsidR="006500DE" w:rsidRPr="004A7191" w:rsidRDefault="006500DE">
      <w:pPr>
        <w:pStyle w:val="BodyText"/>
        <w:rPr>
          <w:i/>
          <w:color w:val="000000" w:themeColor="text1"/>
        </w:rPr>
      </w:pPr>
    </w:p>
    <w:p w14:paraId="65481F3C" w14:textId="77777777" w:rsidR="006500DE" w:rsidRPr="004A7191" w:rsidRDefault="006500DE">
      <w:pPr>
        <w:pStyle w:val="BodyText"/>
        <w:rPr>
          <w:i/>
          <w:color w:val="000000" w:themeColor="text1"/>
        </w:rPr>
      </w:pPr>
    </w:p>
    <w:p w14:paraId="1AE3298D" w14:textId="77777777" w:rsidR="006500DE" w:rsidRPr="004A7191" w:rsidRDefault="006500DE">
      <w:pPr>
        <w:pStyle w:val="BodyText"/>
        <w:rPr>
          <w:i/>
          <w:color w:val="000000" w:themeColor="text1"/>
        </w:rPr>
      </w:pPr>
    </w:p>
    <w:p w14:paraId="17BDB727" w14:textId="77777777" w:rsidR="006500DE" w:rsidRPr="004A7191" w:rsidRDefault="006500DE">
      <w:pPr>
        <w:pStyle w:val="BodyText"/>
        <w:rPr>
          <w:i/>
          <w:color w:val="000000" w:themeColor="text1"/>
        </w:rPr>
      </w:pPr>
    </w:p>
    <w:p w14:paraId="64281E18" w14:textId="77777777" w:rsidR="006500DE" w:rsidRPr="004A7191" w:rsidRDefault="006500DE">
      <w:pPr>
        <w:pStyle w:val="BodyText"/>
        <w:rPr>
          <w:i/>
          <w:color w:val="000000" w:themeColor="text1"/>
        </w:rPr>
      </w:pPr>
    </w:p>
    <w:p w14:paraId="72177122" w14:textId="77777777" w:rsidR="006500DE" w:rsidRPr="004A7191" w:rsidRDefault="006500DE">
      <w:pPr>
        <w:pStyle w:val="BodyText"/>
        <w:rPr>
          <w:i/>
          <w:color w:val="000000" w:themeColor="text1"/>
        </w:rPr>
      </w:pPr>
    </w:p>
    <w:p w14:paraId="085C0D35" w14:textId="77777777" w:rsidR="006500DE" w:rsidRPr="004A7191" w:rsidRDefault="006500DE">
      <w:pPr>
        <w:pStyle w:val="BodyText"/>
        <w:rPr>
          <w:i/>
          <w:color w:val="000000" w:themeColor="text1"/>
        </w:rPr>
      </w:pPr>
    </w:p>
    <w:p w14:paraId="4E735470" w14:textId="77777777" w:rsidR="006500DE" w:rsidRPr="004A7191" w:rsidRDefault="006500DE">
      <w:pPr>
        <w:pStyle w:val="BodyText"/>
        <w:rPr>
          <w:i/>
          <w:color w:val="000000" w:themeColor="text1"/>
        </w:rPr>
      </w:pPr>
    </w:p>
    <w:p w14:paraId="397B30A4" w14:textId="77777777" w:rsidR="006500DE" w:rsidRPr="004A7191" w:rsidRDefault="006500DE">
      <w:pPr>
        <w:pStyle w:val="BodyText"/>
        <w:rPr>
          <w:i/>
          <w:color w:val="000000" w:themeColor="text1"/>
        </w:rPr>
      </w:pPr>
    </w:p>
    <w:p w14:paraId="4605E941" w14:textId="77777777" w:rsidR="006500DE" w:rsidRPr="004A7191" w:rsidRDefault="006500DE">
      <w:pPr>
        <w:pStyle w:val="BodyText"/>
        <w:rPr>
          <w:i/>
          <w:color w:val="000000" w:themeColor="text1"/>
        </w:rPr>
      </w:pPr>
    </w:p>
    <w:p w14:paraId="6BD24F1B" w14:textId="77777777" w:rsidR="006500DE" w:rsidRPr="004A7191" w:rsidRDefault="006500DE">
      <w:pPr>
        <w:pStyle w:val="BodyText"/>
        <w:rPr>
          <w:i/>
          <w:color w:val="000000" w:themeColor="text1"/>
        </w:rPr>
      </w:pPr>
    </w:p>
    <w:p w14:paraId="7E31BF9B" w14:textId="77777777" w:rsidR="006500DE" w:rsidRPr="004A7191" w:rsidRDefault="006500DE">
      <w:pPr>
        <w:pStyle w:val="BodyText"/>
        <w:rPr>
          <w:i/>
          <w:color w:val="000000" w:themeColor="text1"/>
        </w:rPr>
      </w:pPr>
    </w:p>
    <w:p w14:paraId="5590A6CD" w14:textId="77777777" w:rsidR="006500DE" w:rsidRPr="004A7191" w:rsidRDefault="006500DE">
      <w:pPr>
        <w:pStyle w:val="BodyText"/>
        <w:rPr>
          <w:i/>
          <w:color w:val="000000" w:themeColor="text1"/>
        </w:rPr>
      </w:pPr>
    </w:p>
    <w:p w14:paraId="295BEC4D" w14:textId="77777777" w:rsidR="006500DE" w:rsidRPr="004A7191" w:rsidRDefault="006500DE">
      <w:pPr>
        <w:pStyle w:val="BodyText"/>
        <w:spacing w:before="7"/>
        <w:rPr>
          <w:i/>
          <w:color w:val="000000" w:themeColor="text1"/>
          <w:sz w:val="27"/>
        </w:rPr>
      </w:pPr>
    </w:p>
    <w:p w14:paraId="46851A0B" w14:textId="77777777" w:rsidR="006500DE" w:rsidRPr="004A7191" w:rsidRDefault="004A7191">
      <w:pPr>
        <w:spacing w:before="101"/>
        <w:ind w:left="114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7B44EA30"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1DD93D9C" w14:textId="77777777" w:rsidR="00D15255" w:rsidRPr="004A7191" w:rsidRDefault="00D15255" w:rsidP="00D15255">
      <w:pPr>
        <w:pStyle w:val="Heading1"/>
        <w:tabs>
          <w:tab w:val="left" w:pos="1132"/>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52018688" behindDoc="1" locked="0" layoutInCell="1" allowOverlap="1" wp14:anchorId="10EFD130" wp14:editId="5B38CCAB">
                <wp:simplePos x="0" y="0"/>
                <wp:positionH relativeFrom="page">
                  <wp:posOffset>2565400</wp:posOffset>
                </wp:positionH>
                <wp:positionV relativeFrom="page">
                  <wp:posOffset>7136765</wp:posOffset>
                </wp:positionV>
                <wp:extent cx="161925" cy="154940"/>
                <wp:effectExtent l="0" t="0" r="0" b="0"/>
                <wp:wrapNone/>
                <wp:docPr id="1684" name="Text Box 1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D4235" w14:textId="77777777" w:rsidR="00B7268B" w:rsidRDefault="00B7268B" w:rsidP="00D15255">
                            <w:pPr>
                              <w:pStyle w:val="BodyText"/>
                              <w:rPr>
                                <w:rFonts w:ascii="Verdana"/>
                              </w:rPr>
                            </w:pPr>
                            <w:r>
                              <w:rPr>
                                <w:rFonts w:ascii="Verdana"/>
                                <w:color w:val="58595B"/>
                              </w:rP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FD130" id="Text Box 1460" o:spid="_x0000_s1070" type="#_x0000_t202" style="position:absolute;margin-left:202pt;margin-top:561.95pt;width:12.75pt;height:12.2pt;z-index:-25129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" filled="f" stroked="f">
                <v:textbox inset="0,0,0,0">
                  <w:txbxContent>
                    <w:p w14:paraId="544D4235" w14:textId="77777777" w:rsidR="00B7268B" w:rsidRDefault="00B7268B" w:rsidP="00D15255">
                      <w:pPr>
                        <w:pStyle w:val="BodyText"/>
                        <w:rPr>
                          <w:rFonts w:ascii="Verdana"/>
                        </w:rPr>
                      </w:pPr>
                      <w:r>
                        <w:rPr>
                          <w:rFonts w:ascii="Verdana"/>
                          <w:color w:val="58595B"/>
                        </w:rPr>
                        <w:t>56</w:t>
                      </w:r>
                    </w:p>
                  </w:txbxContent>
                </v:textbox>
                <w10:wrap anchorx="page" anchory="page"/>
              </v:shape>
            </w:pict>
          </mc:Fallback>
        </mc:AlternateContent>
      </w:r>
      <w:r w:rsidRPr="004A7191">
        <w:rPr>
          <w:color w:val="000000" w:themeColor="text1"/>
          <w:shd w:val="clear" w:color="auto" w:fill="86B273"/>
        </w:rPr>
        <w:t xml:space="preserve"> </w:t>
      </w:r>
      <w:r w:rsidRPr="004A7191">
        <w:rPr>
          <w:color w:val="000000" w:themeColor="text1"/>
          <w:shd w:val="clear" w:color="auto" w:fill="86B273"/>
        </w:rPr>
        <w:tab/>
      </w:r>
      <w:r>
        <w:rPr>
          <w:color w:val="000000" w:themeColor="text1"/>
          <w:shd w:val="clear" w:color="auto" w:fill="86B273"/>
        </w:rPr>
        <w:t>15</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Greater Coucal</w:t>
      </w:r>
      <w:r w:rsidRPr="004A7191">
        <w:rPr>
          <w:color w:val="000000" w:themeColor="text1"/>
          <w:shd w:val="clear" w:color="auto" w:fill="86B273"/>
        </w:rPr>
        <w:tab/>
      </w:r>
    </w:p>
    <w:p w14:paraId="321D3B0D" w14:textId="77777777" w:rsidR="006500DE" w:rsidRPr="004A7191" w:rsidRDefault="004A7191">
      <w:pPr>
        <w:pStyle w:val="BodyText"/>
        <w:spacing w:before="322" w:line="237" w:lineRule="auto"/>
        <w:ind w:left="1140" w:right="1162"/>
        <w:rPr>
          <w:color w:val="000000" w:themeColor="text1"/>
        </w:rPr>
      </w:pPr>
      <w:r w:rsidRPr="004A7191">
        <w:rPr>
          <w:color w:val="000000" w:themeColor="text1"/>
        </w:rPr>
        <w:t>The greater coucal or crow pheasant (</w:t>
      </w:r>
      <w:proofErr w:type="spellStart"/>
      <w:r w:rsidRPr="004A7191">
        <w:rPr>
          <w:rFonts w:ascii="Georgia"/>
          <w:i/>
          <w:color w:val="000000" w:themeColor="text1"/>
        </w:rPr>
        <w:t>Centropus</w:t>
      </w:r>
      <w:proofErr w:type="spellEnd"/>
      <w:r w:rsidRPr="004A7191">
        <w:rPr>
          <w:rFonts w:ascii="Georgia"/>
          <w:i/>
          <w:color w:val="000000" w:themeColor="text1"/>
        </w:rPr>
        <w:t xml:space="preserve"> sinensis</w:t>
      </w:r>
      <w:r w:rsidRPr="004A7191">
        <w:rPr>
          <w:color w:val="000000" w:themeColor="text1"/>
        </w:rPr>
        <w:t>), is a large non-parasitic member of the cuckoo order of birds, the Cuculiformes. A widespread resident in the Indian Subcontinent and Southeast Asia, it is divided into several subspecies, some being treated as full species. They are large, crow-like with a long tail and coppery brown wings and found in wide range of habitats from jungle to cultivation and urban gardens. They are weak fliers, and are often seen clambering about in vegetation</w:t>
      </w:r>
      <w:r w:rsidRPr="004A7191">
        <w:rPr>
          <w:color w:val="000000" w:themeColor="text1"/>
          <w:spacing w:val="-10"/>
        </w:rPr>
        <w:t xml:space="preserve"> </w:t>
      </w:r>
      <w:r w:rsidRPr="004A7191">
        <w:rPr>
          <w:color w:val="000000" w:themeColor="text1"/>
        </w:rPr>
        <w:t>or walking on the ground as they forage for insects, eggs and nestlings of other birds. They have a familiar deep resonant call which is associated with</w:t>
      </w:r>
      <w:r w:rsidRPr="004A7191">
        <w:rPr>
          <w:color w:val="000000" w:themeColor="text1"/>
          <w:spacing w:val="-11"/>
        </w:rPr>
        <w:t xml:space="preserve"> </w:t>
      </w:r>
      <w:r w:rsidRPr="004A7191">
        <w:rPr>
          <w:color w:val="000000" w:themeColor="text1"/>
        </w:rPr>
        <w:t>omens</w:t>
      </w:r>
      <w:r w:rsidRPr="004A7191">
        <w:rPr>
          <w:color w:val="000000" w:themeColor="text1"/>
          <w:spacing w:val="-9"/>
        </w:rPr>
        <w:t xml:space="preserve"> </w:t>
      </w:r>
      <w:r w:rsidRPr="004A7191">
        <w:rPr>
          <w:color w:val="000000" w:themeColor="text1"/>
        </w:rPr>
        <w:t>in</w:t>
      </w:r>
      <w:r w:rsidRPr="004A7191">
        <w:rPr>
          <w:color w:val="000000" w:themeColor="text1"/>
          <w:spacing w:val="-8"/>
        </w:rPr>
        <w:t xml:space="preserve"> </w:t>
      </w:r>
      <w:r w:rsidRPr="004A7191">
        <w:rPr>
          <w:color w:val="000000" w:themeColor="text1"/>
        </w:rPr>
        <w:t>many</w:t>
      </w:r>
      <w:r w:rsidRPr="004A7191">
        <w:rPr>
          <w:color w:val="000000" w:themeColor="text1"/>
          <w:spacing w:val="-8"/>
        </w:rPr>
        <w:t xml:space="preserve"> </w:t>
      </w:r>
      <w:r w:rsidRPr="004A7191">
        <w:rPr>
          <w:color w:val="000000" w:themeColor="text1"/>
        </w:rPr>
        <w:t>parts</w:t>
      </w:r>
      <w:r w:rsidRPr="004A7191">
        <w:rPr>
          <w:color w:val="000000" w:themeColor="text1"/>
          <w:spacing w:val="-8"/>
        </w:rPr>
        <w:t xml:space="preserve"> </w:t>
      </w:r>
      <w:r w:rsidRPr="004A7191">
        <w:rPr>
          <w:color w:val="000000" w:themeColor="text1"/>
        </w:rPr>
        <w:t>of</w:t>
      </w:r>
      <w:r w:rsidRPr="004A7191">
        <w:rPr>
          <w:color w:val="000000" w:themeColor="text1"/>
          <w:spacing w:val="-9"/>
        </w:rPr>
        <w:t xml:space="preserve"> </w:t>
      </w:r>
      <w:r w:rsidRPr="004A7191">
        <w:rPr>
          <w:color w:val="000000" w:themeColor="text1"/>
        </w:rPr>
        <w:t>its</w:t>
      </w:r>
      <w:r w:rsidRPr="004A7191">
        <w:rPr>
          <w:color w:val="000000" w:themeColor="text1"/>
          <w:spacing w:val="-8"/>
        </w:rPr>
        <w:t xml:space="preserve"> </w:t>
      </w:r>
      <w:r w:rsidRPr="004A7191">
        <w:rPr>
          <w:color w:val="000000" w:themeColor="text1"/>
        </w:rPr>
        <w:t>range.</w:t>
      </w:r>
    </w:p>
    <w:p w14:paraId="266F3019" w14:textId="77777777" w:rsidR="006500DE" w:rsidRPr="004A7191" w:rsidRDefault="004A7191">
      <w:pPr>
        <w:pStyle w:val="BodyText"/>
        <w:spacing w:before="1"/>
        <w:ind w:left="1140" w:right="1155" w:firstLine="280"/>
        <w:rPr>
          <w:color w:val="000000" w:themeColor="text1"/>
        </w:rPr>
      </w:pPr>
      <w:r w:rsidRPr="004A7191">
        <w:rPr>
          <w:color w:val="000000" w:themeColor="text1"/>
        </w:rPr>
        <w:t>This is a large species of cuckoo at 48 cm. The head is black, upper mantle and underside are black glossed with purple. The back and wings are</w:t>
      </w:r>
      <w:r w:rsidRPr="004A7191">
        <w:rPr>
          <w:color w:val="000000" w:themeColor="text1"/>
          <w:spacing w:val="-2"/>
        </w:rPr>
        <w:t xml:space="preserve"> </w:t>
      </w:r>
      <w:r w:rsidRPr="004A7191">
        <w:rPr>
          <w:color w:val="000000" w:themeColor="text1"/>
        </w:rPr>
        <w:t>chestnut</w:t>
      </w:r>
      <w:r w:rsidRPr="004A7191">
        <w:rPr>
          <w:color w:val="000000" w:themeColor="text1"/>
          <w:spacing w:val="-2"/>
        </w:rPr>
        <w:t xml:space="preserve"> </w:t>
      </w:r>
      <w:r w:rsidRPr="004A7191">
        <w:rPr>
          <w:color w:val="000000" w:themeColor="text1"/>
        </w:rPr>
        <w:t>brown.</w:t>
      </w:r>
      <w:r w:rsidRPr="004A7191">
        <w:rPr>
          <w:color w:val="000000" w:themeColor="text1"/>
          <w:spacing w:val="-5"/>
        </w:rPr>
        <w:t xml:space="preserve"> </w:t>
      </w:r>
      <w:r w:rsidRPr="004A7191">
        <w:rPr>
          <w:color w:val="000000" w:themeColor="text1"/>
        </w:rPr>
        <w:t>There</w:t>
      </w:r>
      <w:r w:rsidRPr="004A7191">
        <w:rPr>
          <w:color w:val="000000" w:themeColor="text1"/>
          <w:spacing w:val="-1"/>
        </w:rPr>
        <w:t xml:space="preserve"> </w:t>
      </w:r>
      <w:r w:rsidRPr="004A7191">
        <w:rPr>
          <w:color w:val="000000" w:themeColor="text1"/>
        </w:rPr>
        <w:t>are</w:t>
      </w:r>
      <w:r w:rsidRPr="004A7191">
        <w:rPr>
          <w:color w:val="000000" w:themeColor="text1"/>
          <w:spacing w:val="-2"/>
        </w:rPr>
        <w:t xml:space="preserve"> </w:t>
      </w:r>
      <w:r w:rsidRPr="004A7191">
        <w:rPr>
          <w:color w:val="000000" w:themeColor="text1"/>
        </w:rPr>
        <w:t>no</w:t>
      </w:r>
      <w:r w:rsidRPr="004A7191">
        <w:rPr>
          <w:color w:val="000000" w:themeColor="text1"/>
          <w:spacing w:val="-1"/>
        </w:rPr>
        <w:t xml:space="preserve"> </w:t>
      </w:r>
      <w:r w:rsidRPr="004A7191">
        <w:rPr>
          <w:color w:val="000000" w:themeColor="text1"/>
        </w:rPr>
        <w:t>pale shaft</w:t>
      </w:r>
      <w:r w:rsidRPr="004A7191">
        <w:rPr>
          <w:color w:val="000000" w:themeColor="text1"/>
          <w:spacing w:val="-2"/>
        </w:rPr>
        <w:t xml:space="preserve"> </w:t>
      </w:r>
      <w:r w:rsidRPr="004A7191">
        <w:rPr>
          <w:color w:val="000000" w:themeColor="text1"/>
        </w:rPr>
        <w:t>streaks</w:t>
      </w:r>
      <w:r w:rsidRPr="004A7191">
        <w:rPr>
          <w:color w:val="000000" w:themeColor="text1"/>
          <w:spacing w:val="-25"/>
        </w:rPr>
        <w:t xml:space="preserve"> </w:t>
      </w:r>
      <w:r w:rsidRPr="004A7191">
        <w:rPr>
          <w:color w:val="000000" w:themeColor="text1"/>
        </w:rPr>
        <w:t>on</w:t>
      </w:r>
      <w:r w:rsidRPr="004A7191">
        <w:rPr>
          <w:color w:val="000000" w:themeColor="text1"/>
          <w:spacing w:val="-23"/>
        </w:rPr>
        <w:t xml:space="preserve"> </w:t>
      </w:r>
      <w:r w:rsidRPr="004A7191">
        <w:rPr>
          <w:color w:val="000000" w:themeColor="text1"/>
        </w:rPr>
        <w:t>the</w:t>
      </w:r>
      <w:r w:rsidRPr="004A7191">
        <w:rPr>
          <w:color w:val="000000" w:themeColor="text1"/>
          <w:spacing w:val="-23"/>
        </w:rPr>
        <w:t xml:space="preserve"> </w:t>
      </w:r>
      <w:r w:rsidRPr="004A7191">
        <w:rPr>
          <w:color w:val="000000" w:themeColor="text1"/>
        </w:rPr>
        <w:t>coverts.</w:t>
      </w:r>
      <w:r w:rsidRPr="004A7191">
        <w:rPr>
          <w:color w:val="000000" w:themeColor="text1"/>
          <w:spacing w:val="-34"/>
        </w:rPr>
        <w:t xml:space="preserve"> </w:t>
      </w:r>
      <w:r w:rsidRPr="004A7191">
        <w:rPr>
          <w:color w:val="000000" w:themeColor="text1"/>
        </w:rPr>
        <w:t>The</w:t>
      </w:r>
      <w:r w:rsidRPr="004A7191">
        <w:rPr>
          <w:color w:val="000000" w:themeColor="text1"/>
          <w:spacing w:val="-23"/>
        </w:rPr>
        <w:t xml:space="preserve"> </w:t>
      </w:r>
      <w:r w:rsidRPr="004A7191">
        <w:rPr>
          <w:color w:val="000000" w:themeColor="text1"/>
        </w:rPr>
        <w:t>eyes are</w:t>
      </w:r>
      <w:r w:rsidRPr="004A7191">
        <w:rPr>
          <w:color w:val="000000" w:themeColor="text1"/>
          <w:spacing w:val="-24"/>
        </w:rPr>
        <w:t xml:space="preserve"> </w:t>
      </w:r>
      <w:r w:rsidRPr="004A7191">
        <w:rPr>
          <w:color w:val="000000" w:themeColor="text1"/>
        </w:rPr>
        <w:t>ruby</w:t>
      </w:r>
      <w:r w:rsidRPr="004A7191">
        <w:rPr>
          <w:color w:val="000000" w:themeColor="text1"/>
          <w:spacing w:val="-23"/>
        </w:rPr>
        <w:t xml:space="preserve"> </w:t>
      </w:r>
      <w:r w:rsidRPr="004A7191">
        <w:rPr>
          <w:color w:val="000000" w:themeColor="text1"/>
        </w:rPr>
        <w:t>red.</w:t>
      </w:r>
      <w:r w:rsidRPr="004A7191">
        <w:rPr>
          <w:color w:val="000000" w:themeColor="text1"/>
          <w:spacing w:val="-24"/>
        </w:rPr>
        <w:t xml:space="preserve"> </w:t>
      </w:r>
      <w:r w:rsidRPr="004A7191">
        <w:rPr>
          <w:color w:val="000000" w:themeColor="text1"/>
        </w:rPr>
        <w:t>Juveniles</w:t>
      </w:r>
      <w:r w:rsidRPr="004A7191">
        <w:rPr>
          <w:color w:val="000000" w:themeColor="text1"/>
          <w:spacing w:val="-23"/>
        </w:rPr>
        <w:t xml:space="preserve"> </w:t>
      </w:r>
      <w:r w:rsidRPr="004A7191">
        <w:rPr>
          <w:color w:val="000000" w:themeColor="text1"/>
        </w:rPr>
        <w:t>are</w:t>
      </w:r>
      <w:r w:rsidRPr="004A7191">
        <w:rPr>
          <w:color w:val="000000" w:themeColor="text1"/>
          <w:spacing w:val="-24"/>
        </w:rPr>
        <w:t xml:space="preserve"> </w:t>
      </w:r>
      <w:r w:rsidRPr="004A7191">
        <w:rPr>
          <w:color w:val="000000" w:themeColor="text1"/>
        </w:rPr>
        <w:t>duller</w:t>
      </w:r>
      <w:r w:rsidRPr="004A7191">
        <w:rPr>
          <w:color w:val="000000" w:themeColor="text1"/>
          <w:spacing w:val="-1"/>
        </w:rPr>
        <w:t xml:space="preserve"> </w:t>
      </w:r>
      <w:r w:rsidRPr="004A7191">
        <w:rPr>
          <w:color w:val="000000" w:themeColor="text1"/>
        </w:rPr>
        <w:t>black</w:t>
      </w:r>
      <w:r w:rsidRPr="004A7191">
        <w:rPr>
          <w:color w:val="000000" w:themeColor="text1"/>
          <w:spacing w:val="-14"/>
        </w:rPr>
        <w:t xml:space="preserve"> </w:t>
      </w:r>
      <w:r w:rsidRPr="004A7191">
        <w:rPr>
          <w:color w:val="000000" w:themeColor="text1"/>
        </w:rPr>
        <w:t>with</w:t>
      </w:r>
      <w:r w:rsidRPr="004A7191">
        <w:rPr>
          <w:color w:val="000000" w:themeColor="text1"/>
          <w:spacing w:val="-13"/>
        </w:rPr>
        <w:t xml:space="preserve"> </w:t>
      </w:r>
      <w:r w:rsidRPr="004A7191">
        <w:rPr>
          <w:color w:val="000000" w:themeColor="text1"/>
        </w:rPr>
        <w:t>spots</w:t>
      </w:r>
      <w:r w:rsidRPr="004A7191">
        <w:rPr>
          <w:color w:val="000000" w:themeColor="text1"/>
          <w:spacing w:val="-14"/>
        </w:rPr>
        <w:t xml:space="preserve"> </w:t>
      </w:r>
      <w:r w:rsidRPr="004A7191">
        <w:rPr>
          <w:color w:val="000000" w:themeColor="text1"/>
        </w:rPr>
        <w:t>on</w:t>
      </w:r>
      <w:r w:rsidRPr="004A7191">
        <w:rPr>
          <w:color w:val="000000" w:themeColor="text1"/>
          <w:spacing w:val="-12"/>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crown</w:t>
      </w:r>
      <w:r w:rsidRPr="004A7191">
        <w:rPr>
          <w:color w:val="000000" w:themeColor="text1"/>
          <w:spacing w:val="-13"/>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there</w:t>
      </w:r>
      <w:r w:rsidRPr="004A7191">
        <w:rPr>
          <w:color w:val="000000" w:themeColor="text1"/>
          <w:spacing w:val="-13"/>
        </w:rPr>
        <w:t xml:space="preserve"> </w:t>
      </w:r>
      <w:r w:rsidRPr="004A7191">
        <w:rPr>
          <w:color w:val="000000" w:themeColor="text1"/>
        </w:rPr>
        <w:t>are whitish</w:t>
      </w:r>
      <w:r w:rsidRPr="004A7191">
        <w:rPr>
          <w:color w:val="000000" w:themeColor="text1"/>
          <w:spacing w:val="-14"/>
        </w:rPr>
        <w:t xml:space="preserve"> </w:t>
      </w:r>
      <w:r w:rsidRPr="004A7191">
        <w:rPr>
          <w:color w:val="000000" w:themeColor="text1"/>
        </w:rPr>
        <w:t>bars</w:t>
      </w:r>
      <w:r w:rsidRPr="004A7191">
        <w:rPr>
          <w:color w:val="000000" w:themeColor="text1"/>
          <w:spacing w:val="-12"/>
        </w:rPr>
        <w:t xml:space="preserve"> </w:t>
      </w:r>
      <w:r w:rsidRPr="004A7191">
        <w:rPr>
          <w:color w:val="000000" w:themeColor="text1"/>
        </w:rPr>
        <w:t>on</w:t>
      </w:r>
      <w:r w:rsidRPr="004A7191">
        <w:rPr>
          <w:color w:val="000000" w:themeColor="text1"/>
          <w:spacing w:val="-13"/>
        </w:rPr>
        <w:t xml:space="preserve"> </w:t>
      </w:r>
      <w:r w:rsidRPr="004A7191">
        <w:rPr>
          <w:color w:val="000000" w:themeColor="text1"/>
        </w:rPr>
        <w:t>the</w:t>
      </w:r>
      <w:r w:rsidRPr="004A7191">
        <w:rPr>
          <w:color w:val="000000" w:themeColor="text1"/>
          <w:spacing w:val="-1"/>
        </w:rPr>
        <w:t xml:space="preserve"> </w:t>
      </w:r>
      <w:r w:rsidRPr="004A7191">
        <w:rPr>
          <w:color w:val="000000" w:themeColor="text1"/>
        </w:rPr>
        <w:t>underside</w:t>
      </w:r>
      <w:r w:rsidRPr="004A7191">
        <w:rPr>
          <w:color w:val="000000" w:themeColor="text1"/>
          <w:spacing w:val="-1"/>
        </w:rPr>
        <w:t xml:space="preserve"> </w:t>
      </w:r>
      <w:r w:rsidRPr="004A7191">
        <w:rPr>
          <w:color w:val="000000" w:themeColor="text1"/>
        </w:rPr>
        <w:t>and</w:t>
      </w:r>
      <w:r w:rsidRPr="004A7191">
        <w:rPr>
          <w:color w:val="000000" w:themeColor="text1"/>
          <w:spacing w:val="-25"/>
        </w:rPr>
        <w:t xml:space="preserve"> </w:t>
      </w:r>
      <w:r w:rsidRPr="004A7191">
        <w:rPr>
          <w:color w:val="000000" w:themeColor="text1"/>
        </w:rPr>
        <w:t>tail.</w:t>
      </w:r>
    </w:p>
    <w:p w14:paraId="129508C6" w14:textId="77777777" w:rsidR="006500DE" w:rsidRPr="004A7191" w:rsidRDefault="004A7191">
      <w:pPr>
        <w:pStyle w:val="BodyText"/>
        <w:spacing w:before="10" w:line="225" w:lineRule="exact"/>
        <w:ind w:left="1420"/>
        <w:rPr>
          <w:color w:val="000000" w:themeColor="text1"/>
        </w:rPr>
      </w:pPr>
      <w:r w:rsidRPr="004A7191">
        <w:rPr>
          <w:color w:val="000000" w:themeColor="text1"/>
        </w:rPr>
        <w:t>The nominate race is found from the Indus Valley through the sub-</w:t>
      </w:r>
    </w:p>
    <w:p w14:paraId="7A7E57A9" w14:textId="77777777" w:rsidR="006500DE" w:rsidRPr="004A7191" w:rsidRDefault="004A7191">
      <w:pPr>
        <w:pStyle w:val="BodyText"/>
        <w:spacing w:before="2" w:line="230" w:lineRule="auto"/>
        <w:ind w:left="1140" w:right="3302"/>
        <w:rPr>
          <w:color w:val="000000" w:themeColor="text1"/>
        </w:rPr>
      </w:pPr>
      <w:r w:rsidRPr="004A7191">
        <w:rPr>
          <w:color w:val="000000" w:themeColor="text1"/>
        </w:rPr>
        <w:t>Himalayan</w:t>
      </w:r>
      <w:r w:rsidRPr="004A7191">
        <w:rPr>
          <w:color w:val="000000" w:themeColor="text1"/>
          <w:spacing w:val="-18"/>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Gangetic</w:t>
      </w:r>
      <w:r w:rsidRPr="004A7191">
        <w:rPr>
          <w:color w:val="000000" w:themeColor="text1"/>
          <w:spacing w:val="-17"/>
        </w:rPr>
        <w:t xml:space="preserve"> </w:t>
      </w:r>
      <w:r w:rsidRPr="004A7191">
        <w:rPr>
          <w:color w:val="000000" w:themeColor="text1"/>
        </w:rPr>
        <w:t>plains</w:t>
      </w:r>
      <w:r w:rsidRPr="004A7191">
        <w:rPr>
          <w:color w:val="000000" w:themeColor="text1"/>
          <w:spacing w:val="-18"/>
        </w:rPr>
        <w:t xml:space="preserve"> </w:t>
      </w:r>
      <w:r w:rsidRPr="004A7191">
        <w:rPr>
          <w:color w:val="000000" w:themeColor="text1"/>
        </w:rPr>
        <w:t>to</w:t>
      </w:r>
      <w:r w:rsidRPr="004A7191">
        <w:rPr>
          <w:color w:val="000000" w:themeColor="text1"/>
          <w:spacing w:val="-17"/>
        </w:rPr>
        <w:t xml:space="preserve"> </w:t>
      </w:r>
      <w:r w:rsidRPr="004A7191">
        <w:rPr>
          <w:color w:val="000000" w:themeColor="text1"/>
        </w:rPr>
        <w:t>Nepal,</w:t>
      </w:r>
      <w:r w:rsidRPr="004A7191">
        <w:rPr>
          <w:color w:val="000000" w:themeColor="text1"/>
          <w:spacing w:val="-29"/>
        </w:rPr>
        <w:t xml:space="preserve"> </w:t>
      </w:r>
      <w:r w:rsidRPr="004A7191">
        <w:rPr>
          <w:color w:val="000000" w:themeColor="text1"/>
        </w:rPr>
        <w:t>Assam and the Bhutan foothills into southern</w:t>
      </w:r>
      <w:r w:rsidRPr="004A7191">
        <w:rPr>
          <w:color w:val="000000" w:themeColor="text1"/>
          <w:spacing w:val="-5"/>
        </w:rPr>
        <w:t xml:space="preserve"> </w:t>
      </w:r>
      <w:r w:rsidRPr="004A7191">
        <w:rPr>
          <w:color w:val="000000" w:themeColor="text1"/>
        </w:rPr>
        <w:t>China</w:t>
      </w:r>
    </w:p>
    <w:p w14:paraId="5BF5F663" w14:textId="77777777" w:rsidR="006500DE" w:rsidRPr="004A7191" w:rsidRDefault="006500DE">
      <w:pPr>
        <w:pStyle w:val="BodyText"/>
        <w:spacing w:before="1"/>
        <w:rPr>
          <w:color w:val="000000" w:themeColor="text1"/>
          <w:sz w:val="22"/>
        </w:rPr>
      </w:pPr>
    </w:p>
    <w:p w14:paraId="05FA27E2" w14:textId="77777777" w:rsidR="006500DE" w:rsidRPr="004A7191" w:rsidRDefault="004A7191">
      <w:pPr>
        <w:pStyle w:val="Heading2"/>
        <w:spacing w:before="0"/>
        <w:rPr>
          <w:color w:val="000000" w:themeColor="text1"/>
        </w:rPr>
      </w:pPr>
      <w:r w:rsidRPr="004A7191">
        <w:rPr>
          <w:color w:val="000000" w:themeColor="text1"/>
        </w:rPr>
        <w:t>Conservation status</w:t>
      </w:r>
    </w:p>
    <w:p w14:paraId="68D8BC80" w14:textId="77777777" w:rsidR="006500DE" w:rsidRPr="004A7191" w:rsidRDefault="006500DE">
      <w:pPr>
        <w:pStyle w:val="BodyText"/>
        <w:spacing w:before="10"/>
        <w:rPr>
          <w:b/>
          <w:color w:val="000000" w:themeColor="text1"/>
          <w:sz w:val="17"/>
        </w:rPr>
      </w:pPr>
    </w:p>
    <w:p w14:paraId="5DC46B91" w14:textId="77777777" w:rsidR="006500DE" w:rsidRPr="004A7191" w:rsidRDefault="006500DE">
      <w:pPr>
        <w:rPr>
          <w:color w:val="000000" w:themeColor="text1"/>
          <w:sz w:val="17"/>
        </w:rPr>
        <w:sectPr w:rsidR="006500DE" w:rsidRPr="004A7191">
          <w:pgSz w:w="8240" w:h="12200"/>
          <w:pgMar w:top="1080" w:right="0" w:bottom="280" w:left="0" w:header="720" w:footer="720" w:gutter="0"/>
          <w:cols w:space="720"/>
        </w:sectPr>
      </w:pPr>
    </w:p>
    <w:p w14:paraId="535F772F" w14:textId="77777777" w:rsidR="006500DE" w:rsidRPr="004A7191" w:rsidRDefault="004A7191">
      <w:pPr>
        <w:spacing w:before="93"/>
        <w:ind w:left="1140"/>
        <w:rPr>
          <w:color w:val="000000" w:themeColor="text1"/>
          <w:sz w:val="16"/>
        </w:rPr>
      </w:pPr>
      <w:r w:rsidRPr="004A7191">
        <w:rPr>
          <w:color w:val="000000" w:themeColor="text1"/>
          <w:sz w:val="16"/>
        </w:rPr>
        <w:t>Extinct</w:t>
      </w:r>
    </w:p>
    <w:p w14:paraId="106C3A4B" w14:textId="77777777" w:rsidR="006500DE" w:rsidRPr="004A7191" w:rsidRDefault="006500DE">
      <w:pPr>
        <w:pStyle w:val="BodyText"/>
        <w:spacing w:before="5"/>
        <w:rPr>
          <w:color w:val="000000" w:themeColor="text1"/>
          <w:sz w:val="15"/>
        </w:rPr>
      </w:pPr>
    </w:p>
    <w:p w14:paraId="2304F829" w14:textId="77777777" w:rsidR="006500DE" w:rsidRPr="004A7191" w:rsidRDefault="004A7191">
      <w:pPr>
        <w:pStyle w:val="BodyText"/>
        <w:tabs>
          <w:tab w:val="left" w:pos="1737"/>
        </w:tabs>
        <w:ind w:left="1260"/>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16"/>
        </w:rPr>
        <w:t>EW</w:t>
      </w:r>
    </w:p>
    <w:p w14:paraId="10B0F71E" w14:textId="77777777" w:rsidR="006500DE" w:rsidRPr="004A7191" w:rsidRDefault="004A7191">
      <w:pPr>
        <w:spacing w:before="93"/>
        <w:ind w:left="275"/>
        <w:jc w:val="center"/>
        <w:rPr>
          <w:color w:val="000000" w:themeColor="text1"/>
          <w:sz w:val="16"/>
        </w:rPr>
      </w:pPr>
      <w:r w:rsidRPr="004A7191">
        <w:rPr>
          <w:color w:val="000000" w:themeColor="text1"/>
        </w:rPr>
        <w:br w:type="column"/>
      </w:r>
      <w:proofErr w:type="spellStart"/>
      <w:r w:rsidRPr="004A7191">
        <w:rPr>
          <w:color w:val="000000" w:themeColor="text1"/>
          <w:sz w:val="16"/>
        </w:rPr>
        <w:t>Threatned</w:t>
      </w:r>
      <w:proofErr w:type="spellEnd"/>
    </w:p>
    <w:p w14:paraId="7004F28B" w14:textId="77777777" w:rsidR="006500DE" w:rsidRPr="004A7191" w:rsidRDefault="006500DE">
      <w:pPr>
        <w:pStyle w:val="BodyText"/>
        <w:spacing w:before="2"/>
        <w:rPr>
          <w:color w:val="000000" w:themeColor="text1"/>
          <w:sz w:val="17"/>
        </w:rPr>
      </w:pPr>
    </w:p>
    <w:p w14:paraId="08D9A4A1" w14:textId="77777777" w:rsidR="006500DE" w:rsidRPr="004A7191" w:rsidRDefault="004A7191">
      <w:pPr>
        <w:pStyle w:val="BodyText"/>
        <w:tabs>
          <w:tab w:val="left" w:pos="743"/>
          <w:tab w:val="left" w:pos="1244"/>
        </w:tabs>
        <w:ind w:left="236"/>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208D57C8" w14:textId="77777777" w:rsidR="006500DE" w:rsidRPr="004A7191" w:rsidRDefault="004A7191">
      <w:pPr>
        <w:spacing w:before="113" w:line="208" w:lineRule="auto"/>
        <w:ind w:left="570" w:right="3538" w:firstLine="100"/>
        <w:rPr>
          <w:color w:val="000000" w:themeColor="text1"/>
          <w:sz w:val="16"/>
        </w:rPr>
      </w:pPr>
      <w:r w:rsidRPr="004A7191">
        <w:rPr>
          <w:color w:val="000000" w:themeColor="text1"/>
        </w:rPr>
        <w:br w:type="column"/>
      </w:r>
      <w:r w:rsidRPr="004A7191">
        <w:rPr>
          <w:color w:val="000000" w:themeColor="text1"/>
          <w:sz w:val="16"/>
        </w:rPr>
        <w:t>Least Concern</w:t>
      </w:r>
    </w:p>
    <w:p w14:paraId="696D5C56"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237C306D"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2004" w:space="40"/>
            <w:col w:w="1486" w:space="39"/>
            <w:col w:w="4671"/>
          </w:cols>
        </w:sectPr>
      </w:pPr>
    </w:p>
    <w:p w14:paraId="6E5A8FA0" w14:textId="77777777" w:rsidR="006500DE" w:rsidRPr="004A7191" w:rsidRDefault="006500DE">
      <w:pPr>
        <w:pStyle w:val="BodyText"/>
        <w:spacing w:before="7"/>
        <w:rPr>
          <w:rFonts w:ascii="Trebuchet MS"/>
          <w:color w:val="000000" w:themeColor="text1"/>
          <w:sz w:val="16"/>
        </w:rPr>
      </w:pPr>
    </w:p>
    <w:p w14:paraId="2344D8A6" w14:textId="77777777" w:rsidR="006500DE" w:rsidRPr="004A7191" w:rsidRDefault="004A7191">
      <w:pPr>
        <w:tabs>
          <w:tab w:val="left" w:pos="3081"/>
        </w:tabs>
        <w:spacing w:before="93" w:line="333" w:lineRule="auto"/>
        <w:ind w:left="1220" w:right="4411" w:hanging="60"/>
        <w:rPr>
          <w:color w:val="000000" w:themeColor="text1"/>
          <w:sz w:val="20"/>
        </w:rPr>
      </w:pPr>
      <w:r w:rsidRPr="004A7191">
        <w:rPr>
          <w:color w:val="000000" w:themeColor="text1"/>
          <w:sz w:val="16"/>
        </w:rPr>
        <w:t xml:space="preserve">Least Concern (IUCN 3.1) </w:t>
      </w:r>
      <w:r w:rsidRPr="004A7191">
        <w:rPr>
          <w:rFonts w:ascii="Bookman Old Style"/>
          <w:b/>
          <w:color w:val="000000" w:themeColor="text1"/>
          <w:sz w:val="20"/>
        </w:rPr>
        <w:t xml:space="preserve">Scientific classification </w:t>
      </w:r>
      <w:r w:rsidRPr="004A7191">
        <w:rPr>
          <w:color w:val="000000" w:themeColor="text1"/>
          <w:sz w:val="20"/>
        </w:rPr>
        <w:t>Kingdom:</w:t>
      </w:r>
      <w:r w:rsidRPr="004A7191">
        <w:rPr>
          <w:color w:val="000000" w:themeColor="text1"/>
          <w:sz w:val="20"/>
        </w:rPr>
        <w:tab/>
      </w:r>
      <w:r w:rsidRPr="004A7191">
        <w:rPr>
          <w:color w:val="000000" w:themeColor="text1"/>
          <w:spacing w:val="-3"/>
          <w:sz w:val="20"/>
        </w:rPr>
        <w:t>Animalia</w:t>
      </w:r>
    </w:p>
    <w:p w14:paraId="233824F5" w14:textId="77777777" w:rsidR="006500DE" w:rsidRPr="004A7191" w:rsidRDefault="004A7191">
      <w:pPr>
        <w:pStyle w:val="BodyText"/>
        <w:tabs>
          <w:tab w:val="left" w:pos="3081"/>
        </w:tabs>
        <w:spacing w:before="21"/>
        <w:ind w:left="1220"/>
        <w:rPr>
          <w:color w:val="000000" w:themeColor="text1"/>
        </w:rPr>
      </w:pPr>
      <w:r w:rsidRPr="004A7191">
        <w:rPr>
          <w:color w:val="000000" w:themeColor="text1"/>
        </w:rPr>
        <w:t>Phylum:</w:t>
      </w:r>
      <w:r w:rsidRPr="004A7191">
        <w:rPr>
          <w:color w:val="000000" w:themeColor="text1"/>
        </w:rPr>
        <w:tab/>
        <w:t>Chordata</w:t>
      </w:r>
    </w:p>
    <w:p w14:paraId="3BEE9DE0"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4C2B702B" w14:textId="77777777" w:rsidR="006500DE" w:rsidRPr="004A7191" w:rsidRDefault="004A7191">
      <w:pPr>
        <w:tabs>
          <w:tab w:val="left" w:pos="3081"/>
        </w:tabs>
        <w:spacing w:before="113"/>
        <w:ind w:left="1220"/>
        <w:rPr>
          <w:color w:val="000000" w:themeColor="text1"/>
          <w:sz w:val="24"/>
        </w:rPr>
      </w:pPr>
      <w:r w:rsidRPr="004A7191">
        <w:rPr>
          <w:color w:val="000000" w:themeColor="text1"/>
          <w:position w:val="2"/>
          <w:sz w:val="20"/>
        </w:rPr>
        <w:t>Order:</w:t>
      </w:r>
      <w:r w:rsidRPr="004A7191">
        <w:rPr>
          <w:color w:val="000000" w:themeColor="text1"/>
          <w:position w:val="2"/>
          <w:sz w:val="20"/>
        </w:rPr>
        <w:tab/>
      </w:r>
      <w:r w:rsidRPr="004A7191">
        <w:rPr>
          <w:color w:val="000000" w:themeColor="text1"/>
          <w:sz w:val="24"/>
        </w:rPr>
        <w:t>Cuculiformes</w:t>
      </w:r>
    </w:p>
    <w:p w14:paraId="397AFAA3" w14:textId="77777777" w:rsidR="006500DE" w:rsidRPr="004A7191" w:rsidRDefault="004A7191">
      <w:pPr>
        <w:tabs>
          <w:tab w:val="left" w:pos="3081"/>
        </w:tabs>
        <w:spacing w:before="84"/>
        <w:ind w:left="1220"/>
        <w:rPr>
          <w:color w:val="000000" w:themeColor="text1"/>
          <w:sz w:val="24"/>
        </w:rPr>
      </w:pPr>
      <w:r w:rsidRPr="004A7191">
        <w:rPr>
          <w:color w:val="000000" w:themeColor="text1"/>
          <w:position w:val="2"/>
          <w:sz w:val="20"/>
        </w:rPr>
        <w:t>Family:</w:t>
      </w:r>
      <w:r w:rsidRPr="004A7191">
        <w:rPr>
          <w:color w:val="000000" w:themeColor="text1"/>
          <w:position w:val="2"/>
          <w:sz w:val="20"/>
        </w:rPr>
        <w:tab/>
      </w:r>
      <w:proofErr w:type="spellStart"/>
      <w:r w:rsidRPr="004A7191">
        <w:rPr>
          <w:color w:val="000000" w:themeColor="text1"/>
          <w:sz w:val="24"/>
        </w:rPr>
        <w:t>Cuculidae</w:t>
      </w:r>
      <w:proofErr w:type="spellEnd"/>
    </w:p>
    <w:p w14:paraId="3DEE10F6" w14:textId="77777777" w:rsidR="006500DE" w:rsidRPr="004A7191" w:rsidRDefault="004A7191">
      <w:pPr>
        <w:tabs>
          <w:tab w:val="left" w:pos="3081"/>
        </w:tabs>
        <w:spacing w:before="104"/>
        <w:ind w:left="1220"/>
        <w:rPr>
          <w:color w:val="000000" w:themeColor="text1"/>
          <w:sz w:val="24"/>
        </w:rPr>
      </w:pPr>
      <w:r w:rsidRPr="004A7191">
        <w:rPr>
          <w:color w:val="000000" w:themeColor="text1"/>
          <w:position w:val="2"/>
          <w:sz w:val="20"/>
        </w:rPr>
        <w:t>Genus:</w:t>
      </w:r>
      <w:r w:rsidRPr="004A7191">
        <w:rPr>
          <w:color w:val="000000" w:themeColor="text1"/>
          <w:position w:val="2"/>
          <w:sz w:val="20"/>
        </w:rPr>
        <w:tab/>
      </w:r>
      <w:proofErr w:type="spellStart"/>
      <w:r w:rsidRPr="004A7191">
        <w:rPr>
          <w:color w:val="000000" w:themeColor="text1"/>
          <w:sz w:val="24"/>
        </w:rPr>
        <w:t>Centropus</w:t>
      </w:r>
      <w:proofErr w:type="spellEnd"/>
    </w:p>
    <w:p w14:paraId="710D8DB9" w14:textId="77777777" w:rsidR="006500DE" w:rsidRPr="004A7191" w:rsidRDefault="004A7191">
      <w:pPr>
        <w:tabs>
          <w:tab w:val="left" w:pos="3081"/>
        </w:tabs>
        <w:spacing w:before="24"/>
        <w:ind w:left="1220"/>
        <w:rPr>
          <w:i/>
          <w:color w:val="000000" w:themeColor="text1"/>
          <w:sz w:val="24"/>
        </w:rPr>
      </w:pPr>
      <w:r w:rsidRPr="004A7191">
        <w:rPr>
          <w:color w:val="000000" w:themeColor="text1"/>
          <w:position w:val="2"/>
          <w:sz w:val="20"/>
        </w:rPr>
        <w:t>Species:</w:t>
      </w:r>
      <w:r w:rsidRPr="004A7191">
        <w:rPr>
          <w:color w:val="000000" w:themeColor="text1"/>
          <w:position w:val="2"/>
          <w:sz w:val="20"/>
        </w:rPr>
        <w:tab/>
      </w:r>
      <w:r w:rsidRPr="004A7191">
        <w:rPr>
          <w:i/>
          <w:color w:val="000000" w:themeColor="text1"/>
          <w:sz w:val="24"/>
        </w:rPr>
        <w:t>C.</w:t>
      </w:r>
      <w:r w:rsidRPr="004A7191">
        <w:rPr>
          <w:i/>
          <w:color w:val="000000" w:themeColor="text1"/>
          <w:spacing w:val="-27"/>
          <w:sz w:val="24"/>
        </w:rPr>
        <w:t xml:space="preserve"> </w:t>
      </w:r>
      <w:r w:rsidRPr="004A7191">
        <w:rPr>
          <w:i/>
          <w:color w:val="000000" w:themeColor="text1"/>
          <w:sz w:val="24"/>
        </w:rPr>
        <w:t>sinensis</w:t>
      </w:r>
    </w:p>
    <w:p w14:paraId="3002E2AD" w14:textId="77777777" w:rsidR="006500DE" w:rsidRPr="004A7191" w:rsidRDefault="006500DE">
      <w:pPr>
        <w:rPr>
          <w:color w:val="000000" w:themeColor="text1"/>
          <w:sz w:val="24"/>
        </w:rPr>
        <w:sectPr w:rsidR="006500DE" w:rsidRPr="004A7191">
          <w:type w:val="continuous"/>
          <w:pgSz w:w="8240" w:h="12200"/>
          <w:pgMar w:top="880" w:right="0" w:bottom="280" w:left="0" w:header="720" w:footer="720" w:gutter="0"/>
          <w:cols w:space="720"/>
        </w:sectPr>
      </w:pPr>
    </w:p>
    <w:p w14:paraId="79BED30C" w14:textId="77777777" w:rsidR="006500DE" w:rsidRPr="004A7191" w:rsidRDefault="00AE6195">
      <w:pPr>
        <w:pStyle w:val="BodyText"/>
        <w:rPr>
          <w:i/>
          <w:color w:val="000000" w:themeColor="text1"/>
        </w:rPr>
      </w:pPr>
      <w:r w:rsidRPr="004A7191">
        <w:rPr>
          <w:noProof/>
          <w:color w:val="000000" w:themeColor="text1"/>
        </w:rPr>
        <w:lastRenderedPageBreak/>
        <mc:AlternateContent>
          <mc:Choice Requires="wps">
            <w:drawing>
              <wp:anchor distT="0" distB="0" distL="114300" distR="114300" simplePos="0" relativeHeight="242516992" behindDoc="1" locked="0" layoutInCell="1" allowOverlap="1" wp14:anchorId="2D1098BC" wp14:editId="70C02B40">
                <wp:simplePos x="0" y="0"/>
                <wp:positionH relativeFrom="page">
                  <wp:posOffset>2311400</wp:posOffset>
                </wp:positionH>
                <wp:positionV relativeFrom="page">
                  <wp:posOffset>342265</wp:posOffset>
                </wp:positionV>
                <wp:extent cx="161925" cy="154940"/>
                <wp:effectExtent l="0" t="0" r="0" b="0"/>
                <wp:wrapNone/>
                <wp:docPr id="1276" name="Text Box 1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A91B2" w14:textId="77777777" w:rsidR="00B7268B" w:rsidRDefault="00B7268B">
                            <w:pPr>
                              <w:pStyle w:val="BodyText"/>
                              <w:rPr>
                                <w:rFonts w:ascii="Verdana"/>
                              </w:rPr>
                            </w:pPr>
                            <w:r>
                              <w:rPr>
                                <w:rFonts w:ascii="Verdana"/>
                                <w:color w:val="58595B"/>
                              </w:rP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098BC" id="Text Box 1760" o:spid="_x0000_s1071" type="#_x0000_t202" style="position:absolute;margin-left:182pt;margin-top:26.95pt;width:12.75pt;height:12.2pt;z-index:-26079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" filled="f" stroked="f">
                <v:textbox inset="0,0,0,0">
                  <w:txbxContent>
                    <w:p w14:paraId="00FA91B2" w14:textId="77777777" w:rsidR="00B7268B" w:rsidRDefault="00B7268B">
                      <w:pPr>
                        <w:pStyle w:val="BodyText"/>
                        <w:rPr>
                          <w:rFonts w:ascii="Verdana"/>
                        </w:rPr>
                      </w:pPr>
                      <w:r>
                        <w:rPr>
                          <w:rFonts w:ascii="Verdana"/>
                          <w:color w:val="58595B"/>
                        </w:rPr>
                        <w:t>37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18016" behindDoc="1" locked="0" layoutInCell="1" allowOverlap="1" wp14:anchorId="174836FB" wp14:editId="4871F10F">
                <wp:simplePos x="0" y="0"/>
                <wp:positionH relativeFrom="page">
                  <wp:posOffset>-1270</wp:posOffset>
                </wp:positionH>
                <wp:positionV relativeFrom="page">
                  <wp:posOffset>0</wp:posOffset>
                </wp:positionV>
                <wp:extent cx="5221605" cy="7734300"/>
                <wp:effectExtent l="0" t="0" r="0" b="0"/>
                <wp:wrapNone/>
                <wp:docPr id="1272" name="Group 1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273" name="Picture 17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4" name="Picture 17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5" name="Line 1757"/>
                        <wps:cNvCnPr>
                          <a:cxnSpLocks noChangeShapeType="1"/>
                        </wps:cNvCnPr>
                        <wps:spPr bwMode="auto">
                          <a:xfrm>
                            <a:off x="0" y="1098"/>
                            <a:ext cx="0" cy="869"/>
                          </a:xfrm>
                          <a:prstGeom prst="line">
                            <a:avLst/>
                          </a:prstGeom>
                          <a:noFill/>
                          <a:ln w="3175">
                            <a:solidFill>
                              <a:srgbClr val="B37657"/>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02C4DB" id="Group 1756" o:spid="_x0000_s1026" style="position:absolute;margin-left:-.1pt;margin-top:0;width:411.15pt;height:609pt;z-index:-260798464;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">
                <v:shape id="Picture 1759"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">
                  <v:imagedata r:id="rId13" o:title=""/>
                </v:shape>
                <v:shape id="Picture 1758"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">
                  <v:imagedata r:id="rId56" o:title=""/>
                </v:shape>
                <v:line id="Line 1757" o:spid="_x0000_s1029" style="position:absolute;visibility:visible;mso-wrap-style:square" from="0,1098" to="0,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" strokecolor="#b37657" strokeweight=".25pt"/>
                <w10:wrap anchorx="page" anchory="page"/>
              </v:group>
            </w:pict>
          </mc:Fallback>
        </mc:AlternateContent>
      </w:r>
    </w:p>
    <w:p w14:paraId="28B36926" w14:textId="77777777" w:rsidR="006500DE" w:rsidRPr="004A7191" w:rsidRDefault="006500DE">
      <w:pPr>
        <w:pStyle w:val="BodyText"/>
        <w:rPr>
          <w:i/>
          <w:color w:val="000000" w:themeColor="text1"/>
        </w:rPr>
      </w:pPr>
    </w:p>
    <w:p w14:paraId="05D59EF7" w14:textId="77777777" w:rsidR="006500DE" w:rsidRPr="004A7191" w:rsidRDefault="006500DE">
      <w:pPr>
        <w:pStyle w:val="BodyText"/>
        <w:rPr>
          <w:i/>
          <w:color w:val="000000" w:themeColor="text1"/>
        </w:rPr>
      </w:pPr>
    </w:p>
    <w:p w14:paraId="6F401A22" w14:textId="77777777" w:rsidR="006500DE" w:rsidRPr="004A7191" w:rsidRDefault="006500DE">
      <w:pPr>
        <w:pStyle w:val="BodyText"/>
        <w:rPr>
          <w:i/>
          <w:color w:val="000000" w:themeColor="text1"/>
        </w:rPr>
      </w:pPr>
    </w:p>
    <w:p w14:paraId="0937713B" w14:textId="77777777" w:rsidR="006500DE" w:rsidRPr="004A7191" w:rsidRDefault="006500DE">
      <w:pPr>
        <w:pStyle w:val="BodyText"/>
        <w:rPr>
          <w:i/>
          <w:color w:val="000000" w:themeColor="text1"/>
        </w:rPr>
      </w:pPr>
    </w:p>
    <w:p w14:paraId="2EFFA70C" w14:textId="77777777" w:rsidR="006500DE" w:rsidRPr="004A7191" w:rsidRDefault="006500DE">
      <w:pPr>
        <w:pStyle w:val="BodyText"/>
        <w:rPr>
          <w:i/>
          <w:color w:val="000000" w:themeColor="text1"/>
        </w:rPr>
      </w:pPr>
    </w:p>
    <w:p w14:paraId="20B83D32" w14:textId="77777777" w:rsidR="006500DE" w:rsidRPr="004A7191" w:rsidRDefault="006500DE">
      <w:pPr>
        <w:pStyle w:val="BodyText"/>
        <w:rPr>
          <w:i/>
          <w:color w:val="000000" w:themeColor="text1"/>
        </w:rPr>
      </w:pPr>
    </w:p>
    <w:p w14:paraId="571065BA" w14:textId="77777777" w:rsidR="006500DE" w:rsidRPr="004A7191" w:rsidRDefault="006500DE">
      <w:pPr>
        <w:pStyle w:val="BodyText"/>
        <w:rPr>
          <w:i/>
          <w:color w:val="000000" w:themeColor="text1"/>
        </w:rPr>
      </w:pPr>
    </w:p>
    <w:p w14:paraId="2B1B841D" w14:textId="77777777" w:rsidR="006500DE" w:rsidRPr="004A7191" w:rsidRDefault="006500DE">
      <w:pPr>
        <w:pStyle w:val="BodyText"/>
        <w:rPr>
          <w:i/>
          <w:color w:val="000000" w:themeColor="text1"/>
        </w:rPr>
      </w:pPr>
    </w:p>
    <w:p w14:paraId="59A80375" w14:textId="77777777" w:rsidR="006500DE" w:rsidRPr="004A7191" w:rsidRDefault="006500DE">
      <w:pPr>
        <w:pStyle w:val="BodyText"/>
        <w:rPr>
          <w:i/>
          <w:color w:val="000000" w:themeColor="text1"/>
        </w:rPr>
      </w:pPr>
    </w:p>
    <w:p w14:paraId="1D997ED1" w14:textId="77777777" w:rsidR="006500DE" w:rsidRPr="004A7191" w:rsidRDefault="006500DE">
      <w:pPr>
        <w:pStyle w:val="BodyText"/>
        <w:rPr>
          <w:i/>
          <w:color w:val="000000" w:themeColor="text1"/>
        </w:rPr>
      </w:pPr>
    </w:p>
    <w:p w14:paraId="24A2CD34" w14:textId="77777777" w:rsidR="006500DE" w:rsidRPr="004A7191" w:rsidRDefault="006500DE">
      <w:pPr>
        <w:pStyle w:val="BodyText"/>
        <w:rPr>
          <w:i/>
          <w:color w:val="000000" w:themeColor="text1"/>
        </w:rPr>
      </w:pPr>
    </w:p>
    <w:p w14:paraId="14A6FCFD" w14:textId="77777777" w:rsidR="006500DE" w:rsidRPr="004A7191" w:rsidRDefault="006500DE">
      <w:pPr>
        <w:pStyle w:val="BodyText"/>
        <w:rPr>
          <w:i/>
          <w:color w:val="000000" w:themeColor="text1"/>
        </w:rPr>
      </w:pPr>
    </w:p>
    <w:p w14:paraId="6544391E" w14:textId="77777777" w:rsidR="006500DE" w:rsidRPr="004A7191" w:rsidRDefault="006500DE">
      <w:pPr>
        <w:pStyle w:val="BodyText"/>
        <w:rPr>
          <w:i/>
          <w:color w:val="000000" w:themeColor="text1"/>
        </w:rPr>
      </w:pPr>
    </w:p>
    <w:p w14:paraId="0550317B" w14:textId="77777777" w:rsidR="006500DE" w:rsidRPr="004A7191" w:rsidRDefault="006500DE">
      <w:pPr>
        <w:pStyle w:val="BodyText"/>
        <w:rPr>
          <w:i/>
          <w:color w:val="000000" w:themeColor="text1"/>
        </w:rPr>
      </w:pPr>
    </w:p>
    <w:p w14:paraId="7086FFA4" w14:textId="77777777" w:rsidR="006500DE" w:rsidRPr="004A7191" w:rsidRDefault="006500DE">
      <w:pPr>
        <w:pStyle w:val="BodyText"/>
        <w:rPr>
          <w:i/>
          <w:color w:val="000000" w:themeColor="text1"/>
        </w:rPr>
      </w:pPr>
    </w:p>
    <w:p w14:paraId="060A2D1E" w14:textId="77777777" w:rsidR="006500DE" w:rsidRPr="004A7191" w:rsidRDefault="006500DE">
      <w:pPr>
        <w:pStyle w:val="BodyText"/>
        <w:rPr>
          <w:i/>
          <w:color w:val="000000" w:themeColor="text1"/>
        </w:rPr>
      </w:pPr>
    </w:p>
    <w:p w14:paraId="4F719929" w14:textId="77777777" w:rsidR="006500DE" w:rsidRPr="004A7191" w:rsidRDefault="006500DE">
      <w:pPr>
        <w:pStyle w:val="BodyText"/>
        <w:rPr>
          <w:i/>
          <w:color w:val="000000" w:themeColor="text1"/>
        </w:rPr>
      </w:pPr>
    </w:p>
    <w:p w14:paraId="540D9BC0" w14:textId="77777777" w:rsidR="006500DE" w:rsidRPr="004A7191" w:rsidRDefault="006500DE">
      <w:pPr>
        <w:pStyle w:val="BodyText"/>
        <w:rPr>
          <w:i/>
          <w:color w:val="000000" w:themeColor="text1"/>
        </w:rPr>
      </w:pPr>
    </w:p>
    <w:p w14:paraId="291CF722" w14:textId="77777777" w:rsidR="006500DE" w:rsidRPr="004A7191" w:rsidRDefault="006500DE">
      <w:pPr>
        <w:pStyle w:val="BodyText"/>
        <w:rPr>
          <w:i/>
          <w:color w:val="000000" w:themeColor="text1"/>
        </w:rPr>
      </w:pPr>
    </w:p>
    <w:p w14:paraId="574199C8" w14:textId="77777777" w:rsidR="006500DE" w:rsidRPr="004A7191" w:rsidRDefault="006500DE">
      <w:pPr>
        <w:pStyle w:val="BodyText"/>
        <w:rPr>
          <w:i/>
          <w:color w:val="000000" w:themeColor="text1"/>
        </w:rPr>
      </w:pPr>
    </w:p>
    <w:p w14:paraId="0AB583F9" w14:textId="77777777" w:rsidR="006500DE" w:rsidRPr="004A7191" w:rsidRDefault="006500DE">
      <w:pPr>
        <w:pStyle w:val="BodyText"/>
        <w:rPr>
          <w:i/>
          <w:color w:val="000000" w:themeColor="text1"/>
        </w:rPr>
      </w:pPr>
    </w:p>
    <w:p w14:paraId="709493A9" w14:textId="77777777" w:rsidR="006500DE" w:rsidRPr="004A7191" w:rsidRDefault="006500DE">
      <w:pPr>
        <w:pStyle w:val="BodyText"/>
        <w:rPr>
          <w:i/>
          <w:color w:val="000000" w:themeColor="text1"/>
        </w:rPr>
      </w:pPr>
    </w:p>
    <w:p w14:paraId="0EF1C10B" w14:textId="77777777" w:rsidR="006500DE" w:rsidRPr="004A7191" w:rsidRDefault="006500DE">
      <w:pPr>
        <w:pStyle w:val="BodyText"/>
        <w:rPr>
          <w:i/>
          <w:color w:val="000000" w:themeColor="text1"/>
        </w:rPr>
      </w:pPr>
    </w:p>
    <w:p w14:paraId="6B878634" w14:textId="77777777" w:rsidR="006500DE" w:rsidRPr="004A7191" w:rsidRDefault="006500DE">
      <w:pPr>
        <w:pStyle w:val="BodyText"/>
        <w:rPr>
          <w:i/>
          <w:color w:val="000000" w:themeColor="text1"/>
        </w:rPr>
      </w:pPr>
    </w:p>
    <w:p w14:paraId="49347678" w14:textId="77777777" w:rsidR="006500DE" w:rsidRPr="004A7191" w:rsidRDefault="006500DE">
      <w:pPr>
        <w:pStyle w:val="BodyText"/>
        <w:rPr>
          <w:i/>
          <w:color w:val="000000" w:themeColor="text1"/>
        </w:rPr>
      </w:pPr>
    </w:p>
    <w:p w14:paraId="7CB1C3EA" w14:textId="77777777" w:rsidR="006500DE" w:rsidRPr="004A7191" w:rsidRDefault="006500DE">
      <w:pPr>
        <w:pStyle w:val="BodyText"/>
        <w:rPr>
          <w:i/>
          <w:color w:val="000000" w:themeColor="text1"/>
        </w:rPr>
      </w:pPr>
    </w:p>
    <w:p w14:paraId="4AB5DE8B" w14:textId="77777777" w:rsidR="006500DE" w:rsidRPr="004A7191" w:rsidRDefault="006500DE">
      <w:pPr>
        <w:pStyle w:val="BodyText"/>
        <w:rPr>
          <w:i/>
          <w:color w:val="000000" w:themeColor="text1"/>
        </w:rPr>
      </w:pPr>
    </w:p>
    <w:p w14:paraId="3E27621F" w14:textId="77777777" w:rsidR="006500DE" w:rsidRPr="004A7191" w:rsidRDefault="006500DE">
      <w:pPr>
        <w:pStyle w:val="BodyText"/>
        <w:rPr>
          <w:i/>
          <w:color w:val="000000" w:themeColor="text1"/>
        </w:rPr>
      </w:pPr>
    </w:p>
    <w:p w14:paraId="07EC211F" w14:textId="77777777" w:rsidR="006500DE" w:rsidRPr="004A7191" w:rsidRDefault="006500DE">
      <w:pPr>
        <w:pStyle w:val="BodyText"/>
        <w:rPr>
          <w:i/>
          <w:color w:val="000000" w:themeColor="text1"/>
        </w:rPr>
      </w:pPr>
    </w:p>
    <w:p w14:paraId="08BF5E48" w14:textId="77777777" w:rsidR="006500DE" w:rsidRPr="004A7191" w:rsidRDefault="006500DE">
      <w:pPr>
        <w:pStyle w:val="BodyText"/>
        <w:rPr>
          <w:i/>
          <w:color w:val="000000" w:themeColor="text1"/>
        </w:rPr>
      </w:pPr>
    </w:p>
    <w:p w14:paraId="3090B697" w14:textId="77777777" w:rsidR="006500DE" w:rsidRPr="004A7191" w:rsidRDefault="006500DE">
      <w:pPr>
        <w:pStyle w:val="BodyText"/>
        <w:rPr>
          <w:i/>
          <w:color w:val="000000" w:themeColor="text1"/>
        </w:rPr>
      </w:pPr>
    </w:p>
    <w:p w14:paraId="3AB98ECE" w14:textId="77777777" w:rsidR="006500DE" w:rsidRPr="004A7191" w:rsidRDefault="006500DE">
      <w:pPr>
        <w:pStyle w:val="BodyText"/>
        <w:rPr>
          <w:i/>
          <w:color w:val="000000" w:themeColor="text1"/>
        </w:rPr>
      </w:pPr>
    </w:p>
    <w:p w14:paraId="7BA84767" w14:textId="77777777" w:rsidR="006500DE" w:rsidRPr="004A7191" w:rsidRDefault="006500DE">
      <w:pPr>
        <w:pStyle w:val="BodyText"/>
        <w:rPr>
          <w:i/>
          <w:color w:val="000000" w:themeColor="text1"/>
        </w:rPr>
      </w:pPr>
    </w:p>
    <w:p w14:paraId="01C84111" w14:textId="77777777" w:rsidR="006500DE" w:rsidRPr="004A7191" w:rsidRDefault="006500DE">
      <w:pPr>
        <w:pStyle w:val="BodyText"/>
        <w:rPr>
          <w:i/>
          <w:color w:val="000000" w:themeColor="text1"/>
        </w:rPr>
      </w:pPr>
    </w:p>
    <w:p w14:paraId="7A74EC62" w14:textId="77777777" w:rsidR="006500DE" w:rsidRPr="004A7191" w:rsidRDefault="006500DE">
      <w:pPr>
        <w:pStyle w:val="BodyText"/>
        <w:rPr>
          <w:i/>
          <w:color w:val="000000" w:themeColor="text1"/>
        </w:rPr>
      </w:pPr>
    </w:p>
    <w:p w14:paraId="729D692E" w14:textId="77777777" w:rsidR="006500DE" w:rsidRPr="004A7191" w:rsidRDefault="006500DE">
      <w:pPr>
        <w:pStyle w:val="BodyText"/>
        <w:rPr>
          <w:i/>
          <w:color w:val="000000" w:themeColor="text1"/>
        </w:rPr>
      </w:pPr>
    </w:p>
    <w:p w14:paraId="1BD90B1D" w14:textId="77777777" w:rsidR="006500DE" w:rsidRPr="004A7191" w:rsidRDefault="006500DE">
      <w:pPr>
        <w:pStyle w:val="BodyText"/>
        <w:rPr>
          <w:i/>
          <w:color w:val="000000" w:themeColor="text1"/>
        </w:rPr>
      </w:pPr>
    </w:p>
    <w:p w14:paraId="708C25AF" w14:textId="77777777" w:rsidR="006500DE" w:rsidRPr="004A7191" w:rsidRDefault="006500DE">
      <w:pPr>
        <w:pStyle w:val="BodyText"/>
        <w:rPr>
          <w:i/>
          <w:color w:val="000000" w:themeColor="text1"/>
        </w:rPr>
      </w:pPr>
    </w:p>
    <w:p w14:paraId="4B8E95B9" w14:textId="77777777" w:rsidR="006500DE" w:rsidRPr="004A7191" w:rsidRDefault="006500DE">
      <w:pPr>
        <w:pStyle w:val="BodyText"/>
        <w:spacing w:before="8"/>
        <w:rPr>
          <w:i/>
          <w:color w:val="000000" w:themeColor="text1"/>
          <w:sz w:val="15"/>
        </w:rPr>
      </w:pPr>
    </w:p>
    <w:p w14:paraId="3812AA75" w14:textId="77777777" w:rsidR="006500DE" w:rsidRPr="004A7191" w:rsidRDefault="004A7191">
      <w:pPr>
        <w:spacing w:before="100"/>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3F221296"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192FD44B" w14:textId="77777777" w:rsidR="00D15255" w:rsidRPr="004A7191" w:rsidRDefault="00D15255" w:rsidP="00D15255">
      <w:pPr>
        <w:pStyle w:val="Heading1"/>
        <w:tabs>
          <w:tab w:val="left" w:pos="1132"/>
          <w:tab w:val="left" w:pos="7739"/>
        </w:tabs>
        <w:rPr>
          <w:color w:val="000000" w:themeColor="text1"/>
        </w:rPr>
      </w:pPr>
      <w:r w:rsidRPr="004A7191">
        <w:rPr>
          <w:color w:val="000000" w:themeColor="text1"/>
          <w:shd w:val="clear" w:color="auto" w:fill="86B273"/>
        </w:rPr>
        <w:lastRenderedPageBreak/>
        <w:t xml:space="preserve"> </w:t>
      </w:r>
      <w:r w:rsidRPr="004A7191">
        <w:rPr>
          <w:color w:val="000000" w:themeColor="text1"/>
          <w:shd w:val="clear" w:color="auto" w:fill="86B273"/>
        </w:rPr>
        <w:tab/>
      </w:r>
      <w:r>
        <w:rPr>
          <w:color w:val="000000" w:themeColor="text1"/>
          <w:shd w:val="clear" w:color="auto" w:fill="86B273"/>
        </w:rPr>
        <w:t>16</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Spotted Owlet</w:t>
      </w:r>
      <w:r w:rsidRPr="004A7191">
        <w:rPr>
          <w:color w:val="000000" w:themeColor="text1"/>
          <w:shd w:val="clear" w:color="auto" w:fill="86B273"/>
        </w:rPr>
        <w:tab/>
      </w:r>
    </w:p>
    <w:p w14:paraId="5AF005E1" w14:textId="77777777" w:rsidR="006500DE" w:rsidRPr="004A7191" w:rsidRDefault="004A7191">
      <w:pPr>
        <w:pStyle w:val="BodyText"/>
        <w:spacing w:before="364" w:line="235" w:lineRule="auto"/>
        <w:ind w:left="1140" w:right="1188"/>
        <w:rPr>
          <w:color w:val="000000" w:themeColor="text1"/>
        </w:rPr>
      </w:pPr>
      <w:r w:rsidRPr="004A7191">
        <w:rPr>
          <w:color w:val="000000" w:themeColor="text1"/>
        </w:rPr>
        <w:t>The</w:t>
      </w:r>
      <w:r w:rsidRPr="004A7191">
        <w:rPr>
          <w:color w:val="000000" w:themeColor="text1"/>
          <w:spacing w:val="-33"/>
        </w:rPr>
        <w:t xml:space="preserve"> </w:t>
      </w:r>
      <w:r w:rsidR="00D15255">
        <w:rPr>
          <w:color w:val="000000" w:themeColor="text1"/>
          <w:spacing w:val="-33"/>
        </w:rPr>
        <w:t xml:space="preserve"> </w:t>
      </w:r>
      <w:r w:rsidRPr="004A7191">
        <w:rPr>
          <w:color w:val="000000" w:themeColor="text1"/>
        </w:rPr>
        <w:t>spotted</w:t>
      </w:r>
      <w:r w:rsidRPr="004A7191">
        <w:rPr>
          <w:color w:val="000000" w:themeColor="text1"/>
          <w:spacing w:val="-31"/>
        </w:rPr>
        <w:t xml:space="preserve"> </w:t>
      </w:r>
      <w:r w:rsidR="00D15255">
        <w:rPr>
          <w:color w:val="000000" w:themeColor="text1"/>
          <w:spacing w:val="-31"/>
        </w:rPr>
        <w:t xml:space="preserve"> </w:t>
      </w:r>
      <w:r w:rsidRPr="004A7191">
        <w:rPr>
          <w:color w:val="000000" w:themeColor="text1"/>
        </w:rPr>
        <w:t>owlet</w:t>
      </w:r>
      <w:r w:rsidRPr="004A7191">
        <w:rPr>
          <w:color w:val="000000" w:themeColor="text1"/>
          <w:spacing w:val="-33"/>
        </w:rPr>
        <w:t xml:space="preserve"> </w:t>
      </w:r>
      <w:r w:rsidRPr="004A7191">
        <w:rPr>
          <w:color w:val="000000" w:themeColor="text1"/>
        </w:rPr>
        <w:t>(</w:t>
      </w:r>
      <w:r w:rsidRPr="004A7191">
        <w:rPr>
          <w:rFonts w:ascii="Georgia" w:hAnsi="Georgia"/>
          <w:i/>
          <w:color w:val="000000" w:themeColor="text1"/>
        </w:rPr>
        <w:t>Athene</w:t>
      </w:r>
      <w:r w:rsidRPr="004A7191">
        <w:rPr>
          <w:rFonts w:ascii="Georgia" w:hAnsi="Georgia"/>
          <w:i/>
          <w:color w:val="000000" w:themeColor="text1"/>
          <w:spacing w:val="-29"/>
        </w:rPr>
        <w:t xml:space="preserve"> </w:t>
      </w:r>
      <w:proofErr w:type="spellStart"/>
      <w:r w:rsidRPr="004A7191">
        <w:rPr>
          <w:rFonts w:ascii="Georgia" w:hAnsi="Georgia"/>
          <w:i/>
          <w:color w:val="000000" w:themeColor="text1"/>
        </w:rPr>
        <w:t>brama</w:t>
      </w:r>
      <w:proofErr w:type="spellEnd"/>
      <w:r w:rsidRPr="004A7191">
        <w:rPr>
          <w:color w:val="000000" w:themeColor="text1"/>
        </w:rPr>
        <w:t>)</w:t>
      </w:r>
      <w:r w:rsidRPr="004A7191">
        <w:rPr>
          <w:color w:val="000000" w:themeColor="text1"/>
          <w:spacing w:val="-32"/>
        </w:rPr>
        <w:t xml:space="preserve"> </w:t>
      </w:r>
      <w:r w:rsidRPr="004A7191">
        <w:rPr>
          <w:color w:val="000000" w:themeColor="text1"/>
        </w:rPr>
        <w:t>is</w:t>
      </w:r>
      <w:r w:rsidRPr="004A7191">
        <w:rPr>
          <w:color w:val="000000" w:themeColor="text1"/>
          <w:spacing w:val="-31"/>
        </w:rPr>
        <w:t xml:space="preserve"> </w:t>
      </w:r>
      <w:r w:rsidRPr="004A7191">
        <w:rPr>
          <w:color w:val="000000" w:themeColor="text1"/>
        </w:rPr>
        <w:t>a</w:t>
      </w:r>
      <w:r w:rsidRPr="004A7191">
        <w:rPr>
          <w:color w:val="000000" w:themeColor="text1"/>
          <w:spacing w:val="-31"/>
        </w:rPr>
        <w:t xml:space="preserve"> </w:t>
      </w:r>
      <w:r w:rsidRPr="004A7191">
        <w:rPr>
          <w:color w:val="000000" w:themeColor="text1"/>
        </w:rPr>
        <w:t>small</w:t>
      </w:r>
      <w:r w:rsidRPr="004A7191">
        <w:rPr>
          <w:color w:val="000000" w:themeColor="text1"/>
          <w:spacing w:val="-33"/>
        </w:rPr>
        <w:t xml:space="preserve"> </w:t>
      </w:r>
      <w:r w:rsidRPr="004A7191">
        <w:rPr>
          <w:color w:val="000000" w:themeColor="text1"/>
        </w:rPr>
        <w:t>owl</w:t>
      </w:r>
      <w:r w:rsidRPr="004A7191">
        <w:rPr>
          <w:color w:val="000000" w:themeColor="text1"/>
          <w:spacing w:val="-35"/>
        </w:rPr>
        <w:t xml:space="preserve"> </w:t>
      </w:r>
      <w:r w:rsidRPr="004A7191">
        <w:rPr>
          <w:color w:val="000000" w:themeColor="text1"/>
        </w:rPr>
        <w:t>which</w:t>
      </w:r>
      <w:r w:rsidRPr="004A7191">
        <w:rPr>
          <w:color w:val="000000" w:themeColor="text1"/>
          <w:spacing w:val="-31"/>
        </w:rPr>
        <w:t xml:space="preserve"> </w:t>
      </w:r>
      <w:r w:rsidRPr="004A7191">
        <w:rPr>
          <w:color w:val="000000" w:themeColor="text1"/>
        </w:rPr>
        <w:t>breeds</w:t>
      </w:r>
      <w:r w:rsidRPr="004A7191">
        <w:rPr>
          <w:color w:val="000000" w:themeColor="text1"/>
          <w:spacing w:val="-31"/>
        </w:rPr>
        <w:t xml:space="preserve"> </w:t>
      </w:r>
      <w:r w:rsidRPr="004A7191">
        <w:rPr>
          <w:color w:val="000000" w:themeColor="text1"/>
        </w:rPr>
        <w:t>in</w:t>
      </w:r>
      <w:r w:rsidRPr="004A7191">
        <w:rPr>
          <w:color w:val="000000" w:themeColor="text1"/>
          <w:spacing w:val="-2"/>
        </w:rPr>
        <w:t xml:space="preserve"> </w:t>
      </w:r>
      <w:r w:rsidRPr="004A7191">
        <w:rPr>
          <w:color w:val="000000" w:themeColor="text1"/>
        </w:rPr>
        <w:t>tropical Asia from mainland India to Southeast Asia. A common resident of open habitats including farmland and human habitation, it has adapted to</w:t>
      </w:r>
      <w:r w:rsidRPr="004A7191">
        <w:rPr>
          <w:color w:val="000000" w:themeColor="text1"/>
          <w:spacing w:val="-13"/>
        </w:rPr>
        <w:t xml:space="preserve"> </w:t>
      </w:r>
      <w:r w:rsidRPr="004A7191">
        <w:rPr>
          <w:color w:val="000000" w:themeColor="text1"/>
        </w:rPr>
        <w:t>living in</w:t>
      </w:r>
      <w:r w:rsidRPr="004A7191">
        <w:rPr>
          <w:color w:val="000000" w:themeColor="text1"/>
          <w:spacing w:val="-1"/>
        </w:rPr>
        <w:t xml:space="preserve"> </w:t>
      </w:r>
      <w:r w:rsidRPr="004A7191">
        <w:rPr>
          <w:color w:val="000000" w:themeColor="text1"/>
        </w:rPr>
        <w:t>cities.</w:t>
      </w:r>
      <w:r w:rsidRPr="004A7191">
        <w:rPr>
          <w:color w:val="000000" w:themeColor="text1"/>
          <w:spacing w:val="-4"/>
        </w:rPr>
        <w:t xml:space="preserve"> </w:t>
      </w:r>
      <w:r w:rsidRPr="004A7191">
        <w:rPr>
          <w:color w:val="000000" w:themeColor="text1"/>
        </w:rPr>
        <w:t>They roost</w:t>
      </w:r>
      <w:r w:rsidRPr="004A7191">
        <w:rPr>
          <w:color w:val="000000" w:themeColor="text1"/>
          <w:spacing w:val="-1"/>
        </w:rPr>
        <w:t xml:space="preserve"> </w:t>
      </w:r>
      <w:r w:rsidRPr="004A7191">
        <w:rPr>
          <w:color w:val="000000" w:themeColor="text1"/>
        </w:rPr>
        <w:t>in small groups</w:t>
      </w:r>
      <w:r w:rsidRPr="004A7191">
        <w:rPr>
          <w:color w:val="000000" w:themeColor="text1"/>
          <w:spacing w:val="-21"/>
        </w:rPr>
        <w:t xml:space="preserve"> </w:t>
      </w:r>
      <w:r w:rsidRPr="004A7191">
        <w:rPr>
          <w:color w:val="000000" w:themeColor="text1"/>
        </w:rPr>
        <w:t>in</w:t>
      </w:r>
      <w:r w:rsidRPr="004A7191">
        <w:rPr>
          <w:color w:val="000000" w:themeColor="text1"/>
          <w:spacing w:val="-21"/>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hollows</w:t>
      </w:r>
      <w:r w:rsidRPr="004A7191">
        <w:rPr>
          <w:color w:val="000000" w:themeColor="text1"/>
          <w:spacing w:val="-21"/>
        </w:rPr>
        <w:t xml:space="preserve"> </w:t>
      </w:r>
      <w:r w:rsidRPr="004A7191">
        <w:rPr>
          <w:color w:val="000000" w:themeColor="text1"/>
        </w:rPr>
        <w:t>of</w:t>
      </w:r>
      <w:r w:rsidRPr="004A7191">
        <w:rPr>
          <w:color w:val="000000" w:themeColor="text1"/>
          <w:spacing w:val="-20"/>
        </w:rPr>
        <w:t xml:space="preserve"> </w:t>
      </w:r>
      <w:r w:rsidRPr="004A7191">
        <w:rPr>
          <w:color w:val="000000" w:themeColor="text1"/>
        </w:rPr>
        <w:t>trees</w:t>
      </w:r>
      <w:r w:rsidRPr="004A7191">
        <w:rPr>
          <w:color w:val="000000" w:themeColor="text1"/>
          <w:spacing w:val="-21"/>
        </w:rPr>
        <w:t xml:space="preserve"> </w:t>
      </w:r>
      <w:r w:rsidRPr="004A7191">
        <w:rPr>
          <w:color w:val="000000" w:themeColor="text1"/>
        </w:rPr>
        <w:t>or</w:t>
      </w:r>
      <w:r w:rsidRPr="004A7191">
        <w:rPr>
          <w:color w:val="000000" w:themeColor="text1"/>
          <w:spacing w:val="-20"/>
        </w:rPr>
        <w:t xml:space="preserve"> </w:t>
      </w:r>
      <w:r w:rsidRPr="004A7191">
        <w:rPr>
          <w:color w:val="000000" w:themeColor="text1"/>
        </w:rPr>
        <w:t>in</w:t>
      </w:r>
      <w:r w:rsidRPr="004A7191">
        <w:rPr>
          <w:color w:val="000000" w:themeColor="text1"/>
          <w:spacing w:val="-21"/>
        </w:rPr>
        <w:t xml:space="preserve"> </w:t>
      </w:r>
      <w:r w:rsidRPr="004A7191">
        <w:rPr>
          <w:color w:val="000000" w:themeColor="text1"/>
        </w:rPr>
        <w:t>cavities</w:t>
      </w:r>
      <w:r w:rsidRPr="004A7191">
        <w:rPr>
          <w:color w:val="000000" w:themeColor="text1"/>
          <w:spacing w:val="-20"/>
        </w:rPr>
        <w:t xml:space="preserve"> </w:t>
      </w:r>
      <w:r w:rsidRPr="004A7191">
        <w:rPr>
          <w:color w:val="000000" w:themeColor="text1"/>
        </w:rPr>
        <w:t>in rocks</w:t>
      </w:r>
      <w:r w:rsidRPr="004A7191">
        <w:rPr>
          <w:color w:val="000000" w:themeColor="text1"/>
          <w:spacing w:val="-22"/>
        </w:rPr>
        <w:t xml:space="preserve"> </w:t>
      </w:r>
      <w:r w:rsidRPr="004A7191">
        <w:rPr>
          <w:color w:val="000000" w:themeColor="text1"/>
        </w:rPr>
        <w:t>or</w:t>
      </w:r>
      <w:r w:rsidRPr="004A7191">
        <w:rPr>
          <w:color w:val="000000" w:themeColor="text1"/>
          <w:spacing w:val="-20"/>
        </w:rPr>
        <w:t xml:space="preserve"> </w:t>
      </w:r>
      <w:r w:rsidRPr="004A7191">
        <w:rPr>
          <w:color w:val="000000" w:themeColor="text1"/>
        </w:rPr>
        <w:t>buildings.</w:t>
      </w:r>
      <w:r w:rsidRPr="004A7191">
        <w:rPr>
          <w:color w:val="000000" w:themeColor="text1"/>
          <w:spacing w:val="-22"/>
        </w:rPr>
        <w:t xml:space="preserve"> </w:t>
      </w:r>
      <w:r w:rsidRPr="004A7191">
        <w:rPr>
          <w:color w:val="000000" w:themeColor="text1"/>
        </w:rPr>
        <w:t>It</w:t>
      </w:r>
      <w:r w:rsidRPr="004A7191">
        <w:rPr>
          <w:color w:val="000000" w:themeColor="text1"/>
          <w:spacing w:val="-7"/>
        </w:rPr>
        <w:t xml:space="preserve"> </w:t>
      </w:r>
      <w:r w:rsidRPr="004A7191">
        <w:rPr>
          <w:color w:val="000000" w:themeColor="text1"/>
        </w:rPr>
        <w:t>nests</w:t>
      </w:r>
      <w:r w:rsidRPr="004A7191">
        <w:rPr>
          <w:color w:val="000000" w:themeColor="text1"/>
          <w:spacing w:val="-22"/>
        </w:rPr>
        <w:t xml:space="preserve"> </w:t>
      </w:r>
      <w:r w:rsidRPr="004A7191">
        <w:rPr>
          <w:color w:val="000000" w:themeColor="text1"/>
        </w:rPr>
        <w:t>in</w:t>
      </w:r>
      <w:r w:rsidRPr="004A7191">
        <w:rPr>
          <w:color w:val="000000" w:themeColor="text1"/>
          <w:spacing w:val="-21"/>
        </w:rPr>
        <w:t xml:space="preserve"> </w:t>
      </w:r>
      <w:r w:rsidRPr="004A7191">
        <w:rPr>
          <w:color w:val="000000" w:themeColor="text1"/>
        </w:rPr>
        <w:t>a</w:t>
      </w:r>
      <w:r w:rsidRPr="004A7191">
        <w:rPr>
          <w:color w:val="000000" w:themeColor="text1"/>
          <w:spacing w:val="-21"/>
        </w:rPr>
        <w:t xml:space="preserve"> </w:t>
      </w:r>
      <w:r w:rsidRPr="004A7191">
        <w:rPr>
          <w:color w:val="000000" w:themeColor="text1"/>
        </w:rPr>
        <w:t>hole</w:t>
      </w:r>
      <w:r w:rsidRPr="004A7191">
        <w:rPr>
          <w:color w:val="000000" w:themeColor="text1"/>
          <w:spacing w:val="-21"/>
        </w:rPr>
        <w:t xml:space="preserve"> </w:t>
      </w:r>
      <w:r w:rsidRPr="004A7191">
        <w:rPr>
          <w:color w:val="000000" w:themeColor="text1"/>
        </w:rPr>
        <w:t>in</w:t>
      </w:r>
      <w:r w:rsidRPr="004A7191">
        <w:rPr>
          <w:color w:val="000000" w:themeColor="text1"/>
          <w:spacing w:val="-22"/>
        </w:rPr>
        <w:t xml:space="preserve"> </w:t>
      </w:r>
      <w:r w:rsidRPr="004A7191">
        <w:rPr>
          <w:color w:val="000000" w:themeColor="text1"/>
        </w:rPr>
        <w:t>a</w:t>
      </w:r>
      <w:r w:rsidRPr="004A7191">
        <w:rPr>
          <w:color w:val="000000" w:themeColor="text1"/>
          <w:spacing w:val="-20"/>
        </w:rPr>
        <w:t xml:space="preserve"> </w:t>
      </w:r>
      <w:r w:rsidRPr="004A7191">
        <w:rPr>
          <w:color w:val="000000" w:themeColor="text1"/>
        </w:rPr>
        <w:t>tree</w:t>
      </w:r>
      <w:r w:rsidRPr="004A7191">
        <w:rPr>
          <w:color w:val="000000" w:themeColor="text1"/>
          <w:spacing w:val="-23"/>
        </w:rPr>
        <w:t xml:space="preserve"> </w:t>
      </w:r>
      <w:r w:rsidRPr="004A7191">
        <w:rPr>
          <w:color w:val="000000" w:themeColor="text1"/>
        </w:rPr>
        <w:t>or</w:t>
      </w:r>
      <w:r w:rsidRPr="004A7191">
        <w:rPr>
          <w:color w:val="000000" w:themeColor="text1"/>
          <w:spacing w:val="-21"/>
        </w:rPr>
        <w:t xml:space="preserve"> </w:t>
      </w:r>
      <w:r w:rsidRPr="004A7191">
        <w:rPr>
          <w:color w:val="000000" w:themeColor="text1"/>
        </w:rPr>
        <w:t>building,</w:t>
      </w:r>
      <w:r w:rsidRPr="004A7191">
        <w:rPr>
          <w:color w:val="000000" w:themeColor="text1"/>
          <w:spacing w:val="-23"/>
        </w:rPr>
        <w:t xml:space="preserve"> </w:t>
      </w:r>
      <w:r w:rsidRPr="004A7191">
        <w:rPr>
          <w:color w:val="000000" w:themeColor="text1"/>
        </w:rPr>
        <w:t>laying</w:t>
      </w:r>
      <w:r w:rsidRPr="004A7191">
        <w:rPr>
          <w:color w:val="000000" w:themeColor="text1"/>
          <w:spacing w:val="-21"/>
        </w:rPr>
        <w:t xml:space="preserve"> </w:t>
      </w:r>
      <w:r w:rsidRPr="004A7191">
        <w:rPr>
          <w:color w:val="000000" w:themeColor="text1"/>
        </w:rPr>
        <w:t>3–5</w:t>
      </w:r>
      <w:r w:rsidRPr="004A7191">
        <w:rPr>
          <w:color w:val="000000" w:themeColor="text1"/>
          <w:spacing w:val="-21"/>
        </w:rPr>
        <w:t xml:space="preserve"> </w:t>
      </w:r>
      <w:r w:rsidRPr="004A7191">
        <w:rPr>
          <w:color w:val="000000" w:themeColor="text1"/>
        </w:rPr>
        <w:t>eggs.</w:t>
      </w:r>
    </w:p>
    <w:p w14:paraId="451E7143" w14:textId="77777777" w:rsidR="006500DE" w:rsidRPr="004A7191" w:rsidRDefault="004A7191">
      <w:pPr>
        <w:pStyle w:val="BodyText"/>
        <w:spacing w:before="9"/>
        <w:ind w:left="1140" w:right="1281"/>
        <w:rPr>
          <w:color w:val="000000" w:themeColor="text1"/>
        </w:rPr>
      </w:pPr>
      <w:r w:rsidRPr="004A7191">
        <w:rPr>
          <w:color w:val="000000" w:themeColor="text1"/>
        </w:rPr>
        <w:t>They are often found near human habitation. The species shows great variation including clinal variation in size and forms a superspecies with the very similar little owl.</w:t>
      </w:r>
    </w:p>
    <w:p w14:paraId="3BEC0017" w14:textId="77777777" w:rsidR="006500DE" w:rsidRPr="004A7191" w:rsidRDefault="004A7191">
      <w:pPr>
        <w:pStyle w:val="BodyText"/>
        <w:spacing w:line="242" w:lineRule="auto"/>
        <w:ind w:left="1140" w:right="1065" w:firstLine="280"/>
        <w:rPr>
          <w:color w:val="000000" w:themeColor="text1"/>
        </w:rPr>
      </w:pPr>
      <w:r w:rsidRPr="004A7191">
        <w:rPr>
          <w:color w:val="000000" w:themeColor="text1"/>
        </w:rPr>
        <w:t xml:space="preserve">These birds, being very familiar to humans especially with their loud calling, have been associated with bad omens. The </w:t>
      </w:r>
      <w:proofErr w:type="spellStart"/>
      <w:r w:rsidRPr="004A7191">
        <w:rPr>
          <w:color w:val="000000" w:themeColor="text1"/>
        </w:rPr>
        <w:t>speciesname</w:t>
      </w:r>
      <w:r w:rsidRPr="004A7191">
        <w:rPr>
          <w:rFonts w:ascii="Georgia"/>
          <w:i/>
          <w:color w:val="000000" w:themeColor="text1"/>
        </w:rPr>
        <w:t>brama</w:t>
      </w:r>
      <w:r w:rsidRPr="004A7191">
        <w:rPr>
          <w:color w:val="000000" w:themeColor="text1"/>
        </w:rPr>
        <w:t>is</w:t>
      </w:r>
      <w:proofErr w:type="spellEnd"/>
      <w:r w:rsidRPr="004A7191">
        <w:rPr>
          <w:color w:val="000000" w:themeColor="text1"/>
        </w:rPr>
        <w:t xml:space="preserve"> </w:t>
      </w:r>
      <w:proofErr w:type="spellStart"/>
      <w:r w:rsidRPr="004A7191">
        <w:rPr>
          <w:color w:val="000000" w:themeColor="text1"/>
        </w:rPr>
        <w:t>fromtheFrenchname</w:t>
      </w:r>
      <w:r w:rsidRPr="004A7191">
        <w:rPr>
          <w:rFonts w:ascii="Georgia"/>
          <w:i/>
          <w:color w:val="000000" w:themeColor="text1"/>
        </w:rPr>
        <w:t>Chouettebrame</w:t>
      </w:r>
      <w:r w:rsidRPr="004A7191">
        <w:rPr>
          <w:color w:val="000000" w:themeColor="text1"/>
        </w:rPr>
        <w:t>and</w:t>
      </w:r>
      <w:proofErr w:type="spellEnd"/>
      <w:r w:rsidRPr="004A7191">
        <w:rPr>
          <w:color w:val="000000" w:themeColor="text1"/>
        </w:rPr>
        <w:t xml:space="preserve"> indirectly refers to this owl's Indian habitat by way of homage to Brahma, the Hindu supreme spirit. In Hindu mythology the owl is a </w:t>
      </w:r>
      <w:proofErr w:type="spellStart"/>
      <w:r w:rsidRPr="004A7191">
        <w:rPr>
          <w:color w:val="000000" w:themeColor="text1"/>
        </w:rPr>
        <w:t>vahan</w:t>
      </w:r>
      <w:proofErr w:type="spellEnd"/>
      <w:r w:rsidRPr="004A7191">
        <w:rPr>
          <w:color w:val="000000" w:themeColor="text1"/>
        </w:rPr>
        <w:t xml:space="preserve"> (mode of transport) of Lakshmi, goddess of wealth.</w:t>
      </w:r>
    </w:p>
    <w:p w14:paraId="67CC49A5" w14:textId="77777777" w:rsidR="006500DE" w:rsidRPr="004A7191" w:rsidRDefault="006500DE">
      <w:pPr>
        <w:pStyle w:val="BodyText"/>
        <w:rPr>
          <w:color w:val="000000" w:themeColor="text1"/>
          <w:sz w:val="22"/>
        </w:rPr>
      </w:pPr>
    </w:p>
    <w:p w14:paraId="2332303C" w14:textId="77777777" w:rsidR="006500DE" w:rsidRPr="004A7191" w:rsidRDefault="006500DE">
      <w:pPr>
        <w:pStyle w:val="BodyText"/>
        <w:rPr>
          <w:color w:val="000000" w:themeColor="text1"/>
          <w:sz w:val="22"/>
        </w:rPr>
      </w:pPr>
    </w:p>
    <w:p w14:paraId="577139D9" w14:textId="77777777" w:rsidR="006500DE" w:rsidRPr="004A7191" w:rsidRDefault="006500DE">
      <w:pPr>
        <w:pStyle w:val="BodyText"/>
        <w:rPr>
          <w:color w:val="000000" w:themeColor="text1"/>
          <w:sz w:val="22"/>
        </w:rPr>
      </w:pPr>
    </w:p>
    <w:p w14:paraId="2DC521AF" w14:textId="77777777" w:rsidR="006500DE" w:rsidRPr="004A7191" w:rsidRDefault="006500DE">
      <w:pPr>
        <w:pStyle w:val="BodyText"/>
        <w:spacing w:before="8"/>
        <w:rPr>
          <w:color w:val="000000" w:themeColor="text1"/>
          <w:sz w:val="27"/>
        </w:rPr>
      </w:pPr>
    </w:p>
    <w:p w14:paraId="7EAA06F8" w14:textId="77777777" w:rsidR="006500DE" w:rsidRPr="004A7191" w:rsidRDefault="004A7191">
      <w:pPr>
        <w:pStyle w:val="Heading2"/>
        <w:spacing w:before="0"/>
        <w:rPr>
          <w:color w:val="000000" w:themeColor="text1"/>
        </w:rPr>
      </w:pPr>
      <w:r w:rsidRPr="004A7191">
        <w:rPr>
          <w:color w:val="000000" w:themeColor="text1"/>
        </w:rPr>
        <w:t>Conservation status</w:t>
      </w:r>
    </w:p>
    <w:p w14:paraId="5BDA5479" w14:textId="77777777" w:rsidR="006500DE" w:rsidRPr="004A7191" w:rsidRDefault="006500DE">
      <w:pPr>
        <w:pStyle w:val="BodyText"/>
        <w:spacing w:before="7"/>
        <w:rPr>
          <w:b/>
          <w:color w:val="000000" w:themeColor="text1"/>
          <w:sz w:val="12"/>
        </w:rPr>
      </w:pPr>
    </w:p>
    <w:p w14:paraId="61E793E0" w14:textId="77777777" w:rsidR="006500DE" w:rsidRPr="004A7191" w:rsidRDefault="006500DE">
      <w:pPr>
        <w:rPr>
          <w:color w:val="000000" w:themeColor="text1"/>
          <w:sz w:val="12"/>
        </w:rPr>
        <w:sectPr w:rsidR="006500DE" w:rsidRPr="004A7191">
          <w:pgSz w:w="8240" w:h="12200"/>
          <w:pgMar w:top="1080" w:right="0" w:bottom="280" w:left="0" w:header="720" w:footer="720" w:gutter="0"/>
          <w:cols w:space="720"/>
        </w:sectPr>
      </w:pPr>
    </w:p>
    <w:p w14:paraId="0C20E420" w14:textId="77777777" w:rsidR="006500DE" w:rsidRPr="004A7191" w:rsidRDefault="004A7191">
      <w:pPr>
        <w:spacing w:before="94"/>
        <w:ind w:left="1140"/>
        <w:rPr>
          <w:color w:val="000000" w:themeColor="text1"/>
          <w:sz w:val="16"/>
        </w:rPr>
      </w:pPr>
      <w:r w:rsidRPr="004A7191">
        <w:rPr>
          <w:color w:val="000000" w:themeColor="text1"/>
          <w:sz w:val="16"/>
        </w:rPr>
        <w:t>Extinct</w:t>
      </w:r>
    </w:p>
    <w:p w14:paraId="64DC5ABE" w14:textId="77777777" w:rsidR="006500DE" w:rsidRPr="004A7191" w:rsidRDefault="006500DE">
      <w:pPr>
        <w:pStyle w:val="BodyText"/>
        <w:spacing w:before="5"/>
        <w:rPr>
          <w:color w:val="000000" w:themeColor="text1"/>
          <w:sz w:val="15"/>
        </w:rPr>
      </w:pPr>
    </w:p>
    <w:p w14:paraId="749210EC" w14:textId="77777777" w:rsidR="006500DE" w:rsidRPr="004A7191" w:rsidRDefault="004A7191">
      <w:pPr>
        <w:pStyle w:val="BodyText"/>
        <w:tabs>
          <w:tab w:val="left" w:pos="1738"/>
        </w:tabs>
        <w:ind w:left="1260"/>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17"/>
        </w:rPr>
        <w:t>EW</w:t>
      </w:r>
    </w:p>
    <w:p w14:paraId="22A02F23" w14:textId="77777777" w:rsidR="006500DE" w:rsidRPr="004A7191" w:rsidRDefault="004A7191">
      <w:pPr>
        <w:spacing w:before="94"/>
        <w:ind w:left="276"/>
        <w:jc w:val="center"/>
        <w:rPr>
          <w:color w:val="000000" w:themeColor="text1"/>
          <w:sz w:val="16"/>
        </w:rPr>
      </w:pPr>
      <w:r w:rsidRPr="004A7191">
        <w:rPr>
          <w:color w:val="000000" w:themeColor="text1"/>
        </w:rPr>
        <w:br w:type="column"/>
      </w:r>
      <w:proofErr w:type="spellStart"/>
      <w:r w:rsidRPr="004A7191">
        <w:rPr>
          <w:color w:val="000000" w:themeColor="text1"/>
          <w:sz w:val="16"/>
        </w:rPr>
        <w:t>Threatned</w:t>
      </w:r>
      <w:proofErr w:type="spellEnd"/>
    </w:p>
    <w:p w14:paraId="763D1FDD" w14:textId="77777777" w:rsidR="006500DE" w:rsidRPr="004A7191" w:rsidRDefault="006500DE">
      <w:pPr>
        <w:pStyle w:val="BodyText"/>
        <w:spacing w:before="2"/>
        <w:rPr>
          <w:color w:val="000000" w:themeColor="text1"/>
          <w:sz w:val="17"/>
        </w:rPr>
      </w:pPr>
    </w:p>
    <w:p w14:paraId="21FC4C6F" w14:textId="77777777" w:rsidR="006500DE" w:rsidRPr="004A7191" w:rsidRDefault="004A7191">
      <w:pPr>
        <w:pStyle w:val="BodyText"/>
        <w:tabs>
          <w:tab w:val="left" w:pos="744"/>
          <w:tab w:val="left" w:pos="1245"/>
        </w:tabs>
        <w:ind w:left="237"/>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670D0E92" w14:textId="77777777" w:rsidR="006500DE" w:rsidRPr="004A7191" w:rsidRDefault="004A7191">
      <w:pPr>
        <w:spacing w:before="113" w:line="208" w:lineRule="auto"/>
        <w:ind w:left="570" w:right="3538" w:firstLine="100"/>
        <w:rPr>
          <w:color w:val="000000" w:themeColor="text1"/>
          <w:sz w:val="16"/>
        </w:rPr>
      </w:pPr>
      <w:r w:rsidRPr="004A7191">
        <w:rPr>
          <w:color w:val="000000" w:themeColor="text1"/>
        </w:rPr>
        <w:br w:type="column"/>
      </w:r>
      <w:r w:rsidRPr="004A7191">
        <w:rPr>
          <w:color w:val="000000" w:themeColor="text1"/>
          <w:sz w:val="16"/>
        </w:rPr>
        <w:t>Least Concern</w:t>
      </w:r>
    </w:p>
    <w:p w14:paraId="7AF4E57B"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201495D9"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2003" w:space="40"/>
            <w:col w:w="1487" w:space="39"/>
            <w:col w:w="4671"/>
          </w:cols>
        </w:sectPr>
      </w:pPr>
    </w:p>
    <w:p w14:paraId="50C56A8A" w14:textId="77777777" w:rsidR="006500DE" w:rsidRPr="004A7191" w:rsidRDefault="006500DE">
      <w:pPr>
        <w:pStyle w:val="BodyText"/>
        <w:spacing w:before="1"/>
        <w:rPr>
          <w:rFonts w:ascii="Trebuchet MS"/>
          <w:color w:val="000000" w:themeColor="text1"/>
        </w:rPr>
      </w:pPr>
    </w:p>
    <w:p w14:paraId="40951FA0" w14:textId="77777777" w:rsidR="006500DE" w:rsidRPr="004A7191" w:rsidRDefault="004A7191">
      <w:pPr>
        <w:spacing w:before="93"/>
        <w:ind w:left="1140"/>
        <w:rPr>
          <w:color w:val="000000" w:themeColor="text1"/>
          <w:sz w:val="16"/>
        </w:rPr>
      </w:pPr>
      <w:r w:rsidRPr="004A7191">
        <w:rPr>
          <w:color w:val="000000" w:themeColor="text1"/>
          <w:sz w:val="16"/>
        </w:rPr>
        <w:t>Least Concern (IUCN 3.1)</w:t>
      </w:r>
    </w:p>
    <w:p w14:paraId="33EB21C1" w14:textId="77777777" w:rsidR="006500DE" w:rsidRPr="004A7191" w:rsidRDefault="006500DE">
      <w:pPr>
        <w:pStyle w:val="BodyText"/>
        <w:spacing w:before="4"/>
        <w:rPr>
          <w:color w:val="000000" w:themeColor="text1"/>
          <w:sz w:val="15"/>
        </w:rPr>
      </w:pPr>
    </w:p>
    <w:p w14:paraId="5E7AC0C7" w14:textId="77777777" w:rsidR="006500DE" w:rsidRPr="004A7191" w:rsidRDefault="004A7191">
      <w:pPr>
        <w:pStyle w:val="BodyText"/>
        <w:ind w:left="1220"/>
        <w:rPr>
          <w:rFonts w:ascii="Bookman Old Style"/>
          <w:b/>
          <w:color w:val="000000" w:themeColor="text1"/>
        </w:rPr>
      </w:pPr>
      <w:r w:rsidRPr="004A7191">
        <w:rPr>
          <w:rFonts w:ascii="Bookman Old Style"/>
          <w:b/>
          <w:color w:val="000000" w:themeColor="text1"/>
        </w:rPr>
        <w:t>Scientific classification</w:t>
      </w:r>
    </w:p>
    <w:p w14:paraId="26428011" w14:textId="77777777" w:rsidR="006500DE" w:rsidRPr="004A7191" w:rsidRDefault="004A7191">
      <w:pPr>
        <w:pStyle w:val="BodyText"/>
        <w:tabs>
          <w:tab w:val="left" w:pos="3081"/>
        </w:tabs>
        <w:spacing w:before="88"/>
        <w:ind w:left="1220"/>
        <w:rPr>
          <w:color w:val="000000" w:themeColor="text1"/>
        </w:rPr>
      </w:pPr>
      <w:r w:rsidRPr="004A7191">
        <w:rPr>
          <w:color w:val="000000" w:themeColor="text1"/>
        </w:rPr>
        <w:t>Kingdom:</w:t>
      </w:r>
      <w:r w:rsidRPr="004A7191">
        <w:rPr>
          <w:color w:val="000000" w:themeColor="text1"/>
        </w:rPr>
        <w:tab/>
        <w:t>Animalia</w:t>
      </w:r>
    </w:p>
    <w:p w14:paraId="6037C39F"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Phylum:</w:t>
      </w:r>
      <w:r w:rsidRPr="004A7191">
        <w:rPr>
          <w:color w:val="000000" w:themeColor="text1"/>
        </w:rPr>
        <w:tab/>
        <w:t>Chordata</w:t>
      </w:r>
    </w:p>
    <w:p w14:paraId="5658947C"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1F453E34" w14:textId="77777777" w:rsidR="006500DE" w:rsidRPr="004A7191" w:rsidRDefault="004A7191">
      <w:pPr>
        <w:tabs>
          <w:tab w:val="left" w:pos="3081"/>
        </w:tabs>
        <w:spacing w:before="112"/>
        <w:ind w:left="1220"/>
        <w:rPr>
          <w:color w:val="000000" w:themeColor="text1"/>
          <w:sz w:val="24"/>
        </w:rPr>
      </w:pPr>
      <w:r w:rsidRPr="004A7191">
        <w:rPr>
          <w:color w:val="000000" w:themeColor="text1"/>
          <w:position w:val="2"/>
          <w:sz w:val="20"/>
        </w:rPr>
        <w:t>Order:</w:t>
      </w:r>
      <w:r w:rsidRPr="004A7191">
        <w:rPr>
          <w:color w:val="000000" w:themeColor="text1"/>
          <w:position w:val="2"/>
          <w:sz w:val="20"/>
        </w:rPr>
        <w:tab/>
      </w:r>
      <w:r w:rsidRPr="004A7191">
        <w:rPr>
          <w:color w:val="000000" w:themeColor="text1"/>
          <w:sz w:val="24"/>
        </w:rPr>
        <w:t>Strigiformes</w:t>
      </w:r>
    </w:p>
    <w:p w14:paraId="3E700C9C" w14:textId="77777777" w:rsidR="006500DE" w:rsidRPr="004A7191" w:rsidRDefault="004A7191">
      <w:pPr>
        <w:tabs>
          <w:tab w:val="left" w:pos="3081"/>
        </w:tabs>
        <w:spacing w:before="84"/>
        <w:ind w:left="1220"/>
        <w:rPr>
          <w:color w:val="000000" w:themeColor="text1"/>
          <w:sz w:val="24"/>
        </w:rPr>
      </w:pPr>
      <w:r w:rsidRPr="004A7191">
        <w:rPr>
          <w:color w:val="000000" w:themeColor="text1"/>
          <w:position w:val="2"/>
          <w:sz w:val="20"/>
        </w:rPr>
        <w:t>Family:</w:t>
      </w:r>
      <w:r w:rsidRPr="004A7191">
        <w:rPr>
          <w:color w:val="000000" w:themeColor="text1"/>
          <w:position w:val="2"/>
          <w:sz w:val="20"/>
        </w:rPr>
        <w:tab/>
      </w:r>
      <w:r w:rsidRPr="004A7191">
        <w:rPr>
          <w:color w:val="000000" w:themeColor="text1"/>
          <w:sz w:val="24"/>
        </w:rPr>
        <w:t>Strigidae</w:t>
      </w:r>
    </w:p>
    <w:p w14:paraId="6BA08D98" w14:textId="77777777" w:rsidR="006500DE" w:rsidRPr="004A7191" w:rsidRDefault="004A7191">
      <w:pPr>
        <w:tabs>
          <w:tab w:val="left" w:pos="3081"/>
        </w:tabs>
        <w:spacing w:before="84"/>
        <w:ind w:left="1220"/>
        <w:rPr>
          <w:color w:val="000000" w:themeColor="text1"/>
          <w:sz w:val="24"/>
        </w:rPr>
      </w:pPr>
      <w:r w:rsidRPr="004A7191">
        <w:rPr>
          <w:color w:val="000000" w:themeColor="text1"/>
          <w:sz w:val="20"/>
        </w:rPr>
        <w:t>Genus:</w:t>
      </w:r>
      <w:r w:rsidRPr="004A7191">
        <w:rPr>
          <w:color w:val="000000" w:themeColor="text1"/>
          <w:sz w:val="20"/>
        </w:rPr>
        <w:tab/>
      </w:r>
      <w:r w:rsidRPr="004A7191">
        <w:rPr>
          <w:color w:val="000000" w:themeColor="text1"/>
          <w:position w:val="-1"/>
          <w:sz w:val="24"/>
        </w:rPr>
        <w:t>Athene</w:t>
      </w:r>
    </w:p>
    <w:p w14:paraId="0964E0A8" w14:textId="77777777" w:rsidR="006500DE" w:rsidRPr="004A7191" w:rsidRDefault="004A7191">
      <w:pPr>
        <w:tabs>
          <w:tab w:val="left" w:pos="3081"/>
        </w:tabs>
        <w:spacing w:before="44"/>
        <w:ind w:left="1220"/>
        <w:rPr>
          <w:i/>
          <w:color w:val="000000" w:themeColor="text1"/>
          <w:sz w:val="24"/>
        </w:rPr>
      </w:pPr>
      <w:r w:rsidRPr="004A7191">
        <w:rPr>
          <w:color w:val="000000" w:themeColor="text1"/>
          <w:sz w:val="20"/>
        </w:rPr>
        <w:t>Species:</w:t>
      </w:r>
      <w:r w:rsidRPr="004A7191">
        <w:rPr>
          <w:color w:val="000000" w:themeColor="text1"/>
          <w:sz w:val="20"/>
        </w:rPr>
        <w:tab/>
      </w:r>
      <w:r w:rsidRPr="004A7191">
        <w:rPr>
          <w:i/>
          <w:color w:val="000000" w:themeColor="text1"/>
          <w:position w:val="-1"/>
          <w:sz w:val="24"/>
        </w:rPr>
        <w:t>A.</w:t>
      </w:r>
      <w:r w:rsidRPr="004A7191">
        <w:rPr>
          <w:i/>
          <w:color w:val="000000" w:themeColor="text1"/>
          <w:spacing w:val="-10"/>
          <w:position w:val="-1"/>
          <w:sz w:val="24"/>
        </w:rPr>
        <w:t xml:space="preserve"> </w:t>
      </w:r>
      <w:proofErr w:type="spellStart"/>
      <w:r w:rsidRPr="004A7191">
        <w:rPr>
          <w:i/>
          <w:color w:val="000000" w:themeColor="text1"/>
          <w:spacing w:val="-3"/>
          <w:position w:val="-1"/>
          <w:sz w:val="24"/>
        </w:rPr>
        <w:t>brama</w:t>
      </w:r>
      <w:proofErr w:type="spellEnd"/>
    </w:p>
    <w:p w14:paraId="7E0B37D0" w14:textId="77777777" w:rsidR="006500DE" w:rsidRPr="004A7191" w:rsidRDefault="006500DE">
      <w:pPr>
        <w:rPr>
          <w:color w:val="000000" w:themeColor="text1"/>
          <w:sz w:val="24"/>
        </w:rPr>
        <w:sectPr w:rsidR="006500DE" w:rsidRPr="004A7191">
          <w:type w:val="continuous"/>
          <w:pgSz w:w="8240" w:h="12200"/>
          <w:pgMar w:top="880" w:right="0" w:bottom="280" w:left="0" w:header="720" w:footer="720" w:gutter="0"/>
          <w:cols w:space="720"/>
        </w:sectPr>
      </w:pPr>
    </w:p>
    <w:p w14:paraId="0F691BE7" w14:textId="77777777" w:rsidR="006500DE" w:rsidRPr="004A7191" w:rsidRDefault="00AE6195">
      <w:pPr>
        <w:pStyle w:val="BodyText"/>
        <w:rPr>
          <w:i/>
          <w:color w:val="000000" w:themeColor="text1"/>
        </w:rPr>
      </w:pPr>
      <w:r w:rsidRPr="004A7191">
        <w:rPr>
          <w:noProof/>
          <w:color w:val="000000" w:themeColor="text1"/>
        </w:rPr>
        <w:lastRenderedPageBreak/>
        <mc:AlternateContent>
          <mc:Choice Requires="wps">
            <w:drawing>
              <wp:anchor distT="0" distB="0" distL="114300" distR="114300" simplePos="0" relativeHeight="242521088" behindDoc="1" locked="0" layoutInCell="1" allowOverlap="1" wp14:anchorId="563996ED" wp14:editId="7A5FF110">
                <wp:simplePos x="0" y="0"/>
                <wp:positionH relativeFrom="page">
                  <wp:posOffset>2311400</wp:posOffset>
                </wp:positionH>
                <wp:positionV relativeFrom="page">
                  <wp:posOffset>266065</wp:posOffset>
                </wp:positionV>
                <wp:extent cx="161925" cy="154940"/>
                <wp:effectExtent l="0" t="0" r="0" b="0"/>
                <wp:wrapNone/>
                <wp:docPr id="1270" name="Text Box 1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45447" w14:textId="77777777" w:rsidR="00B7268B" w:rsidRDefault="00B7268B">
                            <w:pPr>
                              <w:pStyle w:val="BodyText"/>
                              <w:rPr>
                                <w:rFonts w:ascii="Verdana"/>
                              </w:rPr>
                            </w:pPr>
                            <w:r>
                              <w:rPr>
                                <w:rFonts w:ascii="Verdana"/>
                                <w:color w:val="58595B"/>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996ED" id="Text Box 1719" o:spid="_x0000_s1072" type="#_x0000_t202" style="position:absolute;margin-left:182pt;margin-top:20.95pt;width:12.75pt;height:12.2pt;z-index:-26079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" filled="f" stroked="f">
                <v:textbox inset="0,0,0,0">
                  <w:txbxContent>
                    <w:p w14:paraId="41045447" w14:textId="77777777" w:rsidR="00B7268B" w:rsidRDefault="00B7268B">
                      <w:pPr>
                        <w:pStyle w:val="BodyText"/>
                        <w:rPr>
                          <w:rFonts w:ascii="Verdana"/>
                        </w:rPr>
                      </w:pPr>
                      <w:r>
                        <w:rPr>
                          <w:rFonts w:ascii="Verdana"/>
                          <w:color w:val="58595B"/>
                        </w:rPr>
                        <w:t>39</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22112" behindDoc="1" locked="0" layoutInCell="1" allowOverlap="1" wp14:anchorId="4DAFF364" wp14:editId="7219117A">
                <wp:simplePos x="0" y="0"/>
                <wp:positionH relativeFrom="page">
                  <wp:posOffset>-1270</wp:posOffset>
                </wp:positionH>
                <wp:positionV relativeFrom="page">
                  <wp:posOffset>2540</wp:posOffset>
                </wp:positionV>
                <wp:extent cx="5221605" cy="7732395"/>
                <wp:effectExtent l="0" t="0" r="0" b="0"/>
                <wp:wrapNone/>
                <wp:docPr id="1266" name="Group 1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2395"/>
                          <a:chOff x="-2" y="4"/>
                          <a:chExt cx="8223" cy="12177"/>
                        </a:xfrm>
                      </wpg:grpSpPr>
                      <pic:pic xmlns:pic="http://schemas.openxmlformats.org/drawingml/2006/picture">
                        <pic:nvPicPr>
                          <pic:cNvPr id="1267" name="Picture 1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8" name="Picture 17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3"/>
                            <a:ext cx="8220" cy="12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9" name="Line 1716"/>
                        <wps:cNvCnPr>
                          <a:cxnSpLocks noChangeShapeType="1"/>
                        </wps:cNvCnPr>
                        <wps:spPr bwMode="auto">
                          <a:xfrm>
                            <a:off x="0" y="1134"/>
                            <a:ext cx="0" cy="869"/>
                          </a:xfrm>
                          <a:prstGeom prst="line">
                            <a:avLst/>
                          </a:prstGeom>
                          <a:noFill/>
                          <a:ln w="3175">
                            <a:solidFill>
                              <a:srgbClr val="915C39"/>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1AD16F" id="Group 1715" o:spid="_x0000_s1026" style="position:absolute;margin-left:-.1pt;margin-top:.2pt;width:411.15pt;height:608.85pt;z-index:-260794368;mso-position-horizontal-relative:page;mso-position-vertical-relative:page" coordorigin="-2,4" coordsize="8223,121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">
                <v:shape id="Picture 1718"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">
                  <v:imagedata r:id="rId13" o:title=""/>
                </v:shape>
                <v:shape id="Picture 1717" o:spid="_x0000_s1028" type="#_x0000_t75" style="position:absolute;top:3;width:8220;height:12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">
                  <v:imagedata r:id="rId58" o:title=""/>
                </v:shape>
                <v:line id="Line 1716"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" strokecolor="#915c39" strokeweight=".25pt"/>
                <w10:wrap anchorx="page" anchory="page"/>
              </v:group>
            </w:pict>
          </mc:Fallback>
        </mc:AlternateContent>
      </w:r>
    </w:p>
    <w:p w14:paraId="4E6031C7" w14:textId="77777777" w:rsidR="006500DE" w:rsidRPr="004A7191" w:rsidRDefault="006500DE">
      <w:pPr>
        <w:pStyle w:val="BodyText"/>
        <w:rPr>
          <w:i/>
          <w:color w:val="000000" w:themeColor="text1"/>
        </w:rPr>
      </w:pPr>
    </w:p>
    <w:p w14:paraId="5B62765C" w14:textId="77777777" w:rsidR="006500DE" w:rsidRPr="004A7191" w:rsidRDefault="006500DE">
      <w:pPr>
        <w:pStyle w:val="BodyText"/>
        <w:rPr>
          <w:i/>
          <w:color w:val="000000" w:themeColor="text1"/>
        </w:rPr>
      </w:pPr>
    </w:p>
    <w:p w14:paraId="6B6383CE" w14:textId="77777777" w:rsidR="006500DE" w:rsidRPr="004A7191" w:rsidRDefault="006500DE">
      <w:pPr>
        <w:pStyle w:val="BodyText"/>
        <w:rPr>
          <w:i/>
          <w:color w:val="000000" w:themeColor="text1"/>
        </w:rPr>
      </w:pPr>
    </w:p>
    <w:p w14:paraId="63C4749D" w14:textId="77777777" w:rsidR="006500DE" w:rsidRPr="004A7191" w:rsidRDefault="006500DE">
      <w:pPr>
        <w:pStyle w:val="BodyText"/>
        <w:rPr>
          <w:i/>
          <w:color w:val="000000" w:themeColor="text1"/>
        </w:rPr>
      </w:pPr>
    </w:p>
    <w:p w14:paraId="02BA91C4" w14:textId="77777777" w:rsidR="006500DE" w:rsidRPr="004A7191" w:rsidRDefault="006500DE">
      <w:pPr>
        <w:pStyle w:val="BodyText"/>
        <w:rPr>
          <w:i/>
          <w:color w:val="000000" w:themeColor="text1"/>
        </w:rPr>
      </w:pPr>
    </w:p>
    <w:p w14:paraId="4A76C0CD" w14:textId="77777777" w:rsidR="006500DE" w:rsidRPr="004A7191" w:rsidRDefault="006500DE">
      <w:pPr>
        <w:pStyle w:val="BodyText"/>
        <w:rPr>
          <w:i/>
          <w:color w:val="000000" w:themeColor="text1"/>
        </w:rPr>
      </w:pPr>
    </w:p>
    <w:p w14:paraId="48CF65F2" w14:textId="77777777" w:rsidR="006500DE" w:rsidRPr="004A7191" w:rsidRDefault="006500DE">
      <w:pPr>
        <w:pStyle w:val="BodyText"/>
        <w:rPr>
          <w:i/>
          <w:color w:val="000000" w:themeColor="text1"/>
        </w:rPr>
      </w:pPr>
    </w:p>
    <w:p w14:paraId="5786CDDA" w14:textId="77777777" w:rsidR="006500DE" w:rsidRPr="004A7191" w:rsidRDefault="006500DE">
      <w:pPr>
        <w:pStyle w:val="BodyText"/>
        <w:rPr>
          <w:i/>
          <w:color w:val="000000" w:themeColor="text1"/>
        </w:rPr>
      </w:pPr>
    </w:p>
    <w:p w14:paraId="69941556" w14:textId="77777777" w:rsidR="006500DE" w:rsidRPr="004A7191" w:rsidRDefault="006500DE">
      <w:pPr>
        <w:pStyle w:val="BodyText"/>
        <w:rPr>
          <w:i/>
          <w:color w:val="000000" w:themeColor="text1"/>
        </w:rPr>
      </w:pPr>
    </w:p>
    <w:p w14:paraId="710368B8" w14:textId="77777777" w:rsidR="006500DE" w:rsidRPr="004A7191" w:rsidRDefault="006500DE">
      <w:pPr>
        <w:pStyle w:val="BodyText"/>
        <w:rPr>
          <w:i/>
          <w:color w:val="000000" w:themeColor="text1"/>
        </w:rPr>
      </w:pPr>
    </w:p>
    <w:p w14:paraId="2AD54AF0" w14:textId="77777777" w:rsidR="006500DE" w:rsidRPr="004A7191" w:rsidRDefault="006500DE">
      <w:pPr>
        <w:pStyle w:val="BodyText"/>
        <w:rPr>
          <w:i/>
          <w:color w:val="000000" w:themeColor="text1"/>
        </w:rPr>
      </w:pPr>
    </w:p>
    <w:p w14:paraId="53A8A8D6" w14:textId="77777777" w:rsidR="006500DE" w:rsidRPr="004A7191" w:rsidRDefault="006500DE">
      <w:pPr>
        <w:pStyle w:val="BodyText"/>
        <w:rPr>
          <w:i/>
          <w:color w:val="000000" w:themeColor="text1"/>
        </w:rPr>
      </w:pPr>
    </w:p>
    <w:p w14:paraId="0861F6CF" w14:textId="77777777" w:rsidR="006500DE" w:rsidRPr="004A7191" w:rsidRDefault="006500DE">
      <w:pPr>
        <w:pStyle w:val="BodyText"/>
        <w:rPr>
          <w:i/>
          <w:color w:val="000000" w:themeColor="text1"/>
        </w:rPr>
      </w:pPr>
    </w:p>
    <w:p w14:paraId="3146073E" w14:textId="77777777" w:rsidR="006500DE" w:rsidRPr="004A7191" w:rsidRDefault="006500DE">
      <w:pPr>
        <w:pStyle w:val="BodyText"/>
        <w:rPr>
          <w:i/>
          <w:color w:val="000000" w:themeColor="text1"/>
        </w:rPr>
      </w:pPr>
    </w:p>
    <w:p w14:paraId="66909729" w14:textId="77777777" w:rsidR="006500DE" w:rsidRPr="004A7191" w:rsidRDefault="006500DE">
      <w:pPr>
        <w:pStyle w:val="BodyText"/>
        <w:rPr>
          <w:i/>
          <w:color w:val="000000" w:themeColor="text1"/>
        </w:rPr>
      </w:pPr>
    </w:p>
    <w:p w14:paraId="5403DE3A" w14:textId="77777777" w:rsidR="006500DE" w:rsidRPr="004A7191" w:rsidRDefault="006500DE">
      <w:pPr>
        <w:pStyle w:val="BodyText"/>
        <w:rPr>
          <w:i/>
          <w:color w:val="000000" w:themeColor="text1"/>
        </w:rPr>
      </w:pPr>
    </w:p>
    <w:p w14:paraId="33714B36" w14:textId="77777777" w:rsidR="006500DE" w:rsidRPr="004A7191" w:rsidRDefault="006500DE">
      <w:pPr>
        <w:pStyle w:val="BodyText"/>
        <w:rPr>
          <w:i/>
          <w:color w:val="000000" w:themeColor="text1"/>
        </w:rPr>
      </w:pPr>
    </w:p>
    <w:p w14:paraId="1C5F1EED" w14:textId="77777777" w:rsidR="006500DE" w:rsidRPr="004A7191" w:rsidRDefault="006500DE">
      <w:pPr>
        <w:pStyle w:val="BodyText"/>
        <w:rPr>
          <w:i/>
          <w:color w:val="000000" w:themeColor="text1"/>
        </w:rPr>
      </w:pPr>
    </w:p>
    <w:p w14:paraId="08322871" w14:textId="77777777" w:rsidR="006500DE" w:rsidRPr="004A7191" w:rsidRDefault="006500DE">
      <w:pPr>
        <w:pStyle w:val="BodyText"/>
        <w:rPr>
          <w:i/>
          <w:color w:val="000000" w:themeColor="text1"/>
        </w:rPr>
      </w:pPr>
    </w:p>
    <w:p w14:paraId="07462F53" w14:textId="77777777" w:rsidR="006500DE" w:rsidRPr="004A7191" w:rsidRDefault="006500DE">
      <w:pPr>
        <w:pStyle w:val="BodyText"/>
        <w:rPr>
          <w:i/>
          <w:color w:val="000000" w:themeColor="text1"/>
        </w:rPr>
      </w:pPr>
    </w:p>
    <w:p w14:paraId="2A924671" w14:textId="77777777" w:rsidR="006500DE" w:rsidRPr="004A7191" w:rsidRDefault="006500DE">
      <w:pPr>
        <w:pStyle w:val="BodyText"/>
        <w:rPr>
          <w:i/>
          <w:color w:val="000000" w:themeColor="text1"/>
        </w:rPr>
      </w:pPr>
    </w:p>
    <w:p w14:paraId="48A514DF" w14:textId="77777777" w:rsidR="006500DE" w:rsidRPr="004A7191" w:rsidRDefault="006500DE">
      <w:pPr>
        <w:pStyle w:val="BodyText"/>
        <w:rPr>
          <w:i/>
          <w:color w:val="000000" w:themeColor="text1"/>
        </w:rPr>
      </w:pPr>
    </w:p>
    <w:p w14:paraId="001E9538" w14:textId="77777777" w:rsidR="006500DE" w:rsidRPr="004A7191" w:rsidRDefault="006500DE">
      <w:pPr>
        <w:pStyle w:val="BodyText"/>
        <w:rPr>
          <w:i/>
          <w:color w:val="000000" w:themeColor="text1"/>
        </w:rPr>
      </w:pPr>
    </w:p>
    <w:p w14:paraId="304F2F88" w14:textId="77777777" w:rsidR="006500DE" w:rsidRPr="004A7191" w:rsidRDefault="006500DE">
      <w:pPr>
        <w:pStyle w:val="BodyText"/>
        <w:rPr>
          <w:i/>
          <w:color w:val="000000" w:themeColor="text1"/>
        </w:rPr>
      </w:pPr>
    </w:p>
    <w:p w14:paraId="68DF31FF" w14:textId="77777777" w:rsidR="006500DE" w:rsidRPr="004A7191" w:rsidRDefault="006500DE">
      <w:pPr>
        <w:pStyle w:val="BodyText"/>
        <w:rPr>
          <w:i/>
          <w:color w:val="000000" w:themeColor="text1"/>
        </w:rPr>
      </w:pPr>
    </w:p>
    <w:p w14:paraId="558DF7B3" w14:textId="77777777" w:rsidR="006500DE" w:rsidRPr="004A7191" w:rsidRDefault="006500DE">
      <w:pPr>
        <w:pStyle w:val="BodyText"/>
        <w:rPr>
          <w:i/>
          <w:color w:val="000000" w:themeColor="text1"/>
        </w:rPr>
      </w:pPr>
    </w:p>
    <w:p w14:paraId="426475BA" w14:textId="77777777" w:rsidR="006500DE" w:rsidRPr="004A7191" w:rsidRDefault="006500DE">
      <w:pPr>
        <w:pStyle w:val="BodyText"/>
        <w:rPr>
          <w:i/>
          <w:color w:val="000000" w:themeColor="text1"/>
        </w:rPr>
      </w:pPr>
    </w:p>
    <w:p w14:paraId="23054966" w14:textId="77777777" w:rsidR="006500DE" w:rsidRPr="004A7191" w:rsidRDefault="006500DE">
      <w:pPr>
        <w:pStyle w:val="BodyText"/>
        <w:rPr>
          <w:i/>
          <w:color w:val="000000" w:themeColor="text1"/>
        </w:rPr>
      </w:pPr>
    </w:p>
    <w:p w14:paraId="1CDD85F4" w14:textId="77777777" w:rsidR="006500DE" w:rsidRPr="004A7191" w:rsidRDefault="006500DE">
      <w:pPr>
        <w:pStyle w:val="BodyText"/>
        <w:rPr>
          <w:i/>
          <w:color w:val="000000" w:themeColor="text1"/>
        </w:rPr>
      </w:pPr>
    </w:p>
    <w:p w14:paraId="7968A872" w14:textId="77777777" w:rsidR="006500DE" w:rsidRPr="004A7191" w:rsidRDefault="006500DE">
      <w:pPr>
        <w:pStyle w:val="BodyText"/>
        <w:rPr>
          <w:i/>
          <w:color w:val="000000" w:themeColor="text1"/>
        </w:rPr>
      </w:pPr>
    </w:p>
    <w:p w14:paraId="3F131034" w14:textId="77777777" w:rsidR="006500DE" w:rsidRPr="004A7191" w:rsidRDefault="006500DE">
      <w:pPr>
        <w:pStyle w:val="BodyText"/>
        <w:rPr>
          <w:i/>
          <w:color w:val="000000" w:themeColor="text1"/>
        </w:rPr>
      </w:pPr>
    </w:p>
    <w:p w14:paraId="59617F38" w14:textId="77777777" w:rsidR="006500DE" w:rsidRPr="004A7191" w:rsidRDefault="006500DE">
      <w:pPr>
        <w:pStyle w:val="BodyText"/>
        <w:rPr>
          <w:i/>
          <w:color w:val="000000" w:themeColor="text1"/>
        </w:rPr>
      </w:pPr>
    </w:p>
    <w:p w14:paraId="0C5A6981" w14:textId="77777777" w:rsidR="006500DE" w:rsidRPr="004A7191" w:rsidRDefault="006500DE">
      <w:pPr>
        <w:pStyle w:val="BodyText"/>
        <w:rPr>
          <w:i/>
          <w:color w:val="000000" w:themeColor="text1"/>
        </w:rPr>
      </w:pPr>
    </w:p>
    <w:p w14:paraId="038E2B65" w14:textId="77777777" w:rsidR="006500DE" w:rsidRPr="004A7191" w:rsidRDefault="006500DE">
      <w:pPr>
        <w:pStyle w:val="BodyText"/>
        <w:rPr>
          <w:i/>
          <w:color w:val="000000" w:themeColor="text1"/>
        </w:rPr>
      </w:pPr>
    </w:p>
    <w:p w14:paraId="002377A5" w14:textId="77777777" w:rsidR="006500DE" w:rsidRPr="004A7191" w:rsidRDefault="006500DE">
      <w:pPr>
        <w:pStyle w:val="BodyText"/>
        <w:rPr>
          <w:i/>
          <w:color w:val="000000" w:themeColor="text1"/>
        </w:rPr>
      </w:pPr>
    </w:p>
    <w:p w14:paraId="6BB1A006" w14:textId="77777777" w:rsidR="006500DE" w:rsidRPr="004A7191" w:rsidRDefault="006500DE">
      <w:pPr>
        <w:pStyle w:val="BodyText"/>
        <w:rPr>
          <w:i/>
          <w:color w:val="000000" w:themeColor="text1"/>
        </w:rPr>
      </w:pPr>
    </w:p>
    <w:p w14:paraId="1854F108" w14:textId="77777777" w:rsidR="006500DE" w:rsidRPr="004A7191" w:rsidRDefault="006500DE">
      <w:pPr>
        <w:pStyle w:val="BodyText"/>
        <w:rPr>
          <w:i/>
          <w:color w:val="000000" w:themeColor="text1"/>
        </w:rPr>
      </w:pPr>
    </w:p>
    <w:p w14:paraId="0DAF8285" w14:textId="77777777" w:rsidR="006500DE" w:rsidRPr="004A7191" w:rsidRDefault="006500DE">
      <w:pPr>
        <w:pStyle w:val="BodyText"/>
        <w:rPr>
          <w:i/>
          <w:color w:val="000000" w:themeColor="text1"/>
        </w:rPr>
      </w:pPr>
    </w:p>
    <w:p w14:paraId="212EEE27" w14:textId="77777777" w:rsidR="006500DE" w:rsidRPr="004A7191" w:rsidRDefault="006500DE">
      <w:pPr>
        <w:pStyle w:val="BodyText"/>
        <w:spacing w:before="4"/>
        <w:rPr>
          <w:i/>
          <w:color w:val="000000" w:themeColor="text1"/>
          <w:sz w:val="24"/>
        </w:rPr>
      </w:pPr>
    </w:p>
    <w:p w14:paraId="20730CBC" w14:textId="77777777" w:rsidR="006500DE" w:rsidRPr="004A7191" w:rsidRDefault="004A7191">
      <w:pPr>
        <w:spacing w:before="100"/>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78BC5578"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6C27E03E" w14:textId="77777777" w:rsidR="00D15255" w:rsidRPr="004A7191" w:rsidRDefault="00D15255" w:rsidP="00D15255">
      <w:pPr>
        <w:pStyle w:val="Heading1"/>
        <w:tabs>
          <w:tab w:val="left" w:pos="1132"/>
          <w:tab w:val="left" w:pos="7739"/>
        </w:tabs>
        <w:rPr>
          <w:color w:val="000000" w:themeColor="text1"/>
        </w:rPr>
      </w:pPr>
      <w:r w:rsidRPr="004A7191">
        <w:rPr>
          <w:color w:val="000000" w:themeColor="text1"/>
          <w:shd w:val="clear" w:color="auto" w:fill="86B273"/>
        </w:rPr>
        <w:lastRenderedPageBreak/>
        <w:tab/>
      </w:r>
      <w:r>
        <w:rPr>
          <w:color w:val="000000" w:themeColor="text1"/>
          <w:shd w:val="clear" w:color="auto" w:fill="86B273"/>
        </w:rPr>
        <w:t>17.Asian Barred Owl</w:t>
      </w:r>
      <w:r w:rsidRPr="004A7191">
        <w:rPr>
          <w:color w:val="000000" w:themeColor="text1"/>
          <w:shd w:val="clear" w:color="auto" w:fill="86B273"/>
        </w:rPr>
        <w:tab/>
      </w:r>
    </w:p>
    <w:p w14:paraId="50D289E8" w14:textId="77777777" w:rsidR="006500DE" w:rsidRPr="004A7191" w:rsidRDefault="006500DE">
      <w:pPr>
        <w:pStyle w:val="BodyText"/>
        <w:rPr>
          <w:rFonts w:ascii="Arial"/>
          <w:color w:val="000000" w:themeColor="text1"/>
          <w:sz w:val="40"/>
        </w:rPr>
      </w:pPr>
    </w:p>
    <w:p w14:paraId="38016BF6" w14:textId="77777777" w:rsidR="006500DE" w:rsidRPr="004A7191" w:rsidRDefault="004A7191">
      <w:pPr>
        <w:pStyle w:val="BodyText"/>
        <w:ind w:left="1140" w:right="1188"/>
        <w:rPr>
          <w:color w:val="000000" w:themeColor="text1"/>
        </w:rPr>
      </w:pPr>
      <w:r w:rsidRPr="004A7191">
        <w:rPr>
          <w:color w:val="000000" w:themeColor="text1"/>
        </w:rPr>
        <w:t>The</w:t>
      </w:r>
      <w:r w:rsidR="00D15255">
        <w:rPr>
          <w:color w:val="000000" w:themeColor="text1"/>
        </w:rPr>
        <w:t xml:space="preserve"> </w:t>
      </w:r>
      <w:r w:rsidRPr="004A7191">
        <w:rPr>
          <w:color w:val="000000" w:themeColor="text1"/>
        </w:rPr>
        <w:t>Asian</w:t>
      </w:r>
      <w:r w:rsidR="00D15255">
        <w:rPr>
          <w:color w:val="000000" w:themeColor="text1"/>
        </w:rPr>
        <w:t xml:space="preserve"> </w:t>
      </w:r>
      <w:r w:rsidRPr="004A7191">
        <w:rPr>
          <w:color w:val="000000" w:themeColor="text1"/>
        </w:rPr>
        <w:t>barred</w:t>
      </w:r>
      <w:r w:rsidR="00D15255">
        <w:rPr>
          <w:color w:val="000000" w:themeColor="text1"/>
        </w:rPr>
        <w:t xml:space="preserve"> </w:t>
      </w:r>
      <w:r w:rsidRPr="004A7191">
        <w:rPr>
          <w:color w:val="000000" w:themeColor="text1"/>
        </w:rPr>
        <w:t>owlet(</w:t>
      </w:r>
      <w:proofErr w:type="spellStart"/>
      <w:r w:rsidRPr="004A7191">
        <w:rPr>
          <w:rFonts w:ascii="Georgia"/>
          <w:i/>
          <w:color w:val="000000" w:themeColor="text1"/>
        </w:rPr>
        <w:t>Glaucidiumcuculoides</w:t>
      </w:r>
      <w:proofErr w:type="spellEnd"/>
      <w:r w:rsidRPr="004A7191">
        <w:rPr>
          <w:rFonts w:ascii="Georgia"/>
          <w:i/>
          <w:color w:val="000000" w:themeColor="text1"/>
        </w:rPr>
        <w:t>)</w:t>
      </w:r>
      <w:r w:rsidRPr="004A7191">
        <w:rPr>
          <w:color w:val="000000" w:themeColor="text1"/>
        </w:rPr>
        <w:t>is</w:t>
      </w:r>
      <w:r w:rsidR="00D15255">
        <w:rPr>
          <w:color w:val="000000" w:themeColor="text1"/>
        </w:rPr>
        <w:t xml:space="preserve"> </w:t>
      </w:r>
      <w:r w:rsidRPr="004A7191">
        <w:rPr>
          <w:color w:val="000000" w:themeColor="text1"/>
        </w:rPr>
        <w:t>a</w:t>
      </w:r>
      <w:r w:rsidR="00D15255">
        <w:rPr>
          <w:color w:val="000000" w:themeColor="text1"/>
        </w:rPr>
        <w:t xml:space="preserve"> </w:t>
      </w:r>
      <w:r w:rsidRPr="004A7191">
        <w:rPr>
          <w:color w:val="000000" w:themeColor="text1"/>
        </w:rPr>
        <w:t>species</w:t>
      </w:r>
      <w:r w:rsidR="00D15255">
        <w:rPr>
          <w:color w:val="000000" w:themeColor="text1"/>
        </w:rPr>
        <w:t xml:space="preserve"> </w:t>
      </w:r>
      <w:r w:rsidRPr="004A7191">
        <w:rPr>
          <w:color w:val="000000" w:themeColor="text1"/>
        </w:rPr>
        <w:t>of true owl, resident in northern parts of the Indian Subcontinent and parts of Southeast Asia. It ranges across north central and northeast India, Nepal Bhutan, north Bangladesh, and southeast Asia (</w:t>
      </w:r>
      <w:proofErr w:type="spellStart"/>
      <w:r w:rsidRPr="004A7191">
        <w:rPr>
          <w:color w:val="000000" w:themeColor="text1"/>
        </w:rPr>
        <w:t>Myanmar,Thailand</w:t>
      </w:r>
      <w:proofErr w:type="spellEnd"/>
      <w:r w:rsidRPr="004A7191">
        <w:rPr>
          <w:color w:val="000000" w:themeColor="text1"/>
        </w:rPr>
        <w:t xml:space="preserve">, Cambodia, </w:t>
      </w:r>
      <w:proofErr w:type="spellStart"/>
      <w:r w:rsidRPr="004A7191">
        <w:rPr>
          <w:color w:val="000000" w:themeColor="text1"/>
        </w:rPr>
        <w:t>Laos,Vietnam</w:t>
      </w:r>
      <w:proofErr w:type="spellEnd"/>
      <w:r w:rsidRPr="004A7191">
        <w:rPr>
          <w:color w:val="000000" w:themeColor="text1"/>
        </w:rPr>
        <w:t>). Its natural habitat is temperate</w:t>
      </w:r>
      <w:r w:rsidR="00D15255">
        <w:rPr>
          <w:color w:val="000000" w:themeColor="text1"/>
        </w:rPr>
        <w:t xml:space="preserve"> </w:t>
      </w:r>
      <w:r w:rsidRPr="004A7191">
        <w:rPr>
          <w:color w:val="000000" w:themeColor="text1"/>
        </w:rPr>
        <w:t>forest.</w:t>
      </w:r>
    </w:p>
    <w:p w14:paraId="29979EAD" w14:textId="77777777" w:rsidR="006500DE" w:rsidRPr="004A7191" w:rsidRDefault="006500DE">
      <w:pPr>
        <w:pStyle w:val="BodyText"/>
        <w:rPr>
          <w:color w:val="000000" w:themeColor="text1"/>
          <w:sz w:val="22"/>
        </w:rPr>
      </w:pPr>
    </w:p>
    <w:p w14:paraId="38AF1250" w14:textId="77777777" w:rsidR="006500DE" w:rsidRPr="004A7191" w:rsidRDefault="006500DE">
      <w:pPr>
        <w:pStyle w:val="BodyText"/>
        <w:rPr>
          <w:color w:val="000000" w:themeColor="text1"/>
          <w:sz w:val="22"/>
        </w:rPr>
      </w:pPr>
    </w:p>
    <w:p w14:paraId="2F5E5B22" w14:textId="77777777" w:rsidR="006500DE" w:rsidRPr="004A7191" w:rsidRDefault="006500DE">
      <w:pPr>
        <w:pStyle w:val="BodyText"/>
        <w:rPr>
          <w:color w:val="000000" w:themeColor="text1"/>
          <w:sz w:val="22"/>
        </w:rPr>
      </w:pPr>
    </w:p>
    <w:p w14:paraId="51DAF98C" w14:textId="77777777" w:rsidR="006500DE" w:rsidRPr="004A7191" w:rsidRDefault="006500DE">
      <w:pPr>
        <w:pStyle w:val="BodyText"/>
        <w:rPr>
          <w:color w:val="000000" w:themeColor="text1"/>
          <w:sz w:val="22"/>
        </w:rPr>
      </w:pPr>
    </w:p>
    <w:p w14:paraId="58A453AA" w14:textId="77777777" w:rsidR="006500DE" w:rsidRPr="004A7191" w:rsidRDefault="006500DE">
      <w:pPr>
        <w:pStyle w:val="BodyText"/>
        <w:rPr>
          <w:color w:val="000000" w:themeColor="text1"/>
          <w:sz w:val="22"/>
        </w:rPr>
      </w:pPr>
    </w:p>
    <w:p w14:paraId="332A7880" w14:textId="77777777" w:rsidR="006500DE" w:rsidRPr="004A7191" w:rsidRDefault="006500DE">
      <w:pPr>
        <w:pStyle w:val="BodyText"/>
        <w:rPr>
          <w:color w:val="000000" w:themeColor="text1"/>
          <w:sz w:val="22"/>
        </w:rPr>
      </w:pPr>
    </w:p>
    <w:p w14:paraId="7F5D94DF" w14:textId="77777777" w:rsidR="006500DE" w:rsidRPr="004A7191" w:rsidRDefault="006500DE">
      <w:pPr>
        <w:pStyle w:val="BodyText"/>
        <w:spacing w:before="1"/>
        <w:rPr>
          <w:color w:val="000000" w:themeColor="text1"/>
          <w:sz w:val="32"/>
        </w:rPr>
      </w:pPr>
    </w:p>
    <w:p w14:paraId="44252F10" w14:textId="77777777" w:rsidR="006500DE" w:rsidRPr="004A7191" w:rsidRDefault="004A7191">
      <w:pPr>
        <w:pStyle w:val="Heading2"/>
        <w:spacing w:before="0"/>
        <w:rPr>
          <w:color w:val="000000" w:themeColor="text1"/>
        </w:rPr>
      </w:pPr>
      <w:r w:rsidRPr="004A7191">
        <w:rPr>
          <w:color w:val="000000" w:themeColor="text1"/>
        </w:rPr>
        <w:t>Conservation status</w:t>
      </w:r>
    </w:p>
    <w:p w14:paraId="618B62FC" w14:textId="77777777" w:rsidR="006500DE" w:rsidRPr="004A7191" w:rsidRDefault="006500DE">
      <w:pPr>
        <w:pStyle w:val="BodyText"/>
        <w:spacing w:before="5"/>
        <w:rPr>
          <w:b/>
          <w:color w:val="000000" w:themeColor="text1"/>
          <w:sz w:val="14"/>
        </w:rPr>
      </w:pPr>
    </w:p>
    <w:p w14:paraId="3B614626" w14:textId="77777777" w:rsidR="006500DE" w:rsidRPr="004A7191" w:rsidRDefault="006500DE">
      <w:pPr>
        <w:rPr>
          <w:color w:val="000000" w:themeColor="text1"/>
          <w:sz w:val="14"/>
        </w:rPr>
        <w:sectPr w:rsidR="006500DE" w:rsidRPr="004A7191">
          <w:pgSz w:w="8240" w:h="12200"/>
          <w:pgMar w:top="1100" w:right="0" w:bottom="280" w:left="0" w:header="720" w:footer="720" w:gutter="0"/>
          <w:cols w:space="720"/>
        </w:sectPr>
      </w:pPr>
    </w:p>
    <w:p w14:paraId="1DCCE929" w14:textId="77777777" w:rsidR="006500DE" w:rsidRPr="004A7191" w:rsidRDefault="004A7191">
      <w:pPr>
        <w:tabs>
          <w:tab w:val="left" w:pos="2590"/>
        </w:tabs>
        <w:spacing w:before="93"/>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59199D10" w14:textId="77777777" w:rsidR="006500DE" w:rsidRPr="004A7191" w:rsidRDefault="004A7191">
      <w:pPr>
        <w:pStyle w:val="BodyText"/>
        <w:tabs>
          <w:tab w:val="left" w:pos="1758"/>
          <w:tab w:val="left" w:pos="2289"/>
          <w:tab w:val="left" w:pos="2796"/>
          <w:tab w:val="left" w:pos="3297"/>
        </w:tabs>
        <w:spacing w:before="178"/>
        <w:ind w:left="128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46AB607B" w14:textId="77777777" w:rsidR="006500DE" w:rsidRPr="004A7191" w:rsidRDefault="004A7191">
      <w:pPr>
        <w:spacing w:before="113" w:line="208" w:lineRule="auto"/>
        <w:ind w:left="560" w:right="3537" w:firstLine="120"/>
        <w:rPr>
          <w:color w:val="000000" w:themeColor="text1"/>
          <w:sz w:val="16"/>
        </w:rPr>
      </w:pPr>
      <w:r w:rsidRPr="004A7191">
        <w:rPr>
          <w:color w:val="000000" w:themeColor="text1"/>
        </w:rPr>
        <w:br w:type="column"/>
      </w:r>
      <w:r w:rsidRPr="004A7191">
        <w:rPr>
          <w:color w:val="000000" w:themeColor="text1"/>
          <w:sz w:val="16"/>
        </w:rPr>
        <w:t>Least Concern</w:t>
      </w:r>
    </w:p>
    <w:p w14:paraId="37A11737" w14:textId="77777777" w:rsidR="006500DE" w:rsidRPr="004A7191" w:rsidRDefault="004A7191">
      <w:pPr>
        <w:pStyle w:val="BodyText"/>
        <w:tabs>
          <w:tab w:val="left" w:pos="750"/>
        </w:tabs>
        <w:spacing w:before="142"/>
        <w:ind w:left="22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3A046C3A"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40" w:space="40"/>
            <w:col w:w="4660"/>
          </w:cols>
        </w:sectPr>
      </w:pPr>
    </w:p>
    <w:p w14:paraId="56B8BF57" w14:textId="77777777" w:rsidR="006500DE" w:rsidRPr="004A7191" w:rsidRDefault="006500DE">
      <w:pPr>
        <w:pStyle w:val="BodyText"/>
        <w:spacing w:before="7"/>
        <w:rPr>
          <w:rFonts w:ascii="Trebuchet MS"/>
          <w:color w:val="000000" w:themeColor="text1"/>
          <w:sz w:val="16"/>
        </w:rPr>
      </w:pPr>
    </w:p>
    <w:p w14:paraId="08915762" w14:textId="77777777" w:rsidR="006500DE" w:rsidRPr="004A7191" w:rsidRDefault="004A7191">
      <w:pPr>
        <w:spacing w:before="93"/>
        <w:ind w:left="1160"/>
        <w:rPr>
          <w:color w:val="000000" w:themeColor="text1"/>
          <w:sz w:val="16"/>
        </w:rPr>
      </w:pPr>
      <w:r w:rsidRPr="004A7191">
        <w:rPr>
          <w:color w:val="000000" w:themeColor="text1"/>
          <w:sz w:val="16"/>
        </w:rPr>
        <w:t>Least Concern (IUCN 3.1)</w:t>
      </w:r>
    </w:p>
    <w:p w14:paraId="4AD1F7DC" w14:textId="77777777" w:rsidR="006500DE" w:rsidRPr="004A7191" w:rsidRDefault="006500DE">
      <w:pPr>
        <w:pStyle w:val="BodyText"/>
        <w:spacing w:before="4"/>
        <w:rPr>
          <w:color w:val="000000" w:themeColor="text1"/>
          <w:sz w:val="15"/>
        </w:rPr>
      </w:pPr>
    </w:p>
    <w:p w14:paraId="741E81AB" w14:textId="77777777" w:rsidR="006500DE" w:rsidRPr="004A7191" w:rsidRDefault="004A7191">
      <w:pPr>
        <w:pStyle w:val="BodyText"/>
        <w:tabs>
          <w:tab w:val="left" w:pos="2329"/>
        </w:tabs>
        <w:spacing w:line="324" w:lineRule="auto"/>
        <w:ind w:left="1160" w:right="5163"/>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516179A7" w14:textId="77777777" w:rsidR="006500DE" w:rsidRPr="004A7191" w:rsidRDefault="004A7191">
      <w:pPr>
        <w:pStyle w:val="BodyText"/>
        <w:tabs>
          <w:tab w:val="left" w:pos="2329"/>
        </w:tabs>
        <w:spacing w:before="7"/>
        <w:ind w:left="116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2384D150" w14:textId="77777777" w:rsidR="006500DE" w:rsidRPr="004A7191" w:rsidRDefault="004A7191">
      <w:pPr>
        <w:pStyle w:val="BodyText"/>
        <w:tabs>
          <w:tab w:val="left" w:pos="2329"/>
        </w:tabs>
        <w:spacing w:before="110"/>
        <w:ind w:left="1160"/>
        <w:rPr>
          <w:color w:val="000000" w:themeColor="text1"/>
        </w:rPr>
      </w:pPr>
      <w:r w:rsidRPr="004A7191">
        <w:rPr>
          <w:color w:val="000000" w:themeColor="text1"/>
        </w:rPr>
        <w:t>Order:</w:t>
      </w:r>
      <w:r w:rsidRPr="004A7191">
        <w:rPr>
          <w:color w:val="000000" w:themeColor="text1"/>
        </w:rPr>
        <w:tab/>
        <w:t>Strigiformes</w:t>
      </w:r>
    </w:p>
    <w:p w14:paraId="395EB524" w14:textId="77777777" w:rsidR="006500DE" w:rsidRPr="004A7191" w:rsidRDefault="004A7191">
      <w:pPr>
        <w:pStyle w:val="BodyText"/>
        <w:tabs>
          <w:tab w:val="left" w:pos="2329"/>
        </w:tabs>
        <w:spacing w:before="110"/>
        <w:ind w:left="1160"/>
        <w:rPr>
          <w:color w:val="000000" w:themeColor="text1"/>
        </w:rPr>
      </w:pPr>
      <w:r w:rsidRPr="004A7191">
        <w:rPr>
          <w:color w:val="000000" w:themeColor="text1"/>
        </w:rPr>
        <w:t>Family:</w:t>
      </w:r>
      <w:r w:rsidRPr="004A7191">
        <w:rPr>
          <w:color w:val="000000" w:themeColor="text1"/>
        </w:rPr>
        <w:tab/>
        <w:t>Strigidae</w:t>
      </w:r>
    </w:p>
    <w:p w14:paraId="01580012" w14:textId="77777777" w:rsidR="006500DE" w:rsidRPr="004A7191" w:rsidRDefault="004A7191">
      <w:pPr>
        <w:tabs>
          <w:tab w:val="left" w:pos="2329"/>
        </w:tabs>
        <w:spacing w:before="91"/>
        <w:ind w:left="1160"/>
        <w:rPr>
          <w:rFonts w:ascii="Georgia"/>
          <w:i/>
          <w:color w:val="000000" w:themeColor="text1"/>
          <w:sz w:val="20"/>
        </w:rPr>
      </w:pPr>
      <w:r w:rsidRPr="004A7191">
        <w:rPr>
          <w:color w:val="000000" w:themeColor="text1"/>
          <w:sz w:val="20"/>
        </w:rPr>
        <w:t>Genus:</w:t>
      </w:r>
      <w:r w:rsidRPr="004A7191">
        <w:rPr>
          <w:color w:val="000000" w:themeColor="text1"/>
          <w:sz w:val="20"/>
        </w:rPr>
        <w:tab/>
      </w:r>
      <w:r w:rsidRPr="004A7191">
        <w:rPr>
          <w:rFonts w:ascii="Georgia"/>
          <w:i/>
          <w:color w:val="000000" w:themeColor="text1"/>
          <w:sz w:val="20"/>
        </w:rPr>
        <w:t>Glaucidium</w:t>
      </w:r>
    </w:p>
    <w:p w14:paraId="28076BC9" w14:textId="77777777" w:rsidR="006500DE" w:rsidRPr="004A7191" w:rsidRDefault="004A7191">
      <w:pPr>
        <w:tabs>
          <w:tab w:val="left" w:pos="2329"/>
        </w:tabs>
        <w:spacing w:before="129"/>
        <w:ind w:left="116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G.</w:t>
      </w:r>
      <w:r w:rsidRPr="004A7191">
        <w:rPr>
          <w:rFonts w:ascii="Georgia"/>
          <w:i/>
          <w:color w:val="000000" w:themeColor="text1"/>
          <w:spacing w:val="-13"/>
          <w:sz w:val="20"/>
        </w:rPr>
        <w:t xml:space="preserve"> </w:t>
      </w:r>
      <w:proofErr w:type="spellStart"/>
      <w:r w:rsidRPr="004A7191">
        <w:rPr>
          <w:rFonts w:ascii="Georgia"/>
          <w:i/>
          <w:color w:val="000000" w:themeColor="text1"/>
          <w:sz w:val="20"/>
        </w:rPr>
        <w:t>cuculoides</w:t>
      </w:r>
      <w:proofErr w:type="spellEnd"/>
    </w:p>
    <w:p w14:paraId="3FBECF2B" w14:textId="77777777" w:rsidR="006500DE" w:rsidRPr="004A7191" w:rsidRDefault="006500DE">
      <w:pPr>
        <w:rPr>
          <w:rFonts w:ascii="Georgia"/>
          <w:color w:val="000000" w:themeColor="text1"/>
          <w:sz w:val="20"/>
        </w:rPr>
        <w:sectPr w:rsidR="006500DE" w:rsidRPr="004A7191">
          <w:type w:val="continuous"/>
          <w:pgSz w:w="8240" w:h="12200"/>
          <w:pgMar w:top="880" w:right="0" w:bottom="280" w:left="0" w:header="720" w:footer="720" w:gutter="0"/>
          <w:cols w:space="720"/>
        </w:sectPr>
      </w:pPr>
    </w:p>
    <w:p w14:paraId="161E7F1A" w14:textId="77777777" w:rsidR="006500DE" w:rsidRPr="004A7191" w:rsidRDefault="00AE6195">
      <w:pPr>
        <w:pStyle w:val="BodyText"/>
        <w:rPr>
          <w:rFonts w:ascii="Georgia"/>
          <w:i/>
          <w:color w:val="000000" w:themeColor="text1"/>
        </w:rPr>
      </w:pPr>
      <w:r w:rsidRPr="004A7191">
        <w:rPr>
          <w:noProof/>
          <w:color w:val="000000" w:themeColor="text1"/>
        </w:rPr>
        <w:lastRenderedPageBreak/>
        <mc:AlternateContent>
          <mc:Choice Requires="wps">
            <w:drawing>
              <wp:anchor distT="0" distB="0" distL="114300" distR="114300" simplePos="0" relativeHeight="242529280" behindDoc="1" locked="0" layoutInCell="1" allowOverlap="1" wp14:anchorId="46C06078" wp14:editId="5D41ABD7">
                <wp:simplePos x="0" y="0"/>
                <wp:positionH relativeFrom="page">
                  <wp:posOffset>2311400</wp:posOffset>
                </wp:positionH>
                <wp:positionV relativeFrom="page">
                  <wp:posOffset>291465</wp:posOffset>
                </wp:positionV>
                <wp:extent cx="161925" cy="154940"/>
                <wp:effectExtent l="0" t="0" r="0" b="0"/>
                <wp:wrapNone/>
                <wp:docPr id="1263" name="Text Box 1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BE251" w14:textId="77777777" w:rsidR="00B7268B" w:rsidRDefault="00B7268B">
                            <w:pPr>
                              <w:pStyle w:val="BodyText"/>
                              <w:rPr>
                                <w:rFonts w:ascii="Verdana"/>
                              </w:rPr>
                            </w:pPr>
                            <w:r>
                              <w:rPr>
                                <w:rFonts w:ascii="Verdana"/>
                                <w:color w:val="58595B"/>
                              </w:rPr>
                              <w:t>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06078" id="Text Box 1670" o:spid="_x0000_s1073" type="#_x0000_t202" style="position:absolute;margin-left:182pt;margin-top:22.95pt;width:12.75pt;height:12.2pt;z-index:-26078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" filled="f" stroked="f">
                <v:textbox inset="0,0,0,0">
                  <w:txbxContent>
                    <w:p w14:paraId="59EBE251" w14:textId="77777777" w:rsidR="00B7268B" w:rsidRDefault="00B7268B">
                      <w:pPr>
                        <w:pStyle w:val="BodyText"/>
                        <w:rPr>
                          <w:rFonts w:ascii="Verdana"/>
                        </w:rPr>
                      </w:pPr>
                      <w:r>
                        <w:rPr>
                          <w:rFonts w:ascii="Verdana"/>
                          <w:color w:val="58595B"/>
                        </w:rPr>
                        <w:t>43</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30304" behindDoc="1" locked="0" layoutInCell="1" allowOverlap="1" wp14:anchorId="3B6A458D" wp14:editId="76FB0205">
                <wp:simplePos x="0" y="0"/>
                <wp:positionH relativeFrom="page">
                  <wp:posOffset>-1270</wp:posOffset>
                </wp:positionH>
                <wp:positionV relativeFrom="page">
                  <wp:posOffset>0</wp:posOffset>
                </wp:positionV>
                <wp:extent cx="5221605" cy="7734300"/>
                <wp:effectExtent l="0" t="0" r="0" b="0"/>
                <wp:wrapNone/>
                <wp:docPr id="1259" name="Group 1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260" name="Picture 16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1" name="Picture 16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2" name="Line 1667"/>
                        <wps:cNvCnPr>
                          <a:cxnSpLocks noChangeShapeType="1"/>
                        </wps:cNvCnPr>
                        <wps:spPr bwMode="auto">
                          <a:xfrm>
                            <a:off x="0" y="1134"/>
                            <a:ext cx="0" cy="869"/>
                          </a:xfrm>
                          <a:prstGeom prst="line">
                            <a:avLst/>
                          </a:prstGeom>
                          <a:noFill/>
                          <a:ln w="3175">
                            <a:solidFill>
                              <a:srgbClr val="BC746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B930DB" id="Group 1666" o:spid="_x0000_s1026" style="position:absolute;margin-left:-.1pt;margin-top:0;width:411.15pt;height:609pt;z-index:-260786176;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">
                <v:shape id="Picture 1669"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">
                  <v:imagedata r:id="rId13" o:title=""/>
                </v:shape>
                <v:shape id="Picture 1668"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">
                  <v:imagedata r:id="rId60" o:title=""/>
                </v:shape>
                <v:line id="Line 1667"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" strokecolor="#bc7460" strokeweight=".25pt"/>
                <w10:wrap anchorx="page" anchory="page"/>
              </v:group>
            </w:pict>
          </mc:Fallback>
        </mc:AlternateContent>
      </w:r>
    </w:p>
    <w:p w14:paraId="2AFEB567" w14:textId="77777777" w:rsidR="006500DE" w:rsidRPr="004A7191" w:rsidRDefault="006500DE">
      <w:pPr>
        <w:pStyle w:val="BodyText"/>
        <w:rPr>
          <w:rFonts w:ascii="Georgia"/>
          <w:i/>
          <w:color w:val="000000" w:themeColor="text1"/>
        </w:rPr>
      </w:pPr>
    </w:p>
    <w:p w14:paraId="088209A9" w14:textId="77777777" w:rsidR="006500DE" w:rsidRPr="004A7191" w:rsidRDefault="006500DE">
      <w:pPr>
        <w:pStyle w:val="BodyText"/>
        <w:rPr>
          <w:rFonts w:ascii="Georgia"/>
          <w:i/>
          <w:color w:val="000000" w:themeColor="text1"/>
        </w:rPr>
      </w:pPr>
    </w:p>
    <w:p w14:paraId="7FB958AE" w14:textId="77777777" w:rsidR="006500DE" w:rsidRPr="004A7191" w:rsidRDefault="006500DE">
      <w:pPr>
        <w:pStyle w:val="BodyText"/>
        <w:rPr>
          <w:rFonts w:ascii="Georgia"/>
          <w:i/>
          <w:color w:val="000000" w:themeColor="text1"/>
        </w:rPr>
      </w:pPr>
    </w:p>
    <w:p w14:paraId="048C0593" w14:textId="77777777" w:rsidR="006500DE" w:rsidRPr="004A7191" w:rsidRDefault="006500DE">
      <w:pPr>
        <w:pStyle w:val="BodyText"/>
        <w:rPr>
          <w:rFonts w:ascii="Georgia"/>
          <w:i/>
          <w:color w:val="000000" w:themeColor="text1"/>
        </w:rPr>
      </w:pPr>
    </w:p>
    <w:p w14:paraId="0ABE7D58" w14:textId="77777777" w:rsidR="006500DE" w:rsidRPr="004A7191" w:rsidRDefault="006500DE">
      <w:pPr>
        <w:pStyle w:val="BodyText"/>
        <w:rPr>
          <w:rFonts w:ascii="Georgia"/>
          <w:i/>
          <w:color w:val="000000" w:themeColor="text1"/>
        </w:rPr>
      </w:pPr>
    </w:p>
    <w:p w14:paraId="48DB6180" w14:textId="77777777" w:rsidR="006500DE" w:rsidRPr="004A7191" w:rsidRDefault="006500DE">
      <w:pPr>
        <w:pStyle w:val="BodyText"/>
        <w:rPr>
          <w:rFonts w:ascii="Georgia"/>
          <w:i/>
          <w:color w:val="000000" w:themeColor="text1"/>
        </w:rPr>
      </w:pPr>
    </w:p>
    <w:p w14:paraId="23383EBF" w14:textId="77777777" w:rsidR="006500DE" w:rsidRPr="004A7191" w:rsidRDefault="006500DE">
      <w:pPr>
        <w:pStyle w:val="BodyText"/>
        <w:rPr>
          <w:rFonts w:ascii="Georgia"/>
          <w:i/>
          <w:color w:val="000000" w:themeColor="text1"/>
        </w:rPr>
      </w:pPr>
    </w:p>
    <w:p w14:paraId="3FCBF7A9" w14:textId="77777777" w:rsidR="006500DE" w:rsidRPr="004A7191" w:rsidRDefault="006500DE">
      <w:pPr>
        <w:pStyle w:val="BodyText"/>
        <w:rPr>
          <w:rFonts w:ascii="Georgia"/>
          <w:i/>
          <w:color w:val="000000" w:themeColor="text1"/>
        </w:rPr>
      </w:pPr>
    </w:p>
    <w:p w14:paraId="0EE8D2CF" w14:textId="77777777" w:rsidR="006500DE" w:rsidRPr="004A7191" w:rsidRDefault="006500DE">
      <w:pPr>
        <w:pStyle w:val="BodyText"/>
        <w:rPr>
          <w:rFonts w:ascii="Georgia"/>
          <w:i/>
          <w:color w:val="000000" w:themeColor="text1"/>
        </w:rPr>
      </w:pPr>
    </w:p>
    <w:p w14:paraId="14EBFC75" w14:textId="77777777" w:rsidR="006500DE" w:rsidRPr="004A7191" w:rsidRDefault="006500DE">
      <w:pPr>
        <w:pStyle w:val="BodyText"/>
        <w:rPr>
          <w:rFonts w:ascii="Georgia"/>
          <w:i/>
          <w:color w:val="000000" w:themeColor="text1"/>
        </w:rPr>
      </w:pPr>
    </w:p>
    <w:p w14:paraId="3C40E341" w14:textId="77777777" w:rsidR="006500DE" w:rsidRPr="004A7191" w:rsidRDefault="006500DE">
      <w:pPr>
        <w:pStyle w:val="BodyText"/>
        <w:rPr>
          <w:rFonts w:ascii="Georgia"/>
          <w:i/>
          <w:color w:val="000000" w:themeColor="text1"/>
        </w:rPr>
      </w:pPr>
    </w:p>
    <w:p w14:paraId="205B0AC8" w14:textId="77777777" w:rsidR="006500DE" w:rsidRPr="004A7191" w:rsidRDefault="006500DE">
      <w:pPr>
        <w:pStyle w:val="BodyText"/>
        <w:rPr>
          <w:rFonts w:ascii="Georgia"/>
          <w:i/>
          <w:color w:val="000000" w:themeColor="text1"/>
        </w:rPr>
      </w:pPr>
    </w:p>
    <w:p w14:paraId="5FB97026" w14:textId="77777777" w:rsidR="006500DE" w:rsidRPr="004A7191" w:rsidRDefault="006500DE">
      <w:pPr>
        <w:pStyle w:val="BodyText"/>
        <w:rPr>
          <w:rFonts w:ascii="Georgia"/>
          <w:i/>
          <w:color w:val="000000" w:themeColor="text1"/>
        </w:rPr>
      </w:pPr>
    </w:p>
    <w:p w14:paraId="6810454F" w14:textId="77777777" w:rsidR="006500DE" w:rsidRPr="004A7191" w:rsidRDefault="006500DE">
      <w:pPr>
        <w:pStyle w:val="BodyText"/>
        <w:rPr>
          <w:rFonts w:ascii="Georgia"/>
          <w:i/>
          <w:color w:val="000000" w:themeColor="text1"/>
        </w:rPr>
      </w:pPr>
    </w:p>
    <w:p w14:paraId="533FC9EE" w14:textId="77777777" w:rsidR="006500DE" w:rsidRPr="004A7191" w:rsidRDefault="006500DE">
      <w:pPr>
        <w:pStyle w:val="BodyText"/>
        <w:rPr>
          <w:rFonts w:ascii="Georgia"/>
          <w:i/>
          <w:color w:val="000000" w:themeColor="text1"/>
        </w:rPr>
      </w:pPr>
    </w:p>
    <w:p w14:paraId="51328E52" w14:textId="77777777" w:rsidR="006500DE" w:rsidRPr="004A7191" w:rsidRDefault="006500DE">
      <w:pPr>
        <w:pStyle w:val="BodyText"/>
        <w:rPr>
          <w:rFonts w:ascii="Georgia"/>
          <w:i/>
          <w:color w:val="000000" w:themeColor="text1"/>
        </w:rPr>
      </w:pPr>
    </w:p>
    <w:p w14:paraId="1B8AB7FB" w14:textId="77777777" w:rsidR="006500DE" w:rsidRPr="004A7191" w:rsidRDefault="006500DE">
      <w:pPr>
        <w:pStyle w:val="BodyText"/>
        <w:rPr>
          <w:rFonts w:ascii="Georgia"/>
          <w:i/>
          <w:color w:val="000000" w:themeColor="text1"/>
        </w:rPr>
      </w:pPr>
    </w:p>
    <w:p w14:paraId="33C0EA02" w14:textId="77777777" w:rsidR="006500DE" w:rsidRPr="004A7191" w:rsidRDefault="006500DE">
      <w:pPr>
        <w:pStyle w:val="BodyText"/>
        <w:rPr>
          <w:rFonts w:ascii="Georgia"/>
          <w:i/>
          <w:color w:val="000000" w:themeColor="text1"/>
        </w:rPr>
      </w:pPr>
    </w:p>
    <w:p w14:paraId="0ADE0FB1" w14:textId="77777777" w:rsidR="006500DE" w:rsidRPr="004A7191" w:rsidRDefault="006500DE">
      <w:pPr>
        <w:pStyle w:val="BodyText"/>
        <w:rPr>
          <w:rFonts w:ascii="Georgia"/>
          <w:i/>
          <w:color w:val="000000" w:themeColor="text1"/>
        </w:rPr>
      </w:pPr>
    </w:p>
    <w:p w14:paraId="040CBF4A" w14:textId="77777777" w:rsidR="006500DE" w:rsidRPr="004A7191" w:rsidRDefault="006500DE">
      <w:pPr>
        <w:pStyle w:val="BodyText"/>
        <w:rPr>
          <w:rFonts w:ascii="Georgia"/>
          <w:i/>
          <w:color w:val="000000" w:themeColor="text1"/>
        </w:rPr>
      </w:pPr>
    </w:p>
    <w:p w14:paraId="78132005" w14:textId="77777777" w:rsidR="006500DE" w:rsidRPr="004A7191" w:rsidRDefault="006500DE">
      <w:pPr>
        <w:pStyle w:val="BodyText"/>
        <w:rPr>
          <w:rFonts w:ascii="Georgia"/>
          <w:i/>
          <w:color w:val="000000" w:themeColor="text1"/>
        </w:rPr>
      </w:pPr>
    </w:p>
    <w:p w14:paraId="10C04B1E" w14:textId="77777777" w:rsidR="006500DE" w:rsidRPr="004A7191" w:rsidRDefault="006500DE">
      <w:pPr>
        <w:pStyle w:val="BodyText"/>
        <w:rPr>
          <w:rFonts w:ascii="Georgia"/>
          <w:i/>
          <w:color w:val="000000" w:themeColor="text1"/>
        </w:rPr>
      </w:pPr>
    </w:p>
    <w:p w14:paraId="3C0E7592" w14:textId="77777777" w:rsidR="006500DE" w:rsidRPr="004A7191" w:rsidRDefault="006500DE">
      <w:pPr>
        <w:pStyle w:val="BodyText"/>
        <w:rPr>
          <w:rFonts w:ascii="Georgia"/>
          <w:i/>
          <w:color w:val="000000" w:themeColor="text1"/>
        </w:rPr>
      </w:pPr>
    </w:p>
    <w:p w14:paraId="11C13A4F" w14:textId="77777777" w:rsidR="006500DE" w:rsidRPr="004A7191" w:rsidRDefault="006500DE">
      <w:pPr>
        <w:pStyle w:val="BodyText"/>
        <w:rPr>
          <w:rFonts w:ascii="Georgia"/>
          <w:i/>
          <w:color w:val="000000" w:themeColor="text1"/>
        </w:rPr>
      </w:pPr>
    </w:p>
    <w:p w14:paraId="3CE69B20" w14:textId="77777777" w:rsidR="006500DE" w:rsidRPr="004A7191" w:rsidRDefault="006500DE">
      <w:pPr>
        <w:pStyle w:val="BodyText"/>
        <w:rPr>
          <w:rFonts w:ascii="Georgia"/>
          <w:i/>
          <w:color w:val="000000" w:themeColor="text1"/>
        </w:rPr>
      </w:pPr>
    </w:p>
    <w:p w14:paraId="75D9FDD4" w14:textId="77777777" w:rsidR="006500DE" w:rsidRPr="004A7191" w:rsidRDefault="006500DE">
      <w:pPr>
        <w:pStyle w:val="BodyText"/>
        <w:rPr>
          <w:rFonts w:ascii="Georgia"/>
          <w:i/>
          <w:color w:val="000000" w:themeColor="text1"/>
        </w:rPr>
      </w:pPr>
    </w:p>
    <w:p w14:paraId="46EB9ABD" w14:textId="77777777" w:rsidR="006500DE" w:rsidRPr="004A7191" w:rsidRDefault="006500DE">
      <w:pPr>
        <w:pStyle w:val="BodyText"/>
        <w:rPr>
          <w:rFonts w:ascii="Georgia"/>
          <w:i/>
          <w:color w:val="000000" w:themeColor="text1"/>
        </w:rPr>
      </w:pPr>
    </w:p>
    <w:p w14:paraId="579C0DB7" w14:textId="77777777" w:rsidR="006500DE" w:rsidRPr="004A7191" w:rsidRDefault="006500DE">
      <w:pPr>
        <w:pStyle w:val="BodyText"/>
        <w:rPr>
          <w:rFonts w:ascii="Georgia"/>
          <w:i/>
          <w:color w:val="000000" w:themeColor="text1"/>
        </w:rPr>
      </w:pPr>
    </w:p>
    <w:p w14:paraId="18C70325" w14:textId="77777777" w:rsidR="006500DE" w:rsidRPr="004A7191" w:rsidRDefault="006500DE">
      <w:pPr>
        <w:pStyle w:val="BodyText"/>
        <w:rPr>
          <w:rFonts w:ascii="Georgia"/>
          <w:i/>
          <w:color w:val="000000" w:themeColor="text1"/>
        </w:rPr>
      </w:pPr>
    </w:p>
    <w:p w14:paraId="25D057DE" w14:textId="77777777" w:rsidR="006500DE" w:rsidRPr="004A7191" w:rsidRDefault="006500DE">
      <w:pPr>
        <w:pStyle w:val="BodyText"/>
        <w:rPr>
          <w:rFonts w:ascii="Georgia"/>
          <w:i/>
          <w:color w:val="000000" w:themeColor="text1"/>
        </w:rPr>
      </w:pPr>
    </w:p>
    <w:p w14:paraId="44C7A6AE" w14:textId="77777777" w:rsidR="006500DE" w:rsidRPr="004A7191" w:rsidRDefault="006500DE">
      <w:pPr>
        <w:pStyle w:val="BodyText"/>
        <w:rPr>
          <w:rFonts w:ascii="Georgia"/>
          <w:i/>
          <w:color w:val="000000" w:themeColor="text1"/>
        </w:rPr>
      </w:pPr>
    </w:p>
    <w:p w14:paraId="3A52428B" w14:textId="77777777" w:rsidR="006500DE" w:rsidRPr="004A7191" w:rsidRDefault="006500DE">
      <w:pPr>
        <w:pStyle w:val="BodyText"/>
        <w:rPr>
          <w:rFonts w:ascii="Georgia"/>
          <w:i/>
          <w:color w:val="000000" w:themeColor="text1"/>
        </w:rPr>
      </w:pPr>
    </w:p>
    <w:p w14:paraId="00CFA677" w14:textId="77777777" w:rsidR="006500DE" w:rsidRPr="004A7191" w:rsidRDefault="006500DE">
      <w:pPr>
        <w:pStyle w:val="BodyText"/>
        <w:rPr>
          <w:rFonts w:ascii="Georgia"/>
          <w:i/>
          <w:color w:val="000000" w:themeColor="text1"/>
        </w:rPr>
      </w:pPr>
    </w:p>
    <w:p w14:paraId="3931E026" w14:textId="77777777" w:rsidR="006500DE" w:rsidRPr="004A7191" w:rsidRDefault="006500DE">
      <w:pPr>
        <w:pStyle w:val="BodyText"/>
        <w:rPr>
          <w:rFonts w:ascii="Georgia"/>
          <w:i/>
          <w:color w:val="000000" w:themeColor="text1"/>
        </w:rPr>
      </w:pPr>
    </w:p>
    <w:p w14:paraId="4970DF22" w14:textId="77777777" w:rsidR="006500DE" w:rsidRPr="004A7191" w:rsidRDefault="006500DE">
      <w:pPr>
        <w:pStyle w:val="BodyText"/>
        <w:rPr>
          <w:rFonts w:ascii="Georgia"/>
          <w:i/>
          <w:color w:val="000000" w:themeColor="text1"/>
        </w:rPr>
      </w:pPr>
    </w:p>
    <w:p w14:paraId="0A2CEBAE" w14:textId="77777777" w:rsidR="006500DE" w:rsidRPr="004A7191" w:rsidRDefault="006500DE">
      <w:pPr>
        <w:pStyle w:val="BodyText"/>
        <w:rPr>
          <w:rFonts w:ascii="Georgia"/>
          <w:i/>
          <w:color w:val="000000" w:themeColor="text1"/>
        </w:rPr>
      </w:pPr>
    </w:p>
    <w:p w14:paraId="785A1AE5" w14:textId="77777777" w:rsidR="006500DE" w:rsidRPr="004A7191" w:rsidRDefault="006500DE">
      <w:pPr>
        <w:pStyle w:val="BodyText"/>
        <w:rPr>
          <w:rFonts w:ascii="Georgia"/>
          <w:i/>
          <w:color w:val="000000" w:themeColor="text1"/>
        </w:rPr>
      </w:pPr>
    </w:p>
    <w:p w14:paraId="33C6B53C" w14:textId="77777777" w:rsidR="006500DE" w:rsidRPr="004A7191" w:rsidRDefault="006500DE">
      <w:pPr>
        <w:pStyle w:val="BodyText"/>
        <w:rPr>
          <w:rFonts w:ascii="Georgia"/>
          <w:i/>
          <w:color w:val="000000" w:themeColor="text1"/>
        </w:rPr>
      </w:pPr>
    </w:p>
    <w:p w14:paraId="692383F4" w14:textId="77777777" w:rsidR="006500DE" w:rsidRPr="004A7191" w:rsidRDefault="006500DE">
      <w:pPr>
        <w:pStyle w:val="BodyText"/>
        <w:rPr>
          <w:rFonts w:ascii="Georgia"/>
          <w:i/>
          <w:color w:val="000000" w:themeColor="text1"/>
        </w:rPr>
      </w:pPr>
    </w:p>
    <w:p w14:paraId="128A1A95" w14:textId="77777777" w:rsidR="006500DE" w:rsidRPr="004A7191" w:rsidRDefault="006500DE">
      <w:pPr>
        <w:pStyle w:val="BodyText"/>
        <w:spacing w:before="1"/>
        <w:rPr>
          <w:rFonts w:ascii="Georgia"/>
          <w:i/>
          <w:color w:val="000000" w:themeColor="text1"/>
          <w:sz w:val="21"/>
        </w:rPr>
      </w:pPr>
    </w:p>
    <w:p w14:paraId="572A9208" w14:textId="77777777" w:rsidR="006500DE" w:rsidRPr="004A7191" w:rsidRDefault="004A7191">
      <w:pPr>
        <w:spacing w:before="100"/>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173116D3"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51454EEE" w14:textId="77777777" w:rsidR="00D15255" w:rsidRPr="004A7191" w:rsidRDefault="00D15255" w:rsidP="00D15255">
      <w:pPr>
        <w:pStyle w:val="Heading1"/>
        <w:tabs>
          <w:tab w:val="left" w:pos="1132"/>
          <w:tab w:val="left" w:pos="7739"/>
        </w:tabs>
        <w:rPr>
          <w:color w:val="000000" w:themeColor="text1"/>
        </w:rPr>
      </w:pPr>
      <w:r w:rsidRPr="004A7191">
        <w:rPr>
          <w:color w:val="000000" w:themeColor="text1"/>
          <w:shd w:val="clear" w:color="auto" w:fill="86B273"/>
        </w:rPr>
        <w:lastRenderedPageBreak/>
        <w:t xml:space="preserve"> </w:t>
      </w:r>
      <w:r w:rsidRPr="004A7191">
        <w:rPr>
          <w:color w:val="000000" w:themeColor="text1"/>
          <w:shd w:val="clear" w:color="auto" w:fill="86B273"/>
        </w:rPr>
        <w:tab/>
      </w:r>
      <w:r>
        <w:rPr>
          <w:color w:val="000000" w:themeColor="text1"/>
          <w:shd w:val="clear" w:color="auto" w:fill="86B273"/>
        </w:rPr>
        <w:t>18</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Brown H</w:t>
      </w:r>
      <w:r w:rsidR="00AD463E">
        <w:rPr>
          <w:color w:val="000000" w:themeColor="text1"/>
          <w:shd w:val="clear" w:color="auto" w:fill="86B273"/>
        </w:rPr>
        <w:t>aw</w:t>
      </w:r>
      <w:r>
        <w:rPr>
          <w:color w:val="000000" w:themeColor="text1"/>
          <w:shd w:val="clear" w:color="auto" w:fill="86B273"/>
        </w:rPr>
        <w:t>k Owl</w:t>
      </w:r>
      <w:r w:rsidRPr="004A7191">
        <w:rPr>
          <w:color w:val="000000" w:themeColor="text1"/>
          <w:shd w:val="clear" w:color="auto" w:fill="86B273"/>
        </w:rPr>
        <w:tab/>
      </w:r>
    </w:p>
    <w:p w14:paraId="6AF1D5BA" w14:textId="77777777" w:rsidR="006500DE" w:rsidRPr="004A7191" w:rsidRDefault="004A7191">
      <w:pPr>
        <w:pStyle w:val="BodyText"/>
        <w:spacing w:before="280"/>
        <w:ind w:left="1140" w:right="1202"/>
        <w:jc w:val="both"/>
        <w:rPr>
          <w:color w:val="000000" w:themeColor="text1"/>
        </w:rPr>
      </w:pPr>
      <w:r w:rsidRPr="004A7191">
        <w:rPr>
          <w:color w:val="000000" w:themeColor="text1"/>
        </w:rPr>
        <w:t>The</w:t>
      </w:r>
      <w:r w:rsidR="00D15255">
        <w:rPr>
          <w:color w:val="000000" w:themeColor="text1"/>
        </w:rPr>
        <w:t xml:space="preserve"> </w:t>
      </w:r>
      <w:r w:rsidRPr="004A7191">
        <w:rPr>
          <w:color w:val="000000" w:themeColor="text1"/>
        </w:rPr>
        <w:t>brown</w:t>
      </w:r>
      <w:r w:rsidR="00D15255">
        <w:rPr>
          <w:color w:val="000000" w:themeColor="text1"/>
        </w:rPr>
        <w:t xml:space="preserve"> </w:t>
      </w:r>
      <w:r w:rsidRPr="004A7191">
        <w:rPr>
          <w:color w:val="000000" w:themeColor="text1"/>
        </w:rPr>
        <w:t>hawk-owl</w:t>
      </w:r>
      <w:r w:rsidRPr="004A7191">
        <w:rPr>
          <w:color w:val="000000" w:themeColor="text1"/>
          <w:spacing w:val="-32"/>
        </w:rPr>
        <w:t xml:space="preserve"> </w:t>
      </w:r>
      <w:r w:rsidRPr="004A7191">
        <w:rPr>
          <w:color w:val="000000" w:themeColor="text1"/>
        </w:rPr>
        <w:t>(</w:t>
      </w:r>
      <w:proofErr w:type="spellStart"/>
      <w:r w:rsidRPr="004A7191">
        <w:rPr>
          <w:rFonts w:ascii="Georgia"/>
          <w:i/>
          <w:color w:val="000000" w:themeColor="text1"/>
        </w:rPr>
        <w:t>Ninoxscutulata</w:t>
      </w:r>
      <w:proofErr w:type="spellEnd"/>
      <w:r w:rsidRPr="004A7191">
        <w:rPr>
          <w:color w:val="000000" w:themeColor="text1"/>
        </w:rPr>
        <w:t>),</w:t>
      </w:r>
      <w:r w:rsidRPr="004A7191">
        <w:rPr>
          <w:color w:val="000000" w:themeColor="text1"/>
          <w:spacing w:val="-32"/>
        </w:rPr>
        <w:t xml:space="preserve"> </w:t>
      </w:r>
      <w:r w:rsidRPr="004A7191">
        <w:rPr>
          <w:color w:val="000000" w:themeColor="text1"/>
        </w:rPr>
        <w:t>also</w:t>
      </w:r>
      <w:r w:rsidRPr="004A7191">
        <w:rPr>
          <w:color w:val="000000" w:themeColor="text1"/>
          <w:spacing w:val="-30"/>
        </w:rPr>
        <w:t xml:space="preserve"> </w:t>
      </w:r>
      <w:r w:rsidRPr="004A7191">
        <w:rPr>
          <w:color w:val="000000" w:themeColor="text1"/>
        </w:rPr>
        <w:t>known</w:t>
      </w:r>
      <w:r w:rsidRPr="004A7191">
        <w:rPr>
          <w:color w:val="000000" w:themeColor="text1"/>
          <w:spacing w:val="-32"/>
        </w:rPr>
        <w:t xml:space="preserve"> </w:t>
      </w:r>
      <w:r w:rsidRPr="004A7191">
        <w:rPr>
          <w:color w:val="000000" w:themeColor="text1"/>
        </w:rPr>
        <w:t>as</w:t>
      </w:r>
      <w:r w:rsidRPr="004A7191">
        <w:rPr>
          <w:color w:val="000000" w:themeColor="text1"/>
          <w:spacing w:val="-30"/>
        </w:rPr>
        <w:t xml:space="preserve"> </w:t>
      </w:r>
      <w:r w:rsidRPr="004A7191">
        <w:rPr>
          <w:color w:val="000000" w:themeColor="text1"/>
        </w:rPr>
        <w:t>the</w:t>
      </w:r>
      <w:r w:rsidRPr="004A7191">
        <w:rPr>
          <w:color w:val="000000" w:themeColor="text1"/>
          <w:spacing w:val="-30"/>
        </w:rPr>
        <w:t xml:space="preserve"> </w:t>
      </w:r>
      <w:r w:rsidRPr="004A7191">
        <w:rPr>
          <w:color w:val="000000" w:themeColor="text1"/>
          <w:spacing w:val="-3"/>
        </w:rPr>
        <w:t>brown</w:t>
      </w:r>
      <w:r w:rsidRPr="004A7191">
        <w:rPr>
          <w:color w:val="000000" w:themeColor="text1"/>
          <w:spacing w:val="10"/>
        </w:rPr>
        <w:t xml:space="preserve"> </w:t>
      </w:r>
      <w:r w:rsidRPr="004A7191">
        <w:rPr>
          <w:color w:val="000000" w:themeColor="text1"/>
        </w:rPr>
        <w:t xml:space="preserve">boobook, is an owl which is a resident breeder in south Asia from India, Sri </w:t>
      </w:r>
      <w:r w:rsidRPr="004A7191">
        <w:rPr>
          <w:color w:val="000000" w:themeColor="text1"/>
          <w:spacing w:val="-3"/>
        </w:rPr>
        <w:t xml:space="preserve">Lanka, </w:t>
      </w:r>
      <w:r w:rsidRPr="004A7191">
        <w:rPr>
          <w:color w:val="000000" w:themeColor="text1"/>
        </w:rPr>
        <w:t>Bangladesh</w:t>
      </w:r>
      <w:r w:rsidRPr="004A7191">
        <w:rPr>
          <w:color w:val="000000" w:themeColor="text1"/>
          <w:spacing w:val="-22"/>
        </w:rPr>
        <w:t xml:space="preserve"> </w:t>
      </w:r>
      <w:r w:rsidRPr="004A7191">
        <w:rPr>
          <w:color w:val="000000" w:themeColor="text1"/>
        </w:rPr>
        <w:t>and</w:t>
      </w:r>
      <w:r w:rsidRPr="004A7191">
        <w:rPr>
          <w:color w:val="000000" w:themeColor="text1"/>
          <w:spacing w:val="-21"/>
        </w:rPr>
        <w:t xml:space="preserve"> </w:t>
      </w:r>
      <w:r w:rsidRPr="004A7191">
        <w:rPr>
          <w:color w:val="000000" w:themeColor="text1"/>
        </w:rPr>
        <w:t>Nepal</w:t>
      </w:r>
      <w:r w:rsidRPr="004A7191">
        <w:rPr>
          <w:color w:val="000000" w:themeColor="text1"/>
          <w:spacing w:val="-22"/>
        </w:rPr>
        <w:t xml:space="preserve"> </w:t>
      </w:r>
      <w:r w:rsidRPr="004A7191">
        <w:rPr>
          <w:color w:val="000000" w:themeColor="text1"/>
        </w:rPr>
        <w:t>east</w:t>
      </w:r>
      <w:r w:rsidRPr="004A7191">
        <w:rPr>
          <w:color w:val="000000" w:themeColor="text1"/>
          <w:spacing w:val="-22"/>
        </w:rPr>
        <w:t xml:space="preserve"> </w:t>
      </w:r>
      <w:r w:rsidRPr="004A7191">
        <w:rPr>
          <w:color w:val="000000" w:themeColor="text1"/>
        </w:rPr>
        <w:t>to</w:t>
      </w:r>
      <w:r w:rsidRPr="004A7191">
        <w:rPr>
          <w:color w:val="000000" w:themeColor="text1"/>
          <w:spacing w:val="-22"/>
        </w:rPr>
        <w:t xml:space="preserve"> </w:t>
      </w:r>
      <w:r w:rsidRPr="004A7191">
        <w:rPr>
          <w:color w:val="000000" w:themeColor="text1"/>
        </w:rPr>
        <w:t>western</w:t>
      </w:r>
      <w:r w:rsidRPr="004A7191">
        <w:rPr>
          <w:color w:val="000000" w:themeColor="text1"/>
          <w:spacing w:val="-22"/>
        </w:rPr>
        <w:t xml:space="preserve"> </w:t>
      </w:r>
      <w:r w:rsidRPr="004A7191">
        <w:rPr>
          <w:color w:val="000000" w:themeColor="text1"/>
        </w:rPr>
        <w:t>Indonesia and south</w:t>
      </w:r>
      <w:r w:rsidRPr="004A7191">
        <w:rPr>
          <w:color w:val="000000" w:themeColor="text1"/>
          <w:spacing w:val="-27"/>
        </w:rPr>
        <w:t xml:space="preserve"> </w:t>
      </w:r>
      <w:r w:rsidRPr="004A7191">
        <w:rPr>
          <w:color w:val="000000" w:themeColor="text1"/>
        </w:rPr>
        <w:t>China.</w:t>
      </w:r>
    </w:p>
    <w:p w14:paraId="5AA13588" w14:textId="77777777" w:rsidR="006500DE" w:rsidRPr="004A7191" w:rsidRDefault="004A7191">
      <w:pPr>
        <w:pStyle w:val="BodyText"/>
        <w:ind w:left="1140" w:right="1367" w:firstLine="280"/>
        <w:jc w:val="both"/>
        <w:rPr>
          <w:color w:val="000000" w:themeColor="text1"/>
        </w:rPr>
      </w:pPr>
      <w:r w:rsidRPr="004A7191">
        <w:rPr>
          <w:color w:val="000000" w:themeColor="text1"/>
        </w:rPr>
        <w:t>This</w:t>
      </w:r>
      <w:r w:rsidRPr="004A7191">
        <w:rPr>
          <w:color w:val="000000" w:themeColor="text1"/>
          <w:spacing w:val="-9"/>
        </w:rPr>
        <w:t xml:space="preserve"> </w:t>
      </w:r>
      <w:r w:rsidRPr="004A7191">
        <w:rPr>
          <w:color w:val="000000" w:themeColor="text1"/>
        </w:rPr>
        <w:t>species</w:t>
      </w:r>
      <w:r w:rsidRPr="004A7191">
        <w:rPr>
          <w:color w:val="000000" w:themeColor="text1"/>
          <w:spacing w:val="-9"/>
        </w:rPr>
        <w:t xml:space="preserve"> </w:t>
      </w:r>
      <w:r w:rsidRPr="004A7191">
        <w:rPr>
          <w:color w:val="000000" w:themeColor="text1"/>
        </w:rPr>
        <w:t>is</w:t>
      </w:r>
      <w:r w:rsidRPr="004A7191">
        <w:rPr>
          <w:color w:val="000000" w:themeColor="text1"/>
          <w:spacing w:val="-7"/>
        </w:rPr>
        <w:t xml:space="preserve"> </w:t>
      </w:r>
      <w:r w:rsidRPr="004A7191">
        <w:rPr>
          <w:color w:val="000000" w:themeColor="text1"/>
        </w:rPr>
        <w:t>a</w:t>
      </w:r>
      <w:r w:rsidRPr="004A7191">
        <w:rPr>
          <w:color w:val="000000" w:themeColor="text1"/>
          <w:spacing w:val="-7"/>
        </w:rPr>
        <w:t xml:space="preserve"> </w:t>
      </w:r>
      <w:r w:rsidRPr="004A7191">
        <w:rPr>
          <w:color w:val="000000" w:themeColor="text1"/>
        </w:rPr>
        <w:t>part</w:t>
      </w:r>
      <w:r w:rsidRPr="004A7191">
        <w:rPr>
          <w:color w:val="000000" w:themeColor="text1"/>
          <w:spacing w:val="-8"/>
        </w:rPr>
        <w:t xml:space="preserve"> </w:t>
      </w:r>
      <w:r w:rsidRPr="004A7191">
        <w:rPr>
          <w:color w:val="000000" w:themeColor="text1"/>
        </w:rPr>
        <w:t>of</w:t>
      </w:r>
      <w:r w:rsidRPr="004A7191">
        <w:rPr>
          <w:color w:val="000000" w:themeColor="text1"/>
          <w:spacing w:val="-8"/>
        </w:rPr>
        <w:t xml:space="preserve"> </w:t>
      </w:r>
      <w:r w:rsidRPr="004A7191">
        <w:rPr>
          <w:color w:val="000000" w:themeColor="text1"/>
        </w:rPr>
        <w:t>the</w:t>
      </w:r>
      <w:r w:rsidRPr="004A7191">
        <w:rPr>
          <w:color w:val="000000" w:themeColor="text1"/>
          <w:spacing w:val="-8"/>
        </w:rPr>
        <w:t xml:space="preserve"> </w:t>
      </w:r>
      <w:r w:rsidRPr="004A7191">
        <w:rPr>
          <w:color w:val="000000" w:themeColor="text1"/>
        </w:rPr>
        <w:t>larger</w:t>
      </w:r>
      <w:r w:rsidRPr="004A7191">
        <w:rPr>
          <w:color w:val="000000" w:themeColor="text1"/>
          <w:spacing w:val="-7"/>
        </w:rPr>
        <w:t xml:space="preserve"> </w:t>
      </w:r>
      <w:r w:rsidRPr="004A7191">
        <w:rPr>
          <w:color w:val="000000" w:themeColor="text1"/>
        </w:rPr>
        <w:t>grouping</w:t>
      </w:r>
      <w:r w:rsidRPr="004A7191">
        <w:rPr>
          <w:color w:val="000000" w:themeColor="text1"/>
          <w:spacing w:val="-8"/>
        </w:rPr>
        <w:t xml:space="preserve"> </w:t>
      </w:r>
      <w:r w:rsidRPr="004A7191">
        <w:rPr>
          <w:color w:val="000000" w:themeColor="text1"/>
        </w:rPr>
        <w:t>of</w:t>
      </w:r>
      <w:r w:rsidRPr="004A7191">
        <w:rPr>
          <w:color w:val="000000" w:themeColor="text1"/>
          <w:spacing w:val="-9"/>
        </w:rPr>
        <w:t xml:space="preserve"> </w:t>
      </w:r>
      <w:r w:rsidRPr="004A7191">
        <w:rPr>
          <w:color w:val="000000" w:themeColor="text1"/>
        </w:rPr>
        <w:t>owls</w:t>
      </w:r>
      <w:r w:rsidRPr="004A7191">
        <w:rPr>
          <w:color w:val="000000" w:themeColor="text1"/>
          <w:spacing w:val="-7"/>
        </w:rPr>
        <w:t xml:space="preserve"> </w:t>
      </w:r>
      <w:r w:rsidRPr="004A7191">
        <w:rPr>
          <w:color w:val="000000" w:themeColor="text1"/>
        </w:rPr>
        <w:t>known</w:t>
      </w:r>
      <w:r w:rsidRPr="004A7191">
        <w:rPr>
          <w:color w:val="000000" w:themeColor="text1"/>
          <w:spacing w:val="-9"/>
        </w:rPr>
        <w:t xml:space="preserve"> </w:t>
      </w:r>
      <w:r w:rsidRPr="004A7191">
        <w:rPr>
          <w:color w:val="000000" w:themeColor="text1"/>
        </w:rPr>
        <w:t>as</w:t>
      </w:r>
      <w:r w:rsidRPr="004A7191">
        <w:rPr>
          <w:color w:val="000000" w:themeColor="text1"/>
          <w:spacing w:val="13"/>
        </w:rPr>
        <w:t xml:space="preserve"> </w:t>
      </w:r>
      <w:r w:rsidRPr="004A7191">
        <w:rPr>
          <w:color w:val="000000" w:themeColor="text1"/>
        </w:rPr>
        <w:t xml:space="preserve">typical </w:t>
      </w:r>
      <w:r w:rsidRPr="004A7191">
        <w:rPr>
          <w:color w:val="000000" w:themeColor="text1"/>
          <w:spacing w:val="-3"/>
        </w:rPr>
        <w:t>owls,</w:t>
      </w:r>
      <w:r w:rsidRPr="004A7191">
        <w:rPr>
          <w:color w:val="000000" w:themeColor="text1"/>
          <w:spacing w:val="-28"/>
        </w:rPr>
        <w:t xml:space="preserve"> </w:t>
      </w:r>
      <w:r w:rsidRPr="004A7191">
        <w:rPr>
          <w:color w:val="000000" w:themeColor="text1"/>
        </w:rPr>
        <w:t>Strigidae,</w:t>
      </w:r>
      <w:r w:rsidRPr="004A7191">
        <w:rPr>
          <w:color w:val="000000" w:themeColor="text1"/>
          <w:spacing w:val="-25"/>
        </w:rPr>
        <w:t xml:space="preserve"> </w:t>
      </w:r>
      <w:r w:rsidRPr="004A7191">
        <w:rPr>
          <w:color w:val="000000" w:themeColor="text1"/>
        </w:rPr>
        <w:t>which</w:t>
      </w:r>
      <w:r w:rsidRPr="004A7191">
        <w:rPr>
          <w:color w:val="000000" w:themeColor="text1"/>
          <w:spacing w:val="-26"/>
        </w:rPr>
        <w:t xml:space="preserve"> </w:t>
      </w:r>
      <w:r w:rsidRPr="004A7191">
        <w:rPr>
          <w:color w:val="000000" w:themeColor="text1"/>
        </w:rPr>
        <w:t>contains</w:t>
      </w:r>
      <w:r w:rsidRPr="004A7191">
        <w:rPr>
          <w:color w:val="000000" w:themeColor="text1"/>
          <w:spacing w:val="-24"/>
        </w:rPr>
        <w:t xml:space="preserve"> </w:t>
      </w:r>
      <w:r w:rsidRPr="004A7191">
        <w:rPr>
          <w:color w:val="000000" w:themeColor="text1"/>
        </w:rPr>
        <w:t>most</w:t>
      </w:r>
      <w:r w:rsidRPr="004A7191">
        <w:rPr>
          <w:color w:val="000000" w:themeColor="text1"/>
          <w:spacing w:val="-25"/>
        </w:rPr>
        <w:t xml:space="preserve"> </w:t>
      </w:r>
      <w:r w:rsidRPr="004A7191">
        <w:rPr>
          <w:color w:val="000000" w:themeColor="text1"/>
        </w:rPr>
        <w:t>species</w:t>
      </w:r>
      <w:r w:rsidRPr="004A7191">
        <w:rPr>
          <w:color w:val="000000" w:themeColor="text1"/>
          <w:spacing w:val="-25"/>
        </w:rPr>
        <w:t xml:space="preserve"> </w:t>
      </w:r>
      <w:r w:rsidRPr="004A7191">
        <w:rPr>
          <w:color w:val="000000" w:themeColor="text1"/>
        </w:rPr>
        <w:t>of</w:t>
      </w:r>
      <w:r w:rsidRPr="004A7191">
        <w:rPr>
          <w:color w:val="000000" w:themeColor="text1"/>
          <w:spacing w:val="-26"/>
        </w:rPr>
        <w:t xml:space="preserve"> </w:t>
      </w:r>
      <w:r w:rsidRPr="004A7191">
        <w:rPr>
          <w:color w:val="000000" w:themeColor="text1"/>
        </w:rPr>
        <w:t>owl.</w:t>
      </w:r>
      <w:r w:rsidRPr="004A7191">
        <w:rPr>
          <w:color w:val="000000" w:themeColor="text1"/>
          <w:spacing w:val="-33"/>
        </w:rPr>
        <w:t xml:space="preserve"> </w:t>
      </w:r>
      <w:r w:rsidRPr="004A7191">
        <w:rPr>
          <w:color w:val="000000" w:themeColor="text1"/>
        </w:rPr>
        <w:t>The</w:t>
      </w:r>
      <w:r w:rsidRPr="004A7191">
        <w:rPr>
          <w:color w:val="000000" w:themeColor="text1"/>
          <w:spacing w:val="1"/>
        </w:rPr>
        <w:t xml:space="preserve"> </w:t>
      </w:r>
      <w:r w:rsidRPr="004A7191">
        <w:rPr>
          <w:color w:val="000000" w:themeColor="text1"/>
        </w:rPr>
        <w:t>other</w:t>
      </w:r>
      <w:r w:rsidRPr="004A7191">
        <w:rPr>
          <w:color w:val="000000" w:themeColor="text1"/>
          <w:spacing w:val="-13"/>
        </w:rPr>
        <w:t xml:space="preserve"> </w:t>
      </w:r>
      <w:r w:rsidRPr="004A7191">
        <w:rPr>
          <w:color w:val="000000" w:themeColor="text1"/>
        </w:rPr>
        <w:t>grouping</w:t>
      </w:r>
      <w:r w:rsidRPr="004A7191">
        <w:rPr>
          <w:color w:val="000000" w:themeColor="text1"/>
          <w:spacing w:val="-13"/>
        </w:rPr>
        <w:t xml:space="preserve"> </w:t>
      </w:r>
      <w:r w:rsidRPr="004A7191">
        <w:rPr>
          <w:color w:val="000000" w:themeColor="text1"/>
        </w:rPr>
        <w:t>is the</w:t>
      </w:r>
      <w:r w:rsidRPr="004A7191">
        <w:rPr>
          <w:color w:val="000000" w:themeColor="text1"/>
          <w:spacing w:val="-13"/>
        </w:rPr>
        <w:t xml:space="preserve"> </w:t>
      </w:r>
      <w:r w:rsidRPr="004A7191">
        <w:rPr>
          <w:color w:val="000000" w:themeColor="text1"/>
        </w:rPr>
        <w:t>barn</w:t>
      </w:r>
      <w:r w:rsidRPr="004A7191">
        <w:rPr>
          <w:color w:val="000000" w:themeColor="text1"/>
          <w:spacing w:val="-14"/>
        </w:rPr>
        <w:t xml:space="preserve"> </w:t>
      </w:r>
      <w:r w:rsidRPr="004A7191">
        <w:rPr>
          <w:color w:val="000000" w:themeColor="text1"/>
        </w:rPr>
        <w:t>owls,</w:t>
      </w:r>
      <w:r w:rsidRPr="004A7191">
        <w:rPr>
          <w:color w:val="000000" w:themeColor="text1"/>
          <w:spacing w:val="-25"/>
        </w:rPr>
        <w:t xml:space="preserve"> </w:t>
      </w:r>
      <w:r w:rsidRPr="004A7191">
        <w:rPr>
          <w:color w:val="000000" w:themeColor="text1"/>
          <w:spacing w:val="-5"/>
        </w:rPr>
        <w:t>Tytonidae.</w:t>
      </w:r>
    </w:p>
    <w:p w14:paraId="758F9113" w14:textId="77777777" w:rsidR="006500DE" w:rsidRPr="004A7191" w:rsidRDefault="004A7191">
      <w:pPr>
        <w:pStyle w:val="BodyText"/>
        <w:spacing w:before="7" w:line="230" w:lineRule="auto"/>
        <w:ind w:left="1140" w:right="1418" w:firstLine="280"/>
        <w:rPr>
          <w:color w:val="000000" w:themeColor="text1"/>
        </w:rPr>
      </w:pPr>
      <w:r w:rsidRPr="004A7191">
        <w:rPr>
          <w:color w:val="000000" w:themeColor="text1"/>
        </w:rPr>
        <w:t>The brown hawk-owl is a resident breeder in most of tropical south Asia from the Middle East to south China. Its habitat is well- wooded country and forest. It lays three to five eggs in a tree hole.</w:t>
      </w:r>
    </w:p>
    <w:p w14:paraId="1FBD6A9C" w14:textId="77777777" w:rsidR="006500DE" w:rsidRPr="004A7191" w:rsidRDefault="004A7191">
      <w:pPr>
        <w:pStyle w:val="BodyText"/>
        <w:spacing w:before="12" w:line="237" w:lineRule="auto"/>
        <w:ind w:left="1140" w:right="1231" w:firstLine="280"/>
        <w:rPr>
          <w:color w:val="000000" w:themeColor="text1"/>
        </w:rPr>
      </w:pPr>
      <w:r w:rsidRPr="004A7191">
        <w:rPr>
          <w:color w:val="000000" w:themeColor="text1"/>
        </w:rPr>
        <w:t>The brown hawk-owl is a medium-sized (32 cm) owl with a hawk- like shape due to its long tail and lack of a distinct facial disk. The upperparts are dark brown, with a barred tail. The underparts are whitish with reddish-brown streaking, although the subspecies found in the Andaman Islands has dark brown underparts. The tail is barred. The eyes are large and yellow. Sexes are similar.</w:t>
      </w:r>
    </w:p>
    <w:p w14:paraId="40AF9AF1" w14:textId="77777777" w:rsidR="006500DE" w:rsidRPr="004A7191" w:rsidRDefault="004A7191">
      <w:pPr>
        <w:pStyle w:val="BodyText"/>
        <w:spacing w:before="14" w:line="237" w:lineRule="auto"/>
        <w:ind w:left="1140" w:right="1140" w:firstLine="280"/>
        <w:rPr>
          <w:color w:val="000000" w:themeColor="text1"/>
        </w:rPr>
      </w:pPr>
      <w:r w:rsidRPr="004A7191">
        <w:rPr>
          <w:color w:val="000000" w:themeColor="text1"/>
        </w:rPr>
        <w:t>This species is very nocturnal but it can often be located by the small birds that mob it while it is roosting in a tree. It feeds mainly on large insects, frogs, lizards, small birds, and mice. The call</w:t>
      </w:r>
      <w:r w:rsidR="00D15255">
        <w:rPr>
          <w:color w:val="000000" w:themeColor="text1"/>
        </w:rPr>
        <w:t xml:space="preserve"> </w:t>
      </w:r>
      <w:r w:rsidRPr="004A7191">
        <w:rPr>
          <w:color w:val="000000" w:themeColor="text1"/>
        </w:rPr>
        <w:t>is a repeated</w:t>
      </w:r>
      <w:r w:rsidR="00D15255">
        <w:rPr>
          <w:color w:val="000000" w:themeColor="text1"/>
        </w:rPr>
        <w:t xml:space="preserve"> </w:t>
      </w:r>
      <w:r w:rsidRPr="004A7191">
        <w:rPr>
          <w:color w:val="000000" w:themeColor="text1"/>
        </w:rPr>
        <w:t>lows</w:t>
      </w:r>
      <w:r w:rsidR="00D15255">
        <w:rPr>
          <w:color w:val="000000" w:themeColor="text1"/>
        </w:rPr>
        <w:t xml:space="preserve"> </w:t>
      </w:r>
      <w:r w:rsidRPr="004A7191">
        <w:rPr>
          <w:color w:val="000000" w:themeColor="text1"/>
        </w:rPr>
        <w:t xml:space="preserve">oft, </w:t>
      </w:r>
      <w:proofErr w:type="spellStart"/>
      <w:r w:rsidRPr="004A7191">
        <w:rPr>
          <w:color w:val="000000" w:themeColor="text1"/>
        </w:rPr>
        <w:t>musical</w:t>
      </w:r>
      <w:r w:rsidRPr="004A7191">
        <w:rPr>
          <w:rFonts w:ascii="Georgia"/>
          <w:i/>
          <w:color w:val="000000" w:themeColor="text1"/>
        </w:rPr>
        <w:t>oo-uk</w:t>
      </w:r>
      <w:proofErr w:type="spellEnd"/>
      <w:r w:rsidRPr="004A7191">
        <w:rPr>
          <w:rFonts w:ascii="Georgia"/>
          <w:i/>
          <w:color w:val="000000" w:themeColor="text1"/>
        </w:rPr>
        <w:t>...</w:t>
      </w:r>
      <w:proofErr w:type="spellStart"/>
      <w:r w:rsidRPr="004A7191">
        <w:rPr>
          <w:rFonts w:ascii="Georgia"/>
          <w:i/>
          <w:color w:val="000000" w:themeColor="text1"/>
        </w:rPr>
        <w:t>ooo-uk</w:t>
      </w:r>
      <w:proofErr w:type="spellEnd"/>
      <w:r w:rsidRPr="004A7191">
        <w:rPr>
          <w:rFonts w:ascii="Georgia"/>
          <w:i/>
          <w:color w:val="000000" w:themeColor="text1"/>
        </w:rPr>
        <w:t>...</w:t>
      </w:r>
      <w:r w:rsidRPr="004A7191">
        <w:rPr>
          <w:color w:val="000000" w:themeColor="text1"/>
        </w:rPr>
        <w:t>which may be heard at dusk and dawn. This owl is quite common in towns and cities like Colombo, Sri Lanka as well as suburban areas close to buildings.</w:t>
      </w:r>
    </w:p>
    <w:p w14:paraId="2BD7F934" w14:textId="77777777" w:rsidR="006500DE" w:rsidRPr="004A7191" w:rsidRDefault="004A7191">
      <w:pPr>
        <w:pStyle w:val="BodyText"/>
        <w:spacing w:before="19" w:line="230" w:lineRule="auto"/>
        <w:ind w:left="1140" w:right="1188" w:firstLine="280"/>
        <w:rPr>
          <w:color w:val="000000" w:themeColor="text1"/>
        </w:rPr>
      </w:pPr>
      <w:r w:rsidRPr="004A7191">
        <w:rPr>
          <w:color w:val="000000" w:themeColor="text1"/>
        </w:rPr>
        <w:t>There is only one record of the brown hawk-owl in the western hemisphere, an individual photographed on St. Paul Island, Alaska, on August 27, 2007.</w:t>
      </w:r>
    </w:p>
    <w:p w14:paraId="177FF7B7" w14:textId="77777777" w:rsidR="006500DE" w:rsidRPr="004A7191" w:rsidRDefault="006500DE">
      <w:pPr>
        <w:spacing w:line="230" w:lineRule="auto"/>
        <w:rPr>
          <w:color w:val="000000" w:themeColor="text1"/>
        </w:rPr>
        <w:sectPr w:rsidR="006500DE" w:rsidRPr="004A7191">
          <w:pgSz w:w="8240" w:h="12200"/>
          <w:pgMar w:top="1100" w:right="0" w:bottom="280" w:left="0" w:header="720" w:footer="720" w:gutter="0"/>
          <w:cols w:space="720"/>
        </w:sectPr>
      </w:pPr>
    </w:p>
    <w:p w14:paraId="234EE752" w14:textId="77777777" w:rsidR="006500DE" w:rsidRPr="004A7191" w:rsidRDefault="004A7191">
      <w:pPr>
        <w:pStyle w:val="Heading2"/>
        <w:ind w:left="4120"/>
        <w:rPr>
          <w:color w:val="000000" w:themeColor="text1"/>
        </w:rPr>
      </w:pPr>
      <w:r w:rsidRPr="004A7191">
        <w:rPr>
          <w:color w:val="000000" w:themeColor="text1"/>
        </w:rPr>
        <w:lastRenderedPageBreak/>
        <w:t>Conservation status</w:t>
      </w:r>
    </w:p>
    <w:p w14:paraId="250D0557" w14:textId="77777777" w:rsidR="006500DE" w:rsidRPr="004A7191" w:rsidRDefault="006500DE">
      <w:pPr>
        <w:pStyle w:val="BodyText"/>
        <w:spacing w:before="6"/>
        <w:rPr>
          <w:b/>
          <w:color w:val="000000" w:themeColor="text1"/>
          <w:sz w:val="19"/>
        </w:rPr>
      </w:pPr>
    </w:p>
    <w:p w14:paraId="7F929831" w14:textId="77777777" w:rsidR="006500DE" w:rsidRPr="004A7191" w:rsidRDefault="006500DE">
      <w:pPr>
        <w:rPr>
          <w:color w:val="000000" w:themeColor="text1"/>
          <w:sz w:val="19"/>
        </w:rPr>
        <w:sectPr w:rsidR="006500DE" w:rsidRPr="004A7191">
          <w:pgSz w:w="8240" w:h="12200"/>
          <w:pgMar w:top="1060" w:right="0" w:bottom="280" w:left="0" w:header="720" w:footer="720" w:gutter="0"/>
          <w:cols w:space="720"/>
        </w:sectPr>
      </w:pPr>
    </w:p>
    <w:p w14:paraId="35E59BD8" w14:textId="77777777" w:rsidR="006500DE" w:rsidRPr="004A7191" w:rsidRDefault="004A7191">
      <w:pPr>
        <w:tabs>
          <w:tab w:val="left" w:pos="5551"/>
        </w:tabs>
        <w:spacing w:before="94"/>
        <w:ind w:left="410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449873AD" w14:textId="77777777" w:rsidR="006500DE" w:rsidRPr="004A7191" w:rsidRDefault="004A7191">
      <w:pPr>
        <w:pStyle w:val="BodyText"/>
        <w:tabs>
          <w:tab w:val="left" w:pos="4697"/>
          <w:tab w:val="left" w:pos="5229"/>
          <w:tab w:val="left" w:pos="5735"/>
          <w:tab w:val="left" w:pos="6237"/>
        </w:tabs>
        <w:spacing w:before="177"/>
        <w:ind w:left="422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279A9542" w14:textId="77777777" w:rsidR="006500DE" w:rsidRPr="004A7191" w:rsidRDefault="004A7191">
      <w:pPr>
        <w:spacing w:before="113" w:line="208" w:lineRule="auto"/>
        <w:ind w:left="580" w:right="596" w:firstLine="4"/>
        <w:jc w:val="center"/>
        <w:rPr>
          <w:color w:val="000000" w:themeColor="text1"/>
          <w:sz w:val="16"/>
        </w:rPr>
      </w:pPr>
      <w:r w:rsidRPr="004A7191">
        <w:rPr>
          <w:color w:val="000000" w:themeColor="text1"/>
        </w:rPr>
        <w:br w:type="column"/>
      </w:r>
      <w:r w:rsidRPr="004A7191">
        <w:rPr>
          <w:color w:val="000000" w:themeColor="text1"/>
          <w:sz w:val="16"/>
        </w:rPr>
        <w:t>Least Concern</w:t>
      </w:r>
    </w:p>
    <w:p w14:paraId="705CBD8B"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30E08305"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6480" w:space="40"/>
            <w:col w:w="1720"/>
          </w:cols>
        </w:sectPr>
      </w:pPr>
    </w:p>
    <w:p w14:paraId="300F24AB"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533376" behindDoc="1" locked="0" layoutInCell="1" allowOverlap="1" wp14:anchorId="168964D1" wp14:editId="2FED6817">
                <wp:simplePos x="0" y="0"/>
                <wp:positionH relativeFrom="page">
                  <wp:posOffset>2311400</wp:posOffset>
                </wp:positionH>
                <wp:positionV relativeFrom="page">
                  <wp:posOffset>266065</wp:posOffset>
                </wp:positionV>
                <wp:extent cx="161925" cy="154940"/>
                <wp:effectExtent l="0" t="0" r="0" b="0"/>
                <wp:wrapNone/>
                <wp:docPr id="1257" name="Text Box 1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4BCA" w14:textId="77777777" w:rsidR="00B7268B" w:rsidRDefault="00B7268B">
                            <w:pPr>
                              <w:pStyle w:val="BodyText"/>
                              <w:rPr>
                                <w:rFonts w:ascii="Verdana"/>
                              </w:rPr>
                            </w:pPr>
                            <w:r>
                              <w:rPr>
                                <w:rFonts w:ascii="Verdana"/>
                                <w:color w:val="58595B"/>
                              </w:rPr>
                              <w:t>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964D1" id="Text Box 1658" o:spid="_x0000_s1074" type="#_x0000_t202" style="position:absolute;margin-left:182pt;margin-top:20.95pt;width:12.75pt;height:12.2pt;z-index:-26078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" filled="f" stroked="f">
                <v:textbox inset="0,0,0,0">
                  <w:txbxContent>
                    <w:p w14:paraId="084E4BCA" w14:textId="77777777" w:rsidR="00B7268B" w:rsidRDefault="00B7268B">
                      <w:pPr>
                        <w:pStyle w:val="BodyText"/>
                        <w:rPr>
                          <w:rFonts w:ascii="Verdana"/>
                        </w:rPr>
                      </w:pPr>
                      <w:r>
                        <w:rPr>
                          <w:rFonts w:ascii="Verdana"/>
                          <w:color w:val="58595B"/>
                        </w:rPr>
                        <w:t>45</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34400" behindDoc="1" locked="0" layoutInCell="1" allowOverlap="1" wp14:anchorId="41BEFCBE" wp14:editId="56F2DC50">
                <wp:simplePos x="0" y="0"/>
                <wp:positionH relativeFrom="page">
                  <wp:posOffset>0</wp:posOffset>
                </wp:positionH>
                <wp:positionV relativeFrom="page">
                  <wp:posOffset>12700</wp:posOffset>
                </wp:positionV>
                <wp:extent cx="5219700" cy="7721600"/>
                <wp:effectExtent l="0" t="0" r="0" b="0"/>
                <wp:wrapNone/>
                <wp:docPr id="1224" name="Group 1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21600"/>
                          <a:chOff x="0" y="20"/>
                          <a:chExt cx="8220" cy="12160"/>
                        </a:xfrm>
                      </wpg:grpSpPr>
                      <pic:pic xmlns:pic="http://schemas.openxmlformats.org/drawingml/2006/picture">
                        <pic:nvPicPr>
                          <pic:cNvPr id="1225" name="Picture 16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6" name="Picture 16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20"/>
                            <a:ext cx="8220" cy="1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7" name="Line 1655"/>
                        <wps:cNvCnPr>
                          <a:cxnSpLocks noChangeShapeType="1"/>
                        </wps:cNvCnPr>
                        <wps:spPr bwMode="auto">
                          <a:xfrm>
                            <a:off x="6" y="1134"/>
                            <a:ext cx="0" cy="869"/>
                          </a:xfrm>
                          <a:prstGeom prst="line">
                            <a:avLst/>
                          </a:prstGeom>
                          <a:noFill/>
                          <a:ln w="7201">
                            <a:solidFill>
                              <a:srgbClr val="74664C"/>
                            </a:solidFill>
                            <a:prstDash val="solid"/>
                            <a:round/>
                            <a:headEnd/>
                            <a:tailEnd/>
                          </a:ln>
                          <a:extLst>
                            <a:ext uri="{909E8E84-426E-40DD-AFC4-6F175D3DCCD1}">
                              <a14:hiddenFill xmlns:a14="http://schemas.microsoft.com/office/drawing/2010/main">
                                <a:noFill/>
                              </a14:hiddenFill>
                            </a:ext>
                          </a:extLst>
                        </wps:spPr>
                        <wps:bodyPr/>
                      </wps:wsp>
                      <wps:wsp>
                        <wps:cNvPr id="1228" name="Freeform 1654"/>
                        <wps:cNvSpPr>
                          <a:spLocks/>
                        </wps:cNvSpPr>
                        <wps:spPr bwMode="auto">
                          <a:xfrm>
                            <a:off x="4177" y="1931"/>
                            <a:ext cx="298" cy="298"/>
                          </a:xfrm>
                          <a:custGeom>
                            <a:avLst/>
                            <a:gdLst>
                              <a:gd name="T0" fmla="+- 0 4326 4177"/>
                              <a:gd name="T1" fmla="*/ T0 w 298"/>
                              <a:gd name="T2" fmla="+- 0 1932 1932"/>
                              <a:gd name="T3" fmla="*/ 1932 h 298"/>
                              <a:gd name="T4" fmla="+- 0 4268 4177"/>
                              <a:gd name="T5" fmla="*/ T4 w 298"/>
                              <a:gd name="T6" fmla="+- 0 1944 1932"/>
                              <a:gd name="T7" fmla="*/ 1944 h 298"/>
                              <a:gd name="T8" fmla="+- 0 4221 4177"/>
                              <a:gd name="T9" fmla="*/ T8 w 298"/>
                              <a:gd name="T10" fmla="+- 0 1976 1932"/>
                              <a:gd name="T11" fmla="*/ 1976 h 298"/>
                              <a:gd name="T12" fmla="+- 0 4189 4177"/>
                              <a:gd name="T13" fmla="*/ T12 w 298"/>
                              <a:gd name="T14" fmla="+- 0 2023 1932"/>
                              <a:gd name="T15" fmla="*/ 2023 h 298"/>
                              <a:gd name="T16" fmla="+- 0 4177 4177"/>
                              <a:gd name="T17" fmla="*/ T16 w 298"/>
                              <a:gd name="T18" fmla="+- 0 2081 1932"/>
                              <a:gd name="T19" fmla="*/ 2081 h 298"/>
                              <a:gd name="T20" fmla="+- 0 4189 4177"/>
                              <a:gd name="T21" fmla="*/ T20 w 298"/>
                              <a:gd name="T22" fmla="+- 0 2139 1932"/>
                              <a:gd name="T23" fmla="*/ 2139 h 298"/>
                              <a:gd name="T24" fmla="+- 0 4221 4177"/>
                              <a:gd name="T25" fmla="*/ T24 w 298"/>
                              <a:gd name="T26" fmla="+- 0 2186 1932"/>
                              <a:gd name="T27" fmla="*/ 2186 h 298"/>
                              <a:gd name="T28" fmla="+- 0 4268 4177"/>
                              <a:gd name="T29" fmla="*/ T28 w 298"/>
                              <a:gd name="T30" fmla="+- 0 2218 1932"/>
                              <a:gd name="T31" fmla="*/ 2218 h 298"/>
                              <a:gd name="T32" fmla="+- 0 4326 4177"/>
                              <a:gd name="T33" fmla="*/ T32 w 298"/>
                              <a:gd name="T34" fmla="+- 0 2230 1932"/>
                              <a:gd name="T35" fmla="*/ 2230 h 298"/>
                              <a:gd name="T36" fmla="+- 0 4384 4177"/>
                              <a:gd name="T37" fmla="*/ T36 w 298"/>
                              <a:gd name="T38" fmla="+- 0 2218 1932"/>
                              <a:gd name="T39" fmla="*/ 2218 h 298"/>
                              <a:gd name="T40" fmla="+- 0 4431 4177"/>
                              <a:gd name="T41" fmla="*/ T40 w 298"/>
                              <a:gd name="T42" fmla="+- 0 2186 1932"/>
                              <a:gd name="T43" fmla="*/ 2186 h 298"/>
                              <a:gd name="T44" fmla="+- 0 4463 4177"/>
                              <a:gd name="T45" fmla="*/ T44 w 298"/>
                              <a:gd name="T46" fmla="+- 0 2139 1932"/>
                              <a:gd name="T47" fmla="*/ 2139 h 298"/>
                              <a:gd name="T48" fmla="+- 0 4475 4177"/>
                              <a:gd name="T49" fmla="*/ T48 w 298"/>
                              <a:gd name="T50" fmla="+- 0 2081 1932"/>
                              <a:gd name="T51" fmla="*/ 2081 h 298"/>
                              <a:gd name="T52" fmla="+- 0 4463 4177"/>
                              <a:gd name="T53" fmla="*/ T52 w 298"/>
                              <a:gd name="T54" fmla="+- 0 2023 1932"/>
                              <a:gd name="T55" fmla="*/ 2023 h 298"/>
                              <a:gd name="T56" fmla="+- 0 4431 4177"/>
                              <a:gd name="T57" fmla="*/ T56 w 298"/>
                              <a:gd name="T58" fmla="+- 0 1976 1932"/>
                              <a:gd name="T59" fmla="*/ 1976 h 298"/>
                              <a:gd name="T60" fmla="+- 0 4384 4177"/>
                              <a:gd name="T61" fmla="*/ T60 w 298"/>
                              <a:gd name="T62" fmla="+- 0 1944 1932"/>
                              <a:gd name="T63" fmla="*/ 1944 h 298"/>
                              <a:gd name="T64" fmla="+- 0 4326 4177"/>
                              <a:gd name="T65" fmla="*/ T64 w 298"/>
                              <a:gd name="T66" fmla="+- 0 1932 1932"/>
                              <a:gd name="T67" fmla="*/ 193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Freeform 1653"/>
                        <wps:cNvSpPr>
                          <a:spLocks/>
                        </wps:cNvSpPr>
                        <wps:spPr bwMode="auto">
                          <a:xfrm>
                            <a:off x="4177" y="1931"/>
                            <a:ext cx="298" cy="298"/>
                          </a:xfrm>
                          <a:custGeom>
                            <a:avLst/>
                            <a:gdLst>
                              <a:gd name="T0" fmla="+- 0 4326 4177"/>
                              <a:gd name="T1" fmla="*/ T0 w 298"/>
                              <a:gd name="T2" fmla="+- 0 2230 1932"/>
                              <a:gd name="T3" fmla="*/ 2230 h 298"/>
                              <a:gd name="T4" fmla="+- 0 4384 4177"/>
                              <a:gd name="T5" fmla="*/ T4 w 298"/>
                              <a:gd name="T6" fmla="+- 0 2218 1932"/>
                              <a:gd name="T7" fmla="*/ 2218 h 298"/>
                              <a:gd name="T8" fmla="+- 0 4431 4177"/>
                              <a:gd name="T9" fmla="*/ T8 w 298"/>
                              <a:gd name="T10" fmla="+- 0 2186 1932"/>
                              <a:gd name="T11" fmla="*/ 2186 h 298"/>
                              <a:gd name="T12" fmla="+- 0 4463 4177"/>
                              <a:gd name="T13" fmla="*/ T12 w 298"/>
                              <a:gd name="T14" fmla="+- 0 2139 1932"/>
                              <a:gd name="T15" fmla="*/ 2139 h 298"/>
                              <a:gd name="T16" fmla="+- 0 4475 4177"/>
                              <a:gd name="T17" fmla="*/ T16 w 298"/>
                              <a:gd name="T18" fmla="+- 0 2081 1932"/>
                              <a:gd name="T19" fmla="*/ 2081 h 298"/>
                              <a:gd name="T20" fmla="+- 0 4463 4177"/>
                              <a:gd name="T21" fmla="*/ T20 w 298"/>
                              <a:gd name="T22" fmla="+- 0 2023 1932"/>
                              <a:gd name="T23" fmla="*/ 2023 h 298"/>
                              <a:gd name="T24" fmla="+- 0 4431 4177"/>
                              <a:gd name="T25" fmla="*/ T24 w 298"/>
                              <a:gd name="T26" fmla="+- 0 1976 1932"/>
                              <a:gd name="T27" fmla="*/ 1976 h 298"/>
                              <a:gd name="T28" fmla="+- 0 4384 4177"/>
                              <a:gd name="T29" fmla="*/ T28 w 298"/>
                              <a:gd name="T30" fmla="+- 0 1944 1932"/>
                              <a:gd name="T31" fmla="*/ 1944 h 298"/>
                              <a:gd name="T32" fmla="+- 0 4326 4177"/>
                              <a:gd name="T33" fmla="*/ T32 w 298"/>
                              <a:gd name="T34" fmla="+- 0 1932 1932"/>
                              <a:gd name="T35" fmla="*/ 1932 h 298"/>
                              <a:gd name="T36" fmla="+- 0 4268 4177"/>
                              <a:gd name="T37" fmla="*/ T36 w 298"/>
                              <a:gd name="T38" fmla="+- 0 1944 1932"/>
                              <a:gd name="T39" fmla="*/ 1944 h 298"/>
                              <a:gd name="T40" fmla="+- 0 4221 4177"/>
                              <a:gd name="T41" fmla="*/ T40 w 298"/>
                              <a:gd name="T42" fmla="+- 0 1976 1932"/>
                              <a:gd name="T43" fmla="*/ 1976 h 298"/>
                              <a:gd name="T44" fmla="+- 0 4189 4177"/>
                              <a:gd name="T45" fmla="*/ T44 w 298"/>
                              <a:gd name="T46" fmla="+- 0 2023 1932"/>
                              <a:gd name="T47" fmla="*/ 2023 h 298"/>
                              <a:gd name="T48" fmla="+- 0 4177 4177"/>
                              <a:gd name="T49" fmla="*/ T48 w 298"/>
                              <a:gd name="T50" fmla="+- 0 2081 1932"/>
                              <a:gd name="T51" fmla="*/ 2081 h 298"/>
                              <a:gd name="T52" fmla="+- 0 4189 4177"/>
                              <a:gd name="T53" fmla="*/ T52 w 298"/>
                              <a:gd name="T54" fmla="+- 0 2139 1932"/>
                              <a:gd name="T55" fmla="*/ 2139 h 298"/>
                              <a:gd name="T56" fmla="+- 0 4221 4177"/>
                              <a:gd name="T57" fmla="*/ T56 w 298"/>
                              <a:gd name="T58" fmla="+- 0 2186 1932"/>
                              <a:gd name="T59" fmla="*/ 2186 h 298"/>
                              <a:gd name="T60" fmla="+- 0 4268 4177"/>
                              <a:gd name="T61" fmla="*/ T60 w 298"/>
                              <a:gd name="T62" fmla="+- 0 2218 1932"/>
                              <a:gd name="T63" fmla="*/ 2218 h 298"/>
                              <a:gd name="T64" fmla="+- 0 4326 4177"/>
                              <a:gd name="T65" fmla="*/ T64 w 298"/>
                              <a:gd name="T66" fmla="+- 0 2230 1932"/>
                              <a:gd name="T67" fmla="*/ 223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0" name="Freeform 1652"/>
                        <wps:cNvSpPr>
                          <a:spLocks/>
                        </wps:cNvSpPr>
                        <wps:spPr bwMode="auto">
                          <a:xfrm>
                            <a:off x="5193" y="1937"/>
                            <a:ext cx="297" cy="298"/>
                          </a:xfrm>
                          <a:custGeom>
                            <a:avLst/>
                            <a:gdLst>
                              <a:gd name="T0" fmla="+- 0 5342 5193"/>
                              <a:gd name="T1" fmla="*/ T0 w 297"/>
                              <a:gd name="T2" fmla="+- 0 1938 1938"/>
                              <a:gd name="T3" fmla="*/ 1938 h 298"/>
                              <a:gd name="T4" fmla="+- 0 5284 5193"/>
                              <a:gd name="T5" fmla="*/ T4 w 297"/>
                              <a:gd name="T6" fmla="+- 0 1950 1938"/>
                              <a:gd name="T7" fmla="*/ 1950 h 298"/>
                              <a:gd name="T8" fmla="+- 0 5236 5193"/>
                              <a:gd name="T9" fmla="*/ T8 w 297"/>
                              <a:gd name="T10" fmla="+- 0 1982 1938"/>
                              <a:gd name="T11" fmla="*/ 1982 h 298"/>
                              <a:gd name="T12" fmla="+- 0 5204 5193"/>
                              <a:gd name="T13" fmla="*/ T12 w 297"/>
                              <a:gd name="T14" fmla="+- 0 2029 1938"/>
                              <a:gd name="T15" fmla="*/ 2029 h 298"/>
                              <a:gd name="T16" fmla="+- 0 5193 5193"/>
                              <a:gd name="T17" fmla="*/ T16 w 297"/>
                              <a:gd name="T18" fmla="+- 0 2087 1938"/>
                              <a:gd name="T19" fmla="*/ 2087 h 298"/>
                              <a:gd name="T20" fmla="+- 0 5204 5193"/>
                              <a:gd name="T21" fmla="*/ T20 w 297"/>
                              <a:gd name="T22" fmla="+- 0 2145 1938"/>
                              <a:gd name="T23" fmla="*/ 2145 h 298"/>
                              <a:gd name="T24" fmla="+- 0 5236 5193"/>
                              <a:gd name="T25" fmla="*/ T24 w 297"/>
                              <a:gd name="T26" fmla="+- 0 2192 1938"/>
                              <a:gd name="T27" fmla="*/ 2192 h 298"/>
                              <a:gd name="T28" fmla="+- 0 5284 5193"/>
                              <a:gd name="T29" fmla="*/ T28 w 297"/>
                              <a:gd name="T30" fmla="+- 0 2224 1938"/>
                              <a:gd name="T31" fmla="*/ 2224 h 298"/>
                              <a:gd name="T32" fmla="+- 0 5342 5193"/>
                              <a:gd name="T33" fmla="*/ T32 w 297"/>
                              <a:gd name="T34" fmla="+- 0 2236 1938"/>
                              <a:gd name="T35" fmla="*/ 2236 h 298"/>
                              <a:gd name="T36" fmla="+- 0 5400 5193"/>
                              <a:gd name="T37" fmla="*/ T36 w 297"/>
                              <a:gd name="T38" fmla="+- 0 2224 1938"/>
                              <a:gd name="T39" fmla="*/ 2224 h 298"/>
                              <a:gd name="T40" fmla="+- 0 5447 5193"/>
                              <a:gd name="T41" fmla="*/ T40 w 297"/>
                              <a:gd name="T42" fmla="+- 0 2192 1938"/>
                              <a:gd name="T43" fmla="*/ 2192 h 298"/>
                              <a:gd name="T44" fmla="+- 0 5479 5193"/>
                              <a:gd name="T45" fmla="*/ T44 w 297"/>
                              <a:gd name="T46" fmla="+- 0 2145 1938"/>
                              <a:gd name="T47" fmla="*/ 2145 h 298"/>
                              <a:gd name="T48" fmla="+- 0 5490 5193"/>
                              <a:gd name="T49" fmla="*/ T48 w 297"/>
                              <a:gd name="T50" fmla="+- 0 2087 1938"/>
                              <a:gd name="T51" fmla="*/ 2087 h 298"/>
                              <a:gd name="T52" fmla="+- 0 5479 5193"/>
                              <a:gd name="T53" fmla="*/ T52 w 297"/>
                              <a:gd name="T54" fmla="+- 0 2029 1938"/>
                              <a:gd name="T55" fmla="*/ 2029 h 298"/>
                              <a:gd name="T56" fmla="+- 0 5447 5193"/>
                              <a:gd name="T57" fmla="*/ T56 w 297"/>
                              <a:gd name="T58" fmla="+- 0 1982 1938"/>
                              <a:gd name="T59" fmla="*/ 1982 h 298"/>
                              <a:gd name="T60" fmla="+- 0 5400 5193"/>
                              <a:gd name="T61" fmla="*/ T60 w 297"/>
                              <a:gd name="T62" fmla="+- 0 1950 1938"/>
                              <a:gd name="T63" fmla="*/ 1950 h 298"/>
                              <a:gd name="T64" fmla="+- 0 5342 5193"/>
                              <a:gd name="T65" fmla="*/ T64 w 297"/>
                              <a:gd name="T66" fmla="+- 0 1938 1938"/>
                              <a:gd name="T67" fmla="*/ 193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7" y="286"/>
                                </a:lnTo>
                                <a:lnTo>
                                  <a:pt x="254" y="254"/>
                                </a:lnTo>
                                <a:lnTo>
                                  <a:pt x="286" y="207"/>
                                </a:lnTo>
                                <a:lnTo>
                                  <a:pt x="297"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1" name="Freeform 1651"/>
                        <wps:cNvSpPr>
                          <a:spLocks/>
                        </wps:cNvSpPr>
                        <wps:spPr bwMode="auto">
                          <a:xfrm>
                            <a:off x="5193" y="1937"/>
                            <a:ext cx="297" cy="298"/>
                          </a:xfrm>
                          <a:custGeom>
                            <a:avLst/>
                            <a:gdLst>
                              <a:gd name="T0" fmla="+- 0 5342 5193"/>
                              <a:gd name="T1" fmla="*/ T0 w 297"/>
                              <a:gd name="T2" fmla="+- 0 2236 1938"/>
                              <a:gd name="T3" fmla="*/ 2236 h 298"/>
                              <a:gd name="T4" fmla="+- 0 5400 5193"/>
                              <a:gd name="T5" fmla="*/ T4 w 297"/>
                              <a:gd name="T6" fmla="+- 0 2224 1938"/>
                              <a:gd name="T7" fmla="*/ 2224 h 298"/>
                              <a:gd name="T8" fmla="+- 0 5447 5193"/>
                              <a:gd name="T9" fmla="*/ T8 w 297"/>
                              <a:gd name="T10" fmla="+- 0 2192 1938"/>
                              <a:gd name="T11" fmla="*/ 2192 h 298"/>
                              <a:gd name="T12" fmla="+- 0 5479 5193"/>
                              <a:gd name="T13" fmla="*/ T12 w 297"/>
                              <a:gd name="T14" fmla="+- 0 2145 1938"/>
                              <a:gd name="T15" fmla="*/ 2145 h 298"/>
                              <a:gd name="T16" fmla="+- 0 5490 5193"/>
                              <a:gd name="T17" fmla="*/ T16 w 297"/>
                              <a:gd name="T18" fmla="+- 0 2087 1938"/>
                              <a:gd name="T19" fmla="*/ 2087 h 298"/>
                              <a:gd name="T20" fmla="+- 0 5479 5193"/>
                              <a:gd name="T21" fmla="*/ T20 w 297"/>
                              <a:gd name="T22" fmla="+- 0 2029 1938"/>
                              <a:gd name="T23" fmla="*/ 2029 h 298"/>
                              <a:gd name="T24" fmla="+- 0 5447 5193"/>
                              <a:gd name="T25" fmla="*/ T24 w 297"/>
                              <a:gd name="T26" fmla="+- 0 1982 1938"/>
                              <a:gd name="T27" fmla="*/ 1982 h 298"/>
                              <a:gd name="T28" fmla="+- 0 5400 5193"/>
                              <a:gd name="T29" fmla="*/ T28 w 297"/>
                              <a:gd name="T30" fmla="+- 0 1950 1938"/>
                              <a:gd name="T31" fmla="*/ 1950 h 298"/>
                              <a:gd name="T32" fmla="+- 0 5342 5193"/>
                              <a:gd name="T33" fmla="*/ T32 w 297"/>
                              <a:gd name="T34" fmla="+- 0 1938 1938"/>
                              <a:gd name="T35" fmla="*/ 1938 h 298"/>
                              <a:gd name="T36" fmla="+- 0 5284 5193"/>
                              <a:gd name="T37" fmla="*/ T36 w 297"/>
                              <a:gd name="T38" fmla="+- 0 1950 1938"/>
                              <a:gd name="T39" fmla="*/ 1950 h 298"/>
                              <a:gd name="T40" fmla="+- 0 5236 5193"/>
                              <a:gd name="T41" fmla="*/ T40 w 297"/>
                              <a:gd name="T42" fmla="+- 0 1982 1938"/>
                              <a:gd name="T43" fmla="*/ 1982 h 298"/>
                              <a:gd name="T44" fmla="+- 0 5204 5193"/>
                              <a:gd name="T45" fmla="*/ T44 w 297"/>
                              <a:gd name="T46" fmla="+- 0 2029 1938"/>
                              <a:gd name="T47" fmla="*/ 2029 h 298"/>
                              <a:gd name="T48" fmla="+- 0 5193 5193"/>
                              <a:gd name="T49" fmla="*/ T48 w 297"/>
                              <a:gd name="T50" fmla="+- 0 2087 1938"/>
                              <a:gd name="T51" fmla="*/ 2087 h 298"/>
                              <a:gd name="T52" fmla="+- 0 5204 5193"/>
                              <a:gd name="T53" fmla="*/ T52 w 297"/>
                              <a:gd name="T54" fmla="+- 0 2145 1938"/>
                              <a:gd name="T55" fmla="*/ 2145 h 298"/>
                              <a:gd name="T56" fmla="+- 0 5236 5193"/>
                              <a:gd name="T57" fmla="*/ T56 w 297"/>
                              <a:gd name="T58" fmla="+- 0 2192 1938"/>
                              <a:gd name="T59" fmla="*/ 2192 h 298"/>
                              <a:gd name="T60" fmla="+- 0 5284 5193"/>
                              <a:gd name="T61" fmla="*/ T60 w 297"/>
                              <a:gd name="T62" fmla="+- 0 2224 1938"/>
                              <a:gd name="T63" fmla="*/ 2224 h 298"/>
                              <a:gd name="T64" fmla="+- 0 5342 5193"/>
                              <a:gd name="T65" fmla="*/ T64 w 297"/>
                              <a:gd name="T66" fmla="+- 0 2236 1938"/>
                              <a:gd name="T67" fmla="*/ 223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7" y="286"/>
                                </a:lnTo>
                                <a:lnTo>
                                  <a:pt x="254" y="254"/>
                                </a:lnTo>
                                <a:lnTo>
                                  <a:pt x="286" y="207"/>
                                </a:lnTo>
                                <a:lnTo>
                                  <a:pt x="297" y="149"/>
                                </a:lnTo>
                                <a:lnTo>
                                  <a:pt x="286" y="91"/>
                                </a:lnTo>
                                <a:lnTo>
                                  <a:pt x="254" y="44"/>
                                </a:lnTo>
                                <a:lnTo>
                                  <a:pt x="207"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Freeform 1650"/>
                        <wps:cNvSpPr>
                          <a:spLocks/>
                        </wps:cNvSpPr>
                        <wps:spPr bwMode="auto">
                          <a:xfrm>
                            <a:off x="6210" y="1948"/>
                            <a:ext cx="298" cy="298"/>
                          </a:xfrm>
                          <a:custGeom>
                            <a:avLst/>
                            <a:gdLst>
                              <a:gd name="T0" fmla="+- 0 6359 6210"/>
                              <a:gd name="T1" fmla="*/ T0 w 298"/>
                              <a:gd name="T2" fmla="+- 0 1949 1949"/>
                              <a:gd name="T3" fmla="*/ 1949 h 298"/>
                              <a:gd name="T4" fmla="+- 0 6301 6210"/>
                              <a:gd name="T5" fmla="*/ T4 w 298"/>
                              <a:gd name="T6" fmla="+- 0 1961 1949"/>
                              <a:gd name="T7" fmla="*/ 1961 h 298"/>
                              <a:gd name="T8" fmla="+- 0 6254 6210"/>
                              <a:gd name="T9" fmla="*/ T8 w 298"/>
                              <a:gd name="T10" fmla="+- 0 1993 1949"/>
                              <a:gd name="T11" fmla="*/ 1993 h 298"/>
                              <a:gd name="T12" fmla="+- 0 6222 6210"/>
                              <a:gd name="T13" fmla="*/ T12 w 298"/>
                              <a:gd name="T14" fmla="+- 0 2040 1949"/>
                              <a:gd name="T15" fmla="*/ 2040 h 298"/>
                              <a:gd name="T16" fmla="+- 0 6210 6210"/>
                              <a:gd name="T17" fmla="*/ T16 w 298"/>
                              <a:gd name="T18" fmla="+- 0 2098 1949"/>
                              <a:gd name="T19" fmla="*/ 2098 h 298"/>
                              <a:gd name="T20" fmla="+- 0 6222 6210"/>
                              <a:gd name="T21" fmla="*/ T20 w 298"/>
                              <a:gd name="T22" fmla="+- 0 2156 1949"/>
                              <a:gd name="T23" fmla="*/ 2156 h 298"/>
                              <a:gd name="T24" fmla="+- 0 6254 6210"/>
                              <a:gd name="T25" fmla="*/ T24 w 298"/>
                              <a:gd name="T26" fmla="+- 0 2203 1949"/>
                              <a:gd name="T27" fmla="*/ 2203 h 298"/>
                              <a:gd name="T28" fmla="+- 0 6301 6210"/>
                              <a:gd name="T29" fmla="*/ T28 w 298"/>
                              <a:gd name="T30" fmla="+- 0 2235 1949"/>
                              <a:gd name="T31" fmla="*/ 2235 h 298"/>
                              <a:gd name="T32" fmla="+- 0 6359 6210"/>
                              <a:gd name="T33" fmla="*/ T32 w 298"/>
                              <a:gd name="T34" fmla="+- 0 2247 1949"/>
                              <a:gd name="T35" fmla="*/ 2247 h 298"/>
                              <a:gd name="T36" fmla="+- 0 6417 6210"/>
                              <a:gd name="T37" fmla="*/ T36 w 298"/>
                              <a:gd name="T38" fmla="+- 0 2235 1949"/>
                              <a:gd name="T39" fmla="*/ 2235 h 298"/>
                              <a:gd name="T40" fmla="+- 0 6465 6210"/>
                              <a:gd name="T41" fmla="*/ T40 w 298"/>
                              <a:gd name="T42" fmla="+- 0 2203 1949"/>
                              <a:gd name="T43" fmla="*/ 2203 h 298"/>
                              <a:gd name="T44" fmla="+- 0 6496 6210"/>
                              <a:gd name="T45" fmla="*/ T44 w 298"/>
                              <a:gd name="T46" fmla="+- 0 2156 1949"/>
                              <a:gd name="T47" fmla="*/ 2156 h 298"/>
                              <a:gd name="T48" fmla="+- 0 6508 6210"/>
                              <a:gd name="T49" fmla="*/ T48 w 298"/>
                              <a:gd name="T50" fmla="+- 0 2098 1949"/>
                              <a:gd name="T51" fmla="*/ 2098 h 298"/>
                              <a:gd name="T52" fmla="+- 0 6496 6210"/>
                              <a:gd name="T53" fmla="*/ T52 w 298"/>
                              <a:gd name="T54" fmla="+- 0 2040 1949"/>
                              <a:gd name="T55" fmla="*/ 2040 h 298"/>
                              <a:gd name="T56" fmla="+- 0 6465 6210"/>
                              <a:gd name="T57" fmla="*/ T56 w 298"/>
                              <a:gd name="T58" fmla="+- 0 1993 1949"/>
                              <a:gd name="T59" fmla="*/ 1993 h 298"/>
                              <a:gd name="T60" fmla="+- 0 6417 6210"/>
                              <a:gd name="T61" fmla="*/ T60 w 298"/>
                              <a:gd name="T62" fmla="+- 0 1961 1949"/>
                              <a:gd name="T63" fmla="*/ 1961 h 298"/>
                              <a:gd name="T64" fmla="+- 0 6359 6210"/>
                              <a:gd name="T65" fmla="*/ T64 w 298"/>
                              <a:gd name="T66" fmla="+- 0 1949 1949"/>
                              <a:gd name="T67" fmla="*/ 194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5" y="254"/>
                                </a:lnTo>
                                <a:lnTo>
                                  <a:pt x="286" y="207"/>
                                </a:lnTo>
                                <a:lnTo>
                                  <a:pt x="298" y="149"/>
                                </a:lnTo>
                                <a:lnTo>
                                  <a:pt x="286" y="91"/>
                                </a:lnTo>
                                <a:lnTo>
                                  <a:pt x="255"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Freeform 1649"/>
                        <wps:cNvSpPr>
                          <a:spLocks/>
                        </wps:cNvSpPr>
                        <wps:spPr bwMode="auto">
                          <a:xfrm>
                            <a:off x="6210" y="1948"/>
                            <a:ext cx="298" cy="298"/>
                          </a:xfrm>
                          <a:custGeom>
                            <a:avLst/>
                            <a:gdLst>
                              <a:gd name="T0" fmla="+- 0 6359 6210"/>
                              <a:gd name="T1" fmla="*/ T0 w 298"/>
                              <a:gd name="T2" fmla="+- 0 2247 1949"/>
                              <a:gd name="T3" fmla="*/ 2247 h 298"/>
                              <a:gd name="T4" fmla="+- 0 6417 6210"/>
                              <a:gd name="T5" fmla="*/ T4 w 298"/>
                              <a:gd name="T6" fmla="+- 0 2235 1949"/>
                              <a:gd name="T7" fmla="*/ 2235 h 298"/>
                              <a:gd name="T8" fmla="+- 0 6465 6210"/>
                              <a:gd name="T9" fmla="*/ T8 w 298"/>
                              <a:gd name="T10" fmla="+- 0 2203 1949"/>
                              <a:gd name="T11" fmla="*/ 2203 h 298"/>
                              <a:gd name="T12" fmla="+- 0 6496 6210"/>
                              <a:gd name="T13" fmla="*/ T12 w 298"/>
                              <a:gd name="T14" fmla="+- 0 2156 1949"/>
                              <a:gd name="T15" fmla="*/ 2156 h 298"/>
                              <a:gd name="T16" fmla="+- 0 6508 6210"/>
                              <a:gd name="T17" fmla="*/ T16 w 298"/>
                              <a:gd name="T18" fmla="+- 0 2098 1949"/>
                              <a:gd name="T19" fmla="*/ 2098 h 298"/>
                              <a:gd name="T20" fmla="+- 0 6496 6210"/>
                              <a:gd name="T21" fmla="*/ T20 w 298"/>
                              <a:gd name="T22" fmla="+- 0 2040 1949"/>
                              <a:gd name="T23" fmla="*/ 2040 h 298"/>
                              <a:gd name="T24" fmla="+- 0 6465 6210"/>
                              <a:gd name="T25" fmla="*/ T24 w 298"/>
                              <a:gd name="T26" fmla="+- 0 1993 1949"/>
                              <a:gd name="T27" fmla="*/ 1993 h 298"/>
                              <a:gd name="T28" fmla="+- 0 6417 6210"/>
                              <a:gd name="T29" fmla="*/ T28 w 298"/>
                              <a:gd name="T30" fmla="+- 0 1961 1949"/>
                              <a:gd name="T31" fmla="*/ 1961 h 298"/>
                              <a:gd name="T32" fmla="+- 0 6359 6210"/>
                              <a:gd name="T33" fmla="*/ T32 w 298"/>
                              <a:gd name="T34" fmla="+- 0 1949 1949"/>
                              <a:gd name="T35" fmla="*/ 1949 h 298"/>
                              <a:gd name="T36" fmla="+- 0 6301 6210"/>
                              <a:gd name="T37" fmla="*/ T36 w 298"/>
                              <a:gd name="T38" fmla="+- 0 1961 1949"/>
                              <a:gd name="T39" fmla="*/ 1961 h 298"/>
                              <a:gd name="T40" fmla="+- 0 6254 6210"/>
                              <a:gd name="T41" fmla="*/ T40 w 298"/>
                              <a:gd name="T42" fmla="+- 0 1993 1949"/>
                              <a:gd name="T43" fmla="*/ 1993 h 298"/>
                              <a:gd name="T44" fmla="+- 0 6222 6210"/>
                              <a:gd name="T45" fmla="*/ T44 w 298"/>
                              <a:gd name="T46" fmla="+- 0 2040 1949"/>
                              <a:gd name="T47" fmla="*/ 2040 h 298"/>
                              <a:gd name="T48" fmla="+- 0 6210 6210"/>
                              <a:gd name="T49" fmla="*/ T48 w 298"/>
                              <a:gd name="T50" fmla="+- 0 2098 1949"/>
                              <a:gd name="T51" fmla="*/ 2098 h 298"/>
                              <a:gd name="T52" fmla="+- 0 6222 6210"/>
                              <a:gd name="T53" fmla="*/ T52 w 298"/>
                              <a:gd name="T54" fmla="+- 0 2156 1949"/>
                              <a:gd name="T55" fmla="*/ 2156 h 298"/>
                              <a:gd name="T56" fmla="+- 0 6254 6210"/>
                              <a:gd name="T57" fmla="*/ T56 w 298"/>
                              <a:gd name="T58" fmla="+- 0 2203 1949"/>
                              <a:gd name="T59" fmla="*/ 2203 h 298"/>
                              <a:gd name="T60" fmla="+- 0 6301 6210"/>
                              <a:gd name="T61" fmla="*/ T60 w 298"/>
                              <a:gd name="T62" fmla="+- 0 2235 1949"/>
                              <a:gd name="T63" fmla="*/ 2235 h 298"/>
                              <a:gd name="T64" fmla="+- 0 6359 6210"/>
                              <a:gd name="T65" fmla="*/ T64 w 298"/>
                              <a:gd name="T66" fmla="+- 0 2247 1949"/>
                              <a:gd name="T67" fmla="*/ 22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5" y="254"/>
                                </a:lnTo>
                                <a:lnTo>
                                  <a:pt x="286" y="207"/>
                                </a:lnTo>
                                <a:lnTo>
                                  <a:pt x="298" y="149"/>
                                </a:lnTo>
                                <a:lnTo>
                                  <a:pt x="286" y="91"/>
                                </a:lnTo>
                                <a:lnTo>
                                  <a:pt x="255"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 name="Freeform 1648"/>
                        <wps:cNvSpPr>
                          <a:spLocks/>
                        </wps:cNvSpPr>
                        <wps:spPr bwMode="auto">
                          <a:xfrm>
                            <a:off x="7227" y="1954"/>
                            <a:ext cx="298" cy="298"/>
                          </a:xfrm>
                          <a:custGeom>
                            <a:avLst/>
                            <a:gdLst>
                              <a:gd name="T0" fmla="+- 0 7376 7227"/>
                              <a:gd name="T1" fmla="*/ T0 w 298"/>
                              <a:gd name="T2" fmla="+- 0 1955 1955"/>
                              <a:gd name="T3" fmla="*/ 1955 h 298"/>
                              <a:gd name="T4" fmla="+- 0 7318 7227"/>
                              <a:gd name="T5" fmla="*/ T4 w 298"/>
                              <a:gd name="T6" fmla="+- 0 1967 1955"/>
                              <a:gd name="T7" fmla="*/ 1967 h 298"/>
                              <a:gd name="T8" fmla="+- 0 7271 7227"/>
                              <a:gd name="T9" fmla="*/ T8 w 298"/>
                              <a:gd name="T10" fmla="+- 0 1999 1955"/>
                              <a:gd name="T11" fmla="*/ 1999 h 298"/>
                              <a:gd name="T12" fmla="+- 0 7239 7227"/>
                              <a:gd name="T13" fmla="*/ T12 w 298"/>
                              <a:gd name="T14" fmla="+- 0 2046 1955"/>
                              <a:gd name="T15" fmla="*/ 2046 h 298"/>
                              <a:gd name="T16" fmla="+- 0 7227 7227"/>
                              <a:gd name="T17" fmla="*/ T16 w 298"/>
                              <a:gd name="T18" fmla="+- 0 2104 1955"/>
                              <a:gd name="T19" fmla="*/ 2104 h 298"/>
                              <a:gd name="T20" fmla="+- 0 7239 7227"/>
                              <a:gd name="T21" fmla="*/ T20 w 298"/>
                              <a:gd name="T22" fmla="+- 0 2162 1955"/>
                              <a:gd name="T23" fmla="*/ 2162 h 298"/>
                              <a:gd name="T24" fmla="+- 0 7271 7227"/>
                              <a:gd name="T25" fmla="*/ T24 w 298"/>
                              <a:gd name="T26" fmla="+- 0 2209 1955"/>
                              <a:gd name="T27" fmla="*/ 2209 h 298"/>
                              <a:gd name="T28" fmla="+- 0 7318 7227"/>
                              <a:gd name="T29" fmla="*/ T28 w 298"/>
                              <a:gd name="T30" fmla="+- 0 2241 1955"/>
                              <a:gd name="T31" fmla="*/ 2241 h 298"/>
                              <a:gd name="T32" fmla="+- 0 7376 7227"/>
                              <a:gd name="T33" fmla="*/ T32 w 298"/>
                              <a:gd name="T34" fmla="+- 0 2253 1955"/>
                              <a:gd name="T35" fmla="*/ 2253 h 298"/>
                              <a:gd name="T36" fmla="+- 0 7434 7227"/>
                              <a:gd name="T37" fmla="*/ T36 w 298"/>
                              <a:gd name="T38" fmla="+- 0 2241 1955"/>
                              <a:gd name="T39" fmla="*/ 2241 h 298"/>
                              <a:gd name="T40" fmla="+- 0 7481 7227"/>
                              <a:gd name="T41" fmla="*/ T40 w 298"/>
                              <a:gd name="T42" fmla="+- 0 2209 1955"/>
                              <a:gd name="T43" fmla="*/ 2209 h 298"/>
                              <a:gd name="T44" fmla="+- 0 7513 7227"/>
                              <a:gd name="T45" fmla="*/ T44 w 298"/>
                              <a:gd name="T46" fmla="+- 0 2162 1955"/>
                              <a:gd name="T47" fmla="*/ 2162 h 298"/>
                              <a:gd name="T48" fmla="+- 0 7525 7227"/>
                              <a:gd name="T49" fmla="*/ T48 w 298"/>
                              <a:gd name="T50" fmla="+- 0 2104 1955"/>
                              <a:gd name="T51" fmla="*/ 2104 h 298"/>
                              <a:gd name="T52" fmla="+- 0 7513 7227"/>
                              <a:gd name="T53" fmla="*/ T52 w 298"/>
                              <a:gd name="T54" fmla="+- 0 2046 1955"/>
                              <a:gd name="T55" fmla="*/ 2046 h 298"/>
                              <a:gd name="T56" fmla="+- 0 7481 7227"/>
                              <a:gd name="T57" fmla="*/ T56 w 298"/>
                              <a:gd name="T58" fmla="+- 0 1999 1955"/>
                              <a:gd name="T59" fmla="*/ 1999 h 298"/>
                              <a:gd name="T60" fmla="+- 0 7434 7227"/>
                              <a:gd name="T61" fmla="*/ T60 w 298"/>
                              <a:gd name="T62" fmla="+- 0 1967 1955"/>
                              <a:gd name="T63" fmla="*/ 1967 h 298"/>
                              <a:gd name="T64" fmla="+- 0 7376 7227"/>
                              <a:gd name="T65" fmla="*/ T64 w 298"/>
                              <a:gd name="T66" fmla="+- 0 1955 1955"/>
                              <a:gd name="T67" fmla="*/ 195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5" name="Freeform 1647"/>
                        <wps:cNvSpPr>
                          <a:spLocks/>
                        </wps:cNvSpPr>
                        <wps:spPr bwMode="auto">
                          <a:xfrm>
                            <a:off x="7227" y="1954"/>
                            <a:ext cx="298" cy="298"/>
                          </a:xfrm>
                          <a:custGeom>
                            <a:avLst/>
                            <a:gdLst>
                              <a:gd name="T0" fmla="+- 0 7376 7227"/>
                              <a:gd name="T1" fmla="*/ T0 w 298"/>
                              <a:gd name="T2" fmla="+- 0 2253 1955"/>
                              <a:gd name="T3" fmla="*/ 2253 h 298"/>
                              <a:gd name="T4" fmla="+- 0 7434 7227"/>
                              <a:gd name="T5" fmla="*/ T4 w 298"/>
                              <a:gd name="T6" fmla="+- 0 2241 1955"/>
                              <a:gd name="T7" fmla="*/ 2241 h 298"/>
                              <a:gd name="T8" fmla="+- 0 7481 7227"/>
                              <a:gd name="T9" fmla="*/ T8 w 298"/>
                              <a:gd name="T10" fmla="+- 0 2209 1955"/>
                              <a:gd name="T11" fmla="*/ 2209 h 298"/>
                              <a:gd name="T12" fmla="+- 0 7513 7227"/>
                              <a:gd name="T13" fmla="*/ T12 w 298"/>
                              <a:gd name="T14" fmla="+- 0 2162 1955"/>
                              <a:gd name="T15" fmla="*/ 2162 h 298"/>
                              <a:gd name="T16" fmla="+- 0 7525 7227"/>
                              <a:gd name="T17" fmla="*/ T16 w 298"/>
                              <a:gd name="T18" fmla="+- 0 2104 1955"/>
                              <a:gd name="T19" fmla="*/ 2104 h 298"/>
                              <a:gd name="T20" fmla="+- 0 7513 7227"/>
                              <a:gd name="T21" fmla="*/ T20 w 298"/>
                              <a:gd name="T22" fmla="+- 0 2046 1955"/>
                              <a:gd name="T23" fmla="*/ 2046 h 298"/>
                              <a:gd name="T24" fmla="+- 0 7481 7227"/>
                              <a:gd name="T25" fmla="*/ T24 w 298"/>
                              <a:gd name="T26" fmla="+- 0 1999 1955"/>
                              <a:gd name="T27" fmla="*/ 1999 h 298"/>
                              <a:gd name="T28" fmla="+- 0 7434 7227"/>
                              <a:gd name="T29" fmla="*/ T28 w 298"/>
                              <a:gd name="T30" fmla="+- 0 1967 1955"/>
                              <a:gd name="T31" fmla="*/ 1967 h 298"/>
                              <a:gd name="T32" fmla="+- 0 7376 7227"/>
                              <a:gd name="T33" fmla="*/ T32 w 298"/>
                              <a:gd name="T34" fmla="+- 0 1955 1955"/>
                              <a:gd name="T35" fmla="*/ 1955 h 298"/>
                              <a:gd name="T36" fmla="+- 0 7318 7227"/>
                              <a:gd name="T37" fmla="*/ T36 w 298"/>
                              <a:gd name="T38" fmla="+- 0 1967 1955"/>
                              <a:gd name="T39" fmla="*/ 1967 h 298"/>
                              <a:gd name="T40" fmla="+- 0 7271 7227"/>
                              <a:gd name="T41" fmla="*/ T40 w 298"/>
                              <a:gd name="T42" fmla="+- 0 1999 1955"/>
                              <a:gd name="T43" fmla="*/ 1999 h 298"/>
                              <a:gd name="T44" fmla="+- 0 7239 7227"/>
                              <a:gd name="T45" fmla="*/ T44 w 298"/>
                              <a:gd name="T46" fmla="+- 0 2046 1955"/>
                              <a:gd name="T47" fmla="*/ 2046 h 298"/>
                              <a:gd name="T48" fmla="+- 0 7227 7227"/>
                              <a:gd name="T49" fmla="*/ T48 w 298"/>
                              <a:gd name="T50" fmla="+- 0 2104 1955"/>
                              <a:gd name="T51" fmla="*/ 2104 h 298"/>
                              <a:gd name="T52" fmla="+- 0 7239 7227"/>
                              <a:gd name="T53" fmla="*/ T52 w 298"/>
                              <a:gd name="T54" fmla="+- 0 2162 1955"/>
                              <a:gd name="T55" fmla="*/ 2162 h 298"/>
                              <a:gd name="T56" fmla="+- 0 7271 7227"/>
                              <a:gd name="T57" fmla="*/ T56 w 298"/>
                              <a:gd name="T58" fmla="+- 0 2209 1955"/>
                              <a:gd name="T59" fmla="*/ 2209 h 298"/>
                              <a:gd name="T60" fmla="+- 0 7318 7227"/>
                              <a:gd name="T61" fmla="*/ T60 w 298"/>
                              <a:gd name="T62" fmla="+- 0 2241 1955"/>
                              <a:gd name="T63" fmla="*/ 2241 h 298"/>
                              <a:gd name="T64" fmla="+- 0 7376 7227"/>
                              <a:gd name="T65" fmla="*/ T64 w 298"/>
                              <a:gd name="T66" fmla="+- 0 2253 1955"/>
                              <a:gd name="T67" fmla="*/ 225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 name="Line 1646"/>
                        <wps:cNvCnPr>
                          <a:cxnSpLocks noChangeShapeType="1"/>
                        </wps:cNvCnPr>
                        <wps:spPr bwMode="auto">
                          <a:xfrm>
                            <a:off x="4325" y="1774"/>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37" name="Picture 16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720" y="1946"/>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8" name="Line 1644"/>
                        <wps:cNvCnPr>
                          <a:cxnSpLocks noChangeShapeType="1"/>
                        </wps:cNvCnPr>
                        <wps:spPr bwMode="auto">
                          <a:xfrm>
                            <a:off x="7372" y="180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39" name="Picture 16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680" y="1928"/>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0" name="Line 1642"/>
                        <wps:cNvCnPr>
                          <a:cxnSpLocks noChangeShapeType="1"/>
                        </wps:cNvCnPr>
                        <wps:spPr bwMode="auto">
                          <a:xfrm>
                            <a:off x="5334" y="178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1" name="Line 1641"/>
                        <wps:cNvCnPr>
                          <a:cxnSpLocks noChangeShapeType="1"/>
                        </wps:cNvCnPr>
                        <wps:spPr bwMode="auto">
                          <a:xfrm>
                            <a:off x="6355" y="178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2" name="Line 1640"/>
                        <wps:cNvCnPr>
                          <a:cxnSpLocks noChangeShapeType="1"/>
                        </wps:cNvCnPr>
                        <wps:spPr bwMode="auto">
                          <a:xfrm>
                            <a:off x="5329" y="1791"/>
                            <a:ext cx="10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43" name="Picture 16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700" y="194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4" name="Freeform 1638"/>
                        <wps:cNvSpPr>
                          <a:spLocks/>
                        </wps:cNvSpPr>
                        <wps:spPr bwMode="auto">
                          <a:xfrm>
                            <a:off x="4177" y="1931"/>
                            <a:ext cx="298" cy="298"/>
                          </a:xfrm>
                          <a:custGeom>
                            <a:avLst/>
                            <a:gdLst>
                              <a:gd name="T0" fmla="+- 0 4326 4177"/>
                              <a:gd name="T1" fmla="*/ T0 w 298"/>
                              <a:gd name="T2" fmla="+- 0 1932 1932"/>
                              <a:gd name="T3" fmla="*/ 1932 h 298"/>
                              <a:gd name="T4" fmla="+- 0 4268 4177"/>
                              <a:gd name="T5" fmla="*/ T4 w 298"/>
                              <a:gd name="T6" fmla="+- 0 1944 1932"/>
                              <a:gd name="T7" fmla="*/ 1944 h 298"/>
                              <a:gd name="T8" fmla="+- 0 4221 4177"/>
                              <a:gd name="T9" fmla="*/ T8 w 298"/>
                              <a:gd name="T10" fmla="+- 0 1976 1932"/>
                              <a:gd name="T11" fmla="*/ 1976 h 298"/>
                              <a:gd name="T12" fmla="+- 0 4189 4177"/>
                              <a:gd name="T13" fmla="*/ T12 w 298"/>
                              <a:gd name="T14" fmla="+- 0 2023 1932"/>
                              <a:gd name="T15" fmla="*/ 2023 h 298"/>
                              <a:gd name="T16" fmla="+- 0 4177 4177"/>
                              <a:gd name="T17" fmla="*/ T16 w 298"/>
                              <a:gd name="T18" fmla="+- 0 2081 1932"/>
                              <a:gd name="T19" fmla="*/ 2081 h 298"/>
                              <a:gd name="T20" fmla="+- 0 4189 4177"/>
                              <a:gd name="T21" fmla="*/ T20 w 298"/>
                              <a:gd name="T22" fmla="+- 0 2139 1932"/>
                              <a:gd name="T23" fmla="*/ 2139 h 298"/>
                              <a:gd name="T24" fmla="+- 0 4221 4177"/>
                              <a:gd name="T25" fmla="*/ T24 w 298"/>
                              <a:gd name="T26" fmla="+- 0 2186 1932"/>
                              <a:gd name="T27" fmla="*/ 2186 h 298"/>
                              <a:gd name="T28" fmla="+- 0 4268 4177"/>
                              <a:gd name="T29" fmla="*/ T28 w 298"/>
                              <a:gd name="T30" fmla="+- 0 2218 1932"/>
                              <a:gd name="T31" fmla="*/ 2218 h 298"/>
                              <a:gd name="T32" fmla="+- 0 4326 4177"/>
                              <a:gd name="T33" fmla="*/ T32 w 298"/>
                              <a:gd name="T34" fmla="+- 0 2230 1932"/>
                              <a:gd name="T35" fmla="*/ 2230 h 298"/>
                              <a:gd name="T36" fmla="+- 0 4384 4177"/>
                              <a:gd name="T37" fmla="*/ T36 w 298"/>
                              <a:gd name="T38" fmla="+- 0 2218 1932"/>
                              <a:gd name="T39" fmla="*/ 2218 h 298"/>
                              <a:gd name="T40" fmla="+- 0 4431 4177"/>
                              <a:gd name="T41" fmla="*/ T40 w 298"/>
                              <a:gd name="T42" fmla="+- 0 2186 1932"/>
                              <a:gd name="T43" fmla="*/ 2186 h 298"/>
                              <a:gd name="T44" fmla="+- 0 4463 4177"/>
                              <a:gd name="T45" fmla="*/ T44 w 298"/>
                              <a:gd name="T46" fmla="+- 0 2139 1932"/>
                              <a:gd name="T47" fmla="*/ 2139 h 298"/>
                              <a:gd name="T48" fmla="+- 0 4475 4177"/>
                              <a:gd name="T49" fmla="*/ T48 w 298"/>
                              <a:gd name="T50" fmla="+- 0 2081 1932"/>
                              <a:gd name="T51" fmla="*/ 2081 h 298"/>
                              <a:gd name="T52" fmla="+- 0 4463 4177"/>
                              <a:gd name="T53" fmla="*/ T52 w 298"/>
                              <a:gd name="T54" fmla="+- 0 2023 1932"/>
                              <a:gd name="T55" fmla="*/ 2023 h 298"/>
                              <a:gd name="T56" fmla="+- 0 4431 4177"/>
                              <a:gd name="T57" fmla="*/ T56 w 298"/>
                              <a:gd name="T58" fmla="+- 0 1976 1932"/>
                              <a:gd name="T59" fmla="*/ 1976 h 298"/>
                              <a:gd name="T60" fmla="+- 0 4384 4177"/>
                              <a:gd name="T61" fmla="*/ T60 w 298"/>
                              <a:gd name="T62" fmla="+- 0 1944 1932"/>
                              <a:gd name="T63" fmla="*/ 1944 h 298"/>
                              <a:gd name="T64" fmla="+- 0 4326 4177"/>
                              <a:gd name="T65" fmla="*/ T64 w 298"/>
                              <a:gd name="T66" fmla="+- 0 1932 1932"/>
                              <a:gd name="T67" fmla="*/ 193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5" name="Freeform 1637"/>
                        <wps:cNvSpPr>
                          <a:spLocks/>
                        </wps:cNvSpPr>
                        <wps:spPr bwMode="auto">
                          <a:xfrm>
                            <a:off x="4177" y="1931"/>
                            <a:ext cx="298" cy="298"/>
                          </a:xfrm>
                          <a:custGeom>
                            <a:avLst/>
                            <a:gdLst>
                              <a:gd name="T0" fmla="+- 0 4326 4177"/>
                              <a:gd name="T1" fmla="*/ T0 w 298"/>
                              <a:gd name="T2" fmla="+- 0 2230 1932"/>
                              <a:gd name="T3" fmla="*/ 2230 h 298"/>
                              <a:gd name="T4" fmla="+- 0 4384 4177"/>
                              <a:gd name="T5" fmla="*/ T4 w 298"/>
                              <a:gd name="T6" fmla="+- 0 2218 1932"/>
                              <a:gd name="T7" fmla="*/ 2218 h 298"/>
                              <a:gd name="T8" fmla="+- 0 4431 4177"/>
                              <a:gd name="T9" fmla="*/ T8 w 298"/>
                              <a:gd name="T10" fmla="+- 0 2186 1932"/>
                              <a:gd name="T11" fmla="*/ 2186 h 298"/>
                              <a:gd name="T12" fmla="+- 0 4463 4177"/>
                              <a:gd name="T13" fmla="*/ T12 w 298"/>
                              <a:gd name="T14" fmla="+- 0 2139 1932"/>
                              <a:gd name="T15" fmla="*/ 2139 h 298"/>
                              <a:gd name="T16" fmla="+- 0 4475 4177"/>
                              <a:gd name="T17" fmla="*/ T16 w 298"/>
                              <a:gd name="T18" fmla="+- 0 2081 1932"/>
                              <a:gd name="T19" fmla="*/ 2081 h 298"/>
                              <a:gd name="T20" fmla="+- 0 4463 4177"/>
                              <a:gd name="T21" fmla="*/ T20 w 298"/>
                              <a:gd name="T22" fmla="+- 0 2023 1932"/>
                              <a:gd name="T23" fmla="*/ 2023 h 298"/>
                              <a:gd name="T24" fmla="+- 0 4431 4177"/>
                              <a:gd name="T25" fmla="*/ T24 w 298"/>
                              <a:gd name="T26" fmla="+- 0 1976 1932"/>
                              <a:gd name="T27" fmla="*/ 1976 h 298"/>
                              <a:gd name="T28" fmla="+- 0 4384 4177"/>
                              <a:gd name="T29" fmla="*/ T28 w 298"/>
                              <a:gd name="T30" fmla="+- 0 1944 1932"/>
                              <a:gd name="T31" fmla="*/ 1944 h 298"/>
                              <a:gd name="T32" fmla="+- 0 4326 4177"/>
                              <a:gd name="T33" fmla="*/ T32 w 298"/>
                              <a:gd name="T34" fmla="+- 0 1932 1932"/>
                              <a:gd name="T35" fmla="*/ 1932 h 298"/>
                              <a:gd name="T36" fmla="+- 0 4268 4177"/>
                              <a:gd name="T37" fmla="*/ T36 w 298"/>
                              <a:gd name="T38" fmla="+- 0 1944 1932"/>
                              <a:gd name="T39" fmla="*/ 1944 h 298"/>
                              <a:gd name="T40" fmla="+- 0 4221 4177"/>
                              <a:gd name="T41" fmla="*/ T40 w 298"/>
                              <a:gd name="T42" fmla="+- 0 1976 1932"/>
                              <a:gd name="T43" fmla="*/ 1976 h 298"/>
                              <a:gd name="T44" fmla="+- 0 4189 4177"/>
                              <a:gd name="T45" fmla="*/ T44 w 298"/>
                              <a:gd name="T46" fmla="+- 0 2023 1932"/>
                              <a:gd name="T47" fmla="*/ 2023 h 298"/>
                              <a:gd name="T48" fmla="+- 0 4177 4177"/>
                              <a:gd name="T49" fmla="*/ T48 w 298"/>
                              <a:gd name="T50" fmla="+- 0 2081 1932"/>
                              <a:gd name="T51" fmla="*/ 2081 h 298"/>
                              <a:gd name="T52" fmla="+- 0 4189 4177"/>
                              <a:gd name="T53" fmla="*/ T52 w 298"/>
                              <a:gd name="T54" fmla="+- 0 2139 1932"/>
                              <a:gd name="T55" fmla="*/ 2139 h 298"/>
                              <a:gd name="T56" fmla="+- 0 4221 4177"/>
                              <a:gd name="T57" fmla="*/ T56 w 298"/>
                              <a:gd name="T58" fmla="+- 0 2186 1932"/>
                              <a:gd name="T59" fmla="*/ 2186 h 298"/>
                              <a:gd name="T60" fmla="+- 0 4268 4177"/>
                              <a:gd name="T61" fmla="*/ T60 w 298"/>
                              <a:gd name="T62" fmla="+- 0 2218 1932"/>
                              <a:gd name="T63" fmla="*/ 2218 h 298"/>
                              <a:gd name="T64" fmla="+- 0 4326 4177"/>
                              <a:gd name="T65" fmla="*/ T64 w 298"/>
                              <a:gd name="T66" fmla="+- 0 2230 1932"/>
                              <a:gd name="T67" fmla="*/ 223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6" name="Freeform 1636"/>
                        <wps:cNvSpPr>
                          <a:spLocks/>
                        </wps:cNvSpPr>
                        <wps:spPr bwMode="auto">
                          <a:xfrm>
                            <a:off x="5193" y="1937"/>
                            <a:ext cx="297" cy="298"/>
                          </a:xfrm>
                          <a:custGeom>
                            <a:avLst/>
                            <a:gdLst>
                              <a:gd name="T0" fmla="+- 0 5342 5193"/>
                              <a:gd name="T1" fmla="*/ T0 w 297"/>
                              <a:gd name="T2" fmla="+- 0 1938 1938"/>
                              <a:gd name="T3" fmla="*/ 1938 h 298"/>
                              <a:gd name="T4" fmla="+- 0 5284 5193"/>
                              <a:gd name="T5" fmla="*/ T4 w 297"/>
                              <a:gd name="T6" fmla="+- 0 1950 1938"/>
                              <a:gd name="T7" fmla="*/ 1950 h 298"/>
                              <a:gd name="T8" fmla="+- 0 5236 5193"/>
                              <a:gd name="T9" fmla="*/ T8 w 297"/>
                              <a:gd name="T10" fmla="+- 0 1982 1938"/>
                              <a:gd name="T11" fmla="*/ 1982 h 298"/>
                              <a:gd name="T12" fmla="+- 0 5204 5193"/>
                              <a:gd name="T13" fmla="*/ T12 w 297"/>
                              <a:gd name="T14" fmla="+- 0 2029 1938"/>
                              <a:gd name="T15" fmla="*/ 2029 h 298"/>
                              <a:gd name="T16" fmla="+- 0 5193 5193"/>
                              <a:gd name="T17" fmla="*/ T16 w 297"/>
                              <a:gd name="T18" fmla="+- 0 2087 1938"/>
                              <a:gd name="T19" fmla="*/ 2087 h 298"/>
                              <a:gd name="T20" fmla="+- 0 5204 5193"/>
                              <a:gd name="T21" fmla="*/ T20 w 297"/>
                              <a:gd name="T22" fmla="+- 0 2145 1938"/>
                              <a:gd name="T23" fmla="*/ 2145 h 298"/>
                              <a:gd name="T24" fmla="+- 0 5236 5193"/>
                              <a:gd name="T25" fmla="*/ T24 w 297"/>
                              <a:gd name="T26" fmla="+- 0 2192 1938"/>
                              <a:gd name="T27" fmla="*/ 2192 h 298"/>
                              <a:gd name="T28" fmla="+- 0 5284 5193"/>
                              <a:gd name="T29" fmla="*/ T28 w 297"/>
                              <a:gd name="T30" fmla="+- 0 2224 1938"/>
                              <a:gd name="T31" fmla="*/ 2224 h 298"/>
                              <a:gd name="T32" fmla="+- 0 5342 5193"/>
                              <a:gd name="T33" fmla="*/ T32 w 297"/>
                              <a:gd name="T34" fmla="+- 0 2236 1938"/>
                              <a:gd name="T35" fmla="*/ 2236 h 298"/>
                              <a:gd name="T36" fmla="+- 0 5400 5193"/>
                              <a:gd name="T37" fmla="*/ T36 w 297"/>
                              <a:gd name="T38" fmla="+- 0 2224 1938"/>
                              <a:gd name="T39" fmla="*/ 2224 h 298"/>
                              <a:gd name="T40" fmla="+- 0 5447 5193"/>
                              <a:gd name="T41" fmla="*/ T40 w 297"/>
                              <a:gd name="T42" fmla="+- 0 2192 1938"/>
                              <a:gd name="T43" fmla="*/ 2192 h 298"/>
                              <a:gd name="T44" fmla="+- 0 5479 5193"/>
                              <a:gd name="T45" fmla="*/ T44 w 297"/>
                              <a:gd name="T46" fmla="+- 0 2145 1938"/>
                              <a:gd name="T47" fmla="*/ 2145 h 298"/>
                              <a:gd name="T48" fmla="+- 0 5490 5193"/>
                              <a:gd name="T49" fmla="*/ T48 w 297"/>
                              <a:gd name="T50" fmla="+- 0 2087 1938"/>
                              <a:gd name="T51" fmla="*/ 2087 h 298"/>
                              <a:gd name="T52" fmla="+- 0 5479 5193"/>
                              <a:gd name="T53" fmla="*/ T52 w 297"/>
                              <a:gd name="T54" fmla="+- 0 2029 1938"/>
                              <a:gd name="T55" fmla="*/ 2029 h 298"/>
                              <a:gd name="T56" fmla="+- 0 5447 5193"/>
                              <a:gd name="T57" fmla="*/ T56 w 297"/>
                              <a:gd name="T58" fmla="+- 0 1982 1938"/>
                              <a:gd name="T59" fmla="*/ 1982 h 298"/>
                              <a:gd name="T60" fmla="+- 0 5400 5193"/>
                              <a:gd name="T61" fmla="*/ T60 w 297"/>
                              <a:gd name="T62" fmla="+- 0 1950 1938"/>
                              <a:gd name="T63" fmla="*/ 1950 h 298"/>
                              <a:gd name="T64" fmla="+- 0 5342 5193"/>
                              <a:gd name="T65" fmla="*/ T64 w 297"/>
                              <a:gd name="T66" fmla="+- 0 1938 1938"/>
                              <a:gd name="T67" fmla="*/ 193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7" y="286"/>
                                </a:lnTo>
                                <a:lnTo>
                                  <a:pt x="254" y="254"/>
                                </a:lnTo>
                                <a:lnTo>
                                  <a:pt x="286" y="207"/>
                                </a:lnTo>
                                <a:lnTo>
                                  <a:pt x="297"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7" name="Freeform 1635"/>
                        <wps:cNvSpPr>
                          <a:spLocks/>
                        </wps:cNvSpPr>
                        <wps:spPr bwMode="auto">
                          <a:xfrm>
                            <a:off x="5193" y="1937"/>
                            <a:ext cx="297" cy="298"/>
                          </a:xfrm>
                          <a:custGeom>
                            <a:avLst/>
                            <a:gdLst>
                              <a:gd name="T0" fmla="+- 0 5342 5193"/>
                              <a:gd name="T1" fmla="*/ T0 w 297"/>
                              <a:gd name="T2" fmla="+- 0 2236 1938"/>
                              <a:gd name="T3" fmla="*/ 2236 h 298"/>
                              <a:gd name="T4" fmla="+- 0 5400 5193"/>
                              <a:gd name="T5" fmla="*/ T4 w 297"/>
                              <a:gd name="T6" fmla="+- 0 2224 1938"/>
                              <a:gd name="T7" fmla="*/ 2224 h 298"/>
                              <a:gd name="T8" fmla="+- 0 5447 5193"/>
                              <a:gd name="T9" fmla="*/ T8 w 297"/>
                              <a:gd name="T10" fmla="+- 0 2192 1938"/>
                              <a:gd name="T11" fmla="*/ 2192 h 298"/>
                              <a:gd name="T12" fmla="+- 0 5479 5193"/>
                              <a:gd name="T13" fmla="*/ T12 w 297"/>
                              <a:gd name="T14" fmla="+- 0 2145 1938"/>
                              <a:gd name="T15" fmla="*/ 2145 h 298"/>
                              <a:gd name="T16" fmla="+- 0 5490 5193"/>
                              <a:gd name="T17" fmla="*/ T16 w 297"/>
                              <a:gd name="T18" fmla="+- 0 2087 1938"/>
                              <a:gd name="T19" fmla="*/ 2087 h 298"/>
                              <a:gd name="T20" fmla="+- 0 5479 5193"/>
                              <a:gd name="T21" fmla="*/ T20 w 297"/>
                              <a:gd name="T22" fmla="+- 0 2029 1938"/>
                              <a:gd name="T23" fmla="*/ 2029 h 298"/>
                              <a:gd name="T24" fmla="+- 0 5447 5193"/>
                              <a:gd name="T25" fmla="*/ T24 w 297"/>
                              <a:gd name="T26" fmla="+- 0 1982 1938"/>
                              <a:gd name="T27" fmla="*/ 1982 h 298"/>
                              <a:gd name="T28" fmla="+- 0 5400 5193"/>
                              <a:gd name="T29" fmla="*/ T28 w 297"/>
                              <a:gd name="T30" fmla="+- 0 1950 1938"/>
                              <a:gd name="T31" fmla="*/ 1950 h 298"/>
                              <a:gd name="T32" fmla="+- 0 5342 5193"/>
                              <a:gd name="T33" fmla="*/ T32 w 297"/>
                              <a:gd name="T34" fmla="+- 0 1938 1938"/>
                              <a:gd name="T35" fmla="*/ 1938 h 298"/>
                              <a:gd name="T36" fmla="+- 0 5284 5193"/>
                              <a:gd name="T37" fmla="*/ T36 w 297"/>
                              <a:gd name="T38" fmla="+- 0 1950 1938"/>
                              <a:gd name="T39" fmla="*/ 1950 h 298"/>
                              <a:gd name="T40" fmla="+- 0 5236 5193"/>
                              <a:gd name="T41" fmla="*/ T40 w 297"/>
                              <a:gd name="T42" fmla="+- 0 1982 1938"/>
                              <a:gd name="T43" fmla="*/ 1982 h 298"/>
                              <a:gd name="T44" fmla="+- 0 5204 5193"/>
                              <a:gd name="T45" fmla="*/ T44 w 297"/>
                              <a:gd name="T46" fmla="+- 0 2029 1938"/>
                              <a:gd name="T47" fmla="*/ 2029 h 298"/>
                              <a:gd name="T48" fmla="+- 0 5193 5193"/>
                              <a:gd name="T49" fmla="*/ T48 w 297"/>
                              <a:gd name="T50" fmla="+- 0 2087 1938"/>
                              <a:gd name="T51" fmla="*/ 2087 h 298"/>
                              <a:gd name="T52" fmla="+- 0 5204 5193"/>
                              <a:gd name="T53" fmla="*/ T52 w 297"/>
                              <a:gd name="T54" fmla="+- 0 2145 1938"/>
                              <a:gd name="T55" fmla="*/ 2145 h 298"/>
                              <a:gd name="T56" fmla="+- 0 5236 5193"/>
                              <a:gd name="T57" fmla="*/ T56 w 297"/>
                              <a:gd name="T58" fmla="+- 0 2192 1938"/>
                              <a:gd name="T59" fmla="*/ 2192 h 298"/>
                              <a:gd name="T60" fmla="+- 0 5284 5193"/>
                              <a:gd name="T61" fmla="*/ T60 w 297"/>
                              <a:gd name="T62" fmla="+- 0 2224 1938"/>
                              <a:gd name="T63" fmla="*/ 2224 h 298"/>
                              <a:gd name="T64" fmla="+- 0 5342 5193"/>
                              <a:gd name="T65" fmla="*/ T64 w 297"/>
                              <a:gd name="T66" fmla="+- 0 2236 1938"/>
                              <a:gd name="T67" fmla="*/ 223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7" y="286"/>
                                </a:lnTo>
                                <a:lnTo>
                                  <a:pt x="254" y="254"/>
                                </a:lnTo>
                                <a:lnTo>
                                  <a:pt x="286" y="207"/>
                                </a:lnTo>
                                <a:lnTo>
                                  <a:pt x="297" y="149"/>
                                </a:lnTo>
                                <a:lnTo>
                                  <a:pt x="286" y="91"/>
                                </a:lnTo>
                                <a:lnTo>
                                  <a:pt x="254" y="44"/>
                                </a:lnTo>
                                <a:lnTo>
                                  <a:pt x="207"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8" name="Freeform 1634"/>
                        <wps:cNvSpPr>
                          <a:spLocks/>
                        </wps:cNvSpPr>
                        <wps:spPr bwMode="auto">
                          <a:xfrm>
                            <a:off x="6210" y="1948"/>
                            <a:ext cx="298" cy="298"/>
                          </a:xfrm>
                          <a:custGeom>
                            <a:avLst/>
                            <a:gdLst>
                              <a:gd name="T0" fmla="+- 0 6359 6210"/>
                              <a:gd name="T1" fmla="*/ T0 w 298"/>
                              <a:gd name="T2" fmla="+- 0 1949 1949"/>
                              <a:gd name="T3" fmla="*/ 1949 h 298"/>
                              <a:gd name="T4" fmla="+- 0 6301 6210"/>
                              <a:gd name="T5" fmla="*/ T4 w 298"/>
                              <a:gd name="T6" fmla="+- 0 1961 1949"/>
                              <a:gd name="T7" fmla="*/ 1961 h 298"/>
                              <a:gd name="T8" fmla="+- 0 6254 6210"/>
                              <a:gd name="T9" fmla="*/ T8 w 298"/>
                              <a:gd name="T10" fmla="+- 0 1993 1949"/>
                              <a:gd name="T11" fmla="*/ 1993 h 298"/>
                              <a:gd name="T12" fmla="+- 0 6222 6210"/>
                              <a:gd name="T13" fmla="*/ T12 w 298"/>
                              <a:gd name="T14" fmla="+- 0 2040 1949"/>
                              <a:gd name="T15" fmla="*/ 2040 h 298"/>
                              <a:gd name="T16" fmla="+- 0 6210 6210"/>
                              <a:gd name="T17" fmla="*/ T16 w 298"/>
                              <a:gd name="T18" fmla="+- 0 2098 1949"/>
                              <a:gd name="T19" fmla="*/ 2098 h 298"/>
                              <a:gd name="T20" fmla="+- 0 6222 6210"/>
                              <a:gd name="T21" fmla="*/ T20 w 298"/>
                              <a:gd name="T22" fmla="+- 0 2156 1949"/>
                              <a:gd name="T23" fmla="*/ 2156 h 298"/>
                              <a:gd name="T24" fmla="+- 0 6254 6210"/>
                              <a:gd name="T25" fmla="*/ T24 w 298"/>
                              <a:gd name="T26" fmla="+- 0 2203 1949"/>
                              <a:gd name="T27" fmla="*/ 2203 h 298"/>
                              <a:gd name="T28" fmla="+- 0 6301 6210"/>
                              <a:gd name="T29" fmla="*/ T28 w 298"/>
                              <a:gd name="T30" fmla="+- 0 2235 1949"/>
                              <a:gd name="T31" fmla="*/ 2235 h 298"/>
                              <a:gd name="T32" fmla="+- 0 6359 6210"/>
                              <a:gd name="T33" fmla="*/ T32 w 298"/>
                              <a:gd name="T34" fmla="+- 0 2247 1949"/>
                              <a:gd name="T35" fmla="*/ 2247 h 298"/>
                              <a:gd name="T36" fmla="+- 0 6417 6210"/>
                              <a:gd name="T37" fmla="*/ T36 w 298"/>
                              <a:gd name="T38" fmla="+- 0 2235 1949"/>
                              <a:gd name="T39" fmla="*/ 2235 h 298"/>
                              <a:gd name="T40" fmla="+- 0 6465 6210"/>
                              <a:gd name="T41" fmla="*/ T40 w 298"/>
                              <a:gd name="T42" fmla="+- 0 2203 1949"/>
                              <a:gd name="T43" fmla="*/ 2203 h 298"/>
                              <a:gd name="T44" fmla="+- 0 6496 6210"/>
                              <a:gd name="T45" fmla="*/ T44 w 298"/>
                              <a:gd name="T46" fmla="+- 0 2156 1949"/>
                              <a:gd name="T47" fmla="*/ 2156 h 298"/>
                              <a:gd name="T48" fmla="+- 0 6508 6210"/>
                              <a:gd name="T49" fmla="*/ T48 w 298"/>
                              <a:gd name="T50" fmla="+- 0 2098 1949"/>
                              <a:gd name="T51" fmla="*/ 2098 h 298"/>
                              <a:gd name="T52" fmla="+- 0 6496 6210"/>
                              <a:gd name="T53" fmla="*/ T52 w 298"/>
                              <a:gd name="T54" fmla="+- 0 2040 1949"/>
                              <a:gd name="T55" fmla="*/ 2040 h 298"/>
                              <a:gd name="T56" fmla="+- 0 6465 6210"/>
                              <a:gd name="T57" fmla="*/ T56 w 298"/>
                              <a:gd name="T58" fmla="+- 0 1993 1949"/>
                              <a:gd name="T59" fmla="*/ 1993 h 298"/>
                              <a:gd name="T60" fmla="+- 0 6417 6210"/>
                              <a:gd name="T61" fmla="*/ T60 w 298"/>
                              <a:gd name="T62" fmla="+- 0 1961 1949"/>
                              <a:gd name="T63" fmla="*/ 1961 h 298"/>
                              <a:gd name="T64" fmla="+- 0 6359 6210"/>
                              <a:gd name="T65" fmla="*/ T64 w 298"/>
                              <a:gd name="T66" fmla="+- 0 1949 1949"/>
                              <a:gd name="T67" fmla="*/ 194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5" y="254"/>
                                </a:lnTo>
                                <a:lnTo>
                                  <a:pt x="286" y="207"/>
                                </a:lnTo>
                                <a:lnTo>
                                  <a:pt x="298" y="149"/>
                                </a:lnTo>
                                <a:lnTo>
                                  <a:pt x="286" y="91"/>
                                </a:lnTo>
                                <a:lnTo>
                                  <a:pt x="255"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9" name="Freeform 1633"/>
                        <wps:cNvSpPr>
                          <a:spLocks/>
                        </wps:cNvSpPr>
                        <wps:spPr bwMode="auto">
                          <a:xfrm>
                            <a:off x="6210" y="1948"/>
                            <a:ext cx="298" cy="298"/>
                          </a:xfrm>
                          <a:custGeom>
                            <a:avLst/>
                            <a:gdLst>
                              <a:gd name="T0" fmla="+- 0 6359 6210"/>
                              <a:gd name="T1" fmla="*/ T0 w 298"/>
                              <a:gd name="T2" fmla="+- 0 2247 1949"/>
                              <a:gd name="T3" fmla="*/ 2247 h 298"/>
                              <a:gd name="T4" fmla="+- 0 6417 6210"/>
                              <a:gd name="T5" fmla="*/ T4 w 298"/>
                              <a:gd name="T6" fmla="+- 0 2235 1949"/>
                              <a:gd name="T7" fmla="*/ 2235 h 298"/>
                              <a:gd name="T8" fmla="+- 0 6465 6210"/>
                              <a:gd name="T9" fmla="*/ T8 w 298"/>
                              <a:gd name="T10" fmla="+- 0 2203 1949"/>
                              <a:gd name="T11" fmla="*/ 2203 h 298"/>
                              <a:gd name="T12" fmla="+- 0 6496 6210"/>
                              <a:gd name="T13" fmla="*/ T12 w 298"/>
                              <a:gd name="T14" fmla="+- 0 2156 1949"/>
                              <a:gd name="T15" fmla="*/ 2156 h 298"/>
                              <a:gd name="T16" fmla="+- 0 6508 6210"/>
                              <a:gd name="T17" fmla="*/ T16 w 298"/>
                              <a:gd name="T18" fmla="+- 0 2098 1949"/>
                              <a:gd name="T19" fmla="*/ 2098 h 298"/>
                              <a:gd name="T20" fmla="+- 0 6496 6210"/>
                              <a:gd name="T21" fmla="*/ T20 w 298"/>
                              <a:gd name="T22" fmla="+- 0 2040 1949"/>
                              <a:gd name="T23" fmla="*/ 2040 h 298"/>
                              <a:gd name="T24" fmla="+- 0 6465 6210"/>
                              <a:gd name="T25" fmla="*/ T24 w 298"/>
                              <a:gd name="T26" fmla="+- 0 1993 1949"/>
                              <a:gd name="T27" fmla="*/ 1993 h 298"/>
                              <a:gd name="T28" fmla="+- 0 6417 6210"/>
                              <a:gd name="T29" fmla="*/ T28 w 298"/>
                              <a:gd name="T30" fmla="+- 0 1961 1949"/>
                              <a:gd name="T31" fmla="*/ 1961 h 298"/>
                              <a:gd name="T32" fmla="+- 0 6359 6210"/>
                              <a:gd name="T33" fmla="*/ T32 w 298"/>
                              <a:gd name="T34" fmla="+- 0 1949 1949"/>
                              <a:gd name="T35" fmla="*/ 1949 h 298"/>
                              <a:gd name="T36" fmla="+- 0 6301 6210"/>
                              <a:gd name="T37" fmla="*/ T36 w 298"/>
                              <a:gd name="T38" fmla="+- 0 1961 1949"/>
                              <a:gd name="T39" fmla="*/ 1961 h 298"/>
                              <a:gd name="T40" fmla="+- 0 6254 6210"/>
                              <a:gd name="T41" fmla="*/ T40 w 298"/>
                              <a:gd name="T42" fmla="+- 0 1993 1949"/>
                              <a:gd name="T43" fmla="*/ 1993 h 298"/>
                              <a:gd name="T44" fmla="+- 0 6222 6210"/>
                              <a:gd name="T45" fmla="*/ T44 w 298"/>
                              <a:gd name="T46" fmla="+- 0 2040 1949"/>
                              <a:gd name="T47" fmla="*/ 2040 h 298"/>
                              <a:gd name="T48" fmla="+- 0 6210 6210"/>
                              <a:gd name="T49" fmla="*/ T48 w 298"/>
                              <a:gd name="T50" fmla="+- 0 2098 1949"/>
                              <a:gd name="T51" fmla="*/ 2098 h 298"/>
                              <a:gd name="T52" fmla="+- 0 6222 6210"/>
                              <a:gd name="T53" fmla="*/ T52 w 298"/>
                              <a:gd name="T54" fmla="+- 0 2156 1949"/>
                              <a:gd name="T55" fmla="*/ 2156 h 298"/>
                              <a:gd name="T56" fmla="+- 0 6254 6210"/>
                              <a:gd name="T57" fmla="*/ T56 w 298"/>
                              <a:gd name="T58" fmla="+- 0 2203 1949"/>
                              <a:gd name="T59" fmla="*/ 2203 h 298"/>
                              <a:gd name="T60" fmla="+- 0 6301 6210"/>
                              <a:gd name="T61" fmla="*/ T60 w 298"/>
                              <a:gd name="T62" fmla="+- 0 2235 1949"/>
                              <a:gd name="T63" fmla="*/ 2235 h 298"/>
                              <a:gd name="T64" fmla="+- 0 6359 6210"/>
                              <a:gd name="T65" fmla="*/ T64 w 298"/>
                              <a:gd name="T66" fmla="+- 0 2247 1949"/>
                              <a:gd name="T67" fmla="*/ 22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5" y="254"/>
                                </a:lnTo>
                                <a:lnTo>
                                  <a:pt x="286" y="207"/>
                                </a:lnTo>
                                <a:lnTo>
                                  <a:pt x="298" y="149"/>
                                </a:lnTo>
                                <a:lnTo>
                                  <a:pt x="286" y="91"/>
                                </a:lnTo>
                                <a:lnTo>
                                  <a:pt x="255"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0" name="Freeform 1632"/>
                        <wps:cNvSpPr>
                          <a:spLocks/>
                        </wps:cNvSpPr>
                        <wps:spPr bwMode="auto">
                          <a:xfrm>
                            <a:off x="7227" y="1954"/>
                            <a:ext cx="298" cy="298"/>
                          </a:xfrm>
                          <a:custGeom>
                            <a:avLst/>
                            <a:gdLst>
                              <a:gd name="T0" fmla="+- 0 7376 7227"/>
                              <a:gd name="T1" fmla="*/ T0 w 298"/>
                              <a:gd name="T2" fmla="+- 0 1955 1955"/>
                              <a:gd name="T3" fmla="*/ 1955 h 298"/>
                              <a:gd name="T4" fmla="+- 0 7318 7227"/>
                              <a:gd name="T5" fmla="*/ T4 w 298"/>
                              <a:gd name="T6" fmla="+- 0 1967 1955"/>
                              <a:gd name="T7" fmla="*/ 1967 h 298"/>
                              <a:gd name="T8" fmla="+- 0 7271 7227"/>
                              <a:gd name="T9" fmla="*/ T8 w 298"/>
                              <a:gd name="T10" fmla="+- 0 1999 1955"/>
                              <a:gd name="T11" fmla="*/ 1999 h 298"/>
                              <a:gd name="T12" fmla="+- 0 7239 7227"/>
                              <a:gd name="T13" fmla="*/ T12 w 298"/>
                              <a:gd name="T14" fmla="+- 0 2046 1955"/>
                              <a:gd name="T15" fmla="*/ 2046 h 298"/>
                              <a:gd name="T16" fmla="+- 0 7227 7227"/>
                              <a:gd name="T17" fmla="*/ T16 w 298"/>
                              <a:gd name="T18" fmla="+- 0 2104 1955"/>
                              <a:gd name="T19" fmla="*/ 2104 h 298"/>
                              <a:gd name="T20" fmla="+- 0 7239 7227"/>
                              <a:gd name="T21" fmla="*/ T20 w 298"/>
                              <a:gd name="T22" fmla="+- 0 2162 1955"/>
                              <a:gd name="T23" fmla="*/ 2162 h 298"/>
                              <a:gd name="T24" fmla="+- 0 7271 7227"/>
                              <a:gd name="T25" fmla="*/ T24 w 298"/>
                              <a:gd name="T26" fmla="+- 0 2209 1955"/>
                              <a:gd name="T27" fmla="*/ 2209 h 298"/>
                              <a:gd name="T28" fmla="+- 0 7318 7227"/>
                              <a:gd name="T29" fmla="*/ T28 w 298"/>
                              <a:gd name="T30" fmla="+- 0 2241 1955"/>
                              <a:gd name="T31" fmla="*/ 2241 h 298"/>
                              <a:gd name="T32" fmla="+- 0 7376 7227"/>
                              <a:gd name="T33" fmla="*/ T32 w 298"/>
                              <a:gd name="T34" fmla="+- 0 2253 1955"/>
                              <a:gd name="T35" fmla="*/ 2253 h 298"/>
                              <a:gd name="T36" fmla="+- 0 7434 7227"/>
                              <a:gd name="T37" fmla="*/ T36 w 298"/>
                              <a:gd name="T38" fmla="+- 0 2241 1955"/>
                              <a:gd name="T39" fmla="*/ 2241 h 298"/>
                              <a:gd name="T40" fmla="+- 0 7481 7227"/>
                              <a:gd name="T41" fmla="*/ T40 w 298"/>
                              <a:gd name="T42" fmla="+- 0 2209 1955"/>
                              <a:gd name="T43" fmla="*/ 2209 h 298"/>
                              <a:gd name="T44" fmla="+- 0 7513 7227"/>
                              <a:gd name="T45" fmla="*/ T44 w 298"/>
                              <a:gd name="T46" fmla="+- 0 2162 1955"/>
                              <a:gd name="T47" fmla="*/ 2162 h 298"/>
                              <a:gd name="T48" fmla="+- 0 7525 7227"/>
                              <a:gd name="T49" fmla="*/ T48 w 298"/>
                              <a:gd name="T50" fmla="+- 0 2104 1955"/>
                              <a:gd name="T51" fmla="*/ 2104 h 298"/>
                              <a:gd name="T52" fmla="+- 0 7513 7227"/>
                              <a:gd name="T53" fmla="*/ T52 w 298"/>
                              <a:gd name="T54" fmla="+- 0 2046 1955"/>
                              <a:gd name="T55" fmla="*/ 2046 h 298"/>
                              <a:gd name="T56" fmla="+- 0 7481 7227"/>
                              <a:gd name="T57" fmla="*/ T56 w 298"/>
                              <a:gd name="T58" fmla="+- 0 1999 1955"/>
                              <a:gd name="T59" fmla="*/ 1999 h 298"/>
                              <a:gd name="T60" fmla="+- 0 7434 7227"/>
                              <a:gd name="T61" fmla="*/ T60 w 298"/>
                              <a:gd name="T62" fmla="+- 0 1967 1955"/>
                              <a:gd name="T63" fmla="*/ 1967 h 298"/>
                              <a:gd name="T64" fmla="+- 0 7376 7227"/>
                              <a:gd name="T65" fmla="*/ T64 w 298"/>
                              <a:gd name="T66" fmla="+- 0 1955 1955"/>
                              <a:gd name="T67" fmla="*/ 195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1" name="Freeform 1631"/>
                        <wps:cNvSpPr>
                          <a:spLocks/>
                        </wps:cNvSpPr>
                        <wps:spPr bwMode="auto">
                          <a:xfrm>
                            <a:off x="7227" y="1954"/>
                            <a:ext cx="298" cy="298"/>
                          </a:xfrm>
                          <a:custGeom>
                            <a:avLst/>
                            <a:gdLst>
                              <a:gd name="T0" fmla="+- 0 7376 7227"/>
                              <a:gd name="T1" fmla="*/ T0 w 298"/>
                              <a:gd name="T2" fmla="+- 0 2253 1955"/>
                              <a:gd name="T3" fmla="*/ 2253 h 298"/>
                              <a:gd name="T4" fmla="+- 0 7434 7227"/>
                              <a:gd name="T5" fmla="*/ T4 w 298"/>
                              <a:gd name="T6" fmla="+- 0 2241 1955"/>
                              <a:gd name="T7" fmla="*/ 2241 h 298"/>
                              <a:gd name="T8" fmla="+- 0 7481 7227"/>
                              <a:gd name="T9" fmla="*/ T8 w 298"/>
                              <a:gd name="T10" fmla="+- 0 2209 1955"/>
                              <a:gd name="T11" fmla="*/ 2209 h 298"/>
                              <a:gd name="T12" fmla="+- 0 7513 7227"/>
                              <a:gd name="T13" fmla="*/ T12 w 298"/>
                              <a:gd name="T14" fmla="+- 0 2162 1955"/>
                              <a:gd name="T15" fmla="*/ 2162 h 298"/>
                              <a:gd name="T16" fmla="+- 0 7525 7227"/>
                              <a:gd name="T17" fmla="*/ T16 w 298"/>
                              <a:gd name="T18" fmla="+- 0 2104 1955"/>
                              <a:gd name="T19" fmla="*/ 2104 h 298"/>
                              <a:gd name="T20" fmla="+- 0 7513 7227"/>
                              <a:gd name="T21" fmla="*/ T20 w 298"/>
                              <a:gd name="T22" fmla="+- 0 2046 1955"/>
                              <a:gd name="T23" fmla="*/ 2046 h 298"/>
                              <a:gd name="T24" fmla="+- 0 7481 7227"/>
                              <a:gd name="T25" fmla="*/ T24 w 298"/>
                              <a:gd name="T26" fmla="+- 0 1999 1955"/>
                              <a:gd name="T27" fmla="*/ 1999 h 298"/>
                              <a:gd name="T28" fmla="+- 0 7434 7227"/>
                              <a:gd name="T29" fmla="*/ T28 w 298"/>
                              <a:gd name="T30" fmla="+- 0 1967 1955"/>
                              <a:gd name="T31" fmla="*/ 1967 h 298"/>
                              <a:gd name="T32" fmla="+- 0 7376 7227"/>
                              <a:gd name="T33" fmla="*/ T32 w 298"/>
                              <a:gd name="T34" fmla="+- 0 1955 1955"/>
                              <a:gd name="T35" fmla="*/ 1955 h 298"/>
                              <a:gd name="T36" fmla="+- 0 7318 7227"/>
                              <a:gd name="T37" fmla="*/ T36 w 298"/>
                              <a:gd name="T38" fmla="+- 0 1967 1955"/>
                              <a:gd name="T39" fmla="*/ 1967 h 298"/>
                              <a:gd name="T40" fmla="+- 0 7271 7227"/>
                              <a:gd name="T41" fmla="*/ T40 w 298"/>
                              <a:gd name="T42" fmla="+- 0 1999 1955"/>
                              <a:gd name="T43" fmla="*/ 1999 h 298"/>
                              <a:gd name="T44" fmla="+- 0 7239 7227"/>
                              <a:gd name="T45" fmla="*/ T44 w 298"/>
                              <a:gd name="T46" fmla="+- 0 2046 1955"/>
                              <a:gd name="T47" fmla="*/ 2046 h 298"/>
                              <a:gd name="T48" fmla="+- 0 7227 7227"/>
                              <a:gd name="T49" fmla="*/ T48 w 298"/>
                              <a:gd name="T50" fmla="+- 0 2104 1955"/>
                              <a:gd name="T51" fmla="*/ 2104 h 298"/>
                              <a:gd name="T52" fmla="+- 0 7239 7227"/>
                              <a:gd name="T53" fmla="*/ T52 w 298"/>
                              <a:gd name="T54" fmla="+- 0 2162 1955"/>
                              <a:gd name="T55" fmla="*/ 2162 h 298"/>
                              <a:gd name="T56" fmla="+- 0 7271 7227"/>
                              <a:gd name="T57" fmla="*/ T56 w 298"/>
                              <a:gd name="T58" fmla="+- 0 2209 1955"/>
                              <a:gd name="T59" fmla="*/ 2209 h 298"/>
                              <a:gd name="T60" fmla="+- 0 7318 7227"/>
                              <a:gd name="T61" fmla="*/ T60 w 298"/>
                              <a:gd name="T62" fmla="+- 0 2241 1955"/>
                              <a:gd name="T63" fmla="*/ 2241 h 298"/>
                              <a:gd name="T64" fmla="+- 0 7376 7227"/>
                              <a:gd name="T65" fmla="*/ T64 w 298"/>
                              <a:gd name="T66" fmla="+- 0 2253 1955"/>
                              <a:gd name="T67" fmla="*/ 225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2" name="Line 1630"/>
                        <wps:cNvCnPr>
                          <a:cxnSpLocks noChangeShapeType="1"/>
                        </wps:cNvCnPr>
                        <wps:spPr bwMode="auto">
                          <a:xfrm>
                            <a:off x="4325" y="1774"/>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3" name="Line 1629"/>
                        <wps:cNvCnPr>
                          <a:cxnSpLocks noChangeShapeType="1"/>
                        </wps:cNvCnPr>
                        <wps:spPr bwMode="auto">
                          <a:xfrm>
                            <a:off x="7372" y="180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4" name="Line 1628"/>
                        <wps:cNvCnPr>
                          <a:cxnSpLocks noChangeShapeType="1"/>
                        </wps:cNvCnPr>
                        <wps:spPr bwMode="auto">
                          <a:xfrm>
                            <a:off x="5334" y="178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5" name="Line 1627"/>
                        <wps:cNvCnPr>
                          <a:cxnSpLocks noChangeShapeType="1"/>
                        </wps:cNvCnPr>
                        <wps:spPr bwMode="auto">
                          <a:xfrm>
                            <a:off x="6355" y="178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6" name="Line 1626"/>
                        <wps:cNvCnPr>
                          <a:cxnSpLocks noChangeShapeType="1"/>
                        </wps:cNvCnPr>
                        <wps:spPr bwMode="auto">
                          <a:xfrm>
                            <a:off x="5329" y="1791"/>
                            <a:ext cx="10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B1471A" id="Group 1625" o:spid="_x0000_s1026" style="position:absolute;margin-left:0;margin-top:1pt;width:411pt;height:608pt;z-index:-260782080;mso-position-horizontal-relative:page;mso-position-vertical-relative:page" coordorigin=",20" coordsize="8220,121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">
                <v:shape id="Picture 1657"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">
                  <v:imagedata r:id="rId13" o:title=""/>
                </v:shape>
                <v:shape id="Picture 1656" o:spid="_x0000_s1028" type="#_x0000_t75" style="position:absolute;top:20;width:822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">
                  <v:imagedata r:id="rId62" o:title=""/>
                </v:shape>
                <v:line id="Line 1655" o:spid="_x0000_s1029" style="position:absolute;visibility:visible;mso-wrap-style:square" from="6,1134" to="6,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" strokecolor="#74664c" strokeweight=".20003mm"/>
                <v:shape id="Freeform 1654" o:spid="_x0000_s1030" style="position:absolute;left:4177;top:193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" path="m149,l91,12,44,44,12,91,,149r12,58l44,254r47,32l149,298r58,-12l254,254r32,-47l298,149,286,91,254,44,207,12,149,xe" stroked="f">
                  <v:path arrowok="t" o:connecttype="custom" o:connectlocs="149,1932;91,1944;44,1976;12,2023;0,2081;12,2139;44,2186;91,2218;149,2230;207,2218;254,2186;286,2139;298,2081;286,2023;254,1976;207,1944;149,1932" o:connectangles="0,0,0,0,0,0,0,0,0,0,0,0,0,0,0,0,0"/>
                </v:shape>
                <v:shape id="Freeform 1653" o:spid="_x0000_s1031" style="position:absolute;left:4177;top:193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" path="m149,298r58,-12l254,254r32,-47l298,149,286,91,254,44,207,12,149,,91,12,44,44,12,91,,149r12,58l44,254r47,32l149,298xe" filled="f" strokeweight=".5pt">
                  <v:path arrowok="t" o:connecttype="custom" o:connectlocs="149,2230;207,2218;254,2186;286,2139;298,2081;286,2023;254,1976;207,1944;149,1932;91,1944;44,1976;12,2023;0,2081;12,2139;44,2186;91,2218;149,2230" o:connectangles="0,0,0,0,0,0,0,0,0,0,0,0,0,0,0,0,0"/>
                </v:shape>
                <v:shape id="Freeform 1652" o:spid="_x0000_s1032" style="position:absolute;left:5193;top:193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" path="m149,l91,12,43,44,11,91,,149r11,58l43,254r48,32l149,298r58,-12l254,254r32,-47l297,149,286,91,254,44,207,12,149,xe" stroked="f">
                  <v:path arrowok="t" o:connecttype="custom" o:connectlocs="149,1938;91,1950;43,1982;11,2029;0,2087;11,2145;43,2192;91,2224;149,2236;207,2224;254,2192;286,2145;297,2087;286,2029;254,1982;207,1950;149,1938" o:connectangles="0,0,0,0,0,0,0,0,0,0,0,0,0,0,0,0,0"/>
                </v:shape>
                <v:shape id="Freeform 1651" o:spid="_x0000_s1033" style="position:absolute;left:5193;top:193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" path="m149,298r58,-12l254,254r32,-47l297,149,286,91,254,44,207,12,149,,91,12,43,44,11,91,,149r11,58l43,254r48,32l149,298xe" filled="f" strokeweight=".5pt">
                  <v:path arrowok="t" o:connecttype="custom" o:connectlocs="149,2236;207,2224;254,2192;286,2145;297,2087;286,2029;254,1982;207,1950;149,1938;91,1950;43,1982;11,2029;0,2087;11,2145;43,2192;91,2224;149,2236" o:connectangles="0,0,0,0,0,0,0,0,0,0,0,0,0,0,0,0,0"/>
                </v:shape>
                <v:shape id="Freeform 1650" o:spid="_x0000_s1034" style="position:absolute;left:6210;top:19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" path="m149,l91,12,44,44,12,91,,149r12,58l44,254r47,32l149,298r58,-12l255,254r31,-47l298,149,286,91,255,44,207,12,149,xe" stroked="f">
                  <v:path arrowok="t" o:connecttype="custom" o:connectlocs="149,1949;91,1961;44,1993;12,2040;0,2098;12,2156;44,2203;91,2235;149,2247;207,2235;255,2203;286,2156;298,2098;286,2040;255,1993;207,1961;149,1949" o:connectangles="0,0,0,0,0,0,0,0,0,0,0,0,0,0,0,0,0"/>
                </v:shape>
                <v:shape id="Freeform 1649" o:spid="_x0000_s1035" style="position:absolute;left:6210;top:19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" path="m149,298r58,-12l255,254r31,-47l298,149,286,91,255,44,207,12,149,,91,12,44,44,12,91,,149r12,58l44,254r47,32l149,298xe" filled="f" strokeweight=".5pt">
                  <v:path arrowok="t" o:connecttype="custom" o:connectlocs="149,2247;207,2235;255,2203;286,2156;298,2098;286,2040;255,1993;207,1961;149,1949;91,1961;44,1993;12,2040;0,2098;12,2156;44,2203;91,2235;149,2247" o:connectangles="0,0,0,0,0,0,0,0,0,0,0,0,0,0,0,0,0"/>
                </v:shape>
                <v:shape id="Freeform 1648" o:spid="_x0000_s1036" style="position:absolute;left:7227;top:195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" path="m149,l91,12,44,44,12,91,,149r12,58l44,254r47,32l149,298r58,-12l254,254r32,-47l298,149,286,91,254,44,207,12,149,xe" fillcolor="#41ad49" stroked="f">
                  <v:path arrowok="t" o:connecttype="custom" o:connectlocs="149,1955;91,1967;44,1999;12,2046;0,2104;12,2162;44,2209;91,2241;149,2253;207,2241;254,2209;286,2162;298,2104;286,2046;254,1999;207,1967;149,1955" o:connectangles="0,0,0,0,0,0,0,0,0,0,0,0,0,0,0,0,0"/>
                </v:shape>
                <v:shape id="Freeform 1647" o:spid="_x0000_s1037" style="position:absolute;left:7227;top:195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" path="m149,298r58,-12l254,254r32,-47l298,149,286,91,254,44,207,12,149,,91,12,44,44,12,91,,149r12,58l44,254r47,32l149,298xe" filled="f" strokeweight=".5pt">
                  <v:path arrowok="t" o:connecttype="custom" o:connectlocs="149,2253;207,2241;254,2209;286,2162;298,2104;286,2046;254,1999;207,1967;149,1955;91,1967;44,1999;12,2046;0,2104;12,2162;44,2209;91,2241;149,2253" o:connectangles="0,0,0,0,0,0,0,0,0,0,0,0,0,0,0,0,0"/>
                </v:shape>
                <v:line id="Line 1646" o:spid="_x0000_s1038" style="position:absolute;visibility:visible;mso-wrap-style:square" from="4325,1774" to="4325,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" strokeweight=".5pt"/>
                <v:shape id="Picture 1645" o:spid="_x0000_s1039" type="#_x0000_t75" style="position:absolute;left:6720;top:1946;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">
                  <v:imagedata r:id="rId32" o:title=""/>
                </v:shape>
                <v:line id="Line 1644" o:spid="_x0000_s1040" style="position:absolute;visibility:visible;mso-wrap-style:square" from="7372,1803" to="7372,1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" strokeweight=".5pt"/>
                <v:shape id="Picture 1643" o:spid="_x0000_s1041" type="#_x0000_t75" style="position:absolute;left:4680;top:1928;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">
                  <v:imagedata r:id="rId32" o:title=""/>
                </v:shape>
                <v:line id="Line 1642" o:spid="_x0000_s1042" style="position:absolute;visibility:visible;mso-wrap-style:square" from="5334,1786" to="5334,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" strokeweight=".5pt"/>
                <v:line id="Line 1641" o:spid="_x0000_s1043" style="position:absolute;visibility:visible;mso-wrap-style:square" from="6355,1786" to="6355,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" strokeweight=".5pt"/>
                <v:line id="Line 1640" o:spid="_x0000_s1044" style="position:absolute;visibility:visible;mso-wrap-style:square" from="5329,1791" to="6360,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" strokeweight=".5pt"/>
                <v:shape id="Picture 1639" o:spid="_x0000_s1045" type="#_x0000_t75" style="position:absolute;left:5700;top:194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">
                  <v:imagedata r:id="rId32" o:title=""/>
                </v:shape>
                <v:shape id="Freeform 1638" o:spid="_x0000_s1046" style="position:absolute;left:4177;top:193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" path="m149,l91,12,44,44,12,91,,149r12,58l44,254r47,32l149,298r58,-12l254,254r32,-47l298,149,286,91,254,44,207,12,149,xe" stroked="f">
                  <v:path arrowok="t" o:connecttype="custom" o:connectlocs="149,1932;91,1944;44,1976;12,2023;0,2081;12,2139;44,2186;91,2218;149,2230;207,2218;254,2186;286,2139;298,2081;286,2023;254,1976;207,1944;149,1932" o:connectangles="0,0,0,0,0,0,0,0,0,0,0,0,0,0,0,0,0"/>
                </v:shape>
                <v:shape id="Freeform 1637" o:spid="_x0000_s1047" style="position:absolute;left:4177;top:193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" path="m149,298r58,-12l254,254r32,-47l298,149,286,91,254,44,207,12,149,,91,12,44,44,12,91,,149r12,58l44,254r47,32l149,298xe" filled="f" strokeweight=".5pt">
                  <v:path arrowok="t" o:connecttype="custom" o:connectlocs="149,2230;207,2218;254,2186;286,2139;298,2081;286,2023;254,1976;207,1944;149,1932;91,1944;44,1976;12,2023;0,2081;12,2139;44,2186;91,2218;149,2230" o:connectangles="0,0,0,0,0,0,0,0,0,0,0,0,0,0,0,0,0"/>
                </v:shape>
                <v:shape id="Freeform 1636" o:spid="_x0000_s1048" style="position:absolute;left:5193;top:193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" path="m149,l91,12,43,44,11,91,,149r11,58l43,254r48,32l149,298r58,-12l254,254r32,-47l297,149,286,91,254,44,207,12,149,xe" stroked="f">
                  <v:path arrowok="t" o:connecttype="custom" o:connectlocs="149,1938;91,1950;43,1982;11,2029;0,2087;11,2145;43,2192;91,2224;149,2236;207,2224;254,2192;286,2145;297,2087;286,2029;254,1982;207,1950;149,1938" o:connectangles="0,0,0,0,0,0,0,0,0,0,0,0,0,0,0,0,0"/>
                </v:shape>
                <v:shape id="Freeform 1635" o:spid="_x0000_s1049" style="position:absolute;left:5193;top:193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" path="m149,298r58,-12l254,254r32,-47l297,149,286,91,254,44,207,12,149,,91,12,43,44,11,91,,149r11,58l43,254r48,32l149,298xe" filled="f" strokeweight=".5pt">
                  <v:path arrowok="t" o:connecttype="custom" o:connectlocs="149,2236;207,2224;254,2192;286,2145;297,2087;286,2029;254,1982;207,1950;149,1938;91,1950;43,1982;11,2029;0,2087;11,2145;43,2192;91,2224;149,2236" o:connectangles="0,0,0,0,0,0,0,0,0,0,0,0,0,0,0,0,0"/>
                </v:shape>
                <v:shape id="Freeform 1634" o:spid="_x0000_s1050" style="position:absolute;left:6210;top:19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" path="m149,l91,12,44,44,12,91,,149r12,58l44,254r47,32l149,298r58,-12l255,254r31,-47l298,149,286,91,255,44,207,12,149,xe" stroked="f">
                  <v:path arrowok="t" o:connecttype="custom" o:connectlocs="149,1949;91,1961;44,1993;12,2040;0,2098;12,2156;44,2203;91,2235;149,2247;207,2235;255,2203;286,2156;298,2098;286,2040;255,1993;207,1961;149,1949" o:connectangles="0,0,0,0,0,0,0,0,0,0,0,0,0,0,0,0,0"/>
                </v:shape>
                <v:shape id="Freeform 1633" o:spid="_x0000_s1051" style="position:absolute;left:6210;top:19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" path="m149,298r58,-12l255,254r31,-47l298,149,286,91,255,44,207,12,149,,91,12,44,44,12,91,,149r12,58l44,254r47,32l149,298xe" filled="f" strokeweight=".5pt">
                  <v:path arrowok="t" o:connecttype="custom" o:connectlocs="149,2247;207,2235;255,2203;286,2156;298,2098;286,2040;255,1993;207,1961;149,1949;91,1961;44,1993;12,2040;0,2098;12,2156;44,2203;91,2235;149,2247" o:connectangles="0,0,0,0,0,0,0,0,0,0,0,0,0,0,0,0,0"/>
                </v:shape>
                <v:shape id="Freeform 1632" o:spid="_x0000_s1052" style="position:absolute;left:7227;top:195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" path="m149,l91,12,44,44,12,91,,149r12,58l44,254r47,32l149,298r58,-12l254,254r32,-47l298,149,286,91,254,44,207,12,149,xe" fillcolor="#41ad49" stroked="f">
                  <v:path arrowok="t" o:connecttype="custom" o:connectlocs="149,1955;91,1967;44,1999;12,2046;0,2104;12,2162;44,2209;91,2241;149,2253;207,2241;254,2209;286,2162;298,2104;286,2046;254,1999;207,1967;149,1955" o:connectangles="0,0,0,0,0,0,0,0,0,0,0,0,0,0,0,0,0"/>
                </v:shape>
                <v:shape id="Freeform 1631" o:spid="_x0000_s1053" style="position:absolute;left:7227;top:195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" path="m149,298r58,-12l254,254r32,-47l298,149,286,91,254,44,207,12,149,,91,12,44,44,12,91,,149r12,58l44,254r47,32l149,298xe" filled="f" strokeweight=".5pt">
                  <v:path arrowok="t" o:connecttype="custom" o:connectlocs="149,2253;207,2241;254,2209;286,2162;298,2104;286,2046;254,1999;207,1967;149,1955;91,1967;44,1999;12,2046;0,2104;12,2162;44,2209;91,2241;149,2253" o:connectangles="0,0,0,0,0,0,0,0,0,0,0,0,0,0,0,0,0"/>
                </v:shape>
                <v:line id="Line 1630" o:spid="_x0000_s1054" style="position:absolute;visibility:visible;mso-wrap-style:square" from="4325,1774" to="4325,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" strokeweight=".5pt"/>
                <v:line id="Line 1629" o:spid="_x0000_s1055" style="position:absolute;visibility:visible;mso-wrap-style:square" from="7372,1803" to="7372,1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" strokeweight=".5pt"/>
                <v:line id="Line 1628" o:spid="_x0000_s1056" style="position:absolute;visibility:visible;mso-wrap-style:square" from="5334,1786" to="5334,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" strokeweight=".5pt"/>
                <v:line id="Line 1627" o:spid="_x0000_s1057" style="position:absolute;visibility:visible;mso-wrap-style:square" from="6355,1786" to="6355,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" strokeweight=".5pt"/>
                <v:line id="Line 1626" o:spid="_x0000_s1058" style="position:absolute;visibility:visible;mso-wrap-style:square" from="5329,1791" to="6360,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" strokeweight=".5pt"/>
                <w10:wrap anchorx="page" anchory="page"/>
              </v:group>
            </w:pict>
          </mc:Fallback>
        </mc:AlternateContent>
      </w:r>
    </w:p>
    <w:p w14:paraId="4FFE8365" w14:textId="77777777" w:rsidR="006500DE" w:rsidRPr="004A7191" w:rsidRDefault="004A7191">
      <w:pPr>
        <w:spacing w:before="94"/>
        <w:ind w:left="4120"/>
        <w:rPr>
          <w:color w:val="000000" w:themeColor="text1"/>
          <w:sz w:val="16"/>
        </w:rPr>
      </w:pPr>
      <w:r w:rsidRPr="004A7191">
        <w:rPr>
          <w:color w:val="000000" w:themeColor="text1"/>
          <w:sz w:val="16"/>
        </w:rPr>
        <w:t>Least Concern (IUCN 3.1)</w:t>
      </w:r>
    </w:p>
    <w:p w14:paraId="72039A45" w14:textId="77777777" w:rsidR="006500DE" w:rsidRPr="004A7191" w:rsidRDefault="004A7191">
      <w:pPr>
        <w:pStyle w:val="BodyText"/>
        <w:tabs>
          <w:tab w:val="left" w:pos="5496"/>
        </w:tabs>
        <w:spacing w:before="137" w:line="328" w:lineRule="auto"/>
        <w:ind w:left="4240" w:right="1996"/>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Animalia</w:t>
      </w:r>
    </w:p>
    <w:p w14:paraId="0F424E71" w14:textId="77777777" w:rsidR="006500DE" w:rsidRPr="004A7191" w:rsidRDefault="004A7191">
      <w:pPr>
        <w:pStyle w:val="BodyText"/>
        <w:tabs>
          <w:tab w:val="left" w:pos="5496"/>
        </w:tabs>
        <w:spacing w:before="23"/>
        <w:ind w:left="4240"/>
        <w:rPr>
          <w:color w:val="000000" w:themeColor="text1"/>
        </w:rPr>
      </w:pPr>
      <w:r w:rsidRPr="004A7191">
        <w:rPr>
          <w:color w:val="000000" w:themeColor="text1"/>
        </w:rPr>
        <w:t>Phylum:</w:t>
      </w:r>
      <w:r w:rsidRPr="004A7191">
        <w:rPr>
          <w:color w:val="000000" w:themeColor="text1"/>
        </w:rPr>
        <w:tab/>
        <w:t>Chordata</w:t>
      </w:r>
    </w:p>
    <w:p w14:paraId="7DC804D0" w14:textId="77777777" w:rsidR="006500DE" w:rsidRPr="004A7191" w:rsidRDefault="004A7191">
      <w:pPr>
        <w:pStyle w:val="BodyText"/>
        <w:tabs>
          <w:tab w:val="left" w:pos="5496"/>
        </w:tabs>
        <w:spacing w:before="110"/>
        <w:ind w:left="424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7D6D8F81" w14:textId="77777777" w:rsidR="006500DE" w:rsidRPr="004A7191" w:rsidRDefault="004A7191">
      <w:pPr>
        <w:tabs>
          <w:tab w:val="left" w:pos="5496"/>
        </w:tabs>
        <w:spacing w:before="93"/>
        <w:ind w:left="4240"/>
        <w:rPr>
          <w:color w:val="000000" w:themeColor="text1"/>
          <w:sz w:val="24"/>
        </w:rPr>
      </w:pPr>
      <w:r w:rsidRPr="004A7191">
        <w:rPr>
          <w:color w:val="000000" w:themeColor="text1"/>
          <w:position w:val="2"/>
          <w:sz w:val="20"/>
        </w:rPr>
        <w:t>Order:</w:t>
      </w:r>
      <w:r w:rsidRPr="004A7191">
        <w:rPr>
          <w:color w:val="000000" w:themeColor="text1"/>
          <w:position w:val="2"/>
          <w:sz w:val="20"/>
        </w:rPr>
        <w:tab/>
      </w:r>
      <w:r w:rsidRPr="004A7191">
        <w:rPr>
          <w:color w:val="000000" w:themeColor="text1"/>
          <w:sz w:val="24"/>
        </w:rPr>
        <w:t>Strigiformes</w:t>
      </w:r>
    </w:p>
    <w:p w14:paraId="6F273016" w14:textId="77777777" w:rsidR="006500DE" w:rsidRPr="004A7191" w:rsidRDefault="004A7191">
      <w:pPr>
        <w:tabs>
          <w:tab w:val="left" w:pos="5496"/>
        </w:tabs>
        <w:spacing w:before="84"/>
        <w:ind w:left="4240"/>
        <w:rPr>
          <w:color w:val="000000" w:themeColor="text1"/>
          <w:sz w:val="24"/>
        </w:rPr>
      </w:pPr>
      <w:r w:rsidRPr="004A7191">
        <w:rPr>
          <w:color w:val="000000" w:themeColor="text1"/>
          <w:position w:val="2"/>
          <w:sz w:val="20"/>
        </w:rPr>
        <w:t>Family:</w:t>
      </w:r>
      <w:r w:rsidRPr="004A7191">
        <w:rPr>
          <w:color w:val="000000" w:themeColor="text1"/>
          <w:position w:val="2"/>
          <w:sz w:val="20"/>
        </w:rPr>
        <w:tab/>
      </w:r>
      <w:r w:rsidRPr="004A7191">
        <w:rPr>
          <w:color w:val="000000" w:themeColor="text1"/>
          <w:sz w:val="24"/>
        </w:rPr>
        <w:t>Strigidae</w:t>
      </w:r>
    </w:p>
    <w:p w14:paraId="4D6CAF4E" w14:textId="77777777" w:rsidR="006500DE" w:rsidRPr="004A7191" w:rsidRDefault="004A7191">
      <w:pPr>
        <w:tabs>
          <w:tab w:val="left" w:pos="5496"/>
        </w:tabs>
        <w:spacing w:before="84"/>
        <w:ind w:left="4240"/>
        <w:rPr>
          <w:color w:val="000000" w:themeColor="text1"/>
          <w:sz w:val="24"/>
        </w:rPr>
      </w:pPr>
      <w:r w:rsidRPr="004A7191">
        <w:rPr>
          <w:color w:val="000000" w:themeColor="text1"/>
          <w:sz w:val="20"/>
        </w:rPr>
        <w:t>Genus:</w:t>
      </w:r>
      <w:r w:rsidRPr="004A7191">
        <w:rPr>
          <w:color w:val="000000" w:themeColor="text1"/>
          <w:sz w:val="20"/>
        </w:rPr>
        <w:tab/>
      </w:r>
      <w:proofErr w:type="spellStart"/>
      <w:r w:rsidRPr="004A7191">
        <w:rPr>
          <w:color w:val="000000" w:themeColor="text1"/>
          <w:spacing w:val="-3"/>
          <w:position w:val="-1"/>
          <w:sz w:val="24"/>
        </w:rPr>
        <w:t>Ninox</w:t>
      </w:r>
      <w:proofErr w:type="spellEnd"/>
    </w:p>
    <w:p w14:paraId="5D8E3227" w14:textId="77777777" w:rsidR="006500DE" w:rsidRPr="004A7191" w:rsidRDefault="004A7191">
      <w:pPr>
        <w:tabs>
          <w:tab w:val="left" w:pos="5496"/>
        </w:tabs>
        <w:spacing w:before="44"/>
        <w:ind w:left="4240"/>
        <w:rPr>
          <w:i/>
          <w:color w:val="000000" w:themeColor="text1"/>
          <w:sz w:val="24"/>
        </w:rPr>
      </w:pPr>
      <w:r w:rsidRPr="004A7191">
        <w:rPr>
          <w:color w:val="000000" w:themeColor="text1"/>
          <w:position w:val="2"/>
          <w:sz w:val="20"/>
        </w:rPr>
        <w:t>Species:</w:t>
      </w:r>
      <w:r w:rsidRPr="004A7191">
        <w:rPr>
          <w:color w:val="000000" w:themeColor="text1"/>
          <w:position w:val="2"/>
          <w:sz w:val="20"/>
        </w:rPr>
        <w:tab/>
      </w:r>
      <w:r w:rsidRPr="004A7191">
        <w:rPr>
          <w:i/>
          <w:color w:val="000000" w:themeColor="text1"/>
          <w:sz w:val="24"/>
        </w:rPr>
        <w:t>N.</w:t>
      </w:r>
      <w:r w:rsidRPr="004A7191">
        <w:rPr>
          <w:i/>
          <w:color w:val="000000" w:themeColor="text1"/>
          <w:spacing w:val="-8"/>
          <w:sz w:val="24"/>
        </w:rPr>
        <w:t xml:space="preserve"> </w:t>
      </w:r>
      <w:proofErr w:type="spellStart"/>
      <w:r w:rsidRPr="004A7191">
        <w:rPr>
          <w:i/>
          <w:color w:val="000000" w:themeColor="text1"/>
          <w:spacing w:val="-3"/>
          <w:sz w:val="24"/>
        </w:rPr>
        <w:t>scutulata</w:t>
      </w:r>
      <w:proofErr w:type="spellEnd"/>
    </w:p>
    <w:p w14:paraId="3326F4CF" w14:textId="77777777" w:rsidR="006500DE" w:rsidRPr="004A7191" w:rsidRDefault="006500DE">
      <w:pPr>
        <w:pStyle w:val="BodyText"/>
        <w:rPr>
          <w:i/>
          <w:color w:val="000000" w:themeColor="text1"/>
          <w:sz w:val="26"/>
        </w:rPr>
      </w:pPr>
    </w:p>
    <w:p w14:paraId="788A7F97" w14:textId="77777777" w:rsidR="006500DE" w:rsidRPr="004A7191" w:rsidRDefault="006500DE">
      <w:pPr>
        <w:pStyle w:val="BodyText"/>
        <w:rPr>
          <w:i/>
          <w:color w:val="000000" w:themeColor="text1"/>
          <w:sz w:val="26"/>
        </w:rPr>
      </w:pPr>
    </w:p>
    <w:p w14:paraId="744DAE40" w14:textId="77777777" w:rsidR="006500DE" w:rsidRPr="004A7191" w:rsidRDefault="006500DE">
      <w:pPr>
        <w:pStyle w:val="BodyText"/>
        <w:rPr>
          <w:i/>
          <w:color w:val="000000" w:themeColor="text1"/>
          <w:sz w:val="26"/>
        </w:rPr>
      </w:pPr>
    </w:p>
    <w:p w14:paraId="6322CAC1" w14:textId="77777777" w:rsidR="006500DE" w:rsidRPr="004A7191" w:rsidRDefault="006500DE">
      <w:pPr>
        <w:pStyle w:val="BodyText"/>
        <w:rPr>
          <w:i/>
          <w:color w:val="000000" w:themeColor="text1"/>
          <w:sz w:val="26"/>
        </w:rPr>
      </w:pPr>
    </w:p>
    <w:p w14:paraId="48C9318B" w14:textId="77777777" w:rsidR="006500DE" w:rsidRPr="004A7191" w:rsidRDefault="006500DE">
      <w:pPr>
        <w:pStyle w:val="BodyText"/>
        <w:rPr>
          <w:i/>
          <w:color w:val="000000" w:themeColor="text1"/>
          <w:sz w:val="26"/>
        </w:rPr>
      </w:pPr>
    </w:p>
    <w:p w14:paraId="697E7CC2" w14:textId="77777777" w:rsidR="006500DE" w:rsidRPr="004A7191" w:rsidRDefault="006500DE">
      <w:pPr>
        <w:pStyle w:val="BodyText"/>
        <w:rPr>
          <w:i/>
          <w:color w:val="000000" w:themeColor="text1"/>
          <w:sz w:val="26"/>
        </w:rPr>
      </w:pPr>
    </w:p>
    <w:p w14:paraId="34850175" w14:textId="77777777" w:rsidR="006500DE" w:rsidRPr="004A7191" w:rsidRDefault="006500DE">
      <w:pPr>
        <w:pStyle w:val="BodyText"/>
        <w:rPr>
          <w:i/>
          <w:color w:val="000000" w:themeColor="text1"/>
          <w:sz w:val="26"/>
        </w:rPr>
      </w:pPr>
    </w:p>
    <w:p w14:paraId="6D95BD51" w14:textId="77777777" w:rsidR="006500DE" w:rsidRPr="004A7191" w:rsidRDefault="006500DE">
      <w:pPr>
        <w:pStyle w:val="BodyText"/>
        <w:rPr>
          <w:i/>
          <w:color w:val="000000" w:themeColor="text1"/>
          <w:sz w:val="26"/>
        </w:rPr>
      </w:pPr>
    </w:p>
    <w:p w14:paraId="248CC822" w14:textId="77777777" w:rsidR="006500DE" w:rsidRPr="004A7191" w:rsidRDefault="006500DE">
      <w:pPr>
        <w:pStyle w:val="BodyText"/>
        <w:rPr>
          <w:i/>
          <w:color w:val="000000" w:themeColor="text1"/>
          <w:sz w:val="26"/>
        </w:rPr>
      </w:pPr>
    </w:p>
    <w:p w14:paraId="47E695FF" w14:textId="77777777" w:rsidR="006500DE" w:rsidRPr="004A7191" w:rsidRDefault="006500DE">
      <w:pPr>
        <w:pStyle w:val="BodyText"/>
        <w:rPr>
          <w:i/>
          <w:color w:val="000000" w:themeColor="text1"/>
          <w:sz w:val="26"/>
        </w:rPr>
      </w:pPr>
    </w:p>
    <w:p w14:paraId="741522B6" w14:textId="77777777" w:rsidR="006500DE" w:rsidRPr="004A7191" w:rsidRDefault="006500DE">
      <w:pPr>
        <w:pStyle w:val="BodyText"/>
        <w:rPr>
          <w:i/>
          <w:color w:val="000000" w:themeColor="text1"/>
          <w:sz w:val="26"/>
        </w:rPr>
      </w:pPr>
    </w:p>
    <w:p w14:paraId="69E1A078" w14:textId="77777777" w:rsidR="006500DE" w:rsidRPr="004A7191" w:rsidRDefault="006500DE">
      <w:pPr>
        <w:pStyle w:val="BodyText"/>
        <w:rPr>
          <w:i/>
          <w:color w:val="000000" w:themeColor="text1"/>
          <w:sz w:val="26"/>
        </w:rPr>
      </w:pPr>
    </w:p>
    <w:p w14:paraId="0FD5FB48" w14:textId="77777777" w:rsidR="006500DE" w:rsidRPr="004A7191" w:rsidRDefault="006500DE">
      <w:pPr>
        <w:pStyle w:val="BodyText"/>
        <w:rPr>
          <w:i/>
          <w:color w:val="000000" w:themeColor="text1"/>
          <w:sz w:val="26"/>
        </w:rPr>
      </w:pPr>
    </w:p>
    <w:p w14:paraId="1F15AAE9" w14:textId="77777777" w:rsidR="006500DE" w:rsidRPr="004A7191" w:rsidRDefault="006500DE">
      <w:pPr>
        <w:pStyle w:val="BodyText"/>
        <w:rPr>
          <w:i/>
          <w:color w:val="000000" w:themeColor="text1"/>
          <w:sz w:val="26"/>
        </w:rPr>
      </w:pPr>
    </w:p>
    <w:p w14:paraId="1D4A7780" w14:textId="77777777" w:rsidR="006500DE" w:rsidRPr="004A7191" w:rsidRDefault="006500DE">
      <w:pPr>
        <w:pStyle w:val="BodyText"/>
        <w:rPr>
          <w:i/>
          <w:color w:val="000000" w:themeColor="text1"/>
          <w:sz w:val="26"/>
        </w:rPr>
      </w:pPr>
    </w:p>
    <w:p w14:paraId="4CD72E95" w14:textId="77777777" w:rsidR="006500DE" w:rsidRPr="004A7191" w:rsidRDefault="006500DE">
      <w:pPr>
        <w:pStyle w:val="BodyText"/>
        <w:rPr>
          <w:i/>
          <w:color w:val="000000" w:themeColor="text1"/>
          <w:sz w:val="26"/>
        </w:rPr>
      </w:pPr>
    </w:p>
    <w:p w14:paraId="7622F619" w14:textId="77777777" w:rsidR="006500DE" w:rsidRPr="004A7191" w:rsidRDefault="006500DE">
      <w:pPr>
        <w:pStyle w:val="BodyText"/>
        <w:rPr>
          <w:i/>
          <w:color w:val="000000" w:themeColor="text1"/>
          <w:sz w:val="26"/>
        </w:rPr>
      </w:pPr>
    </w:p>
    <w:p w14:paraId="36481378" w14:textId="77777777" w:rsidR="006500DE" w:rsidRPr="004A7191" w:rsidRDefault="006500DE">
      <w:pPr>
        <w:pStyle w:val="BodyText"/>
        <w:spacing w:before="10"/>
        <w:rPr>
          <w:i/>
          <w:color w:val="000000" w:themeColor="text1"/>
          <w:sz w:val="23"/>
        </w:rPr>
      </w:pPr>
    </w:p>
    <w:p w14:paraId="061FBC23" w14:textId="77777777" w:rsidR="006500DE" w:rsidRPr="004A7191" w:rsidRDefault="004A7191">
      <w:pPr>
        <w:spacing w:before="1"/>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0A814084"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1B94CB77" w14:textId="77777777" w:rsidR="006500DE" w:rsidRPr="004A7191" w:rsidRDefault="00AE6195">
      <w:pPr>
        <w:pStyle w:val="Heading1"/>
        <w:tabs>
          <w:tab w:val="left" w:pos="1132"/>
          <w:tab w:val="left" w:pos="7739"/>
        </w:tabs>
        <w:ind w:left="10"/>
        <w:rPr>
          <w:color w:val="000000" w:themeColor="text1"/>
        </w:rPr>
      </w:pPr>
      <w:r w:rsidRPr="004A7191">
        <w:rPr>
          <w:noProof/>
          <w:color w:val="000000" w:themeColor="text1"/>
        </w:rPr>
        <w:lastRenderedPageBreak/>
        <mc:AlternateContent>
          <mc:Choice Requires="wps">
            <w:drawing>
              <wp:anchor distT="0" distB="0" distL="114300" distR="114300" simplePos="0" relativeHeight="242535424" behindDoc="1" locked="0" layoutInCell="1" allowOverlap="1" wp14:anchorId="3DFADA5B" wp14:editId="5B97A11C">
                <wp:simplePos x="0" y="0"/>
                <wp:positionH relativeFrom="page">
                  <wp:posOffset>2565400</wp:posOffset>
                </wp:positionH>
                <wp:positionV relativeFrom="page">
                  <wp:posOffset>7136765</wp:posOffset>
                </wp:positionV>
                <wp:extent cx="161925" cy="154940"/>
                <wp:effectExtent l="0" t="0" r="0" b="0"/>
                <wp:wrapNone/>
                <wp:docPr id="1223" name="Text Box 1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F6B82"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ADA5B" id="Text Box 1624" o:spid="_x0000_s1075" type="#_x0000_t202" style="position:absolute;left:0;text-align:left;margin-left:202pt;margin-top:561.95pt;width:12.75pt;height:12.2pt;z-index:-26078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" filled="f" stroked="f">
                <v:textbox inset="0,0,0,0">
                  <w:txbxContent>
                    <w:p w14:paraId="249F6B82" w14:textId="77777777" w:rsidR="00B7268B" w:rsidRDefault="00B7268B">
                      <w:pPr>
                        <w:pStyle w:val="BodyText"/>
                        <w:rPr>
                          <w:rFonts w:ascii="Verdana"/>
                        </w:rPr>
                      </w:pPr>
                    </w:p>
                  </w:txbxContent>
                </v:textbox>
                <w10:wrap anchorx="page" anchory="page"/>
              </v:shape>
            </w:pict>
          </mc:Fallback>
        </mc:AlternateContent>
      </w:r>
      <w:r w:rsidR="004A7191" w:rsidRPr="004A7191">
        <w:rPr>
          <w:color w:val="000000" w:themeColor="text1"/>
          <w:shd w:val="clear" w:color="auto" w:fill="AC815E"/>
        </w:rPr>
        <w:t xml:space="preserve"> </w:t>
      </w:r>
      <w:r w:rsidR="004A7191" w:rsidRPr="004A7191">
        <w:rPr>
          <w:color w:val="000000" w:themeColor="text1"/>
          <w:shd w:val="clear" w:color="auto" w:fill="AC815E"/>
        </w:rPr>
        <w:tab/>
        <w:t>19.</w:t>
      </w:r>
      <w:r w:rsidR="004A7191" w:rsidRPr="004A7191">
        <w:rPr>
          <w:color w:val="000000" w:themeColor="text1"/>
          <w:spacing w:val="-33"/>
          <w:shd w:val="clear" w:color="auto" w:fill="AC815E"/>
        </w:rPr>
        <w:t xml:space="preserve"> </w:t>
      </w:r>
      <w:r w:rsidR="004A7191" w:rsidRPr="004A7191">
        <w:rPr>
          <w:color w:val="000000" w:themeColor="text1"/>
          <w:shd w:val="clear" w:color="auto" w:fill="AC815E"/>
        </w:rPr>
        <w:t>Little</w:t>
      </w:r>
      <w:r w:rsidR="004A7191" w:rsidRPr="004A7191">
        <w:rPr>
          <w:color w:val="000000" w:themeColor="text1"/>
          <w:spacing w:val="-32"/>
          <w:shd w:val="clear" w:color="auto" w:fill="AC815E"/>
        </w:rPr>
        <w:t xml:space="preserve"> </w:t>
      </w:r>
      <w:r w:rsidR="004A7191" w:rsidRPr="004A7191">
        <w:rPr>
          <w:color w:val="000000" w:themeColor="text1"/>
          <w:shd w:val="clear" w:color="auto" w:fill="AC815E"/>
        </w:rPr>
        <w:t>Swift</w:t>
      </w:r>
      <w:r w:rsidR="004A7191" w:rsidRPr="004A7191">
        <w:rPr>
          <w:color w:val="000000" w:themeColor="text1"/>
          <w:spacing w:val="-32"/>
          <w:shd w:val="clear" w:color="auto" w:fill="AC815E"/>
        </w:rPr>
        <w:t xml:space="preserve"> </w:t>
      </w:r>
      <w:r w:rsidR="004A7191" w:rsidRPr="004A7191">
        <w:rPr>
          <w:color w:val="000000" w:themeColor="text1"/>
          <w:shd w:val="clear" w:color="auto" w:fill="AC815E"/>
        </w:rPr>
        <w:t>(House</w:t>
      </w:r>
      <w:r w:rsidR="004A7191" w:rsidRPr="004A7191">
        <w:rPr>
          <w:color w:val="000000" w:themeColor="text1"/>
          <w:spacing w:val="-32"/>
          <w:shd w:val="clear" w:color="auto" w:fill="AC815E"/>
        </w:rPr>
        <w:t xml:space="preserve"> </w:t>
      </w:r>
      <w:r w:rsidR="004A7191" w:rsidRPr="004A7191">
        <w:rPr>
          <w:color w:val="000000" w:themeColor="text1"/>
          <w:shd w:val="clear" w:color="auto" w:fill="AC815E"/>
        </w:rPr>
        <w:t>Swift)</w:t>
      </w:r>
      <w:r w:rsidR="004A7191" w:rsidRPr="004A7191">
        <w:rPr>
          <w:color w:val="000000" w:themeColor="text1"/>
          <w:shd w:val="clear" w:color="auto" w:fill="AC815E"/>
        </w:rPr>
        <w:tab/>
      </w:r>
    </w:p>
    <w:p w14:paraId="364E60F5" w14:textId="77777777" w:rsidR="006500DE" w:rsidRPr="004A7191" w:rsidRDefault="004A7191">
      <w:pPr>
        <w:pStyle w:val="BodyText"/>
        <w:spacing w:before="244" w:line="235" w:lineRule="auto"/>
        <w:ind w:left="1140" w:right="1159"/>
        <w:rPr>
          <w:color w:val="000000" w:themeColor="text1"/>
        </w:rPr>
      </w:pPr>
      <w:r w:rsidRPr="004A7191">
        <w:rPr>
          <w:color w:val="000000" w:themeColor="text1"/>
        </w:rPr>
        <w:t>The little swift (</w:t>
      </w:r>
      <w:r w:rsidRPr="004A7191">
        <w:rPr>
          <w:rFonts w:ascii="Georgia"/>
          <w:i/>
          <w:color w:val="000000" w:themeColor="text1"/>
        </w:rPr>
        <w:t xml:space="preserve">Apus </w:t>
      </w:r>
      <w:proofErr w:type="spellStart"/>
      <w:r w:rsidRPr="004A7191">
        <w:rPr>
          <w:rFonts w:ascii="Georgia"/>
          <w:i/>
          <w:color w:val="000000" w:themeColor="text1"/>
        </w:rPr>
        <w:t>affinis</w:t>
      </w:r>
      <w:proofErr w:type="spellEnd"/>
      <w:r w:rsidRPr="004A7191">
        <w:rPr>
          <w:color w:val="000000" w:themeColor="text1"/>
        </w:rPr>
        <w:t xml:space="preserve">), is a small species of swift found in Asia and Africa. It is found both in urban areas and rocky cliffs where it builds its nest in the many typical of all members of the order Apodiformes. A former eastern population is now separated in a distinct species, house swift (Apus </w:t>
      </w:r>
      <w:proofErr w:type="spellStart"/>
      <w:r w:rsidRPr="004A7191">
        <w:rPr>
          <w:color w:val="000000" w:themeColor="text1"/>
        </w:rPr>
        <w:t>nipalensis</w:t>
      </w:r>
      <w:proofErr w:type="spellEnd"/>
      <w:r w:rsidRPr="004A7191">
        <w:rPr>
          <w:color w:val="000000" w:themeColor="text1"/>
        </w:rPr>
        <w:t>).</w:t>
      </w:r>
    </w:p>
    <w:p w14:paraId="77EA70D7" w14:textId="77777777" w:rsidR="006500DE" w:rsidRPr="004A7191" w:rsidRDefault="004A7191">
      <w:pPr>
        <w:pStyle w:val="BodyText"/>
        <w:spacing w:before="10" w:line="237" w:lineRule="auto"/>
        <w:ind w:left="1140" w:right="1125" w:firstLine="280"/>
        <w:rPr>
          <w:color w:val="000000" w:themeColor="text1"/>
        </w:rPr>
      </w:pPr>
      <w:r w:rsidRPr="004A7191">
        <w:rPr>
          <w:color w:val="000000" w:themeColor="text1"/>
        </w:rPr>
        <w:t>These birds have very short legs which they use only for clinging to vertical</w:t>
      </w:r>
      <w:r w:rsidRPr="004A7191">
        <w:rPr>
          <w:color w:val="000000" w:themeColor="text1"/>
          <w:spacing w:val="-22"/>
        </w:rPr>
        <w:t xml:space="preserve"> </w:t>
      </w:r>
      <w:r w:rsidRPr="004A7191">
        <w:rPr>
          <w:color w:val="000000" w:themeColor="text1"/>
        </w:rPr>
        <w:t>surfaces.</w:t>
      </w:r>
      <w:r w:rsidRPr="004A7191">
        <w:rPr>
          <w:color w:val="000000" w:themeColor="text1"/>
          <w:spacing w:val="-31"/>
        </w:rPr>
        <w:t xml:space="preserve"> </w:t>
      </w:r>
      <w:r w:rsidRPr="004A7191">
        <w:rPr>
          <w:color w:val="000000" w:themeColor="text1"/>
        </w:rPr>
        <w:t>The</w:t>
      </w:r>
      <w:r w:rsidRPr="004A7191">
        <w:rPr>
          <w:color w:val="000000" w:themeColor="text1"/>
          <w:spacing w:val="-22"/>
        </w:rPr>
        <w:t xml:space="preserve"> </w:t>
      </w:r>
      <w:r w:rsidRPr="004A7191">
        <w:rPr>
          <w:color w:val="000000" w:themeColor="text1"/>
        </w:rPr>
        <w:t>genus</w:t>
      </w:r>
      <w:r w:rsidRPr="004A7191">
        <w:rPr>
          <w:color w:val="000000" w:themeColor="text1"/>
          <w:spacing w:val="-21"/>
        </w:rPr>
        <w:t xml:space="preserve"> </w:t>
      </w:r>
      <w:r w:rsidRPr="004A7191">
        <w:rPr>
          <w:color w:val="000000" w:themeColor="text1"/>
        </w:rPr>
        <w:t>name</w:t>
      </w:r>
      <w:r w:rsidRPr="004A7191">
        <w:rPr>
          <w:color w:val="000000" w:themeColor="text1"/>
          <w:spacing w:val="-32"/>
        </w:rPr>
        <w:t xml:space="preserve"> </w:t>
      </w:r>
      <w:r w:rsidRPr="004A7191">
        <w:rPr>
          <w:color w:val="000000" w:themeColor="text1"/>
        </w:rPr>
        <w:t>Apus</w:t>
      </w:r>
      <w:r w:rsidRPr="004A7191">
        <w:rPr>
          <w:color w:val="000000" w:themeColor="text1"/>
          <w:spacing w:val="-21"/>
        </w:rPr>
        <w:t xml:space="preserve"> </w:t>
      </w:r>
      <w:r w:rsidRPr="004A7191">
        <w:rPr>
          <w:color w:val="000000" w:themeColor="text1"/>
        </w:rPr>
        <w:t>is</w:t>
      </w:r>
      <w:r w:rsidRPr="004A7191">
        <w:rPr>
          <w:color w:val="000000" w:themeColor="text1"/>
          <w:spacing w:val="-21"/>
        </w:rPr>
        <w:t xml:space="preserve"> </w:t>
      </w:r>
      <w:r w:rsidRPr="004A7191">
        <w:rPr>
          <w:color w:val="000000" w:themeColor="text1"/>
        </w:rPr>
        <w:t>Latin</w:t>
      </w:r>
      <w:r w:rsidRPr="004A7191">
        <w:rPr>
          <w:color w:val="000000" w:themeColor="text1"/>
          <w:spacing w:val="-20"/>
        </w:rPr>
        <w:t xml:space="preserve"> </w:t>
      </w:r>
      <w:r w:rsidRPr="004A7191">
        <w:rPr>
          <w:color w:val="000000" w:themeColor="text1"/>
        </w:rPr>
        <w:t>for</w:t>
      </w:r>
      <w:r w:rsidRPr="004A7191">
        <w:rPr>
          <w:color w:val="000000" w:themeColor="text1"/>
          <w:spacing w:val="-22"/>
        </w:rPr>
        <w:t xml:space="preserve"> </w:t>
      </w:r>
      <w:r w:rsidRPr="004A7191">
        <w:rPr>
          <w:color w:val="000000" w:themeColor="text1"/>
        </w:rPr>
        <w:t>a</w:t>
      </w:r>
      <w:r w:rsidRPr="004A7191">
        <w:rPr>
          <w:color w:val="000000" w:themeColor="text1"/>
          <w:spacing w:val="-1"/>
        </w:rPr>
        <w:t xml:space="preserve"> </w:t>
      </w:r>
      <w:r w:rsidRPr="004A7191">
        <w:rPr>
          <w:color w:val="000000" w:themeColor="text1"/>
        </w:rPr>
        <w:t>swift,</w:t>
      </w:r>
      <w:r w:rsidRPr="004A7191">
        <w:rPr>
          <w:color w:val="000000" w:themeColor="text1"/>
          <w:spacing w:val="-18"/>
        </w:rPr>
        <w:t xml:space="preserve"> </w:t>
      </w:r>
      <w:r w:rsidRPr="004A7191">
        <w:rPr>
          <w:color w:val="000000" w:themeColor="text1"/>
        </w:rPr>
        <w:t>thought</w:t>
      </w:r>
      <w:r w:rsidRPr="004A7191">
        <w:rPr>
          <w:color w:val="000000" w:themeColor="text1"/>
          <w:spacing w:val="-17"/>
        </w:rPr>
        <w:t xml:space="preserve"> </w:t>
      </w:r>
      <w:r w:rsidRPr="004A7191">
        <w:rPr>
          <w:color w:val="000000" w:themeColor="text1"/>
        </w:rPr>
        <w:t>by</w:t>
      </w:r>
      <w:r w:rsidRPr="004A7191">
        <w:rPr>
          <w:color w:val="000000" w:themeColor="text1"/>
          <w:spacing w:val="-20"/>
        </w:rPr>
        <w:t xml:space="preserve"> </w:t>
      </w:r>
      <w:r w:rsidRPr="004A7191">
        <w:rPr>
          <w:color w:val="000000" w:themeColor="text1"/>
        </w:rPr>
        <w:t>the ancients</w:t>
      </w:r>
      <w:r w:rsidRPr="004A7191">
        <w:rPr>
          <w:color w:val="000000" w:themeColor="text1"/>
          <w:spacing w:val="-17"/>
        </w:rPr>
        <w:t xml:space="preserve"> </w:t>
      </w:r>
      <w:r w:rsidRPr="004A7191">
        <w:rPr>
          <w:color w:val="000000" w:themeColor="text1"/>
        </w:rPr>
        <w:t>to</w:t>
      </w:r>
      <w:r w:rsidRPr="004A7191">
        <w:rPr>
          <w:color w:val="000000" w:themeColor="text1"/>
          <w:spacing w:val="-18"/>
        </w:rPr>
        <w:t xml:space="preserve"> </w:t>
      </w:r>
      <w:r w:rsidRPr="004A7191">
        <w:rPr>
          <w:color w:val="000000" w:themeColor="text1"/>
        </w:rPr>
        <w:t>be</w:t>
      </w:r>
      <w:r w:rsidRPr="004A7191">
        <w:rPr>
          <w:color w:val="000000" w:themeColor="text1"/>
          <w:spacing w:val="-18"/>
        </w:rPr>
        <w:t xml:space="preserve"> </w:t>
      </w:r>
      <w:r w:rsidRPr="004A7191">
        <w:rPr>
          <w:color w:val="000000" w:themeColor="text1"/>
        </w:rPr>
        <w:t>a</w:t>
      </w:r>
      <w:r w:rsidRPr="004A7191">
        <w:rPr>
          <w:color w:val="000000" w:themeColor="text1"/>
          <w:spacing w:val="-18"/>
        </w:rPr>
        <w:t xml:space="preserve"> </w:t>
      </w:r>
      <w:r w:rsidRPr="004A7191">
        <w:rPr>
          <w:color w:val="000000" w:themeColor="text1"/>
        </w:rPr>
        <w:t>type</w:t>
      </w:r>
      <w:r w:rsidRPr="004A7191">
        <w:rPr>
          <w:color w:val="000000" w:themeColor="text1"/>
          <w:spacing w:val="-17"/>
        </w:rPr>
        <w:t xml:space="preserve"> </w:t>
      </w:r>
      <w:r w:rsidRPr="004A7191">
        <w:rPr>
          <w:color w:val="000000" w:themeColor="text1"/>
        </w:rPr>
        <w:t>of</w:t>
      </w:r>
      <w:r w:rsidRPr="004A7191">
        <w:rPr>
          <w:color w:val="000000" w:themeColor="text1"/>
          <w:spacing w:val="-18"/>
        </w:rPr>
        <w:t xml:space="preserve"> </w:t>
      </w:r>
      <w:r w:rsidRPr="004A7191">
        <w:rPr>
          <w:color w:val="000000" w:themeColor="text1"/>
        </w:rPr>
        <w:t>swallow</w:t>
      </w:r>
      <w:r w:rsidRPr="004A7191">
        <w:rPr>
          <w:color w:val="000000" w:themeColor="text1"/>
          <w:spacing w:val="-19"/>
        </w:rPr>
        <w:t xml:space="preserve"> </w:t>
      </w:r>
      <w:r w:rsidRPr="004A7191">
        <w:rPr>
          <w:color w:val="000000" w:themeColor="text1"/>
        </w:rPr>
        <w:t>with</w:t>
      </w:r>
      <w:r w:rsidRPr="004A7191">
        <w:rPr>
          <w:color w:val="000000" w:themeColor="text1"/>
          <w:spacing w:val="-19"/>
        </w:rPr>
        <w:t xml:space="preserve"> </w:t>
      </w:r>
      <w:r w:rsidRPr="004A7191">
        <w:rPr>
          <w:color w:val="000000" w:themeColor="text1"/>
        </w:rPr>
        <w:t>no</w:t>
      </w:r>
      <w:r w:rsidRPr="004A7191">
        <w:rPr>
          <w:color w:val="000000" w:themeColor="text1"/>
          <w:spacing w:val="-18"/>
        </w:rPr>
        <w:t xml:space="preserve"> </w:t>
      </w:r>
      <w:r w:rsidRPr="004A7191">
        <w:rPr>
          <w:color w:val="000000" w:themeColor="text1"/>
        </w:rPr>
        <w:t>feet</w:t>
      </w:r>
      <w:r w:rsidRPr="004A7191">
        <w:rPr>
          <w:color w:val="000000" w:themeColor="text1"/>
          <w:spacing w:val="-5"/>
        </w:rPr>
        <w:t xml:space="preserve"> </w:t>
      </w:r>
      <w:r w:rsidRPr="004A7191">
        <w:rPr>
          <w:color w:val="000000" w:themeColor="text1"/>
        </w:rPr>
        <w:t>The</w:t>
      </w:r>
      <w:r w:rsidRPr="004A7191">
        <w:rPr>
          <w:color w:val="000000" w:themeColor="text1"/>
          <w:spacing w:val="-20"/>
        </w:rPr>
        <w:t xml:space="preserve"> </w:t>
      </w:r>
      <w:r w:rsidRPr="004A7191">
        <w:rPr>
          <w:color w:val="000000" w:themeColor="text1"/>
        </w:rPr>
        <w:t>Latin</w:t>
      </w:r>
      <w:r w:rsidRPr="004A7191">
        <w:rPr>
          <w:color w:val="000000" w:themeColor="text1"/>
          <w:spacing w:val="-19"/>
        </w:rPr>
        <w:t xml:space="preserve"> </w:t>
      </w:r>
      <w:r w:rsidRPr="004A7191">
        <w:rPr>
          <w:color w:val="000000" w:themeColor="text1"/>
        </w:rPr>
        <w:t>specific</w:t>
      </w:r>
      <w:r w:rsidRPr="004A7191">
        <w:rPr>
          <w:color w:val="000000" w:themeColor="text1"/>
          <w:spacing w:val="-19"/>
        </w:rPr>
        <w:t xml:space="preserve"> </w:t>
      </w:r>
      <w:proofErr w:type="spellStart"/>
      <w:r w:rsidRPr="004A7191">
        <w:rPr>
          <w:color w:val="000000" w:themeColor="text1"/>
        </w:rPr>
        <w:t>affinis</w:t>
      </w:r>
      <w:proofErr w:type="spellEnd"/>
      <w:r w:rsidRPr="004A7191">
        <w:rPr>
          <w:color w:val="000000" w:themeColor="text1"/>
          <w:spacing w:val="-18"/>
        </w:rPr>
        <w:t xml:space="preserve"> </w:t>
      </w:r>
      <w:r w:rsidRPr="004A7191">
        <w:rPr>
          <w:color w:val="000000" w:themeColor="text1"/>
        </w:rPr>
        <w:t>means similar to or related to, but in this case the species that the little swift supposedly resembles is not clear from the description. They never settle voluntarily on the</w:t>
      </w:r>
      <w:r w:rsidRPr="004A7191">
        <w:rPr>
          <w:color w:val="000000" w:themeColor="text1"/>
          <w:spacing w:val="-2"/>
        </w:rPr>
        <w:t xml:space="preserve"> </w:t>
      </w:r>
      <w:r w:rsidRPr="004A7191">
        <w:rPr>
          <w:color w:val="000000" w:themeColor="text1"/>
        </w:rPr>
        <w:t>ground.</w:t>
      </w:r>
    </w:p>
    <w:p w14:paraId="77F7E023" w14:textId="77777777" w:rsidR="006500DE" w:rsidRPr="004A7191" w:rsidRDefault="004A7191">
      <w:pPr>
        <w:pStyle w:val="BodyText"/>
        <w:spacing w:before="14" w:line="237" w:lineRule="auto"/>
        <w:ind w:left="1140" w:right="1258" w:firstLine="280"/>
        <w:rPr>
          <w:color w:val="000000" w:themeColor="text1"/>
        </w:rPr>
      </w:pPr>
      <w:r w:rsidRPr="004A7191">
        <w:rPr>
          <w:color w:val="000000" w:themeColor="text1"/>
        </w:rPr>
        <w:t>Little swifts breed around habitation and cliffs from southern Spain, Africa</w:t>
      </w:r>
      <w:r w:rsidRPr="004A7191">
        <w:rPr>
          <w:color w:val="000000" w:themeColor="text1"/>
          <w:spacing w:val="-18"/>
        </w:rPr>
        <w:t xml:space="preserve"> </w:t>
      </w:r>
      <w:r w:rsidRPr="004A7191">
        <w:rPr>
          <w:color w:val="000000" w:themeColor="text1"/>
        </w:rPr>
        <w:t>northeastwards</w:t>
      </w:r>
      <w:r w:rsidRPr="004A7191">
        <w:rPr>
          <w:color w:val="000000" w:themeColor="text1"/>
          <w:spacing w:val="-18"/>
        </w:rPr>
        <w:t xml:space="preserve"> </w:t>
      </w:r>
      <w:r w:rsidRPr="004A7191">
        <w:rPr>
          <w:color w:val="000000" w:themeColor="text1"/>
        </w:rPr>
        <w:t>through</w:t>
      </w:r>
      <w:r w:rsidRPr="004A7191">
        <w:rPr>
          <w:color w:val="000000" w:themeColor="text1"/>
          <w:spacing w:val="-17"/>
        </w:rPr>
        <w:t xml:space="preserve"> </w:t>
      </w:r>
      <w:r w:rsidRPr="004A7191">
        <w:rPr>
          <w:color w:val="000000" w:themeColor="text1"/>
        </w:rPr>
        <w:t>southern</w:t>
      </w:r>
      <w:r w:rsidRPr="004A7191">
        <w:rPr>
          <w:color w:val="000000" w:themeColor="text1"/>
          <w:spacing w:val="-17"/>
        </w:rPr>
        <w:t xml:space="preserve"> </w:t>
      </w:r>
      <w:r w:rsidRPr="004A7191">
        <w:rPr>
          <w:color w:val="000000" w:themeColor="text1"/>
        </w:rPr>
        <w:t>Pakistan</w:t>
      </w:r>
      <w:r w:rsidRPr="004A7191">
        <w:rPr>
          <w:color w:val="000000" w:themeColor="text1"/>
          <w:spacing w:val="-18"/>
        </w:rPr>
        <w:t xml:space="preserve"> </w:t>
      </w:r>
      <w:r w:rsidRPr="004A7191">
        <w:rPr>
          <w:color w:val="000000" w:themeColor="text1"/>
        </w:rPr>
        <w:t>and</w:t>
      </w:r>
      <w:r w:rsidRPr="004A7191">
        <w:rPr>
          <w:color w:val="000000" w:themeColor="text1"/>
          <w:spacing w:val="-18"/>
        </w:rPr>
        <w:t xml:space="preserve"> </w:t>
      </w:r>
      <w:r w:rsidRPr="004A7191">
        <w:rPr>
          <w:color w:val="000000" w:themeColor="text1"/>
        </w:rPr>
        <w:t>India</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Sri</w:t>
      </w:r>
      <w:r w:rsidRPr="004A7191">
        <w:rPr>
          <w:color w:val="000000" w:themeColor="text1"/>
          <w:spacing w:val="-2"/>
        </w:rPr>
        <w:t xml:space="preserve"> </w:t>
      </w:r>
      <w:r w:rsidRPr="004A7191">
        <w:rPr>
          <w:color w:val="000000" w:themeColor="text1"/>
        </w:rPr>
        <w:t xml:space="preserve">Lanka. </w:t>
      </w:r>
      <w:r w:rsidRPr="004A7191">
        <w:rPr>
          <w:color w:val="000000" w:themeColor="text1"/>
          <w:spacing w:val="-3"/>
        </w:rPr>
        <w:t xml:space="preserve">Unlike </w:t>
      </w:r>
      <w:r w:rsidRPr="004A7191">
        <w:rPr>
          <w:color w:val="000000" w:themeColor="text1"/>
        </w:rPr>
        <w:t>the more northerly common swift, many birds are resident, but some</w:t>
      </w:r>
      <w:r w:rsidRPr="004A7191">
        <w:rPr>
          <w:color w:val="000000" w:themeColor="text1"/>
          <w:spacing w:val="-14"/>
        </w:rPr>
        <w:t xml:space="preserve"> </w:t>
      </w:r>
      <w:r w:rsidRPr="004A7191">
        <w:rPr>
          <w:color w:val="000000" w:themeColor="text1"/>
        </w:rPr>
        <w:t>populations</w:t>
      </w:r>
      <w:r w:rsidRPr="004A7191">
        <w:rPr>
          <w:color w:val="000000" w:themeColor="text1"/>
          <w:spacing w:val="-13"/>
        </w:rPr>
        <w:t xml:space="preserve"> </w:t>
      </w:r>
      <w:r w:rsidRPr="004A7191">
        <w:rPr>
          <w:color w:val="000000" w:themeColor="text1"/>
        </w:rPr>
        <w:t>are</w:t>
      </w:r>
      <w:r w:rsidRPr="004A7191">
        <w:rPr>
          <w:color w:val="000000" w:themeColor="text1"/>
          <w:spacing w:val="-14"/>
        </w:rPr>
        <w:t xml:space="preserve"> </w:t>
      </w:r>
      <w:r w:rsidRPr="004A7191">
        <w:rPr>
          <w:color w:val="000000" w:themeColor="text1"/>
        </w:rPr>
        <w:t>migratory.</w:t>
      </w:r>
    </w:p>
    <w:p w14:paraId="7B5E9E9D" w14:textId="77777777" w:rsidR="006500DE" w:rsidRPr="004A7191" w:rsidRDefault="004A7191">
      <w:pPr>
        <w:pStyle w:val="BodyText"/>
        <w:spacing w:line="217" w:lineRule="exact"/>
        <w:ind w:left="1420"/>
        <w:rPr>
          <w:color w:val="000000" w:themeColor="text1"/>
        </w:rPr>
      </w:pPr>
      <w:r w:rsidRPr="004A7191">
        <w:rPr>
          <w:color w:val="000000" w:themeColor="text1"/>
        </w:rPr>
        <w:t>Little swifts build their nests in hole in buildings or sometimes on cliffs,</w:t>
      </w:r>
    </w:p>
    <w:p w14:paraId="77F7EFA2" w14:textId="77777777" w:rsidR="006500DE" w:rsidRPr="004A7191" w:rsidRDefault="004A7191">
      <w:pPr>
        <w:pStyle w:val="BodyText"/>
        <w:spacing w:before="18" w:line="230" w:lineRule="auto"/>
        <w:ind w:left="1140" w:right="1193"/>
        <w:rPr>
          <w:color w:val="000000" w:themeColor="text1"/>
        </w:rPr>
      </w:pPr>
      <w:r w:rsidRPr="004A7191">
        <w:rPr>
          <w:color w:val="000000" w:themeColor="text1"/>
        </w:rPr>
        <w:t>laying</w:t>
      </w:r>
      <w:r w:rsidRPr="004A7191">
        <w:rPr>
          <w:color w:val="000000" w:themeColor="text1"/>
          <w:spacing w:val="-27"/>
        </w:rPr>
        <w:t xml:space="preserve"> </w:t>
      </w:r>
      <w:r w:rsidRPr="004A7191">
        <w:rPr>
          <w:color w:val="000000" w:themeColor="text1"/>
        </w:rPr>
        <w:t>1–4</w:t>
      </w:r>
      <w:r w:rsidRPr="004A7191">
        <w:rPr>
          <w:color w:val="000000" w:themeColor="text1"/>
          <w:spacing w:val="-25"/>
        </w:rPr>
        <w:t xml:space="preserve"> </w:t>
      </w:r>
      <w:proofErr w:type="spellStart"/>
      <w:r w:rsidRPr="004A7191">
        <w:rPr>
          <w:color w:val="000000" w:themeColor="text1"/>
          <w:spacing w:val="2"/>
        </w:rPr>
        <w:t>eggs.Aswift</w:t>
      </w:r>
      <w:proofErr w:type="spellEnd"/>
      <w:r w:rsidRPr="004A7191">
        <w:rPr>
          <w:color w:val="000000" w:themeColor="text1"/>
          <w:spacing w:val="-27"/>
        </w:rPr>
        <w:t xml:space="preserve"> </w:t>
      </w:r>
      <w:r w:rsidRPr="004A7191">
        <w:rPr>
          <w:color w:val="000000" w:themeColor="text1"/>
        </w:rPr>
        <w:t>will</w:t>
      </w:r>
      <w:r w:rsidRPr="004A7191">
        <w:rPr>
          <w:color w:val="000000" w:themeColor="text1"/>
          <w:spacing w:val="-28"/>
        </w:rPr>
        <w:t xml:space="preserve"> </w:t>
      </w:r>
      <w:r w:rsidRPr="004A7191">
        <w:rPr>
          <w:color w:val="000000" w:themeColor="text1"/>
        </w:rPr>
        <w:t>return</w:t>
      </w:r>
      <w:r w:rsidRPr="004A7191">
        <w:rPr>
          <w:color w:val="000000" w:themeColor="text1"/>
          <w:spacing w:val="-27"/>
        </w:rPr>
        <w:t xml:space="preserve"> </w:t>
      </w:r>
      <w:r w:rsidRPr="004A7191">
        <w:rPr>
          <w:color w:val="000000" w:themeColor="text1"/>
        </w:rPr>
        <w:t>to</w:t>
      </w:r>
      <w:r w:rsidRPr="004A7191">
        <w:rPr>
          <w:color w:val="000000" w:themeColor="text1"/>
          <w:spacing w:val="-26"/>
        </w:rPr>
        <w:t xml:space="preserve"> </w:t>
      </w:r>
      <w:r w:rsidRPr="004A7191">
        <w:rPr>
          <w:color w:val="000000" w:themeColor="text1"/>
        </w:rPr>
        <w:t>the</w:t>
      </w:r>
      <w:r w:rsidRPr="004A7191">
        <w:rPr>
          <w:color w:val="000000" w:themeColor="text1"/>
          <w:spacing w:val="-26"/>
        </w:rPr>
        <w:t xml:space="preserve"> </w:t>
      </w:r>
      <w:r w:rsidRPr="004A7191">
        <w:rPr>
          <w:color w:val="000000" w:themeColor="text1"/>
        </w:rPr>
        <w:t>same</w:t>
      </w:r>
      <w:r w:rsidRPr="004A7191">
        <w:rPr>
          <w:color w:val="000000" w:themeColor="text1"/>
          <w:spacing w:val="-28"/>
        </w:rPr>
        <w:t xml:space="preserve"> </w:t>
      </w:r>
      <w:r w:rsidRPr="004A7191">
        <w:rPr>
          <w:color w:val="000000" w:themeColor="text1"/>
        </w:rPr>
        <w:t>site</w:t>
      </w:r>
      <w:r w:rsidRPr="004A7191">
        <w:rPr>
          <w:color w:val="000000" w:themeColor="text1"/>
          <w:spacing w:val="-28"/>
        </w:rPr>
        <w:t xml:space="preserve"> </w:t>
      </w:r>
      <w:r w:rsidRPr="004A7191">
        <w:rPr>
          <w:color w:val="000000" w:themeColor="text1"/>
        </w:rPr>
        <w:t>year after</w:t>
      </w:r>
      <w:r w:rsidRPr="004A7191">
        <w:rPr>
          <w:color w:val="000000" w:themeColor="text1"/>
          <w:spacing w:val="-15"/>
        </w:rPr>
        <w:t xml:space="preserve"> </w:t>
      </w:r>
      <w:r w:rsidRPr="004A7191">
        <w:rPr>
          <w:color w:val="000000" w:themeColor="text1"/>
          <w:spacing w:val="-5"/>
        </w:rPr>
        <w:t>year,</w:t>
      </w:r>
      <w:r w:rsidRPr="004A7191">
        <w:rPr>
          <w:color w:val="000000" w:themeColor="text1"/>
          <w:spacing w:val="-18"/>
        </w:rPr>
        <w:t xml:space="preserve"> </w:t>
      </w:r>
      <w:r w:rsidRPr="004A7191">
        <w:rPr>
          <w:color w:val="000000" w:themeColor="text1"/>
        </w:rPr>
        <w:t>rebuilding its</w:t>
      </w:r>
      <w:r w:rsidRPr="004A7191">
        <w:rPr>
          <w:color w:val="000000" w:themeColor="text1"/>
          <w:spacing w:val="-14"/>
        </w:rPr>
        <w:t xml:space="preserve"> </w:t>
      </w:r>
      <w:r w:rsidRPr="004A7191">
        <w:rPr>
          <w:color w:val="000000" w:themeColor="text1"/>
        </w:rPr>
        <w:t>nest</w:t>
      </w:r>
      <w:r w:rsidRPr="004A7191">
        <w:rPr>
          <w:color w:val="000000" w:themeColor="text1"/>
          <w:spacing w:val="-14"/>
        </w:rPr>
        <w:t xml:space="preserve"> </w:t>
      </w:r>
      <w:r w:rsidRPr="004A7191">
        <w:rPr>
          <w:color w:val="000000" w:themeColor="text1"/>
        </w:rPr>
        <w:t>when</w:t>
      </w:r>
      <w:r w:rsidRPr="004A7191">
        <w:rPr>
          <w:color w:val="000000" w:themeColor="text1"/>
          <w:spacing w:val="-14"/>
        </w:rPr>
        <w:t xml:space="preserve"> </w:t>
      </w:r>
      <w:r w:rsidRPr="004A7191">
        <w:rPr>
          <w:color w:val="000000" w:themeColor="text1"/>
          <w:spacing w:val="-4"/>
        </w:rPr>
        <w:t>necessary.</w:t>
      </w:r>
    </w:p>
    <w:p w14:paraId="7DB10AC4" w14:textId="77777777" w:rsidR="006500DE" w:rsidRPr="004A7191" w:rsidRDefault="004A7191">
      <w:pPr>
        <w:pStyle w:val="BodyText"/>
        <w:spacing w:before="13" w:line="237" w:lineRule="auto"/>
        <w:ind w:left="1140" w:right="1151" w:firstLine="280"/>
        <w:rPr>
          <w:color w:val="000000" w:themeColor="text1"/>
        </w:rPr>
      </w:pPr>
      <w:r w:rsidRPr="004A7191">
        <w:rPr>
          <w:color w:val="000000" w:themeColor="text1"/>
        </w:rPr>
        <w:t xml:space="preserve">Little swifts spend most of their lives in the </w:t>
      </w:r>
      <w:r w:rsidRPr="004A7191">
        <w:rPr>
          <w:color w:val="000000" w:themeColor="text1"/>
          <w:spacing w:val="-5"/>
        </w:rPr>
        <w:t xml:space="preserve">air, </w:t>
      </w:r>
      <w:r w:rsidRPr="004A7191">
        <w:rPr>
          <w:color w:val="000000" w:themeColor="text1"/>
        </w:rPr>
        <w:t>living on the insects they</w:t>
      </w:r>
      <w:r w:rsidRPr="004A7191">
        <w:rPr>
          <w:color w:val="000000" w:themeColor="text1"/>
          <w:spacing w:val="-17"/>
        </w:rPr>
        <w:t xml:space="preserve"> </w:t>
      </w:r>
      <w:r w:rsidRPr="004A7191">
        <w:rPr>
          <w:color w:val="000000" w:themeColor="text1"/>
        </w:rPr>
        <w:t>catch</w:t>
      </w:r>
      <w:r w:rsidRPr="004A7191">
        <w:rPr>
          <w:color w:val="000000" w:themeColor="text1"/>
          <w:spacing w:val="-16"/>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their</w:t>
      </w:r>
      <w:r w:rsidRPr="004A7191">
        <w:rPr>
          <w:color w:val="000000" w:themeColor="text1"/>
          <w:spacing w:val="-17"/>
        </w:rPr>
        <w:t xml:space="preserve"> </w:t>
      </w:r>
      <w:r w:rsidRPr="004A7191">
        <w:rPr>
          <w:color w:val="000000" w:themeColor="text1"/>
        </w:rPr>
        <w:t>beaks.</w:t>
      </w:r>
      <w:r w:rsidRPr="004A7191">
        <w:rPr>
          <w:color w:val="000000" w:themeColor="text1"/>
          <w:spacing w:val="-27"/>
        </w:rPr>
        <w:t xml:space="preserve"> </w:t>
      </w:r>
      <w:r w:rsidRPr="004A7191">
        <w:rPr>
          <w:color w:val="000000" w:themeColor="text1"/>
        </w:rPr>
        <w:t>They</w:t>
      </w:r>
      <w:r w:rsidRPr="004A7191">
        <w:rPr>
          <w:color w:val="000000" w:themeColor="text1"/>
          <w:spacing w:val="-16"/>
        </w:rPr>
        <w:t xml:space="preserve"> </w:t>
      </w:r>
      <w:r w:rsidRPr="004A7191">
        <w:rPr>
          <w:color w:val="000000" w:themeColor="text1"/>
        </w:rPr>
        <w:t>drink</w:t>
      </w:r>
      <w:r w:rsidRPr="004A7191">
        <w:rPr>
          <w:color w:val="000000" w:themeColor="text1"/>
          <w:spacing w:val="-16"/>
        </w:rPr>
        <w:t xml:space="preserve"> </w:t>
      </w:r>
      <w:r w:rsidRPr="004A7191">
        <w:rPr>
          <w:color w:val="000000" w:themeColor="text1"/>
        </w:rPr>
        <w:t>on</w:t>
      </w:r>
      <w:r w:rsidRPr="004A7191">
        <w:rPr>
          <w:color w:val="000000" w:themeColor="text1"/>
          <w:spacing w:val="-17"/>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wing,</w:t>
      </w:r>
      <w:r w:rsidRPr="004A7191">
        <w:rPr>
          <w:color w:val="000000" w:themeColor="text1"/>
          <w:spacing w:val="-16"/>
        </w:rPr>
        <w:t xml:space="preserve"> </w:t>
      </w:r>
      <w:r w:rsidRPr="004A7191">
        <w:rPr>
          <w:color w:val="000000" w:themeColor="text1"/>
        </w:rPr>
        <w:t>but</w:t>
      </w:r>
      <w:r w:rsidRPr="004A7191">
        <w:rPr>
          <w:color w:val="000000" w:themeColor="text1"/>
          <w:spacing w:val="-17"/>
        </w:rPr>
        <w:t xml:space="preserve"> </w:t>
      </w:r>
      <w:r w:rsidRPr="004A7191">
        <w:rPr>
          <w:color w:val="000000" w:themeColor="text1"/>
        </w:rPr>
        <w:t>roost</w:t>
      </w:r>
      <w:r w:rsidRPr="004A7191">
        <w:rPr>
          <w:color w:val="000000" w:themeColor="text1"/>
          <w:spacing w:val="-1"/>
        </w:rPr>
        <w:t xml:space="preserve"> </w:t>
      </w:r>
      <w:r w:rsidRPr="004A7191">
        <w:rPr>
          <w:color w:val="000000" w:themeColor="text1"/>
        </w:rPr>
        <w:t>on</w:t>
      </w:r>
      <w:r w:rsidRPr="004A7191">
        <w:rPr>
          <w:color w:val="000000" w:themeColor="text1"/>
          <w:spacing w:val="-31"/>
        </w:rPr>
        <w:t xml:space="preserve"> </w:t>
      </w:r>
      <w:r w:rsidRPr="004A7191">
        <w:rPr>
          <w:color w:val="000000" w:themeColor="text1"/>
        </w:rPr>
        <w:t>vertical</w:t>
      </w:r>
      <w:r w:rsidRPr="004A7191">
        <w:rPr>
          <w:color w:val="000000" w:themeColor="text1"/>
          <w:spacing w:val="-30"/>
        </w:rPr>
        <w:t xml:space="preserve"> </w:t>
      </w:r>
      <w:r w:rsidRPr="004A7191">
        <w:rPr>
          <w:color w:val="000000" w:themeColor="text1"/>
        </w:rPr>
        <w:t>cliffs or walls. Little swifts are readily identified by their small size. Their wingspan is 33 cm compared to the 42 cm of common swift. They are black except for a white rump, the white extending on to the flanks. They have</w:t>
      </w:r>
      <w:r w:rsidRPr="004A7191">
        <w:rPr>
          <w:color w:val="000000" w:themeColor="text1"/>
          <w:spacing w:val="-21"/>
        </w:rPr>
        <w:t xml:space="preserve"> </w:t>
      </w:r>
      <w:r w:rsidRPr="004A7191">
        <w:rPr>
          <w:color w:val="000000" w:themeColor="text1"/>
        </w:rPr>
        <w:t>a</w:t>
      </w:r>
      <w:r w:rsidRPr="004A7191">
        <w:rPr>
          <w:color w:val="000000" w:themeColor="text1"/>
          <w:spacing w:val="-21"/>
        </w:rPr>
        <w:t xml:space="preserve"> </w:t>
      </w:r>
      <w:r w:rsidRPr="004A7191">
        <w:rPr>
          <w:color w:val="000000" w:themeColor="text1"/>
        </w:rPr>
        <w:t>short</w:t>
      </w:r>
      <w:r w:rsidRPr="004A7191">
        <w:rPr>
          <w:color w:val="000000" w:themeColor="text1"/>
          <w:spacing w:val="-20"/>
        </w:rPr>
        <w:t xml:space="preserve"> </w:t>
      </w:r>
      <w:r w:rsidRPr="004A7191">
        <w:rPr>
          <w:color w:val="000000" w:themeColor="text1"/>
        </w:rPr>
        <w:t>square</w:t>
      </w:r>
      <w:r w:rsidRPr="004A7191">
        <w:rPr>
          <w:color w:val="000000" w:themeColor="text1"/>
          <w:spacing w:val="-21"/>
        </w:rPr>
        <w:t xml:space="preserve"> </w:t>
      </w:r>
      <w:r w:rsidRPr="004A7191">
        <w:rPr>
          <w:color w:val="000000" w:themeColor="text1"/>
        </w:rPr>
        <w:t>tail.</w:t>
      </w:r>
      <w:r w:rsidRPr="004A7191">
        <w:rPr>
          <w:color w:val="000000" w:themeColor="text1"/>
          <w:spacing w:val="-30"/>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flight</w:t>
      </w:r>
      <w:r w:rsidRPr="004A7191">
        <w:rPr>
          <w:color w:val="000000" w:themeColor="text1"/>
          <w:spacing w:val="-2"/>
        </w:rPr>
        <w:t xml:space="preserve"> </w:t>
      </w:r>
      <w:r w:rsidRPr="004A7191">
        <w:rPr>
          <w:color w:val="000000" w:themeColor="text1"/>
        </w:rPr>
        <w:t>is</w:t>
      </w:r>
      <w:r w:rsidRPr="004A7191">
        <w:rPr>
          <w:color w:val="000000" w:themeColor="text1"/>
          <w:spacing w:val="-17"/>
        </w:rPr>
        <w:t xml:space="preserve"> </w:t>
      </w:r>
      <w:r w:rsidRPr="004A7191">
        <w:rPr>
          <w:color w:val="000000" w:themeColor="text1"/>
        </w:rPr>
        <w:t>fluttering</w:t>
      </w:r>
      <w:r w:rsidRPr="004A7191">
        <w:rPr>
          <w:color w:val="000000" w:themeColor="text1"/>
          <w:spacing w:val="-15"/>
        </w:rPr>
        <w:t xml:space="preserve"> </w:t>
      </w:r>
      <w:r w:rsidRPr="004A7191">
        <w:rPr>
          <w:color w:val="000000" w:themeColor="text1"/>
        </w:rPr>
        <w:t>like</w:t>
      </w:r>
      <w:r w:rsidRPr="004A7191">
        <w:rPr>
          <w:color w:val="000000" w:themeColor="text1"/>
          <w:spacing w:val="-16"/>
        </w:rPr>
        <w:t xml:space="preserve"> </w:t>
      </w:r>
      <w:r w:rsidRPr="004A7191">
        <w:rPr>
          <w:color w:val="000000" w:themeColor="text1"/>
        </w:rPr>
        <w:t>a</w:t>
      </w:r>
      <w:r w:rsidRPr="004A7191">
        <w:rPr>
          <w:color w:val="000000" w:themeColor="text1"/>
          <w:spacing w:val="-16"/>
        </w:rPr>
        <w:t xml:space="preserve"> </w:t>
      </w:r>
      <w:r w:rsidRPr="004A7191">
        <w:rPr>
          <w:color w:val="000000" w:themeColor="text1"/>
        </w:rPr>
        <w:t>house</w:t>
      </w:r>
      <w:r w:rsidRPr="004A7191">
        <w:rPr>
          <w:color w:val="000000" w:themeColor="text1"/>
          <w:spacing w:val="-17"/>
        </w:rPr>
        <w:t xml:space="preserve"> </w:t>
      </w:r>
      <w:proofErr w:type="spellStart"/>
      <w:r w:rsidRPr="004A7191">
        <w:rPr>
          <w:color w:val="000000" w:themeColor="text1"/>
        </w:rPr>
        <w:t>martin.The</w:t>
      </w:r>
      <w:proofErr w:type="spellEnd"/>
      <w:r w:rsidRPr="004A7191">
        <w:rPr>
          <w:color w:val="000000" w:themeColor="text1"/>
          <w:spacing w:val="-16"/>
        </w:rPr>
        <w:t xml:space="preserve"> </w:t>
      </w:r>
      <w:r w:rsidRPr="004A7191">
        <w:rPr>
          <w:color w:val="000000" w:themeColor="text1"/>
        </w:rPr>
        <w:t>call</w:t>
      </w:r>
      <w:r w:rsidRPr="004A7191">
        <w:rPr>
          <w:color w:val="000000" w:themeColor="text1"/>
          <w:spacing w:val="-16"/>
        </w:rPr>
        <w:t xml:space="preserve"> </w:t>
      </w:r>
      <w:r w:rsidRPr="004A7191">
        <w:rPr>
          <w:color w:val="000000" w:themeColor="text1"/>
        </w:rPr>
        <w:t>is a high</w:t>
      </w:r>
      <w:r w:rsidRPr="004A7191">
        <w:rPr>
          <w:color w:val="000000" w:themeColor="text1"/>
          <w:spacing w:val="-31"/>
        </w:rPr>
        <w:t xml:space="preserve"> </w:t>
      </w:r>
      <w:r w:rsidRPr="004A7191">
        <w:rPr>
          <w:color w:val="000000" w:themeColor="text1"/>
        </w:rPr>
        <w:t>twittering.</w:t>
      </w:r>
    </w:p>
    <w:p w14:paraId="0BF6F738" w14:textId="77777777" w:rsidR="006500DE" w:rsidRPr="004A7191" w:rsidRDefault="006500DE">
      <w:pPr>
        <w:spacing w:line="237" w:lineRule="auto"/>
        <w:rPr>
          <w:color w:val="000000" w:themeColor="text1"/>
        </w:rPr>
        <w:sectPr w:rsidR="006500DE" w:rsidRPr="004A7191">
          <w:pgSz w:w="8240" w:h="12200"/>
          <w:pgMar w:top="1060" w:right="0" w:bottom="280" w:left="0" w:header="720" w:footer="720" w:gutter="0"/>
          <w:cols w:space="720"/>
        </w:sectPr>
      </w:pPr>
    </w:p>
    <w:p w14:paraId="1C76D61E" w14:textId="77777777" w:rsidR="006500DE" w:rsidRPr="004A7191" w:rsidRDefault="006500DE">
      <w:pPr>
        <w:pStyle w:val="BodyText"/>
        <w:rPr>
          <w:color w:val="000000" w:themeColor="text1"/>
        </w:rPr>
      </w:pPr>
    </w:p>
    <w:p w14:paraId="16010E46" w14:textId="77777777" w:rsidR="006500DE" w:rsidRPr="004A7191" w:rsidRDefault="006500DE">
      <w:pPr>
        <w:pStyle w:val="BodyText"/>
        <w:rPr>
          <w:color w:val="000000" w:themeColor="text1"/>
        </w:rPr>
      </w:pPr>
    </w:p>
    <w:p w14:paraId="418D50F2" w14:textId="77777777" w:rsidR="006500DE" w:rsidRPr="004A7191" w:rsidRDefault="006500DE">
      <w:pPr>
        <w:pStyle w:val="BodyText"/>
        <w:rPr>
          <w:color w:val="000000" w:themeColor="text1"/>
        </w:rPr>
      </w:pPr>
    </w:p>
    <w:p w14:paraId="6567329F" w14:textId="77777777" w:rsidR="006500DE" w:rsidRPr="004A7191" w:rsidRDefault="006500DE">
      <w:pPr>
        <w:pStyle w:val="BodyText"/>
        <w:rPr>
          <w:color w:val="000000" w:themeColor="text1"/>
        </w:rPr>
      </w:pPr>
    </w:p>
    <w:p w14:paraId="430DEE61" w14:textId="77777777" w:rsidR="006500DE" w:rsidRPr="004A7191" w:rsidRDefault="006500DE">
      <w:pPr>
        <w:pStyle w:val="BodyText"/>
        <w:rPr>
          <w:color w:val="000000" w:themeColor="text1"/>
        </w:rPr>
      </w:pPr>
    </w:p>
    <w:p w14:paraId="087ED94E" w14:textId="77777777" w:rsidR="006500DE" w:rsidRPr="004A7191" w:rsidRDefault="006500DE">
      <w:pPr>
        <w:pStyle w:val="BodyText"/>
        <w:rPr>
          <w:color w:val="000000" w:themeColor="text1"/>
        </w:rPr>
      </w:pPr>
    </w:p>
    <w:p w14:paraId="0563458E" w14:textId="77777777" w:rsidR="006500DE" w:rsidRPr="004A7191" w:rsidRDefault="006500DE">
      <w:pPr>
        <w:pStyle w:val="BodyText"/>
        <w:rPr>
          <w:color w:val="000000" w:themeColor="text1"/>
        </w:rPr>
      </w:pPr>
    </w:p>
    <w:p w14:paraId="4C6FFF40" w14:textId="77777777" w:rsidR="006500DE" w:rsidRPr="004A7191" w:rsidRDefault="006500DE">
      <w:pPr>
        <w:pStyle w:val="BodyText"/>
        <w:rPr>
          <w:color w:val="000000" w:themeColor="text1"/>
        </w:rPr>
      </w:pPr>
    </w:p>
    <w:p w14:paraId="7FA00998" w14:textId="77777777" w:rsidR="006500DE" w:rsidRPr="004A7191" w:rsidRDefault="006500DE">
      <w:pPr>
        <w:pStyle w:val="BodyText"/>
        <w:rPr>
          <w:color w:val="000000" w:themeColor="text1"/>
        </w:rPr>
      </w:pPr>
    </w:p>
    <w:p w14:paraId="399D1A22" w14:textId="77777777" w:rsidR="006500DE" w:rsidRPr="004A7191" w:rsidRDefault="006500DE">
      <w:pPr>
        <w:pStyle w:val="BodyText"/>
        <w:rPr>
          <w:color w:val="000000" w:themeColor="text1"/>
        </w:rPr>
      </w:pPr>
    </w:p>
    <w:p w14:paraId="5B006563" w14:textId="77777777" w:rsidR="006500DE" w:rsidRPr="004A7191" w:rsidRDefault="006500DE">
      <w:pPr>
        <w:pStyle w:val="BodyText"/>
        <w:rPr>
          <w:color w:val="000000" w:themeColor="text1"/>
        </w:rPr>
      </w:pPr>
    </w:p>
    <w:p w14:paraId="393E7B67" w14:textId="77777777" w:rsidR="006500DE" w:rsidRPr="004A7191" w:rsidRDefault="006500DE">
      <w:pPr>
        <w:pStyle w:val="BodyText"/>
        <w:rPr>
          <w:color w:val="000000" w:themeColor="text1"/>
        </w:rPr>
      </w:pPr>
    </w:p>
    <w:p w14:paraId="2D110299" w14:textId="77777777" w:rsidR="006500DE" w:rsidRPr="004A7191" w:rsidRDefault="006500DE">
      <w:pPr>
        <w:pStyle w:val="BodyText"/>
        <w:rPr>
          <w:color w:val="000000" w:themeColor="text1"/>
        </w:rPr>
      </w:pPr>
    </w:p>
    <w:p w14:paraId="009D7BCE" w14:textId="77777777" w:rsidR="006500DE" w:rsidRPr="004A7191" w:rsidRDefault="006500DE">
      <w:pPr>
        <w:pStyle w:val="BodyText"/>
        <w:rPr>
          <w:color w:val="000000" w:themeColor="text1"/>
        </w:rPr>
      </w:pPr>
    </w:p>
    <w:p w14:paraId="34A3479B" w14:textId="77777777" w:rsidR="006500DE" w:rsidRPr="004A7191" w:rsidRDefault="006500DE">
      <w:pPr>
        <w:pStyle w:val="BodyText"/>
        <w:rPr>
          <w:color w:val="000000" w:themeColor="text1"/>
        </w:rPr>
      </w:pPr>
    </w:p>
    <w:p w14:paraId="76FEE0DE" w14:textId="77777777" w:rsidR="006500DE" w:rsidRPr="004A7191" w:rsidRDefault="006500DE">
      <w:pPr>
        <w:pStyle w:val="BodyText"/>
        <w:rPr>
          <w:color w:val="000000" w:themeColor="text1"/>
        </w:rPr>
      </w:pPr>
    </w:p>
    <w:p w14:paraId="2B05AF01" w14:textId="77777777" w:rsidR="006500DE" w:rsidRPr="004A7191" w:rsidRDefault="006500DE">
      <w:pPr>
        <w:pStyle w:val="BodyText"/>
        <w:rPr>
          <w:color w:val="000000" w:themeColor="text1"/>
        </w:rPr>
      </w:pPr>
    </w:p>
    <w:p w14:paraId="14178F75" w14:textId="77777777" w:rsidR="006500DE" w:rsidRPr="004A7191" w:rsidRDefault="006500DE">
      <w:pPr>
        <w:pStyle w:val="BodyText"/>
        <w:rPr>
          <w:color w:val="000000" w:themeColor="text1"/>
        </w:rPr>
      </w:pPr>
    </w:p>
    <w:p w14:paraId="66E74A07" w14:textId="77777777" w:rsidR="006500DE" w:rsidRPr="004A7191" w:rsidRDefault="006500DE">
      <w:pPr>
        <w:pStyle w:val="BodyText"/>
        <w:rPr>
          <w:color w:val="000000" w:themeColor="text1"/>
        </w:rPr>
      </w:pPr>
    </w:p>
    <w:p w14:paraId="520FD62B" w14:textId="77777777" w:rsidR="006500DE" w:rsidRPr="004A7191" w:rsidRDefault="006500DE">
      <w:pPr>
        <w:pStyle w:val="BodyText"/>
        <w:rPr>
          <w:color w:val="000000" w:themeColor="text1"/>
        </w:rPr>
      </w:pPr>
    </w:p>
    <w:p w14:paraId="4498117A" w14:textId="77777777" w:rsidR="006500DE" w:rsidRPr="004A7191" w:rsidRDefault="006500DE">
      <w:pPr>
        <w:pStyle w:val="BodyText"/>
        <w:rPr>
          <w:color w:val="000000" w:themeColor="text1"/>
        </w:rPr>
      </w:pPr>
    </w:p>
    <w:p w14:paraId="18E357B4" w14:textId="77777777" w:rsidR="006500DE" w:rsidRPr="004A7191" w:rsidRDefault="006500DE">
      <w:pPr>
        <w:pStyle w:val="BodyText"/>
        <w:rPr>
          <w:color w:val="000000" w:themeColor="text1"/>
        </w:rPr>
      </w:pPr>
    </w:p>
    <w:p w14:paraId="64A85AD2" w14:textId="77777777" w:rsidR="006500DE" w:rsidRPr="004A7191" w:rsidRDefault="006500DE">
      <w:pPr>
        <w:pStyle w:val="BodyText"/>
        <w:rPr>
          <w:color w:val="000000" w:themeColor="text1"/>
        </w:rPr>
      </w:pPr>
    </w:p>
    <w:p w14:paraId="29B1209A" w14:textId="77777777" w:rsidR="006500DE" w:rsidRPr="004A7191" w:rsidRDefault="006500DE">
      <w:pPr>
        <w:pStyle w:val="BodyText"/>
        <w:spacing w:before="7"/>
        <w:rPr>
          <w:color w:val="000000" w:themeColor="text1"/>
          <w:sz w:val="19"/>
        </w:rPr>
      </w:pPr>
    </w:p>
    <w:p w14:paraId="0B3C8685" w14:textId="77777777" w:rsidR="006500DE" w:rsidRPr="004A7191" w:rsidRDefault="004A7191">
      <w:pPr>
        <w:pStyle w:val="Heading2"/>
        <w:spacing w:before="1"/>
        <w:rPr>
          <w:color w:val="000000" w:themeColor="text1"/>
        </w:rPr>
      </w:pPr>
      <w:r w:rsidRPr="004A7191">
        <w:rPr>
          <w:color w:val="000000" w:themeColor="text1"/>
        </w:rPr>
        <w:t>Conservation status</w:t>
      </w:r>
    </w:p>
    <w:p w14:paraId="2C01563D" w14:textId="77777777" w:rsidR="006500DE" w:rsidRPr="004A7191" w:rsidRDefault="006500DE">
      <w:pPr>
        <w:pStyle w:val="BodyText"/>
        <w:spacing w:before="1"/>
        <w:rPr>
          <w:b/>
          <w:color w:val="000000" w:themeColor="text1"/>
          <w:sz w:val="16"/>
        </w:rPr>
      </w:pPr>
    </w:p>
    <w:p w14:paraId="4A56254C" w14:textId="77777777" w:rsidR="006500DE" w:rsidRPr="004A7191" w:rsidRDefault="006500DE">
      <w:pPr>
        <w:rPr>
          <w:color w:val="000000" w:themeColor="text1"/>
          <w:sz w:val="16"/>
        </w:rPr>
        <w:sectPr w:rsidR="006500DE" w:rsidRPr="004A7191">
          <w:pgSz w:w="8240" w:h="12200"/>
          <w:pgMar w:top="1140" w:right="0" w:bottom="280" w:left="0" w:header="720" w:footer="720" w:gutter="0"/>
          <w:cols w:space="720"/>
        </w:sectPr>
      </w:pPr>
    </w:p>
    <w:p w14:paraId="65E1A4DB" w14:textId="77777777" w:rsidR="006500DE" w:rsidRPr="004A7191" w:rsidRDefault="004A7191">
      <w:pPr>
        <w:tabs>
          <w:tab w:val="left" w:pos="2591"/>
        </w:tabs>
        <w:spacing w:before="93"/>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1C7E5401" w14:textId="77777777" w:rsidR="006500DE" w:rsidRPr="004A7191" w:rsidRDefault="004A7191">
      <w:pPr>
        <w:pStyle w:val="BodyText"/>
        <w:tabs>
          <w:tab w:val="left" w:pos="1738"/>
          <w:tab w:val="left" w:pos="2269"/>
          <w:tab w:val="left" w:pos="2775"/>
          <w:tab w:val="left" w:pos="3277"/>
        </w:tabs>
        <w:spacing w:before="178"/>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35697A2A"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2A8061E5"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1A38505B"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7D6F7571" w14:textId="77777777" w:rsidR="006500DE" w:rsidRPr="004A7191" w:rsidRDefault="006500DE">
      <w:pPr>
        <w:pStyle w:val="BodyText"/>
        <w:spacing w:before="7"/>
        <w:rPr>
          <w:rFonts w:ascii="Trebuchet MS"/>
          <w:color w:val="000000" w:themeColor="text1"/>
          <w:sz w:val="16"/>
        </w:rPr>
      </w:pPr>
    </w:p>
    <w:p w14:paraId="37F96DB5"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76F283C1" w14:textId="77777777" w:rsidR="006500DE" w:rsidRPr="004A7191" w:rsidRDefault="00AE6195">
      <w:pPr>
        <w:spacing w:before="93"/>
        <w:ind w:left="1160"/>
        <w:rPr>
          <w:color w:val="000000" w:themeColor="text1"/>
          <w:sz w:val="16"/>
        </w:rPr>
      </w:pPr>
      <w:r w:rsidRPr="004A7191">
        <w:rPr>
          <w:noProof/>
          <w:color w:val="000000" w:themeColor="text1"/>
        </w:rPr>
        <mc:AlternateContent>
          <mc:Choice Requires="wps">
            <w:drawing>
              <wp:anchor distT="0" distB="0" distL="114300" distR="114300" simplePos="0" relativeHeight="242537472" behindDoc="1" locked="0" layoutInCell="1" allowOverlap="1" wp14:anchorId="630C9705" wp14:editId="750A9193">
                <wp:simplePos x="0" y="0"/>
                <wp:positionH relativeFrom="page">
                  <wp:posOffset>2311400</wp:posOffset>
                </wp:positionH>
                <wp:positionV relativeFrom="page">
                  <wp:posOffset>329565</wp:posOffset>
                </wp:positionV>
                <wp:extent cx="161925" cy="154940"/>
                <wp:effectExtent l="0" t="0" r="0" b="0"/>
                <wp:wrapNone/>
                <wp:docPr id="1222" name="Text Box 1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0FA3D" w14:textId="77777777" w:rsidR="00B7268B" w:rsidRDefault="00B7268B">
                            <w:pPr>
                              <w:pStyle w:val="BodyText"/>
                              <w:rPr>
                                <w:rFonts w:ascii="Verdana"/>
                              </w:rPr>
                            </w:pPr>
                            <w:r>
                              <w:rPr>
                                <w:rFonts w:ascii="Verdana"/>
                                <w:color w:val="58595B"/>
                              </w:rPr>
                              <w:t>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C9705" id="Text Box 1620" o:spid="_x0000_s1076" type="#_x0000_t202" style="position:absolute;left:0;text-align:left;margin-left:182pt;margin-top:25.95pt;width:12.75pt;height:12.2pt;z-index:-26077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" filled="f" stroked="f">
                <v:textbox inset="0,0,0,0">
                  <w:txbxContent>
                    <w:p w14:paraId="05B0FA3D" w14:textId="77777777" w:rsidR="00B7268B" w:rsidRDefault="00B7268B">
                      <w:pPr>
                        <w:pStyle w:val="BodyText"/>
                        <w:rPr>
                          <w:rFonts w:ascii="Verdana"/>
                        </w:rPr>
                      </w:pPr>
                      <w:r>
                        <w:rPr>
                          <w:rFonts w:ascii="Verdana"/>
                          <w:color w:val="58595B"/>
                        </w:rPr>
                        <w:t>47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38496" behindDoc="1" locked="0" layoutInCell="1" allowOverlap="1" wp14:anchorId="317FB0C9" wp14:editId="0AADD694">
                <wp:simplePos x="0" y="0"/>
                <wp:positionH relativeFrom="page">
                  <wp:posOffset>-1270</wp:posOffset>
                </wp:positionH>
                <wp:positionV relativeFrom="page">
                  <wp:posOffset>0</wp:posOffset>
                </wp:positionV>
                <wp:extent cx="5221605" cy="7734300"/>
                <wp:effectExtent l="0" t="0" r="0" b="0"/>
                <wp:wrapNone/>
                <wp:docPr id="1189" name="Group 1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190" name="Picture 16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1" name="Picture 16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2" name="Line 1617"/>
                        <wps:cNvCnPr>
                          <a:cxnSpLocks noChangeShapeType="1"/>
                        </wps:cNvCnPr>
                        <wps:spPr bwMode="auto">
                          <a:xfrm>
                            <a:off x="0" y="1134"/>
                            <a:ext cx="0" cy="869"/>
                          </a:xfrm>
                          <a:prstGeom prst="line">
                            <a:avLst/>
                          </a:prstGeom>
                          <a:noFill/>
                          <a:ln w="3175">
                            <a:solidFill>
                              <a:srgbClr val="9EAC54"/>
                            </a:solidFill>
                            <a:prstDash val="solid"/>
                            <a:round/>
                            <a:headEnd/>
                            <a:tailEnd/>
                          </a:ln>
                          <a:extLst>
                            <a:ext uri="{909E8E84-426E-40DD-AFC4-6F175D3DCCD1}">
                              <a14:hiddenFill xmlns:a14="http://schemas.microsoft.com/office/drawing/2010/main">
                                <a:noFill/>
                              </a14:hiddenFill>
                            </a:ext>
                          </a:extLst>
                        </wps:spPr>
                        <wps:bodyPr/>
                      </wps:wsp>
                      <wps:wsp>
                        <wps:cNvPr id="1193" name="Freeform 1616"/>
                        <wps:cNvSpPr>
                          <a:spLocks/>
                        </wps:cNvSpPr>
                        <wps:spPr bwMode="auto">
                          <a:xfrm>
                            <a:off x="1218" y="7658"/>
                            <a:ext cx="298" cy="297"/>
                          </a:xfrm>
                          <a:custGeom>
                            <a:avLst/>
                            <a:gdLst>
                              <a:gd name="T0" fmla="+- 0 1367 1218"/>
                              <a:gd name="T1" fmla="*/ T0 w 298"/>
                              <a:gd name="T2" fmla="+- 0 7658 7658"/>
                              <a:gd name="T3" fmla="*/ 7658 h 297"/>
                              <a:gd name="T4" fmla="+- 0 1309 1218"/>
                              <a:gd name="T5" fmla="*/ T4 w 298"/>
                              <a:gd name="T6" fmla="+- 0 7669 7658"/>
                              <a:gd name="T7" fmla="*/ 7669 h 297"/>
                              <a:gd name="T8" fmla="+- 0 1262 1218"/>
                              <a:gd name="T9" fmla="*/ T8 w 298"/>
                              <a:gd name="T10" fmla="+- 0 7701 7658"/>
                              <a:gd name="T11" fmla="*/ 7701 h 297"/>
                              <a:gd name="T12" fmla="+- 0 1230 1218"/>
                              <a:gd name="T13" fmla="*/ T12 w 298"/>
                              <a:gd name="T14" fmla="+- 0 7748 7658"/>
                              <a:gd name="T15" fmla="*/ 7748 h 297"/>
                              <a:gd name="T16" fmla="+- 0 1218 1218"/>
                              <a:gd name="T17" fmla="*/ T16 w 298"/>
                              <a:gd name="T18" fmla="+- 0 7806 7658"/>
                              <a:gd name="T19" fmla="*/ 7806 h 297"/>
                              <a:gd name="T20" fmla="+- 0 1230 1218"/>
                              <a:gd name="T21" fmla="*/ T20 w 298"/>
                              <a:gd name="T22" fmla="+- 0 7864 7658"/>
                              <a:gd name="T23" fmla="*/ 7864 h 297"/>
                              <a:gd name="T24" fmla="+- 0 1262 1218"/>
                              <a:gd name="T25" fmla="*/ T24 w 298"/>
                              <a:gd name="T26" fmla="+- 0 7912 7658"/>
                              <a:gd name="T27" fmla="*/ 7912 h 297"/>
                              <a:gd name="T28" fmla="+- 0 1309 1218"/>
                              <a:gd name="T29" fmla="*/ T28 w 298"/>
                              <a:gd name="T30" fmla="+- 0 7943 7658"/>
                              <a:gd name="T31" fmla="*/ 7943 h 297"/>
                              <a:gd name="T32" fmla="+- 0 1367 1218"/>
                              <a:gd name="T33" fmla="*/ T32 w 298"/>
                              <a:gd name="T34" fmla="+- 0 7955 7658"/>
                              <a:gd name="T35" fmla="*/ 7955 h 297"/>
                              <a:gd name="T36" fmla="+- 0 1425 1218"/>
                              <a:gd name="T37" fmla="*/ T36 w 298"/>
                              <a:gd name="T38" fmla="+- 0 7943 7658"/>
                              <a:gd name="T39" fmla="*/ 7943 h 297"/>
                              <a:gd name="T40" fmla="+- 0 1472 1218"/>
                              <a:gd name="T41" fmla="*/ T40 w 298"/>
                              <a:gd name="T42" fmla="+- 0 7912 7658"/>
                              <a:gd name="T43" fmla="*/ 7912 h 297"/>
                              <a:gd name="T44" fmla="+- 0 1504 1218"/>
                              <a:gd name="T45" fmla="*/ T44 w 298"/>
                              <a:gd name="T46" fmla="+- 0 7864 7658"/>
                              <a:gd name="T47" fmla="*/ 7864 h 297"/>
                              <a:gd name="T48" fmla="+- 0 1516 1218"/>
                              <a:gd name="T49" fmla="*/ T48 w 298"/>
                              <a:gd name="T50" fmla="+- 0 7806 7658"/>
                              <a:gd name="T51" fmla="*/ 7806 h 297"/>
                              <a:gd name="T52" fmla="+- 0 1504 1218"/>
                              <a:gd name="T53" fmla="*/ T52 w 298"/>
                              <a:gd name="T54" fmla="+- 0 7748 7658"/>
                              <a:gd name="T55" fmla="*/ 7748 h 297"/>
                              <a:gd name="T56" fmla="+- 0 1472 1218"/>
                              <a:gd name="T57" fmla="*/ T56 w 298"/>
                              <a:gd name="T58" fmla="+- 0 7701 7658"/>
                              <a:gd name="T59" fmla="*/ 7701 h 297"/>
                              <a:gd name="T60" fmla="+- 0 1425 1218"/>
                              <a:gd name="T61" fmla="*/ T60 w 298"/>
                              <a:gd name="T62" fmla="+- 0 7669 7658"/>
                              <a:gd name="T63" fmla="*/ 7669 h 297"/>
                              <a:gd name="T64" fmla="+- 0 1367 1218"/>
                              <a:gd name="T65" fmla="*/ T64 w 298"/>
                              <a:gd name="T66" fmla="+- 0 7658 7658"/>
                              <a:gd name="T67" fmla="*/ 765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4" name="Freeform 1615"/>
                        <wps:cNvSpPr>
                          <a:spLocks/>
                        </wps:cNvSpPr>
                        <wps:spPr bwMode="auto">
                          <a:xfrm>
                            <a:off x="1218" y="7658"/>
                            <a:ext cx="298" cy="297"/>
                          </a:xfrm>
                          <a:custGeom>
                            <a:avLst/>
                            <a:gdLst>
                              <a:gd name="T0" fmla="+- 0 1367 1218"/>
                              <a:gd name="T1" fmla="*/ T0 w 298"/>
                              <a:gd name="T2" fmla="+- 0 7955 7658"/>
                              <a:gd name="T3" fmla="*/ 7955 h 297"/>
                              <a:gd name="T4" fmla="+- 0 1425 1218"/>
                              <a:gd name="T5" fmla="*/ T4 w 298"/>
                              <a:gd name="T6" fmla="+- 0 7943 7658"/>
                              <a:gd name="T7" fmla="*/ 7943 h 297"/>
                              <a:gd name="T8" fmla="+- 0 1472 1218"/>
                              <a:gd name="T9" fmla="*/ T8 w 298"/>
                              <a:gd name="T10" fmla="+- 0 7912 7658"/>
                              <a:gd name="T11" fmla="*/ 7912 h 297"/>
                              <a:gd name="T12" fmla="+- 0 1504 1218"/>
                              <a:gd name="T13" fmla="*/ T12 w 298"/>
                              <a:gd name="T14" fmla="+- 0 7864 7658"/>
                              <a:gd name="T15" fmla="*/ 7864 h 297"/>
                              <a:gd name="T16" fmla="+- 0 1516 1218"/>
                              <a:gd name="T17" fmla="*/ T16 w 298"/>
                              <a:gd name="T18" fmla="+- 0 7806 7658"/>
                              <a:gd name="T19" fmla="*/ 7806 h 297"/>
                              <a:gd name="T20" fmla="+- 0 1504 1218"/>
                              <a:gd name="T21" fmla="*/ T20 w 298"/>
                              <a:gd name="T22" fmla="+- 0 7748 7658"/>
                              <a:gd name="T23" fmla="*/ 7748 h 297"/>
                              <a:gd name="T24" fmla="+- 0 1472 1218"/>
                              <a:gd name="T25" fmla="*/ T24 w 298"/>
                              <a:gd name="T26" fmla="+- 0 7701 7658"/>
                              <a:gd name="T27" fmla="*/ 7701 h 297"/>
                              <a:gd name="T28" fmla="+- 0 1425 1218"/>
                              <a:gd name="T29" fmla="*/ T28 w 298"/>
                              <a:gd name="T30" fmla="+- 0 7669 7658"/>
                              <a:gd name="T31" fmla="*/ 7669 h 297"/>
                              <a:gd name="T32" fmla="+- 0 1367 1218"/>
                              <a:gd name="T33" fmla="*/ T32 w 298"/>
                              <a:gd name="T34" fmla="+- 0 7658 7658"/>
                              <a:gd name="T35" fmla="*/ 7658 h 297"/>
                              <a:gd name="T36" fmla="+- 0 1309 1218"/>
                              <a:gd name="T37" fmla="*/ T36 w 298"/>
                              <a:gd name="T38" fmla="+- 0 7669 7658"/>
                              <a:gd name="T39" fmla="*/ 7669 h 297"/>
                              <a:gd name="T40" fmla="+- 0 1262 1218"/>
                              <a:gd name="T41" fmla="*/ T40 w 298"/>
                              <a:gd name="T42" fmla="+- 0 7701 7658"/>
                              <a:gd name="T43" fmla="*/ 7701 h 297"/>
                              <a:gd name="T44" fmla="+- 0 1230 1218"/>
                              <a:gd name="T45" fmla="*/ T44 w 298"/>
                              <a:gd name="T46" fmla="+- 0 7748 7658"/>
                              <a:gd name="T47" fmla="*/ 7748 h 297"/>
                              <a:gd name="T48" fmla="+- 0 1218 1218"/>
                              <a:gd name="T49" fmla="*/ T48 w 298"/>
                              <a:gd name="T50" fmla="+- 0 7806 7658"/>
                              <a:gd name="T51" fmla="*/ 7806 h 297"/>
                              <a:gd name="T52" fmla="+- 0 1230 1218"/>
                              <a:gd name="T53" fmla="*/ T52 w 298"/>
                              <a:gd name="T54" fmla="+- 0 7864 7658"/>
                              <a:gd name="T55" fmla="*/ 7864 h 297"/>
                              <a:gd name="T56" fmla="+- 0 1262 1218"/>
                              <a:gd name="T57" fmla="*/ T56 w 298"/>
                              <a:gd name="T58" fmla="+- 0 7912 7658"/>
                              <a:gd name="T59" fmla="*/ 7912 h 297"/>
                              <a:gd name="T60" fmla="+- 0 1309 1218"/>
                              <a:gd name="T61" fmla="*/ T60 w 298"/>
                              <a:gd name="T62" fmla="+- 0 7943 7658"/>
                              <a:gd name="T63" fmla="*/ 7943 h 297"/>
                              <a:gd name="T64" fmla="+- 0 1367 1218"/>
                              <a:gd name="T65" fmla="*/ T64 w 298"/>
                              <a:gd name="T66" fmla="+- 0 7955 7658"/>
                              <a:gd name="T67" fmla="*/ 795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Freeform 1614"/>
                        <wps:cNvSpPr>
                          <a:spLocks/>
                        </wps:cNvSpPr>
                        <wps:spPr bwMode="auto">
                          <a:xfrm>
                            <a:off x="2234" y="7664"/>
                            <a:ext cx="298" cy="298"/>
                          </a:xfrm>
                          <a:custGeom>
                            <a:avLst/>
                            <a:gdLst>
                              <a:gd name="T0" fmla="+- 0 2383 2234"/>
                              <a:gd name="T1" fmla="*/ T0 w 298"/>
                              <a:gd name="T2" fmla="+- 0 7664 7664"/>
                              <a:gd name="T3" fmla="*/ 7664 h 298"/>
                              <a:gd name="T4" fmla="+- 0 2325 2234"/>
                              <a:gd name="T5" fmla="*/ T4 w 298"/>
                              <a:gd name="T6" fmla="+- 0 7676 7664"/>
                              <a:gd name="T7" fmla="*/ 7676 h 298"/>
                              <a:gd name="T8" fmla="+- 0 2278 2234"/>
                              <a:gd name="T9" fmla="*/ T8 w 298"/>
                              <a:gd name="T10" fmla="+- 0 7708 7664"/>
                              <a:gd name="T11" fmla="*/ 7708 h 298"/>
                              <a:gd name="T12" fmla="+- 0 2246 2234"/>
                              <a:gd name="T13" fmla="*/ T12 w 298"/>
                              <a:gd name="T14" fmla="+- 0 7755 7664"/>
                              <a:gd name="T15" fmla="*/ 7755 h 298"/>
                              <a:gd name="T16" fmla="+- 0 2234 2234"/>
                              <a:gd name="T17" fmla="*/ T16 w 298"/>
                              <a:gd name="T18" fmla="+- 0 7813 7664"/>
                              <a:gd name="T19" fmla="*/ 7813 h 298"/>
                              <a:gd name="T20" fmla="+- 0 2246 2234"/>
                              <a:gd name="T21" fmla="*/ T20 w 298"/>
                              <a:gd name="T22" fmla="+- 0 7871 7664"/>
                              <a:gd name="T23" fmla="*/ 7871 h 298"/>
                              <a:gd name="T24" fmla="+- 0 2278 2234"/>
                              <a:gd name="T25" fmla="*/ T24 w 298"/>
                              <a:gd name="T26" fmla="+- 0 7918 7664"/>
                              <a:gd name="T27" fmla="*/ 7918 h 298"/>
                              <a:gd name="T28" fmla="+- 0 2325 2234"/>
                              <a:gd name="T29" fmla="*/ T28 w 298"/>
                              <a:gd name="T30" fmla="+- 0 7950 7664"/>
                              <a:gd name="T31" fmla="*/ 7950 h 298"/>
                              <a:gd name="T32" fmla="+- 0 2383 2234"/>
                              <a:gd name="T33" fmla="*/ T32 w 298"/>
                              <a:gd name="T34" fmla="+- 0 7962 7664"/>
                              <a:gd name="T35" fmla="*/ 7962 h 298"/>
                              <a:gd name="T36" fmla="+- 0 2441 2234"/>
                              <a:gd name="T37" fmla="*/ T36 w 298"/>
                              <a:gd name="T38" fmla="+- 0 7950 7664"/>
                              <a:gd name="T39" fmla="*/ 7950 h 298"/>
                              <a:gd name="T40" fmla="+- 0 2488 2234"/>
                              <a:gd name="T41" fmla="*/ T40 w 298"/>
                              <a:gd name="T42" fmla="+- 0 7918 7664"/>
                              <a:gd name="T43" fmla="*/ 7918 h 298"/>
                              <a:gd name="T44" fmla="+- 0 2520 2234"/>
                              <a:gd name="T45" fmla="*/ T44 w 298"/>
                              <a:gd name="T46" fmla="+- 0 7871 7664"/>
                              <a:gd name="T47" fmla="*/ 7871 h 298"/>
                              <a:gd name="T48" fmla="+- 0 2532 2234"/>
                              <a:gd name="T49" fmla="*/ T48 w 298"/>
                              <a:gd name="T50" fmla="+- 0 7813 7664"/>
                              <a:gd name="T51" fmla="*/ 7813 h 298"/>
                              <a:gd name="T52" fmla="+- 0 2520 2234"/>
                              <a:gd name="T53" fmla="*/ T52 w 298"/>
                              <a:gd name="T54" fmla="+- 0 7755 7664"/>
                              <a:gd name="T55" fmla="*/ 7755 h 298"/>
                              <a:gd name="T56" fmla="+- 0 2488 2234"/>
                              <a:gd name="T57" fmla="*/ T56 w 298"/>
                              <a:gd name="T58" fmla="+- 0 7708 7664"/>
                              <a:gd name="T59" fmla="*/ 7708 h 298"/>
                              <a:gd name="T60" fmla="+- 0 2441 2234"/>
                              <a:gd name="T61" fmla="*/ T60 w 298"/>
                              <a:gd name="T62" fmla="+- 0 7676 7664"/>
                              <a:gd name="T63" fmla="*/ 7676 h 298"/>
                              <a:gd name="T64" fmla="+- 0 2383 2234"/>
                              <a:gd name="T65" fmla="*/ T64 w 298"/>
                              <a:gd name="T66" fmla="+- 0 7664 7664"/>
                              <a:gd name="T67" fmla="*/ 766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6" name="Freeform 1613"/>
                        <wps:cNvSpPr>
                          <a:spLocks/>
                        </wps:cNvSpPr>
                        <wps:spPr bwMode="auto">
                          <a:xfrm>
                            <a:off x="2234" y="7664"/>
                            <a:ext cx="298" cy="298"/>
                          </a:xfrm>
                          <a:custGeom>
                            <a:avLst/>
                            <a:gdLst>
                              <a:gd name="T0" fmla="+- 0 2383 2234"/>
                              <a:gd name="T1" fmla="*/ T0 w 298"/>
                              <a:gd name="T2" fmla="+- 0 7962 7664"/>
                              <a:gd name="T3" fmla="*/ 7962 h 298"/>
                              <a:gd name="T4" fmla="+- 0 2441 2234"/>
                              <a:gd name="T5" fmla="*/ T4 w 298"/>
                              <a:gd name="T6" fmla="+- 0 7950 7664"/>
                              <a:gd name="T7" fmla="*/ 7950 h 298"/>
                              <a:gd name="T8" fmla="+- 0 2488 2234"/>
                              <a:gd name="T9" fmla="*/ T8 w 298"/>
                              <a:gd name="T10" fmla="+- 0 7918 7664"/>
                              <a:gd name="T11" fmla="*/ 7918 h 298"/>
                              <a:gd name="T12" fmla="+- 0 2520 2234"/>
                              <a:gd name="T13" fmla="*/ T12 w 298"/>
                              <a:gd name="T14" fmla="+- 0 7871 7664"/>
                              <a:gd name="T15" fmla="*/ 7871 h 298"/>
                              <a:gd name="T16" fmla="+- 0 2532 2234"/>
                              <a:gd name="T17" fmla="*/ T16 w 298"/>
                              <a:gd name="T18" fmla="+- 0 7813 7664"/>
                              <a:gd name="T19" fmla="*/ 7813 h 298"/>
                              <a:gd name="T20" fmla="+- 0 2520 2234"/>
                              <a:gd name="T21" fmla="*/ T20 w 298"/>
                              <a:gd name="T22" fmla="+- 0 7755 7664"/>
                              <a:gd name="T23" fmla="*/ 7755 h 298"/>
                              <a:gd name="T24" fmla="+- 0 2488 2234"/>
                              <a:gd name="T25" fmla="*/ T24 w 298"/>
                              <a:gd name="T26" fmla="+- 0 7708 7664"/>
                              <a:gd name="T27" fmla="*/ 7708 h 298"/>
                              <a:gd name="T28" fmla="+- 0 2441 2234"/>
                              <a:gd name="T29" fmla="*/ T28 w 298"/>
                              <a:gd name="T30" fmla="+- 0 7676 7664"/>
                              <a:gd name="T31" fmla="*/ 7676 h 298"/>
                              <a:gd name="T32" fmla="+- 0 2383 2234"/>
                              <a:gd name="T33" fmla="*/ T32 w 298"/>
                              <a:gd name="T34" fmla="+- 0 7664 7664"/>
                              <a:gd name="T35" fmla="*/ 7664 h 298"/>
                              <a:gd name="T36" fmla="+- 0 2325 2234"/>
                              <a:gd name="T37" fmla="*/ T36 w 298"/>
                              <a:gd name="T38" fmla="+- 0 7676 7664"/>
                              <a:gd name="T39" fmla="*/ 7676 h 298"/>
                              <a:gd name="T40" fmla="+- 0 2278 2234"/>
                              <a:gd name="T41" fmla="*/ T40 w 298"/>
                              <a:gd name="T42" fmla="+- 0 7708 7664"/>
                              <a:gd name="T43" fmla="*/ 7708 h 298"/>
                              <a:gd name="T44" fmla="+- 0 2246 2234"/>
                              <a:gd name="T45" fmla="*/ T44 w 298"/>
                              <a:gd name="T46" fmla="+- 0 7755 7664"/>
                              <a:gd name="T47" fmla="*/ 7755 h 298"/>
                              <a:gd name="T48" fmla="+- 0 2234 2234"/>
                              <a:gd name="T49" fmla="*/ T48 w 298"/>
                              <a:gd name="T50" fmla="+- 0 7813 7664"/>
                              <a:gd name="T51" fmla="*/ 7813 h 298"/>
                              <a:gd name="T52" fmla="+- 0 2246 2234"/>
                              <a:gd name="T53" fmla="*/ T52 w 298"/>
                              <a:gd name="T54" fmla="+- 0 7871 7664"/>
                              <a:gd name="T55" fmla="*/ 7871 h 298"/>
                              <a:gd name="T56" fmla="+- 0 2278 2234"/>
                              <a:gd name="T57" fmla="*/ T56 w 298"/>
                              <a:gd name="T58" fmla="+- 0 7918 7664"/>
                              <a:gd name="T59" fmla="*/ 7918 h 298"/>
                              <a:gd name="T60" fmla="+- 0 2325 2234"/>
                              <a:gd name="T61" fmla="*/ T60 w 298"/>
                              <a:gd name="T62" fmla="+- 0 7950 7664"/>
                              <a:gd name="T63" fmla="*/ 7950 h 298"/>
                              <a:gd name="T64" fmla="+- 0 2383 2234"/>
                              <a:gd name="T65" fmla="*/ T64 w 298"/>
                              <a:gd name="T66" fmla="+- 0 7962 7664"/>
                              <a:gd name="T67" fmla="*/ 796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 name="Freeform 1612"/>
                        <wps:cNvSpPr>
                          <a:spLocks/>
                        </wps:cNvSpPr>
                        <wps:spPr bwMode="auto">
                          <a:xfrm>
                            <a:off x="3251" y="7675"/>
                            <a:ext cx="297" cy="297"/>
                          </a:xfrm>
                          <a:custGeom>
                            <a:avLst/>
                            <a:gdLst>
                              <a:gd name="T0" fmla="+- 0 3399 3251"/>
                              <a:gd name="T1" fmla="*/ T0 w 297"/>
                              <a:gd name="T2" fmla="+- 0 7675 7675"/>
                              <a:gd name="T3" fmla="*/ 7675 h 297"/>
                              <a:gd name="T4" fmla="+- 0 3342 3251"/>
                              <a:gd name="T5" fmla="*/ T4 w 297"/>
                              <a:gd name="T6" fmla="+- 0 7686 7675"/>
                              <a:gd name="T7" fmla="*/ 7686 h 297"/>
                              <a:gd name="T8" fmla="+- 0 3294 3251"/>
                              <a:gd name="T9" fmla="*/ T8 w 297"/>
                              <a:gd name="T10" fmla="+- 0 7718 7675"/>
                              <a:gd name="T11" fmla="*/ 7718 h 297"/>
                              <a:gd name="T12" fmla="+- 0 3262 3251"/>
                              <a:gd name="T13" fmla="*/ T12 w 297"/>
                              <a:gd name="T14" fmla="+- 0 7765 7675"/>
                              <a:gd name="T15" fmla="*/ 7765 h 297"/>
                              <a:gd name="T16" fmla="+- 0 3251 3251"/>
                              <a:gd name="T17" fmla="*/ T16 w 297"/>
                              <a:gd name="T18" fmla="+- 0 7823 7675"/>
                              <a:gd name="T19" fmla="*/ 7823 h 297"/>
                              <a:gd name="T20" fmla="+- 0 3262 3251"/>
                              <a:gd name="T21" fmla="*/ T20 w 297"/>
                              <a:gd name="T22" fmla="+- 0 7881 7675"/>
                              <a:gd name="T23" fmla="*/ 7881 h 297"/>
                              <a:gd name="T24" fmla="+- 0 3294 3251"/>
                              <a:gd name="T25" fmla="*/ T24 w 297"/>
                              <a:gd name="T26" fmla="+- 0 7929 7675"/>
                              <a:gd name="T27" fmla="*/ 7929 h 297"/>
                              <a:gd name="T28" fmla="+- 0 3342 3251"/>
                              <a:gd name="T29" fmla="*/ T28 w 297"/>
                              <a:gd name="T30" fmla="+- 0 7960 7675"/>
                              <a:gd name="T31" fmla="*/ 7960 h 297"/>
                              <a:gd name="T32" fmla="+- 0 3399 3251"/>
                              <a:gd name="T33" fmla="*/ T32 w 297"/>
                              <a:gd name="T34" fmla="+- 0 7972 7675"/>
                              <a:gd name="T35" fmla="*/ 7972 h 297"/>
                              <a:gd name="T36" fmla="+- 0 3457 3251"/>
                              <a:gd name="T37" fmla="*/ T36 w 297"/>
                              <a:gd name="T38" fmla="+- 0 7960 7675"/>
                              <a:gd name="T39" fmla="*/ 7960 h 297"/>
                              <a:gd name="T40" fmla="+- 0 3505 3251"/>
                              <a:gd name="T41" fmla="*/ T40 w 297"/>
                              <a:gd name="T42" fmla="+- 0 7929 7675"/>
                              <a:gd name="T43" fmla="*/ 7929 h 297"/>
                              <a:gd name="T44" fmla="+- 0 3537 3251"/>
                              <a:gd name="T45" fmla="*/ T44 w 297"/>
                              <a:gd name="T46" fmla="+- 0 7881 7675"/>
                              <a:gd name="T47" fmla="*/ 7881 h 297"/>
                              <a:gd name="T48" fmla="+- 0 3548 3251"/>
                              <a:gd name="T49" fmla="*/ T48 w 297"/>
                              <a:gd name="T50" fmla="+- 0 7823 7675"/>
                              <a:gd name="T51" fmla="*/ 7823 h 297"/>
                              <a:gd name="T52" fmla="+- 0 3537 3251"/>
                              <a:gd name="T53" fmla="*/ T52 w 297"/>
                              <a:gd name="T54" fmla="+- 0 7765 7675"/>
                              <a:gd name="T55" fmla="*/ 7765 h 297"/>
                              <a:gd name="T56" fmla="+- 0 3505 3251"/>
                              <a:gd name="T57" fmla="*/ T56 w 297"/>
                              <a:gd name="T58" fmla="+- 0 7718 7675"/>
                              <a:gd name="T59" fmla="*/ 7718 h 297"/>
                              <a:gd name="T60" fmla="+- 0 3457 3251"/>
                              <a:gd name="T61" fmla="*/ T60 w 297"/>
                              <a:gd name="T62" fmla="+- 0 7686 7675"/>
                              <a:gd name="T63" fmla="*/ 7686 h 297"/>
                              <a:gd name="T64" fmla="+- 0 3399 3251"/>
                              <a:gd name="T65" fmla="*/ T64 w 297"/>
                              <a:gd name="T66" fmla="+- 0 7675 7675"/>
                              <a:gd name="T67" fmla="*/ 767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0"/>
                                </a:lnTo>
                                <a:lnTo>
                                  <a:pt x="0" y="148"/>
                                </a:lnTo>
                                <a:lnTo>
                                  <a:pt x="11" y="206"/>
                                </a:lnTo>
                                <a:lnTo>
                                  <a:pt x="43" y="254"/>
                                </a:lnTo>
                                <a:lnTo>
                                  <a:pt x="91" y="285"/>
                                </a:lnTo>
                                <a:lnTo>
                                  <a:pt x="148" y="297"/>
                                </a:lnTo>
                                <a:lnTo>
                                  <a:pt x="206" y="285"/>
                                </a:lnTo>
                                <a:lnTo>
                                  <a:pt x="254" y="254"/>
                                </a:lnTo>
                                <a:lnTo>
                                  <a:pt x="286" y="206"/>
                                </a:lnTo>
                                <a:lnTo>
                                  <a:pt x="297" y="148"/>
                                </a:lnTo>
                                <a:lnTo>
                                  <a:pt x="286" y="90"/>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8" name="Freeform 1611"/>
                        <wps:cNvSpPr>
                          <a:spLocks/>
                        </wps:cNvSpPr>
                        <wps:spPr bwMode="auto">
                          <a:xfrm>
                            <a:off x="3251" y="7675"/>
                            <a:ext cx="297" cy="297"/>
                          </a:xfrm>
                          <a:custGeom>
                            <a:avLst/>
                            <a:gdLst>
                              <a:gd name="T0" fmla="+- 0 3399 3251"/>
                              <a:gd name="T1" fmla="*/ T0 w 297"/>
                              <a:gd name="T2" fmla="+- 0 7972 7675"/>
                              <a:gd name="T3" fmla="*/ 7972 h 297"/>
                              <a:gd name="T4" fmla="+- 0 3457 3251"/>
                              <a:gd name="T5" fmla="*/ T4 w 297"/>
                              <a:gd name="T6" fmla="+- 0 7960 7675"/>
                              <a:gd name="T7" fmla="*/ 7960 h 297"/>
                              <a:gd name="T8" fmla="+- 0 3505 3251"/>
                              <a:gd name="T9" fmla="*/ T8 w 297"/>
                              <a:gd name="T10" fmla="+- 0 7929 7675"/>
                              <a:gd name="T11" fmla="*/ 7929 h 297"/>
                              <a:gd name="T12" fmla="+- 0 3537 3251"/>
                              <a:gd name="T13" fmla="*/ T12 w 297"/>
                              <a:gd name="T14" fmla="+- 0 7881 7675"/>
                              <a:gd name="T15" fmla="*/ 7881 h 297"/>
                              <a:gd name="T16" fmla="+- 0 3548 3251"/>
                              <a:gd name="T17" fmla="*/ T16 w 297"/>
                              <a:gd name="T18" fmla="+- 0 7823 7675"/>
                              <a:gd name="T19" fmla="*/ 7823 h 297"/>
                              <a:gd name="T20" fmla="+- 0 3537 3251"/>
                              <a:gd name="T21" fmla="*/ T20 w 297"/>
                              <a:gd name="T22" fmla="+- 0 7765 7675"/>
                              <a:gd name="T23" fmla="*/ 7765 h 297"/>
                              <a:gd name="T24" fmla="+- 0 3505 3251"/>
                              <a:gd name="T25" fmla="*/ T24 w 297"/>
                              <a:gd name="T26" fmla="+- 0 7718 7675"/>
                              <a:gd name="T27" fmla="*/ 7718 h 297"/>
                              <a:gd name="T28" fmla="+- 0 3457 3251"/>
                              <a:gd name="T29" fmla="*/ T28 w 297"/>
                              <a:gd name="T30" fmla="+- 0 7686 7675"/>
                              <a:gd name="T31" fmla="*/ 7686 h 297"/>
                              <a:gd name="T32" fmla="+- 0 3399 3251"/>
                              <a:gd name="T33" fmla="*/ T32 w 297"/>
                              <a:gd name="T34" fmla="+- 0 7675 7675"/>
                              <a:gd name="T35" fmla="*/ 7675 h 297"/>
                              <a:gd name="T36" fmla="+- 0 3342 3251"/>
                              <a:gd name="T37" fmla="*/ T36 w 297"/>
                              <a:gd name="T38" fmla="+- 0 7686 7675"/>
                              <a:gd name="T39" fmla="*/ 7686 h 297"/>
                              <a:gd name="T40" fmla="+- 0 3294 3251"/>
                              <a:gd name="T41" fmla="*/ T40 w 297"/>
                              <a:gd name="T42" fmla="+- 0 7718 7675"/>
                              <a:gd name="T43" fmla="*/ 7718 h 297"/>
                              <a:gd name="T44" fmla="+- 0 3262 3251"/>
                              <a:gd name="T45" fmla="*/ T44 w 297"/>
                              <a:gd name="T46" fmla="+- 0 7765 7675"/>
                              <a:gd name="T47" fmla="*/ 7765 h 297"/>
                              <a:gd name="T48" fmla="+- 0 3251 3251"/>
                              <a:gd name="T49" fmla="*/ T48 w 297"/>
                              <a:gd name="T50" fmla="+- 0 7823 7675"/>
                              <a:gd name="T51" fmla="*/ 7823 h 297"/>
                              <a:gd name="T52" fmla="+- 0 3262 3251"/>
                              <a:gd name="T53" fmla="*/ T52 w 297"/>
                              <a:gd name="T54" fmla="+- 0 7881 7675"/>
                              <a:gd name="T55" fmla="*/ 7881 h 297"/>
                              <a:gd name="T56" fmla="+- 0 3294 3251"/>
                              <a:gd name="T57" fmla="*/ T56 w 297"/>
                              <a:gd name="T58" fmla="+- 0 7929 7675"/>
                              <a:gd name="T59" fmla="*/ 7929 h 297"/>
                              <a:gd name="T60" fmla="+- 0 3342 3251"/>
                              <a:gd name="T61" fmla="*/ T60 w 297"/>
                              <a:gd name="T62" fmla="+- 0 7960 7675"/>
                              <a:gd name="T63" fmla="*/ 7960 h 297"/>
                              <a:gd name="T64" fmla="+- 0 3399 3251"/>
                              <a:gd name="T65" fmla="*/ T64 w 297"/>
                              <a:gd name="T66" fmla="+- 0 7972 7675"/>
                              <a:gd name="T67" fmla="*/ 797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5"/>
                                </a:lnTo>
                                <a:lnTo>
                                  <a:pt x="254" y="254"/>
                                </a:lnTo>
                                <a:lnTo>
                                  <a:pt x="286" y="206"/>
                                </a:lnTo>
                                <a:lnTo>
                                  <a:pt x="297" y="148"/>
                                </a:lnTo>
                                <a:lnTo>
                                  <a:pt x="286" y="90"/>
                                </a:lnTo>
                                <a:lnTo>
                                  <a:pt x="254" y="43"/>
                                </a:lnTo>
                                <a:lnTo>
                                  <a:pt x="206" y="11"/>
                                </a:lnTo>
                                <a:lnTo>
                                  <a:pt x="148" y="0"/>
                                </a:lnTo>
                                <a:lnTo>
                                  <a:pt x="91" y="11"/>
                                </a:lnTo>
                                <a:lnTo>
                                  <a:pt x="43" y="43"/>
                                </a:lnTo>
                                <a:lnTo>
                                  <a:pt x="11" y="90"/>
                                </a:lnTo>
                                <a:lnTo>
                                  <a:pt x="0" y="148"/>
                                </a:lnTo>
                                <a:lnTo>
                                  <a:pt x="11" y="206"/>
                                </a:lnTo>
                                <a:lnTo>
                                  <a:pt x="43" y="254"/>
                                </a:lnTo>
                                <a:lnTo>
                                  <a:pt x="91" y="285"/>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Freeform 1610"/>
                        <wps:cNvSpPr>
                          <a:spLocks/>
                        </wps:cNvSpPr>
                        <wps:spPr bwMode="auto">
                          <a:xfrm>
                            <a:off x="4268" y="7681"/>
                            <a:ext cx="298" cy="298"/>
                          </a:xfrm>
                          <a:custGeom>
                            <a:avLst/>
                            <a:gdLst>
                              <a:gd name="T0" fmla="+- 0 4417 4268"/>
                              <a:gd name="T1" fmla="*/ T0 w 298"/>
                              <a:gd name="T2" fmla="+- 0 7681 7681"/>
                              <a:gd name="T3" fmla="*/ 7681 h 298"/>
                              <a:gd name="T4" fmla="+- 0 4359 4268"/>
                              <a:gd name="T5" fmla="*/ T4 w 298"/>
                              <a:gd name="T6" fmla="+- 0 7693 7681"/>
                              <a:gd name="T7" fmla="*/ 7693 h 298"/>
                              <a:gd name="T8" fmla="+- 0 4312 4268"/>
                              <a:gd name="T9" fmla="*/ T8 w 298"/>
                              <a:gd name="T10" fmla="+- 0 7725 7681"/>
                              <a:gd name="T11" fmla="*/ 7725 h 298"/>
                              <a:gd name="T12" fmla="+- 0 4280 4268"/>
                              <a:gd name="T13" fmla="*/ T12 w 298"/>
                              <a:gd name="T14" fmla="+- 0 7772 7681"/>
                              <a:gd name="T15" fmla="*/ 7772 h 298"/>
                              <a:gd name="T16" fmla="+- 0 4268 4268"/>
                              <a:gd name="T17" fmla="*/ T16 w 298"/>
                              <a:gd name="T18" fmla="+- 0 7830 7681"/>
                              <a:gd name="T19" fmla="*/ 7830 h 298"/>
                              <a:gd name="T20" fmla="+- 0 4280 4268"/>
                              <a:gd name="T21" fmla="*/ T20 w 298"/>
                              <a:gd name="T22" fmla="+- 0 7888 7681"/>
                              <a:gd name="T23" fmla="*/ 7888 h 298"/>
                              <a:gd name="T24" fmla="+- 0 4312 4268"/>
                              <a:gd name="T25" fmla="*/ T24 w 298"/>
                              <a:gd name="T26" fmla="+- 0 7935 7681"/>
                              <a:gd name="T27" fmla="*/ 7935 h 298"/>
                              <a:gd name="T28" fmla="+- 0 4359 4268"/>
                              <a:gd name="T29" fmla="*/ T28 w 298"/>
                              <a:gd name="T30" fmla="+- 0 7967 7681"/>
                              <a:gd name="T31" fmla="*/ 7967 h 298"/>
                              <a:gd name="T32" fmla="+- 0 4417 4268"/>
                              <a:gd name="T33" fmla="*/ T32 w 298"/>
                              <a:gd name="T34" fmla="+- 0 7979 7681"/>
                              <a:gd name="T35" fmla="*/ 7979 h 298"/>
                              <a:gd name="T36" fmla="+- 0 4475 4268"/>
                              <a:gd name="T37" fmla="*/ T36 w 298"/>
                              <a:gd name="T38" fmla="+- 0 7967 7681"/>
                              <a:gd name="T39" fmla="*/ 7967 h 298"/>
                              <a:gd name="T40" fmla="+- 0 4522 4268"/>
                              <a:gd name="T41" fmla="*/ T40 w 298"/>
                              <a:gd name="T42" fmla="+- 0 7935 7681"/>
                              <a:gd name="T43" fmla="*/ 7935 h 298"/>
                              <a:gd name="T44" fmla="+- 0 4554 4268"/>
                              <a:gd name="T45" fmla="*/ T44 w 298"/>
                              <a:gd name="T46" fmla="+- 0 7888 7681"/>
                              <a:gd name="T47" fmla="*/ 7888 h 298"/>
                              <a:gd name="T48" fmla="+- 0 4566 4268"/>
                              <a:gd name="T49" fmla="*/ T48 w 298"/>
                              <a:gd name="T50" fmla="+- 0 7830 7681"/>
                              <a:gd name="T51" fmla="*/ 7830 h 298"/>
                              <a:gd name="T52" fmla="+- 0 4554 4268"/>
                              <a:gd name="T53" fmla="*/ T52 w 298"/>
                              <a:gd name="T54" fmla="+- 0 7772 7681"/>
                              <a:gd name="T55" fmla="*/ 7772 h 298"/>
                              <a:gd name="T56" fmla="+- 0 4522 4268"/>
                              <a:gd name="T57" fmla="*/ T56 w 298"/>
                              <a:gd name="T58" fmla="+- 0 7725 7681"/>
                              <a:gd name="T59" fmla="*/ 7725 h 298"/>
                              <a:gd name="T60" fmla="+- 0 4475 4268"/>
                              <a:gd name="T61" fmla="*/ T60 w 298"/>
                              <a:gd name="T62" fmla="+- 0 7693 7681"/>
                              <a:gd name="T63" fmla="*/ 7693 h 298"/>
                              <a:gd name="T64" fmla="+- 0 4417 4268"/>
                              <a:gd name="T65" fmla="*/ T64 w 298"/>
                              <a:gd name="T66" fmla="+- 0 7681 7681"/>
                              <a:gd name="T67" fmla="*/ 768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0" name="Freeform 1609"/>
                        <wps:cNvSpPr>
                          <a:spLocks/>
                        </wps:cNvSpPr>
                        <wps:spPr bwMode="auto">
                          <a:xfrm>
                            <a:off x="4268" y="7681"/>
                            <a:ext cx="298" cy="298"/>
                          </a:xfrm>
                          <a:custGeom>
                            <a:avLst/>
                            <a:gdLst>
                              <a:gd name="T0" fmla="+- 0 4417 4268"/>
                              <a:gd name="T1" fmla="*/ T0 w 298"/>
                              <a:gd name="T2" fmla="+- 0 7979 7681"/>
                              <a:gd name="T3" fmla="*/ 7979 h 298"/>
                              <a:gd name="T4" fmla="+- 0 4475 4268"/>
                              <a:gd name="T5" fmla="*/ T4 w 298"/>
                              <a:gd name="T6" fmla="+- 0 7967 7681"/>
                              <a:gd name="T7" fmla="*/ 7967 h 298"/>
                              <a:gd name="T8" fmla="+- 0 4522 4268"/>
                              <a:gd name="T9" fmla="*/ T8 w 298"/>
                              <a:gd name="T10" fmla="+- 0 7935 7681"/>
                              <a:gd name="T11" fmla="*/ 7935 h 298"/>
                              <a:gd name="T12" fmla="+- 0 4554 4268"/>
                              <a:gd name="T13" fmla="*/ T12 w 298"/>
                              <a:gd name="T14" fmla="+- 0 7888 7681"/>
                              <a:gd name="T15" fmla="*/ 7888 h 298"/>
                              <a:gd name="T16" fmla="+- 0 4566 4268"/>
                              <a:gd name="T17" fmla="*/ T16 w 298"/>
                              <a:gd name="T18" fmla="+- 0 7830 7681"/>
                              <a:gd name="T19" fmla="*/ 7830 h 298"/>
                              <a:gd name="T20" fmla="+- 0 4554 4268"/>
                              <a:gd name="T21" fmla="*/ T20 w 298"/>
                              <a:gd name="T22" fmla="+- 0 7772 7681"/>
                              <a:gd name="T23" fmla="*/ 7772 h 298"/>
                              <a:gd name="T24" fmla="+- 0 4522 4268"/>
                              <a:gd name="T25" fmla="*/ T24 w 298"/>
                              <a:gd name="T26" fmla="+- 0 7725 7681"/>
                              <a:gd name="T27" fmla="*/ 7725 h 298"/>
                              <a:gd name="T28" fmla="+- 0 4475 4268"/>
                              <a:gd name="T29" fmla="*/ T28 w 298"/>
                              <a:gd name="T30" fmla="+- 0 7693 7681"/>
                              <a:gd name="T31" fmla="*/ 7693 h 298"/>
                              <a:gd name="T32" fmla="+- 0 4417 4268"/>
                              <a:gd name="T33" fmla="*/ T32 w 298"/>
                              <a:gd name="T34" fmla="+- 0 7681 7681"/>
                              <a:gd name="T35" fmla="*/ 7681 h 298"/>
                              <a:gd name="T36" fmla="+- 0 4359 4268"/>
                              <a:gd name="T37" fmla="*/ T36 w 298"/>
                              <a:gd name="T38" fmla="+- 0 7693 7681"/>
                              <a:gd name="T39" fmla="*/ 7693 h 298"/>
                              <a:gd name="T40" fmla="+- 0 4312 4268"/>
                              <a:gd name="T41" fmla="*/ T40 w 298"/>
                              <a:gd name="T42" fmla="+- 0 7725 7681"/>
                              <a:gd name="T43" fmla="*/ 7725 h 298"/>
                              <a:gd name="T44" fmla="+- 0 4280 4268"/>
                              <a:gd name="T45" fmla="*/ T44 w 298"/>
                              <a:gd name="T46" fmla="+- 0 7772 7681"/>
                              <a:gd name="T47" fmla="*/ 7772 h 298"/>
                              <a:gd name="T48" fmla="+- 0 4268 4268"/>
                              <a:gd name="T49" fmla="*/ T48 w 298"/>
                              <a:gd name="T50" fmla="+- 0 7830 7681"/>
                              <a:gd name="T51" fmla="*/ 7830 h 298"/>
                              <a:gd name="T52" fmla="+- 0 4280 4268"/>
                              <a:gd name="T53" fmla="*/ T52 w 298"/>
                              <a:gd name="T54" fmla="+- 0 7888 7681"/>
                              <a:gd name="T55" fmla="*/ 7888 h 298"/>
                              <a:gd name="T56" fmla="+- 0 4312 4268"/>
                              <a:gd name="T57" fmla="*/ T56 w 298"/>
                              <a:gd name="T58" fmla="+- 0 7935 7681"/>
                              <a:gd name="T59" fmla="*/ 7935 h 298"/>
                              <a:gd name="T60" fmla="+- 0 4359 4268"/>
                              <a:gd name="T61" fmla="*/ T60 w 298"/>
                              <a:gd name="T62" fmla="+- 0 7967 7681"/>
                              <a:gd name="T63" fmla="*/ 7967 h 298"/>
                              <a:gd name="T64" fmla="+- 0 4417 4268"/>
                              <a:gd name="T65" fmla="*/ T64 w 298"/>
                              <a:gd name="T66" fmla="+- 0 7979 7681"/>
                              <a:gd name="T67" fmla="*/ 797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Line 1608"/>
                        <wps:cNvCnPr>
                          <a:cxnSpLocks noChangeShapeType="1"/>
                        </wps:cNvCnPr>
                        <wps:spPr bwMode="auto">
                          <a:xfrm>
                            <a:off x="1366" y="7500"/>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02" name="Picture 16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68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3" name="Line 1606"/>
                        <wps:cNvCnPr>
                          <a:cxnSpLocks noChangeShapeType="1"/>
                        </wps:cNvCnPr>
                        <wps:spPr bwMode="auto">
                          <a:xfrm>
                            <a:off x="4414" y="752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04" name="Picture 16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1" y="7660"/>
                            <a:ext cx="299"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5" name="Line 1604"/>
                        <wps:cNvCnPr>
                          <a:cxnSpLocks noChangeShapeType="1"/>
                        </wps:cNvCnPr>
                        <wps:spPr bwMode="auto">
                          <a:xfrm>
                            <a:off x="2375" y="751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6" name="Line 1603"/>
                        <wps:cNvCnPr>
                          <a:cxnSpLocks noChangeShapeType="1"/>
                        </wps:cNvCnPr>
                        <wps:spPr bwMode="auto">
                          <a:xfrm>
                            <a:off x="3397" y="751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7" name="Line 1602"/>
                        <wps:cNvCnPr>
                          <a:cxnSpLocks noChangeShapeType="1"/>
                        </wps:cNvCnPr>
                        <wps:spPr bwMode="auto">
                          <a:xfrm>
                            <a:off x="2370" y="7517"/>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08" name="Picture 16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0" y="7661"/>
                            <a:ext cx="300"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9" name="Freeform 1600"/>
                        <wps:cNvSpPr>
                          <a:spLocks/>
                        </wps:cNvSpPr>
                        <wps:spPr bwMode="auto">
                          <a:xfrm>
                            <a:off x="1218" y="7658"/>
                            <a:ext cx="298" cy="297"/>
                          </a:xfrm>
                          <a:custGeom>
                            <a:avLst/>
                            <a:gdLst>
                              <a:gd name="T0" fmla="+- 0 1367 1218"/>
                              <a:gd name="T1" fmla="*/ T0 w 298"/>
                              <a:gd name="T2" fmla="+- 0 7658 7658"/>
                              <a:gd name="T3" fmla="*/ 7658 h 297"/>
                              <a:gd name="T4" fmla="+- 0 1309 1218"/>
                              <a:gd name="T5" fmla="*/ T4 w 298"/>
                              <a:gd name="T6" fmla="+- 0 7669 7658"/>
                              <a:gd name="T7" fmla="*/ 7669 h 297"/>
                              <a:gd name="T8" fmla="+- 0 1262 1218"/>
                              <a:gd name="T9" fmla="*/ T8 w 298"/>
                              <a:gd name="T10" fmla="+- 0 7701 7658"/>
                              <a:gd name="T11" fmla="*/ 7701 h 297"/>
                              <a:gd name="T12" fmla="+- 0 1230 1218"/>
                              <a:gd name="T13" fmla="*/ T12 w 298"/>
                              <a:gd name="T14" fmla="+- 0 7748 7658"/>
                              <a:gd name="T15" fmla="*/ 7748 h 297"/>
                              <a:gd name="T16" fmla="+- 0 1218 1218"/>
                              <a:gd name="T17" fmla="*/ T16 w 298"/>
                              <a:gd name="T18" fmla="+- 0 7806 7658"/>
                              <a:gd name="T19" fmla="*/ 7806 h 297"/>
                              <a:gd name="T20" fmla="+- 0 1230 1218"/>
                              <a:gd name="T21" fmla="*/ T20 w 298"/>
                              <a:gd name="T22" fmla="+- 0 7864 7658"/>
                              <a:gd name="T23" fmla="*/ 7864 h 297"/>
                              <a:gd name="T24" fmla="+- 0 1262 1218"/>
                              <a:gd name="T25" fmla="*/ T24 w 298"/>
                              <a:gd name="T26" fmla="+- 0 7912 7658"/>
                              <a:gd name="T27" fmla="*/ 7912 h 297"/>
                              <a:gd name="T28" fmla="+- 0 1309 1218"/>
                              <a:gd name="T29" fmla="*/ T28 w 298"/>
                              <a:gd name="T30" fmla="+- 0 7943 7658"/>
                              <a:gd name="T31" fmla="*/ 7943 h 297"/>
                              <a:gd name="T32" fmla="+- 0 1367 1218"/>
                              <a:gd name="T33" fmla="*/ T32 w 298"/>
                              <a:gd name="T34" fmla="+- 0 7955 7658"/>
                              <a:gd name="T35" fmla="*/ 7955 h 297"/>
                              <a:gd name="T36" fmla="+- 0 1425 1218"/>
                              <a:gd name="T37" fmla="*/ T36 w 298"/>
                              <a:gd name="T38" fmla="+- 0 7943 7658"/>
                              <a:gd name="T39" fmla="*/ 7943 h 297"/>
                              <a:gd name="T40" fmla="+- 0 1472 1218"/>
                              <a:gd name="T41" fmla="*/ T40 w 298"/>
                              <a:gd name="T42" fmla="+- 0 7912 7658"/>
                              <a:gd name="T43" fmla="*/ 7912 h 297"/>
                              <a:gd name="T44" fmla="+- 0 1504 1218"/>
                              <a:gd name="T45" fmla="*/ T44 w 298"/>
                              <a:gd name="T46" fmla="+- 0 7864 7658"/>
                              <a:gd name="T47" fmla="*/ 7864 h 297"/>
                              <a:gd name="T48" fmla="+- 0 1516 1218"/>
                              <a:gd name="T49" fmla="*/ T48 w 298"/>
                              <a:gd name="T50" fmla="+- 0 7806 7658"/>
                              <a:gd name="T51" fmla="*/ 7806 h 297"/>
                              <a:gd name="T52" fmla="+- 0 1504 1218"/>
                              <a:gd name="T53" fmla="*/ T52 w 298"/>
                              <a:gd name="T54" fmla="+- 0 7748 7658"/>
                              <a:gd name="T55" fmla="*/ 7748 h 297"/>
                              <a:gd name="T56" fmla="+- 0 1472 1218"/>
                              <a:gd name="T57" fmla="*/ T56 w 298"/>
                              <a:gd name="T58" fmla="+- 0 7701 7658"/>
                              <a:gd name="T59" fmla="*/ 7701 h 297"/>
                              <a:gd name="T60" fmla="+- 0 1425 1218"/>
                              <a:gd name="T61" fmla="*/ T60 w 298"/>
                              <a:gd name="T62" fmla="+- 0 7669 7658"/>
                              <a:gd name="T63" fmla="*/ 7669 h 297"/>
                              <a:gd name="T64" fmla="+- 0 1367 1218"/>
                              <a:gd name="T65" fmla="*/ T64 w 298"/>
                              <a:gd name="T66" fmla="+- 0 7658 7658"/>
                              <a:gd name="T67" fmla="*/ 765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0" name="Freeform 1599"/>
                        <wps:cNvSpPr>
                          <a:spLocks/>
                        </wps:cNvSpPr>
                        <wps:spPr bwMode="auto">
                          <a:xfrm>
                            <a:off x="1218" y="7658"/>
                            <a:ext cx="298" cy="297"/>
                          </a:xfrm>
                          <a:custGeom>
                            <a:avLst/>
                            <a:gdLst>
                              <a:gd name="T0" fmla="+- 0 1367 1218"/>
                              <a:gd name="T1" fmla="*/ T0 w 298"/>
                              <a:gd name="T2" fmla="+- 0 7955 7658"/>
                              <a:gd name="T3" fmla="*/ 7955 h 297"/>
                              <a:gd name="T4" fmla="+- 0 1425 1218"/>
                              <a:gd name="T5" fmla="*/ T4 w 298"/>
                              <a:gd name="T6" fmla="+- 0 7943 7658"/>
                              <a:gd name="T7" fmla="*/ 7943 h 297"/>
                              <a:gd name="T8" fmla="+- 0 1472 1218"/>
                              <a:gd name="T9" fmla="*/ T8 w 298"/>
                              <a:gd name="T10" fmla="+- 0 7912 7658"/>
                              <a:gd name="T11" fmla="*/ 7912 h 297"/>
                              <a:gd name="T12" fmla="+- 0 1504 1218"/>
                              <a:gd name="T13" fmla="*/ T12 w 298"/>
                              <a:gd name="T14" fmla="+- 0 7864 7658"/>
                              <a:gd name="T15" fmla="*/ 7864 h 297"/>
                              <a:gd name="T16" fmla="+- 0 1516 1218"/>
                              <a:gd name="T17" fmla="*/ T16 w 298"/>
                              <a:gd name="T18" fmla="+- 0 7806 7658"/>
                              <a:gd name="T19" fmla="*/ 7806 h 297"/>
                              <a:gd name="T20" fmla="+- 0 1504 1218"/>
                              <a:gd name="T21" fmla="*/ T20 w 298"/>
                              <a:gd name="T22" fmla="+- 0 7748 7658"/>
                              <a:gd name="T23" fmla="*/ 7748 h 297"/>
                              <a:gd name="T24" fmla="+- 0 1472 1218"/>
                              <a:gd name="T25" fmla="*/ T24 w 298"/>
                              <a:gd name="T26" fmla="+- 0 7701 7658"/>
                              <a:gd name="T27" fmla="*/ 7701 h 297"/>
                              <a:gd name="T28" fmla="+- 0 1425 1218"/>
                              <a:gd name="T29" fmla="*/ T28 w 298"/>
                              <a:gd name="T30" fmla="+- 0 7669 7658"/>
                              <a:gd name="T31" fmla="*/ 7669 h 297"/>
                              <a:gd name="T32" fmla="+- 0 1367 1218"/>
                              <a:gd name="T33" fmla="*/ T32 w 298"/>
                              <a:gd name="T34" fmla="+- 0 7658 7658"/>
                              <a:gd name="T35" fmla="*/ 7658 h 297"/>
                              <a:gd name="T36" fmla="+- 0 1309 1218"/>
                              <a:gd name="T37" fmla="*/ T36 w 298"/>
                              <a:gd name="T38" fmla="+- 0 7669 7658"/>
                              <a:gd name="T39" fmla="*/ 7669 h 297"/>
                              <a:gd name="T40" fmla="+- 0 1262 1218"/>
                              <a:gd name="T41" fmla="*/ T40 w 298"/>
                              <a:gd name="T42" fmla="+- 0 7701 7658"/>
                              <a:gd name="T43" fmla="*/ 7701 h 297"/>
                              <a:gd name="T44" fmla="+- 0 1230 1218"/>
                              <a:gd name="T45" fmla="*/ T44 w 298"/>
                              <a:gd name="T46" fmla="+- 0 7748 7658"/>
                              <a:gd name="T47" fmla="*/ 7748 h 297"/>
                              <a:gd name="T48" fmla="+- 0 1218 1218"/>
                              <a:gd name="T49" fmla="*/ T48 w 298"/>
                              <a:gd name="T50" fmla="+- 0 7806 7658"/>
                              <a:gd name="T51" fmla="*/ 7806 h 297"/>
                              <a:gd name="T52" fmla="+- 0 1230 1218"/>
                              <a:gd name="T53" fmla="*/ T52 w 298"/>
                              <a:gd name="T54" fmla="+- 0 7864 7658"/>
                              <a:gd name="T55" fmla="*/ 7864 h 297"/>
                              <a:gd name="T56" fmla="+- 0 1262 1218"/>
                              <a:gd name="T57" fmla="*/ T56 w 298"/>
                              <a:gd name="T58" fmla="+- 0 7912 7658"/>
                              <a:gd name="T59" fmla="*/ 7912 h 297"/>
                              <a:gd name="T60" fmla="+- 0 1309 1218"/>
                              <a:gd name="T61" fmla="*/ T60 w 298"/>
                              <a:gd name="T62" fmla="+- 0 7943 7658"/>
                              <a:gd name="T63" fmla="*/ 7943 h 297"/>
                              <a:gd name="T64" fmla="+- 0 1367 1218"/>
                              <a:gd name="T65" fmla="*/ T64 w 298"/>
                              <a:gd name="T66" fmla="+- 0 7955 7658"/>
                              <a:gd name="T67" fmla="*/ 795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 name="Freeform 1598"/>
                        <wps:cNvSpPr>
                          <a:spLocks/>
                        </wps:cNvSpPr>
                        <wps:spPr bwMode="auto">
                          <a:xfrm>
                            <a:off x="2234" y="7664"/>
                            <a:ext cx="298" cy="298"/>
                          </a:xfrm>
                          <a:custGeom>
                            <a:avLst/>
                            <a:gdLst>
                              <a:gd name="T0" fmla="+- 0 2383 2234"/>
                              <a:gd name="T1" fmla="*/ T0 w 298"/>
                              <a:gd name="T2" fmla="+- 0 7664 7664"/>
                              <a:gd name="T3" fmla="*/ 7664 h 298"/>
                              <a:gd name="T4" fmla="+- 0 2325 2234"/>
                              <a:gd name="T5" fmla="*/ T4 w 298"/>
                              <a:gd name="T6" fmla="+- 0 7676 7664"/>
                              <a:gd name="T7" fmla="*/ 7676 h 298"/>
                              <a:gd name="T8" fmla="+- 0 2278 2234"/>
                              <a:gd name="T9" fmla="*/ T8 w 298"/>
                              <a:gd name="T10" fmla="+- 0 7708 7664"/>
                              <a:gd name="T11" fmla="*/ 7708 h 298"/>
                              <a:gd name="T12" fmla="+- 0 2246 2234"/>
                              <a:gd name="T13" fmla="*/ T12 w 298"/>
                              <a:gd name="T14" fmla="+- 0 7755 7664"/>
                              <a:gd name="T15" fmla="*/ 7755 h 298"/>
                              <a:gd name="T16" fmla="+- 0 2234 2234"/>
                              <a:gd name="T17" fmla="*/ T16 w 298"/>
                              <a:gd name="T18" fmla="+- 0 7813 7664"/>
                              <a:gd name="T19" fmla="*/ 7813 h 298"/>
                              <a:gd name="T20" fmla="+- 0 2246 2234"/>
                              <a:gd name="T21" fmla="*/ T20 w 298"/>
                              <a:gd name="T22" fmla="+- 0 7871 7664"/>
                              <a:gd name="T23" fmla="*/ 7871 h 298"/>
                              <a:gd name="T24" fmla="+- 0 2278 2234"/>
                              <a:gd name="T25" fmla="*/ T24 w 298"/>
                              <a:gd name="T26" fmla="+- 0 7918 7664"/>
                              <a:gd name="T27" fmla="*/ 7918 h 298"/>
                              <a:gd name="T28" fmla="+- 0 2325 2234"/>
                              <a:gd name="T29" fmla="*/ T28 w 298"/>
                              <a:gd name="T30" fmla="+- 0 7950 7664"/>
                              <a:gd name="T31" fmla="*/ 7950 h 298"/>
                              <a:gd name="T32" fmla="+- 0 2383 2234"/>
                              <a:gd name="T33" fmla="*/ T32 w 298"/>
                              <a:gd name="T34" fmla="+- 0 7962 7664"/>
                              <a:gd name="T35" fmla="*/ 7962 h 298"/>
                              <a:gd name="T36" fmla="+- 0 2441 2234"/>
                              <a:gd name="T37" fmla="*/ T36 w 298"/>
                              <a:gd name="T38" fmla="+- 0 7950 7664"/>
                              <a:gd name="T39" fmla="*/ 7950 h 298"/>
                              <a:gd name="T40" fmla="+- 0 2488 2234"/>
                              <a:gd name="T41" fmla="*/ T40 w 298"/>
                              <a:gd name="T42" fmla="+- 0 7918 7664"/>
                              <a:gd name="T43" fmla="*/ 7918 h 298"/>
                              <a:gd name="T44" fmla="+- 0 2520 2234"/>
                              <a:gd name="T45" fmla="*/ T44 w 298"/>
                              <a:gd name="T46" fmla="+- 0 7871 7664"/>
                              <a:gd name="T47" fmla="*/ 7871 h 298"/>
                              <a:gd name="T48" fmla="+- 0 2532 2234"/>
                              <a:gd name="T49" fmla="*/ T48 w 298"/>
                              <a:gd name="T50" fmla="+- 0 7813 7664"/>
                              <a:gd name="T51" fmla="*/ 7813 h 298"/>
                              <a:gd name="T52" fmla="+- 0 2520 2234"/>
                              <a:gd name="T53" fmla="*/ T52 w 298"/>
                              <a:gd name="T54" fmla="+- 0 7755 7664"/>
                              <a:gd name="T55" fmla="*/ 7755 h 298"/>
                              <a:gd name="T56" fmla="+- 0 2488 2234"/>
                              <a:gd name="T57" fmla="*/ T56 w 298"/>
                              <a:gd name="T58" fmla="+- 0 7708 7664"/>
                              <a:gd name="T59" fmla="*/ 7708 h 298"/>
                              <a:gd name="T60" fmla="+- 0 2441 2234"/>
                              <a:gd name="T61" fmla="*/ T60 w 298"/>
                              <a:gd name="T62" fmla="+- 0 7676 7664"/>
                              <a:gd name="T63" fmla="*/ 7676 h 298"/>
                              <a:gd name="T64" fmla="+- 0 2383 2234"/>
                              <a:gd name="T65" fmla="*/ T64 w 298"/>
                              <a:gd name="T66" fmla="+- 0 7664 7664"/>
                              <a:gd name="T67" fmla="*/ 766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2" name="Freeform 1597"/>
                        <wps:cNvSpPr>
                          <a:spLocks/>
                        </wps:cNvSpPr>
                        <wps:spPr bwMode="auto">
                          <a:xfrm>
                            <a:off x="2234" y="7664"/>
                            <a:ext cx="298" cy="298"/>
                          </a:xfrm>
                          <a:custGeom>
                            <a:avLst/>
                            <a:gdLst>
                              <a:gd name="T0" fmla="+- 0 2383 2234"/>
                              <a:gd name="T1" fmla="*/ T0 w 298"/>
                              <a:gd name="T2" fmla="+- 0 7962 7664"/>
                              <a:gd name="T3" fmla="*/ 7962 h 298"/>
                              <a:gd name="T4" fmla="+- 0 2441 2234"/>
                              <a:gd name="T5" fmla="*/ T4 w 298"/>
                              <a:gd name="T6" fmla="+- 0 7950 7664"/>
                              <a:gd name="T7" fmla="*/ 7950 h 298"/>
                              <a:gd name="T8" fmla="+- 0 2488 2234"/>
                              <a:gd name="T9" fmla="*/ T8 w 298"/>
                              <a:gd name="T10" fmla="+- 0 7918 7664"/>
                              <a:gd name="T11" fmla="*/ 7918 h 298"/>
                              <a:gd name="T12" fmla="+- 0 2520 2234"/>
                              <a:gd name="T13" fmla="*/ T12 w 298"/>
                              <a:gd name="T14" fmla="+- 0 7871 7664"/>
                              <a:gd name="T15" fmla="*/ 7871 h 298"/>
                              <a:gd name="T16" fmla="+- 0 2532 2234"/>
                              <a:gd name="T17" fmla="*/ T16 w 298"/>
                              <a:gd name="T18" fmla="+- 0 7813 7664"/>
                              <a:gd name="T19" fmla="*/ 7813 h 298"/>
                              <a:gd name="T20" fmla="+- 0 2520 2234"/>
                              <a:gd name="T21" fmla="*/ T20 w 298"/>
                              <a:gd name="T22" fmla="+- 0 7755 7664"/>
                              <a:gd name="T23" fmla="*/ 7755 h 298"/>
                              <a:gd name="T24" fmla="+- 0 2488 2234"/>
                              <a:gd name="T25" fmla="*/ T24 w 298"/>
                              <a:gd name="T26" fmla="+- 0 7708 7664"/>
                              <a:gd name="T27" fmla="*/ 7708 h 298"/>
                              <a:gd name="T28" fmla="+- 0 2441 2234"/>
                              <a:gd name="T29" fmla="*/ T28 w 298"/>
                              <a:gd name="T30" fmla="+- 0 7676 7664"/>
                              <a:gd name="T31" fmla="*/ 7676 h 298"/>
                              <a:gd name="T32" fmla="+- 0 2383 2234"/>
                              <a:gd name="T33" fmla="*/ T32 w 298"/>
                              <a:gd name="T34" fmla="+- 0 7664 7664"/>
                              <a:gd name="T35" fmla="*/ 7664 h 298"/>
                              <a:gd name="T36" fmla="+- 0 2325 2234"/>
                              <a:gd name="T37" fmla="*/ T36 w 298"/>
                              <a:gd name="T38" fmla="+- 0 7676 7664"/>
                              <a:gd name="T39" fmla="*/ 7676 h 298"/>
                              <a:gd name="T40" fmla="+- 0 2278 2234"/>
                              <a:gd name="T41" fmla="*/ T40 w 298"/>
                              <a:gd name="T42" fmla="+- 0 7708 7664"/>
                              <a:gd name="T43" fmla="*/ 7708 h 298"/>
                              <a:gd name="T44" fmla="+- 0 2246 2234"/>
                              <a:gd name="T45" fmla="*/ T44 w 298"/>
                              <a:gd name="T46" fmla="+- 0 7755 7664"/>
                              <a:gd name="T47" fmla="*/ 7755 h 298"/>
                              <a:gd name="T48" fmla="+- 0 2234 2234"/>
                              <a:gd name="T49" fmla="*/ T48 w 298"/>
                              <a:gd name="T50" fmla="+- 0 7813 7664"/>
                              <a:gd name="T51" fmla="*/ 7813 h 298"/>
                              <a:gd name="T52" fmla="+- 0 2246 2234"/>
                              <a:gd name="T53" fmla="*/ T52 w 298"/>
                              <a:gd name="T54" fmla="+- 0 7871 7664"/>
                              <a:gd name="T55" fmla="*/ 7871 h 298"/>
                              <a:gd name="T56" fmla="+- 0 2278 2234"/>
                              <a:gd name="T57" fmla="*/ T56 w 298"/>
                              <a:gd name="T58" fmla="+- 0 7918 7664"/>
                              <a:gd name="T59" fmla="*/ 7918 h 298"/>
                              <a:gd name="T60" fmla="+- 0 2325 2234"/>
                              <a:gd name="T61" fmla="*/ T60 w 298"/>
                              <a:gd name="T62" fmla="+- 0 7950 7664"/>
                              <a:gd name="T63" fmla="*/ 7950 h 298"/>
                              <a:gd name="T64" fmla="+- 0 2383 2234"/>
                              <a:gd name="T65" fmla="*/ T64 w 298"/>
                              <a:gd name="T66" fmla="+- 0 7962 7664"/>
                              <a:gd name="T67" fmla="*/ 796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3" name="Freeform 1596"/>
                        <wps:cNvSpPr>
                          <a:spLocks/>
                        </wps:cNvSpPr>
                        <wps:spPr bwMode="auto">
                          <a:xfrm>
                            <a:off x="3251" y="7675"/>
                            <a:ext cx="297" cy="297"/>
                          </a:xfrm>
                          <a:custGeom>
                            <a:avLst/>
                            <a:gdLst>
                              <a:gd name="T0" fmla="+- 0 3399 3251"/>
                              <a:gd name="T1" fmla="*/ T0 w 297"/>
                              <a:gd name="T2" fmla="+- 0 7675 7675"/>
                              <a:gd name="T3" fmla="*/ 7675 h 297"/>
                              <a:gd name="T4" fmla="+- 0 3342 3251"/>
                              <a:gd name="T5" fmla="*/ T4 w 297"/>
                              <a:gd name="T6" fmla="+- 0 7686 7675"/>
                              <a:gd name="T7" fmla="*/ 7686 h 297"/>
                              <a:gd name="T8" fmla="+- 0 3294 3251"/>
                              <a:gd name="T9" fmla="*/ T8 w 297"/>
                              <a:gd name="T10" fmla="+- 0 7718 7675"/>
                              <a:gd name="T11" fmla="*/ 7718 h 297"/>
                              <a:gd name="T12" fmla="+- 0 3262 3251"/>
                              <a:gd name="T13" fmla="*/ T12 w 297"/>
                              <a:gd name="T14" fmla="+- 0 7765 7675"/>
                              <a:gd name="T15" fmla="*/ 7765 h 297"/>
                              <a:gd name="T16" fmla="+- 0 3251 3251"/>
                              <a:gd name="T17" fmla="*/ T16 w 297"/>
                              <a:gd name="T18" fmla="+- 0 7823 7675"/>
                              <a:gd name="T19" fmla="*/ 7823 h 297"/>
                              <a:gd name="T20" fmla="+- 0 3262 3251"/>
                              <a:gd name="T21" fmla="*/ T20 w 297"/>
                              <a:gd name="T22" fmla="+- 0 7881 7675"/>
                              <a:gd name="T23" fmla="*/ 7881 h 297"/>
                              <a:gd name="T24" fmla="+- 0 3294 3251"/>
                              <a:gd name="T25" fmla="*/ T24 w 297"/>
                              <a:gd name="T26" fmla="+- 0 7929 7675"/>
                              <a:gd name="T27" fmla="*/ 7929 h 297"/>
                              <a:gd name="T28" fmla="+- 0 3342 3251"/>
                              <a:gd name="T29" fmla="*/ T28 w 297"/>
                              <a:gd name="T30" fmla="+- 0 7960 7675"/>
                              <a:gd name="T31" fmla="*/ 7960 h 297"/>
                              <a:gd name="T32" fmla="+- 0 3399 3251"/>
                              <a:gd name="T33" fmla="*/ T32 w 297"/>
                              <a:gd name="T34" fmla="+- 0 7972 7675"/>
                              <a:gd name="T35" fmla="*/ 7972 h 297"/>
                              <a:gd name="T36" fmla="+- 0 3457 3251"/>
                              <a:gd name="T37" fmla="*/ T36 w 297"/>
                              <a:gd name="T38" fmla="+- 0 7960 7675"/>
                              <a:gd name="T39" fmla="*/ 7960 h 297"/>
                              <a:gd name="T40" fmla="+- 0 3505 3251"/>
                              <a:gd name="T41" fmla="*/ T40 w 297"/>
                              <a:gd name="T42" fmla="+- 0 7929 7675"/>
                              <a:gd name="T43" fmla="*/ 7929 h 297"/>
                              <a:gd name="T44" fmla="+- 0 3537 3251"/>
                              <a:gd name="T45" fmla="*/ T44 w 297"/>
                              <a:gd name="T46" fmla="+- 0 7881 7675"/>
                              <a:gd name="T47" fmla="*/ 7881 h 297"/>
                              <a:gd name="T48" fmla="+- 0 3548 3251"/>
                              <a:gd name="T49" fmla="*/ T48 w 297"/>
                              <a:gd name="T50" fmla="+- 0 7823 7675"/>
                              <a:gd name="T51" fmla="*/ 7823 h 297"/>
                              <a:gd name="T52" fmla="+- 0 3537 3251"/>
                              <a:gd name="T53" fmla="*/ T52 w 297"/>
                              <a:gd name="T54" fmla="+- 0 7765 7675"/>
                              <a:gd name="T55" fmla="*/ 7765 h 297"/>
                              <a:gd name="T56" fmla="+- 0 3505 3251"/>
                              <a:gd name="T57" fmla="*/ T56 w 297"/>
                              <a:gd name="T58" fmla="+- 0 7718 7675"/>
                              <a:gd name="T59" fmla="*/ 7718 h 297"/>
                              <a:gd name="T60" fmla="+- 0 3457 3251"/>
                              <a:gd name="T61" fmla="*/ T60 w 297"/>
                              <a:gd name="T62" fmla="+- 0 7686 7675"/>
                              <a:gd name="T63" fmla="*/ 7686 h 297"/>
                              <a:gd name="T64" fmla="+- 0 3399 3251"/>
                              <a:gd name="T65" fmla="*/ T64 w 297"/>
                              <a:gd name="T66" fmla="+- 0 7675 7675"/>
                              <a:gd name="T67" fmla="*/ 767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0"/>
                                </a:lnTo>
                                <a:lnTo>
                                  <a:pt x="0" y="148"/>
                                </a:lnTo>
                                <a:lnTo>
                                  <a:pt x="11" y="206"/>
                                </a:lnTo>
                                <a:lnTo>
                                  <a:pt x="43" y="254"/>
                                </a:lnTo>
                                <a:lnTo>
                                  <a:pt x="91" y="285"/>
                                </a:lnTo>
                                <a:lnTo>
                                  <a:pt x="148" y="297"/>
                                </a:lnTo>
                                <a:lnTo>
                                  <a:pt x="206" y="285"/>
                                </a:lnTo>
                                <a:lnTo>
                                  <a:pt x="254" y="254"/>
                                </a:lnTo>
                                <a:lnTo>
                                  <a:pt x="286" y="206"/>
                                </a:lnTo>
                                <a:lnTo>
                                  <a:pt x="297" y="148"/>
                                </a:lnTo>
                                <a:lnTo>
                                  <a:pt x="286" y="90"/>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4" name="Freeform 1595"/>
                        <wps:cNvSpPr>
                          <a:spLocks/>
                        </wps:cNvSpPr>
                        <wps:spPr bwMode="auto">
                          <a:xfrm>
                            <a:off x="3251" y="7675"/>
                            <a:ext cx="297" cy="297"/>
                          </a:xfrm>
                          <a:custGeom>
                            <a:avLst/>
                            <a:gdLst>
                              <a:gd name="T0" fmla="+- 0 3399 3251"/>
                              <a:gd name="T1" fmla="*/ T0 w 297"/>
                              <a:gd name="T2" fmla="+- 0 7972 7675"/>
                              <a:gd name="T3" fmla="*/ 7972 h 297"/>
                              <a:gd name="T4" fmla="+- 0 3457 3251"/>
                              <a:gd name="T5" fmla="*/ T4 w 297"/>
                              <a:gd name="T6" fmla="+- 0 7960 7675"/>
                              <a:gd name="T7" fmla="*/ 7960 h 297"/>
                              <a:gd name="T8" fmla="+- 0 3505 3251"/>
                              <a:gd name="T9" fmla="*/ T8 w 297"/>
                              <a:gd name="T10" fmla="+- 0 7929 7675"/>
                              <a:gd name="T11" fmla="*/ 7929 h 297"/>
                              <a:gd name="T12" fmla="+- 0 3537 3251"/>
                              <a:gd name="T13" fmla="*/ T12 w 297"/>
                              <a:gd name="T14" fmla="+- 0 7881 7675"/>
                              <a:gd name="T15" fmla="*/ 7881 h 297"/>
                              <a:gd name="T16" fmla="+- 0 3548 3251"/>
                              <a:gd name="T17" fmla="*/ T16 w 297"/>
                              <a:gd name="T18" fmla="+- 0 7823 7675"/>
                              <a:gd name="T19" fmla="*/ 7823 h 297"/>
                              <a:gd name="T20" fmla="+- 0 3537 3251"/>
                              <a:gd name="T21" fmla="*/ T20 w 297"/>
                              <a:gd name="T22" fmla="+- 0 7765 7675"/>
                              <a:gd name="T23" fmla="*/ 7765 h 297"/>
                              <a:gd name="T24" fmla="+- 0 3505 3251"/>
                              <a:gd name="T25" fmla="*/ T24 w 297"/>
                              <a:gd name="T26" fmla="+- 0 7718 7675"/>
                              <a:gd name="T27" fmla="*/ 7718 h 297"/>
                              <a:gd name="T28" fmla="+- 0 3457 3251"/>
                              <a:gd name="T29" fmla="*/ T28 w 297"/>
                              <a:gd name="T30" fmla="+- 0 7686 7675"/>
                              <a:gd name="T31" fmla="*/ 7686 h 297"/>
                              <a:gd name="T32" fmla="+- 0 3399 3251"/>
                              <a:gd name="T33" fmla="*/ T32 w 297"/>
                              <a:gd name="T34" fmla="+- 0 7675 7675"/>
                              <a:gd name="T35" fmla="*/ 7675 h 297"/>
                              <a:gd name="T36" fmla="+- 0 3342 3251"/>
                              <a:gd name="T37" fmla="*/ T36 w 297"/>
                              <a:gd name="T38" fmla="+- 0 7686 7675"/>
                              <a:gd name="T39" fmla="*/ 7686 h 297"/>
                              <a:gd name="T40" fmla="+- 0 3294 3251"/>
                              <a:gd name="T41" fmla="*/ T40 w 297"/>
                              <a:gd name="T42" fmla="+- 0 7718 7675"/>
                              <a:gd name="T43" fmla="*/ 7718 h 297"/>
                              <a:gd name="T44" fmla="+- 0 3262 3251"/>
                              <a:gd name="T45" fmla="*/ T44 w 297"/>
                              <a:gd name="T46" fmla="+- 0 7765 7675"/>
                              <a:gd name="T47" fmla="*/ 7765 h 297"/>
                              <a:gd name="T48" fmla="+- 0 3251 3251"/>
                              <a:gd name="T49" fmla="*/ T48 w 297"/>
                              <a:gd name="T50" fmla="+- 0 7823 7675"/>
                              <a:gd name="T51" fmla="*/ 7823 h 297"/>
                              <a:gd name="T52" fmla="+- 0 3262 3251"/>
                              <a:gd name="T53" fmla="*/ T52 w 297"/>
                              <a:gd name="T54" fmla="+- 0 7881 7675"/>
                              <a:gd name="T55" fmla="*/ 7881 h 297"/>
                              <a:gd name="T56" fmla="+- 0 3294 3251"/>
                              <a:gd name="T57" fmla="*/ T56 w 297"/>
                              <a:gd name="T58" fmla="+- 0 7929 7675"/>
                              <a:gd name="T59" fmla="*/ 7929 h 297"/>
                              <a:gd name="T60" fmla="+- 0 3342 3251"/>
                              <a:gd name="T61" fmla="*/ T60 w 297"/>
                              <a:gd name="T62" fmla="+- 0 7960 7675"/>
                              <a:gd name="T63" fmla="*/ 7960 h 297"/>
                              <a:gd name="T64" fmla="+- 0 3399 3251"/>
                              <a:gd name="T65" fmla="*/ T64 w 297"/>
                              <a:gd name="T66" fmla="+- 0 7972 7675"/>
                              <a:gd name="T67" fmla="*/ 797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5"/>
                                </a:lnTo>
                                <a:lnTo>
                                  <a:pt x="254" y="254"/>
                                </a:lnTo>
                                <a:lnTo>
                                  <a:pt x="286" y="206"/>
                                </a:lnTo>
                                <a:lnTo>
                                  <a:pt x="297" y="148"/>
                                </a:lnTo>
                                <a:lnTo>
                                  <a:pt x="286" y="90"/>
                                </a:lnTo>
                                <a:lnTo>
                                  <a:pt x="254" y="43"/>
                                </a:lnTo>
                                <a:lnTo>
                                  <a:pt x="206" y="11"/>
                                </a:lnTo>
                                <a:lnTo>
                                  <a:pt x="148" y="0"/>
                                </a:lnTo>
                                <a:lnTo>
                                  <a:pt x="91" y="11"/>
                                </a:lnTo>
                                <a:lnTo>
                                  <a:pt x="43" y="43"/>
                                </a:lnTo>
                                <a:lnTo>
                                  <a:pt x="11" y="90"/>
                                </a:lnTo>
                                <a:lnTo>
                                  <a:pt x="0" y="148"/>
                                </a:lnTo>
                                <a:lnTo>
                                  <a:pt x="11" y="206"/>
                                </a:lnTo>
                                <a:lnTo>
                                  <a:pt x="43" y="254"/>
                                </a:lnTo>
                                <a:lnTo>
                                  <a:pt x="91" y="285"/>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5" name="Freeform 1594"/>
                        <wps:cNvSpPr>
                          <a:spLocks/>
                        </wps:cNvSpPr>
                        <wps:spPr bwMode="auto">
                          <a:xfrm>
                            <a:off x="4268" y="7681"/>
                            <a:ext cx="298" cy="298"/>
                          </a:xfrm>
                          <a:custGeom>
                            <a:avLst/>
                            <a:gdLst>
                              <a:gd name="T0" fmla="+- 0 4417 4268"/>
                              <a:gd name="T1" fmla="*/ T0 w 298"/>
                              <a:gd name="T2" fmla="+- 0 7681 7681"/>
                              <a:gd name="T3" fmla="*/ 7681 h 298"/>
                              <a:gd name="T4" fmla="+- 0 4359 4268"/>
                              <a:gd name="T5" fmla="*/ T4 w 298"/>
                              <a:gd name="T6" fmla="+- 0 7693 7681"/>
                              <a:gd name="T7" fmla="*/ 7693 h 298"/>
                              <a:gd name="T8" fmla="+- 0 4312 4268"/>
                              <a:gd name="T9" fmla="*/ T8 w 298"/>
                              <a:gd name="T10" fmla="+- 0 7725 7681"/>
                              <a:gd name="T11" fmla="*/ 7725 h 298"/>
                              <a:gd name="T12" fmla="+- 0 4280 4268"/>
                              <a:gd name="T13" fmla="*/ T12 w 298"/>
                              <a:gd name="T14" fmla="+- 0 7772 7681"/>
                              <a:gd name="T15" fmla="*/ 7772 h 298"/>
                              <a:gd name="T16" fmla="+- 0 4268 4268"/>
                              <a:gd name="T17" fmla="*/ T16 w 298"/>
                              <a:gd name="T18" fmla="+- 0 7830 7681"/>
                              <a:gd name="T19" fmla="*/ 7830 h 298"/>
                              <a:gd name="T20" fmla="+- 0 4280 4268"/>
                              <a:gd name="T21" fmla="*/ T20 w 298"/>
                              <a:gd name="T22" fmla="+- 0 7888 7681"/>
                              <a:gd name="T23" fmla="*/ 7888 h 298"/>
                              <a:gd name="T24" fmla="+- 0 4312 4268"/>
                              <a:gd name="T25" fmla="*/ T24 w 298"/>
                              <a:gd name="T26" fmla="+- 0 7935 7681"/>
                              <a:gd name="T27" fmla="*/ 7935 h 298"/>
                              <a:gd name="T28" fmla="+- 0 4359 4268"/>
                              <a:gd name="T29" fmla="*/ T28 w 298"/>
                              <a:gd name="T30" fmla="+- 0 7967 7681"/>
                              <a:gd name="T31" fmla="*/ 7967 h 298"/>
                              <a:gd name="T32" fmla="+- 0 4417 4268"/>
                              <a:gd name="T33" fmla="*/ T32 w 298"/>
                              <a:gd name="T34" fmla="+- 0 7979 7681"/>
                              <a:gd name="T35" fmla="*/ 7979 h 298"/>
                              <a:gd name="T36" fmla="+- 0 4475 4268"/>
                              <a:gd name="T37" fmla="*/ T36 w 298"/>
                              <a:gd name="T38" fmla="+- 0 7967 7681"/>
                              <a:gd name="T39" fmla="*/ 7967 h 298"/>
                              <a:gd name="T40" fmla="+- 0 4522 4268"/>
                              <a:gd name="T41" fmla="*/ T40 w 298"/>
                              <a:gd name="T42" fmla="+- 0 7935 7681"/>
                              <a:gd name="T43" fmla="*/ 7935 h 298"/>
                              <a:gd name="T44" fmla="+- 0 4554 4268"/>
                              <a:gd name="T45" fmla="*/ T44 w 298"/>
                              <a:gd name="T46" fmla="+- 0 7888 7681"/>
                              <a:gd name="T47" fmla="*/ 7888 h 298"/>
                              <a:gd name="T48" fmla="+- 0 4566 4268"/>
                              <a:gd name="T49" fmla="*/ T48 w 298"/>
                              <a:gd name="T50" fmla="+- 0 7830 7681"/>
                              <a:gd name="T51" fmla="*/ 7830 h 298"/>
                              <a:gd name="T52" fmla="+- 0 4554 4268"/>
                              <a:gd name="T53" fmla="*/ T52 w 298"/>
                              <a:gd name="T54" fmla="+- 0 7772 7681"/>
                              <a:gd name="T55" fmla="*/ 7772 h 298"/>
                              <a:gd name="T56" fmla="+- 0 4522 4268"/>
                              <a:gd name="T57" fmla="*/ T56 w 298"/>
                              <a:gd name="T58" fmla="+- 0 7725 7681"/>
                              <a:gd name="T59" fmla="*/ 7725 h 298"/>
                              <a:gd name="T60" fmla="+- 0 4475 4268"/>
                              <a:gd name="T61" fmla="*/ T60 w 298"/>
                              <a:gd name="T62" fmla="+- 0 7693 7681"/>
                              <a:gd name="T63" fmla="*/ 7693 h 298"/>
                              <a:gd name="T64" fmla="+- 0 4417 4268"/>
                              <a:gd name="T65" fmla="*/ T64 w 298"/>
                              <a:gd name="T66" fmla="+- 0 7681 7681"/>
                              <a:gd name="T67" fmla="*/ 768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 name="Freeform 1593"/>
                        <wps:cNvSpPr>
                          <a:spLocks/>
                        </wps:cNvSpPr>
                        <wps:spPr bwMode="auto">
                          <a:xfrm>
                            <a:off x="4268" y="7681"/>
                            <a:ext cx="298" cy="298"/>
                          </a:xfrm>
                          <a:custGeom>
                            <a:avLst/>
                            <a:gdLst>
                              <a:gd name="T0" fmla="+- 0 4417 4268"/>
                              <a:gd name="T1" fmla="*/ T0 w 298"/>
                              <a:gd name="T2" fmla="+- 0 7979 7681"/>
                              <a:gd name="T3" fmla="*/ 7979 h 298"/>
                              <a:gd name="T4" fmla="+- 0 4475 4268"/>
                              <a:gd name="T5" fmla="*/ T4 w 298"/>
                              <a:gd name="T6" fmla="+- 0 7967 7681"/>
                              <a:gd name="T7" fmla="*/ 7967 h 298"/>
                              <a:gd name="T8" fmla="+- 0 4522 4268"/>
                              <a:gd name="T9" fmla="*/ T8 w 298"/>
                              <a:gd name="T10" fmla="+- 0 7935 7681"/>
                              <a:gd name="T11" fmla="*/ 7935 h 298"/>
                              <a:gd name="T12" fmla="+- 0 4554 4268"/>
                              <a:gd name="T13" fmla="*/ T12 w 298"/>
                              <a:gd name="T14" fmla="+- 0 7888 7681"/>
                              <a:gd name="T15" fmla="*/ 7888 h 298"/>
                              <a:gd name="T16" fmla="+- 0 4566 4268"/>
                              <a:gd name="T17" fmla="*/ T16 w 298"/>
                              <a:gd name="T18" fmla="+- 0 7830 7681"/>
                              <a:gd name="T19" fmla="*/ 7830 h 298"/>
                              <a:gd name="T20" fmla="+- 0 4554 4268"/>
                              <a:gd name="T21" fmla="*/ T20 w 298"/>
                              <a:gd name="T22" fmla="+- 0 7772 7681"/>
                              <a:gd name="T23" fmla="*/ 7772 h 298"/>
                              <a:gd name="T24" fmla="+- 0 4522 4268"/>
                              <a:gd name="T25" fmla="*/ T24 w 298"/>
                              <a:gd name="T26" fmla="+- 0 7725 7681"/>
                              <a:gd name="T27" fmla="*/ 7725 h 298"/>
                              <a:gd name="T28" fmla="+- 0 4475 4268"/>
                              <a:gd name="T29" fmla="*/ T28 w 298"/>
                              <a:gd name="T30" fmla="+- 0 7693 7681"/>
                              <a:gd name="T31" fmla="*/ 7693 h 298"/>
                              <a:gd name="T32" fmla="+- 0 4417 4268"/>
                              <a:gd name="T33" fmla="*/ T32 w 298"/>
                              <a:gd name="T34" fmla="+- 0 7681 7681"/>
                              <a:gd name="T35" fmla="*/ 7681 h 298"/>
                              <a:gd name="T36" fmla="+- 0 4359 4268"/>
                              <a:gd name="T37" fmla="*/ T36 w 298"/>
                              <a:gd name="T38" fmla="+- 0 7693 7681"/>
                              <a:gd name="T39" fmla="*/ 7693 h 298"/>
                              <a:gd name="T40" fmla="+- 0 4312 4268"/>
                              <a:gd name="T41" fmla="*/ T40 w 298"/>
                              <a:gd name="T42" fmla="+- 0 7725 7681"/>
                              <a:gd name="T43" fmla="*/ 7725 h 298"/>
                              <a:gd name="T44" fmla="+- 0 4280 4268"/>
                              <a:gd name="T45" fmla="*/ T44 w 298"/>
                              <a:gd name="T46" fmla="+- 0 7772 7681"/>
                              <a:gd name="T47" fmla="*/ 7772 h 298"/>
                              <a:gd name="T48" fmla="+- 0 4268 4268"/>
                              <a:gd name="T49" fmla="*/ T48 w 298"/>
                              <a:gd name="T50" fmla="+- 0 7830 7681"/>
                              <a:gd name="T51" fmla="*/ 7830 h 298"/>
                              <a:gd name="T52" fmla="+- 0 4280 4268"/>
                              <a:gd name="T53" fmla="*/ T52 w 298"/>
                              <a:gd name="T54" fmla="+- 0 7888 7681"/>
                              <a:gd name="T55" fmla="*/ 7888 h 298"/>
                              <a:gd name="T56" fmla="+- 0 4312 4268"/>
                              <a:gd name="T57" fmla="*/ T56 w 298"/>
                              <a:gd name="T58" fmla="+- 0 7935 7681"/>
                              <a:gd name="T59" fmla="*/ 7935 h 298"/>
                              <a:gd name="T60" fmla="+- 0 4359 4268"/>
                              <a:gd name="T61" fmla="*/ T60 w 298"/>
                              <a:gd name="T62" fmla="+- 0 7967 7681"/>
                              <a:gd name="T63" fmla="*/ 7967 h 298"/>
                              <a:gd name="T64" fmla="+- 0 4417 4268"/>
                              <a:gd name="T65" fmla="*/ T64 w 298"/>
                              <a:gd name="T66" fmla="+- 0 7979 7681"/>
                              <a:gd name="T67" fmla="*/ 797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7" name="Line 1592"/>
                        <wps:cNvCnPr>
                          <a:cxnSpLocks noChangeShapeType="1"/>
                        </wps:cNvCnPr>
                        <wps:spPr bwMode="auto">
                          <a:xfrm>
                            <a:off x="1366" y="7500"/>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8" name="Line 1591"/>
                        <wps:cNvCnPr>
                          <a:cxnSpLocks noChangeShapeType="1"/>
                        </wps:cNvCnPr>
                        <wps:spPr bwMode="auto">
                          <a:xfrm>
                            <a:off x="4414" y="752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9" name="Line 1590"/>
                        <wps:cNvCnPr>
                          <a:cxnSpLocks noChangeShapeType="1"/>
                        </wps:cNvCnPr>
                        <wps:spPr bwMode="auto">
                          <a:xfrm>
                            <a:off x="2375" y="751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0" name="Line 1589"/>
                        <wps:cNvCnPr>
                          <a:cxnSpLocks noChangeShapeType="1"/>
                        </wps:cNvCnPr>
                        <wps:spPr bwMode="auto">
                          <a:xfrm>
                            <a:off x="3397" y="751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1" name="Line 1588"/>
                        <wps:cNvCnPr>
                          <a:cxnSpLocks noChangeShapeType="1"/>
                        </wps:cNvCnPr>
                        <wps:spPr bwMode="auto">
                          <a:xfrm>
                            <a:off x="2370" y="7517"/>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FB932C" id="Group 1587" o:spid="_x0000_s1026" style="position:absolute;margin-left:-.1pt;margin-top:0;width:411.15pt;height:609pt;z-index:-260777984;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">
                <v:shape id="Picture 1619"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">
                  <v:imagedata r:id="rId13" o:title=""/>
                </v:shape>
                <v:shape id="Picture 1618"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">
                  <v:imagedata r:id="rId64" o:title=""/>
                </v:shape>
                <v:line id="Line 1617"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" strokecolor="#9eac54" strokeweight=".25pt"/>
                <v:shape id="Freeform 1616" o:spid="_x0000_s1030" style="position:absolute;left:1218;top:765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" path="m149,l91,11,44,43,12,90,,148r12,58l44,254r47,31l149,297r58,-12l254,254r32,-48l298,148,286,90,254,43,207,11,149,xe" stroked="f">
                  <v:path arrowok="t" o:connecttype="custom" o:connectlocs="149,7658;91,7669;44,7701;12,7748;0,7806;12,7864;44,7912;91,7943;149,7955;207,7943;254,7912;286,7864;298,7806;286,7748;254,7701;207,7669;149,7658" o:connectangles="0,0,0,0,0,0,0,0,0,0,0,0,0,0,0,0,0"/>
                </v:shape>
                <v:shape id="Freeform 1615" o:spid="_x0000_s1031" style="position:absolute;left:1218;top:765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" path="m149,297r58,-12l254,254r32,-48l298,148,286,90,254,43,207,11,149,,91,11,44,43,12,90,,148r12,58l44,254r47,31l149,297xe" filled="f" strokeweight=".5pt">
                  <v:path arrowok="t" o:connecttype="custom" o:connectlocs="149,7955;207,7943;254,7912;286,7864;298,7806;286,7748;254,7701;207,7669;149,7658;91,7669;44,7701;12,7748;0,7806;12,7864;44,7912;91,7943;149,7955" o:connectangles="0,0,0,0,0,0,0,0,0,0,0,0,0,0,0,0,0"/>
                </v:shape>
                <v:shape id="Freeform 1614" o:spid="_x0000_s1032" style="position:absolute;left:2234;top:76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" path="m149,l91,12,44,44,12,91,,149r12,58l44,254r47,32l149,298r58,-12l254,254r32,-47l298,149,286,91,254,44,207,12,149,xe" stroked="f">
                  <v:path arrowok="t" o:connecttype="custom" o:connectlocs="149,7664;91,7676;44,7708;12,7755;0,7813;12,7871;44,7918;91,7950;149,7962;207,7950;254,7918;286,7871;298,7813;286,7755;254,7708;207,7676;149,7664" o:connectangles="0,0,0,0,0,0,0,0,0,0,0,0,0,0,0,0,0"/>
                </v:shape>
                <v:shape id="Freeform 1613" o:spid="_x0000_s1033" style="position:absolute;left:2234;top:76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" path="m149,298r58,-12l254,254r32,-47l298,149,286,91,254,44,207,12,149,,91,12,44,44,12,91,,149r12,58l44,254r47,32l149,298xe" filled="f" strokeweight=".5pt">
                  <v:path arrowok="t" o:connecttype="custom" o:connectlocs="149,7962;207,7950;254,7918;286,7871;298,7813;286,7755;254,7708;207,7676;149,7664;91,7676;44,7708;12,7755;0,7813;12,7871;44,7918;91,7950;149,7962" o:connectangles="0,0,0,0,0,0,0,0,0,0,0,0,0,0,0,0,0"/>
                </v:shape>
                <v:shape id="Freeform 1612" o:spid="_x0000_s1034" style="position:absolute;left:3251;top:767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" path="m148,l91,11,43,43,11,90,,148r11,58l43,254r48,31l148,297r58,-12l254,254r32,-48l297,148,286,90,254,43,206,11,148,xe" stroked="f">
                  <v:path arrowok="t" o:connecttype="custom" o:connectlocs="148,7675;91,7686;43,7718;11,7765;0,7823;11,7881;43,7929;91,7960;148,7972;206,7960;254,7929;286,7881;297,7823;286,7765;254,7718;206,7686;148,7675" o:connectangles="0,0,0,0,0,0,0,0,0,0,0,0,0,0,0,0,0"/>
                </v:shape>
                <v:shape id="Freeform 1611" o:spid="_x0000_s1035" style="position:absolute;left:3251;top:767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" path="m148,297r58,-12l254,254r32,-48l297,148,286,90,254,43,206,11,148,,91,11,43,43,11,90,,148r11,58l43,254r48,31l148,297xe" filled="f" strokeweight=".5pt">
                  <v:path arrowok="t" o:connecttype="custom" o:connectlocs="148,7972;206,7960;254,7929;286,7881;297,7823;286,7765;254,7718;206,7686;148,7675;91,7686;43,7718;11,7765;0,7823;11,7881;43,7929;91,7960;148,7972" o:connectangles="0,0,0,0,0,0,0,0,0,0,0,0,0,0,0,0,0"/>
                </v:shape>
                <v:shape id="Freeform 1610" o:spid="_x0000_s1036" style="position:absolute;left:4268;top:768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" path="m149,l91,12,44,44,12,91,,149r12,58l44,254r47,32l149,298r58,-12l254,254r32,-47l298,149,286,91,254,44,207,12,149,xe" fillcolor="#41ad49" stroked="f">
                  <v:path arrowok="t" o:connecttype="custom" o:connectlocs="149,7681;91,7693;44,7725;12,7772;0,7830;12,7888;44,7935;91,7967;149,7979;207,7967;254,7935;286,7888;298,7830;286,7772;254,7725;207,7693;149,7681" o:connectangles="0,0,0,0,0,0,0,0,0,0,0,0,0,0,0,0,0"/>
                </v:shape>
                <v:shape id="Freeform 1609" o:spid="_x0000_s1037" style="position:absolute;left:4268;top:768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" path="m149,298r58,-12l254,254r32,-47l298,149,286,91,254,44,207,12,149,,91,12,44,44,12,91,,149r12,58l44,254r47,32l149,298xe" filled="f" strokeweight=".5pt">
                  <v:path arrowok="t" o:connecttype="custom" o:connectlocs="149,7979;207,7967;254,7935;286,7888;298,7830;286,7772;254,7725;207,7693;149,7681;91,7693;44,7725;12,7772;0,7830;12,7888;44,7935;91,7967;149,7979" o:connectangles="0,0,0,0,0,0,0,0,0,0,0,0,0,0,0,0,0"/>
                </v:shape>
                <v:line id="Line 1608" o:spid="_x0000_s1038" style="position:absolute;visibility:visible;mso-wrap-style:square" from="1366,7500" to="1366,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" strokeweight=".5pt"/>
                <v:shape id="Picture 1607" o:spid="_x0000_s1039" type="#_x0000_t75" style="position:absolute;left:3760;top:768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">
                  <v:imagedata r:id="rId32" o:title=""/>
                </v:shape>
                <v:line id="Line 1606" o:spid="_x0000_s1040" style="position:absolute;visibility:visible;mso-wrap-style:square" from="4414,7529" to="4414,7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" strokeweight=".5pt"/>
                <v:shape id="Picture 1605" o:spid="_x0000_s1041" type="#_x0000_t75" style="position:absolute;left:1721;top:7660;width:299;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">
                  <v:imagedata r:id="rId32" o:title=""/>
                </v:shape>
                <v:line id="Line 1604" o:spid="_x0000_s1042" style="position:absolute;visibility:visible;mso-wrap-style:square" from="2375,7512" to="2375,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" strokeweight=".5pt"/>
                <v:line id="Line 1603" o:spid="_x0000_s1043" style="position:absolute;visibility:visible;mso-wrap-style:square" from="3397,7512" to="3397,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" strokeweight=".5pt"/>
                <v:line id="Line 1602" o:spid="_x0000_s1044" style="position:absolute;visibility:visible;mso-wrap-style:square" from="2370,7517" to="3402,7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" strokeweight=".5pt"/>
                <v:shape id="Picture 1601" o:spid="_x0000_s1045" type="#_x0000_t75" style="position:absolute;left:2740;top:7661;width:300;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">
                  <v:imagedata r:id="rId32" o:title=""/>
                </v:shape>
                <v:shape id="Freeform 1600" o:spid="_x0000_s1046" style="position:absolute;left:1218;top:765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" path="m149,l91,11,44,43,12,90,,148r12,58l44,254r47,31l149,297r58,-12l254,254r32,-48l298,148,286,90,254,43,207,11,149,xe" stroked="f">
                  <v:path arrowok="t" o:connecttype="custom" o:connectlocs="149,7658;91,7669;44,7701;12,7748;0,7806;12,7864;44,7912;91,7943;149,7955;207,7943;254,7912;286,7864;298,7806;286,7748;254,7701;207,7669;149,7658" o:connectangles="0,0,0,0,0,0,0,0,0,0,0,0,0,0,0,0,0"/>
                </v:shape>
                <v:shape id="Freeform 1599" o:spid="_x0000_s1047" style="position:absolute;left:1218;top:765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" path="m149,297r58,-12l254,254r32,-48l298,148,286,90,254,43,207,11,149,,91,11,44,43,12,90,,148r12,58l44,254r47,31l149,297xe" filled="f" strokeweight=".5pt">
                  <v:path arrowok="t" o:connecttype="custom" o:connectlocs="149,7955;207,7943;254,7912;286,7864;298,7806;286,7748;254,7701;207,7669;149,7658;91,7669;44,7701;12,7748;0,7806;12,7864;44,7912;91,7943;149,7955" o:connectangles="0,0,0,0,0,0,0,0,0,0,0,0,0,0,0,0,0"/>
                </v:shape>
                <v:shape id="Freeform 1598" o:spid="_x0000_s1048" style="position:absolute;left:2234;top:76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" path="m149,l91,12,44,44,12,91,,149r12,58l44,254r47,32l149,298r58,-12l254,254r32,-47l298,149,286,91,254,44,207,12,149,xe" stroked="f">
                  <v:path arrowok="t" o:connecttype="custom" o:connectlocs="149,7664;91,7676;44,7708;12,7755;0,7813;12,7871;44,7918;91,7950;149,7962;207,7950;254,7918;286,7871;298,7813;286,7755;254,7708;207,7676;149,7664" o:connectangles="0,0,0,0,0,0,0,0,0,0,0,0,0,0,0,0,0"/>
                </v:shape>
                <v:shape id="Freeform 1597" o:spid="_x0000_s1049" style="position:absolute;left:2234;top:76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" path="m149,298r58,-12l254,254r32,-47l298,149,286,91,254,44,207,12,149,,91,12,44,44,12,91,,149r12,58l44,254r47,32l149,298xe" filled="f" strokeweight=".5pt">
                  <v:path arrowok="t" o:connecttype="custom" o:connectlocs="149,7962;207,7950;254,7918;286,7871;298,7813;286,7755;254,7708;207,7676;149,7664;91,7676;44,7708;12,7755;0,7813;12,7871;44,7918;91,7950;149,7962" o:connectangles="0,0,0,0,0,0,0,0,0,0,0,0,0,0,0,0,0"/>
                </v:shape>
                <v:shape id="Freeform 1596" o:spid="_x0000_s1050" style="position:absolute;left:3251;top:767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" path="m148,l91,11,43,43,11,90,,148r11,58l43,254r48,31l148,297r58,-12l254,254r32,-48l297,148,286,90,254,43,206,11,148,xe" stroked="f">
                  <v:path arrowok="t" o:connecttype="custom" o:connectlocs="148,7675;91,7686;43,7718;11,7765;0,7823;11,7881;43,7929;91,7960;148,7972;206,7960;254,7929;286,7881;297,7823;286,7765;254,7718;206,7686;148,7675" o:connectangles="0,0,0,0,0,0,0,0,0,0,0,0,0,0,0,0,0"/>
                </v:shape>
                <v:shape id="Freeform 1595" o:spid="_x0000_s1051" style="position:absolute;left:3251;top:767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" path="m148,297r58,-12l254,254r32,-48l297,148,286,90,254,43,206,11,148,,91,11,43,43,11,90,,148r11,58l43,254r48,31l148,297xe" filled="f" strokeweight=".5pt">
                  <v:path arrowok="t" o:connecttype="custom" o:connectlocs="148,7972;206,7960;254,7929;286,7881;297,7823;286,7765;254,7718;206,7686;148,7675;91,7686;43,7718;11,7765;0,7823;11,7881;43,7929;91,7960;148,7972" o:connectangles="0,0,0,0,0,0,0,0,0,0,0,0,0,0,0,0,0"/>
                </v:shape>
                <v:shape id="Freeform 1594" o:spid="_x0000_s1052" style="position:absolute;left:4268;top:768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" path="m149,l91,12,44,44,12,91,,149r12,58l44,254r47,32l149,298r58,-12l254,254r32,-47l298,149,286,91,254,44,207,12,149,xe" fillcolor="#41ad49" stroked="f">
                  <v:path arrowok="t" o:connecttype="custom" o:connectlocs="149,7681;91,7693;44,7725;12,7772;0,7830;12,7888;44,7935;91,7967;149,7979;207,7967;254,7935;286,7888;298,7830;286,7772;254,7725;207,7693;149,7681" o:connectangles="0,0,0,0,0,0,0,0,0,0,0,0,0,0,0,0,0"/>
                </v:shape>
                <v:shape id="Freeform 1593" o:spid="_x0000_s1053" style="position:absolute;left:4268;top:768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" path="m149,298r58,-12l254,254r32,-47l298,149,286,91,254,44,207,12,149,,91,12,44,44,12,91,,149r12,58l44,254r47,32l149,298xe" filled="f" strokeweight=".5pt">
                  <v:path arrowok="t" o:connecttype="custom" o:connectlocs="149,7979;207,7967;254,7935;286,7888;298,7830;286,7772;254,7725;207,7693;149,7681;91,7693;44,7725;12,7772;0,7830;12,7888;44,7935;91,7967;149,7979" o:connectangles="0,0,0,0,0,0,0,0,0,0,0,0,0,0,0,0,0"/>
                </v:shape>
                <v:line id="Line 1592" o:spid="_x0000_s1054" style="position:absolute;visibility:visible;mso-wrap-style:square" from="1366,7500" to="1366,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" strokeweight=".5pt"/>
                <v:line id="Line 1591" o:spid="_x0000_s1055" style="position:absolute;visibility:visible;mso-wrap-style:square" from="4414,7529" to="4414,7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" strokeweight=".5pt"/>
                <v:line id="Line 1590" o:spid="_x0000_s1056" style="position:absolute;visibility:visible;mso-wrap-style:square" from="2375,7512" to="2375,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" strokeweight=".5pt"/>
                <v:line id="Line 1589" o:spid="_x0000_s1057" style="position:absolute;visibility:visible;mso-wrap-style:square" from="3397,7512" to="3397,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" strokeweight=".5pt"/>
                <v:line id="Line 1588" o:spid="_x0000_s1058" style="position:absolute;visibility:visible;mso-wrap-style:square" from="2370,7517" to="3402,7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" strokeweight=".5pt"/>
                <w10:wrap anchorx="page" anchory="page"/>
              </v:group>
            </w:pict>
          </mc:Fallback>
        </mc:AlternateContent>
      </w:r>
      <w:r w:rsidR="004A7191" w:rsidRPr="004A7191">
        <w:rPr>
          <w:color w:val="000000" w:themeColor="text1"/>
          <w:sz w:val="16"/>
        </w:rPr>
        <w:t>Least Concern (IUCN 3.1)</w:t>
      </w:r>
    </w:p>
    <w:p w14:paraId="50B57C7F" w14:textId="77777777" w:rsidR="006500DE" w:rsidRPr="004A7191" w:rsidRDefault="004A7191">
      <w:pPr>
        <w:pStyle w:val="BodyText"/>
        <w:tabs>
          <w:tab w:val="left" w:pos="2225"/>
        </w:tabs>
        <w:spacing w:before="137" w:line="331" w:lineRule="auto"/>
        <w:ind w:left="1120" w:right="560"/>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5D75F7DD" w14:textId="77777777" w:rsidR="006500DE" w:rsidRPr="004A7191" w:rsidRDefault="004A7191">
      <w:pPr>
        <w:pStyle w:val="BodyText"/>
        <w:tabs>
          <w:tab w:val="left" w:pos="2225"/>
        </w:tabs>
        <w:spacing w:line="229" w:lineRule="exact"/>
        <w:ind w:left="11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11B2D06D" w14:textId="77777777" w:rsidR="006500DE" w:rsidRPr="004A7191" w:rsidRDefault="004A7191">
      <w:pPr>
        <w:tabs>
          <w:tab w:val="left" w:pos="2225"/>
        </w:tabs>
        <w:spacing w:before="93"/>
        <w:ind w:left="1120"/>
        <w:rPr>
          <w:color w:val="000000" w:themeColor="text1"/>
          <w:sz w:val="24"/>
        </w:rPr>
      </w:pPr>
      <w:r w:rsidRPr="004A7191">
        <w:rPr>
          <w:color w:val="000000" w:themeColor="text1"/>
          <w:position w:val="2"/>
          <w:sz w:val="20"/>
        </w:rPr>
        <w:t>Order:</w:t>
      </w:r>
      <w:r w:rsidRPr="004A7191">
        <w:rPr>
          <w:color w:val="000000" w:themeColor="text1"/>
          <w:position w:val="2"/>
          <w:sz w:val="20"/>
        </w:rPr>
        <w:tab/>
      </w:r>
      <w:r w:rsidRPr="004A7191">
        <w:rPr>
          <w:color w:val="000000" w:themeColor="text1"/>
          <w:sz w:val="24"/>
        </w:rPr>
        <w:t>Apodiformes</w:t>
      </w:r>
    </w:p>
    <w:p w14:paraId="13F291BC" w14:textId="77777777" w:rsidR="006500DE" w:rsidRPr="004A7191" w:rsidRDefault="004A7191">
      <w:pPr>
        <w:tabs>
          <w:tab w:val="left" w:pos="2225"/>
        </w:tabs>
        <w:spacing w:before="64"/>
        <w:ind w:left="1120"/>
        <w:rPr>
          <w:color w:val="000000" w:themeColor="text1"/>
          <w:sz w:val="24"/>
        </w:rPr>
      </w:pPr>
      <w:r w:rsidRPr="004A7191">
        <w:rPr>
          <w:color w:val="000000" w:themeColor="text1"/>
          <w:position w:val="2"/>
          <w:sz w:val="20"/>
        </w:rPr>
        <w:t>Family:</w:t>
      </w:r>
      <w:r w:rsidRPr="004A7191">
        <w:rPr>
          <w:color w:val="000000" w:themeColor="text1"/>
          <w:position w:val="2"/>
          <w:sz w:val="20"/>
        </w:rPr>
        <w:tab/>
      </w:r>
      <w:r w:rsidRPr="004A7191">
        <w:rPr>
          <w:color w:val="000000" w:themeColor="text1"/>
          <w:sz w:val="24"/>
        </w:rPr>
        <w:t>Apodidae</w:t>
      </w:r>
    </w:p>
    <w:p w14:paraId="5BCD8C3F" w14:textId="77777777" w:rsidR="006500DE" w:rsidRPr="004A7191" w:rsidRDefault="004A7191">
      <w:pPr>
        <w:tabs>
          <w:tab w:val="left" w:pos="2225"/>
        </w:tabs>
        <w:spacing w:before="44"/>
        <w:ind w:left="1120"/>
        <w:rPr>
          <w:i/>
          <w:color w:val="000000" w:themeColor="text1"/>
          <w:sz w:val="24"/>
        </w:rPr>
      </w:pPr>
      <w:r w:rsidRPr="004A7191">
        <w:rPr>
          <w:color w:val="000000" w:themeColor="text1"/>
          <w:sz w:val="20"/>
        </w:rPr>
        <w:t>Genus:</w:t>
      </w:r>
      <w:r w:rsidRPr="004A7191">
        <w:rPr>
          <w:color w:val="000000" w:themeColor="text1"/>
          <w:sz w:val="20"/>
        </w:rPr>
        <w:tab/>
      </w:r>
      <w:r w:rsidRPr="004A7191">
        <w:rPr>
          <w:i/>
          <w:color w:val="000000" w:themeColor="text1"/>
          <w:spacing w:val="-3"/>
          <w:position w:val="-1"/>
          <w:sz w:val="24"/>
        </w:rPr>
        <w:t>Apus</w:t>
      </w:r>
    </w:p>
    <w:p w14:paraId="778A3A81" w14:textId="77777777" w:rsidR="006500DE" w:rsidRPr="004A7191" w:rsidRDefault="004A7191">
      <w:pPr>
        <w:tabs>
          <w:tab w:val="left" w:pos="2225"/>
        </w:tabs>
        <w:spacing w:before="24"/>
        <w:ind w:left="1120"/>
        <w:rPr>
          <w:i/>
          <w:color w:val="000000" w:themeColor="text1"/>
          <w:sz w:val="24"/>
        </w:rPr>
      </w:pPr>
      <w:r w:rsidRPr="004A7191">
        <w:rPr>
          <w:color w:val="000000" w:themeColor="text1"/>
          <w:sz w:val="20"/>
        </w:rPr>
        <w:t>Species:</w:t>
      </w:r>
      <w:r w:rsidRPr="004A7191">
        <w:rPr>
          <w:color w:val="000000" w:themeColor="text1"/>
          <w:sz w:val="20"/>
        </w:rPr>
        <w:tab/>
      </w:r>
      <w:r w:rsidRPr="004A7191">
        <w:rPr>
          <w:i/>
          <w:color w:val="000000" w:themeColor="text1"/>
          <w:position w:val="-1"/>
          <w:sz w:val="24"/>
        </w:rPr>
        <w:t>A.</w:t>
      </w:r>
      <w:r w:rsidRPr="004A7191">
        <w:rPr>
          <w:i/>
          <w:color w:val="000000" w:themeColor="text1"/>
          <w:spacing w:val="-18"/>
          <w:position w:val="-1"/>
          <w:sz w:val="24"/>
        </w:rPr>
        <w:t xml:space="preserve"> </w:t>
      </w:r>
      <w:proofErr w:type="spellStart"/>
      <w:r w:rsidRPr="004A7191">
        <w:rPr>
          <w:i/>
          <w:color w:val="000000" w:themeColor="text1"/>
          <w:position w:val="-1"/>
          <w:sz w:val="24"/>
        </w:rPr>
        <w:t>affinis</w:t>
      </w:r>
      <w:proofErr w:type="spellEnd"/>
    </w:p>
    <w:p w14:paraId="0CF35D1B" w14:textId="77777777" w:rsidR="006500DE" w:rsidRPr="004A7191" w:rsidRDefault="004A7191">
      <w:pPr>
        <w:pStyle w:val="BodyText"/>
        <w:rPr>
          <w:i/>
          <w:color w:val="000000" w:themeColor="text1"/>
          <w:sz w:val="18"/>
        </w:rPr>
      </w:pPr>
      <w:r w:rsidRPr="004A7191">
        <w:rPr>
          <w:color w:val="000000" w:themeColor="text1"/>
        </w:rPr>
        <w:br w:type="column"/>
      </w:r>
    </w:p>
    <w:p w14:paraId="6F477A32" w14:textId="77777777" w:rsidR="006500DE" w:rsidRPr="004A7191" w:rsidRDefault="006500DE">
      <w:pPr>
        <w:pStyle w:val="BodyText"/>
        <w:rPr>
          <w:i/>
          <w:color w:val="000000" w:themeColor="text1"/>
          <w:sz w:val="18"/>
        </w:rPr>
      </w:pPr>
    </w:p>
    <w:p w14:paraId="2427C282" w14:textId="77777777" w:rsidR="006500DE" w:rsidRPr="004A7191" w:rsidRDefault="006500DE">
      <w:pPr>
        <w:pStyle w:val="BodyText"/>
        <w:rPr>
          <w:i/>
          <w:color w:val="000000" w:themeColor="text1"/>
          <w:sz w:val="18"/>
        </w:rPr>
      </w:pPr>
    </w:p>
    <w:p w14:paraId="245DAFE6" w14:textId="77777777" w:rsidR="006500DE" w:rsidRPr="004A7191" w:rsidRDefault="006500DE">
      <w:pPr>
        <w:pStyle w:val="BodyText"/>
        <w:rPr>
          <w:i/>
          <w:color w:val="000000" w:themeColor="text1"/>
          <w:sz w:val="18"/>
        </w:rPr>
      </w:pPr>
    </w:p>
    <w:p w14:paraId="3931C6A6" w14:textId="77777777" w:rsidR="006500DE" w:rsidRPr="004A7191" w:rsidRDefault="006500DE">
      <w:pPr>
        <w:pStyle w:val="BodyText"/>
        <w:rPr>
          <w:i/>
          <w:color w:val="000000" w:themeColor="text1"/>
          <w:sz w:val="18"/>
        </w:rPr>
      </w:pPr>
    </w:p>
    <w:p w14:paraId="459E9BB5" w14:textId="77777777" w:rsidR="006500DE" w:rsidRPr="004A7191" w:rsidRDefault="006500DE">
      <w:pPr>
        <w:pStyle w:val="BodyText"/>
        <w:rPr>
          <w:i/>
          <w:color w:val="000000" w:themeColor="text1"/>
          <w:sz w:val="18"/>
        </w:rPr>
      </w:pPr>
    </w:p>
    <w:p w14:paraId="70C83A94" w14:textId="77777777" w:rsidR="006500DE" w:rsidRPr="004A7191" w:rsidRDefault="006500DE">
      <w:pPr>
        <w:pStyle w:val="BodyText"/>
        <w:rPr>
          <w:i/>
          <w:color w:val="000000" w:themeColor="text1"/>
          <w:sz w:val="18"/>
        </w:rPr>
      </w:pPr>
    </w:p>
    <w:p w14:paraId="4C7C3913" w14:textId="77777777" w:rsidR="006500DE" w:rsidRPr="004A7191" w:rsidRDefault="006500DE">
      <w:pPr>
        <w:pStyle w:val="BodyText"/>
        <w:rPr>
          <w:i/>
          <w:color w:val="000000" w:themeColor="text1"/>
          <w:sz w:val="18"/>
        </w:rPr>
      </w:pPr>
    </w:p>
    <w:p w14:paraId="54A66ABD" w14:textId="77777777" w:rsidR="006500DE" w:rsidRPr="004A7191" w:rsidRDefault="006500DE">
      <w:pPr>
        <w:pStyle w:val="BodyText"/>
        <w:rPr>
          <w:i/>
          <w:color w:val="000000" w:themeColor="text1"/>
          <w:sz w:val="18"/>
        </w:rPr>
      </w:pPr>
    </w:p>
    <w:p w14:paraId="0F59B087" w14:textId="77777777" w:rsidR="006500DE" w:rsidRPr="004A7191" w:rsidRDefault="006500DE">
      <w:pPr>
        <w:pStyle w:val="BodyText"/>
        <w:rPr>
          <w:i/>
          <w:color w:val="000000" w:themeColor="text1"/>
          <w:sz w:val="18"/>
        </w:rPr>
      </w:pPr>
    </w:p>
    <w:p w14:paraId="7ED5D2AD" w14:textId="77777777" w:rsidR="006500DE" w:rsidRPr="004A7191" w:rsidRDefault="006500DE">
      <w:pPr>
        <w:pStyle w:val="BodyText"/>
        <w:rPr>
          <w:i/>
          <w:color w:val="000000" w:themeColor="text1"/>
          <w:sz w:val="18"/>
        </w:rPr>
      </w:pPr>
    </w:p>
    <w:p w14:paraId="6C003A6B" w14:textId="77777777" w:rsidR="006500DE" w:rsidRPr="004A7191" w:rsidRDefault="006500DE">
      <w:pPr>
        <w:pStyle w:val="BodyText"/>
        <w:rPr>
          <w:i/>
          <w:color w:val="000000" w:themeColor="text1"/>
          <w:sz w:val="18"/>
        </w:rPr>
      </w:pPr>
    </w:p>
    <w:p w14:paraId="5FCE1993" w14:textId="77777777" w:rsidR="006500DE" w:rsidRPr="004A7191" w:rsidRDefault="006500DE">
      <w:pPr>
        <w:pStyle w:val="BodyText"/>
        <w:rPr>
          <w:i/>
          <w:color w:val="000000" w:themeColor="text1"/>
          <w:sz w:val="18"/>
        </w:rPr>
      </w:pPr>
    </w:p>
    <w:p w14:paraId="00B7FC3D" w14:textId="77777777" w:rsidR="006500DE" w:rsidRPr="004A7191" w:rsidRDefault="006500DE">
      <w:pPr>
        <w:pStyle w:val="BodyText"/>
        <w:rPr>
          <w:i/>
          <w:color w:val="000000" w:themeColor="text1"/>
          <w:sz w:val="18"/>
        </w:rPr>
      </w:pPr>
    </w:p>
    <w:p w14:paraId="2D546FDA" w14:textId="77777777" w:rsidR="006500DE" w:rsidRPr="004A7191" w:rsidRDefault="006500DE">
      <w:pPr>
        <w:pStyle w:val="BodyText"/>
        <w:rPr>
          <w:i/>
          <w:color w:val="000000" w:themeColor="text1"/>
          <w:sz w:val="18"/>
        </w:rPr>
      </w:pPr>
    </w:p>
    <w:p w14:paraId="1B53C0CF" w14:textId="77777777" w:rsidR="006500DE" w:rsidRPr="004A7191" w:rsidRDefault="004A7191">
      <w:pPr>
        <w:spacing w:before="108"/>
        <w:ind w:left="1120"/>
        <w:rPr>
          <w:rFonts w:ascii="Trebuchet MS"/>
          <w:color w:val="000000" w:themeColor="text1"/>
          <w:sz w:val="16"/>
        </w:rPr>
      </w:pPr>
      <w:r w:rsidRPr="004A7191">
        <w:rPr>
          <w:rFonts w:ascii="Trebuchet MS"/>
          <w:color w:val="000000" w:themeColor="text1"/>
          <w:sz w:val="16"/>
        </w:rPr>
        <w:t>Photo source Internet</w:t>
      </w:r>
    </w:p>
    <w:p w14:paraId="77189688"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num="2" w:space="720" w:equalWidth="0">
            <w:col w:w="3533" w:space="997"/>
            <w:col w:w="3710"/>
          </w:cols>
        </w:sectPr>
      </w:pPr>
    </w:p>
    <w:p w14:paraId="0553D2FD" w14:textId="77777777" w:rsidR="00D15255" w:rsidRPr="004A7191" w:rsidRDefault="00D15255" w:rsidP="00D15255">
      <w:pPr>
        <w:pStyle w:val="Heading1"/>
        <w:tabs>
          <w:tab w:val="left" w:pos="1132"/>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52012544" behindDoc="1" locked="0" layoutInCell="1" allowOverlap="1" wp14:anchorId="4A0DB126" wp14:editId="0A51E04A">
                <wp:simplePos x="0" y="0"/>
                <wp:positionH relativeFrom="page">
                  <wp:posOffset>2565400</wp:posOffset>
                </wp:positionH>
                <wp:positionV relativeFrom="page">
                  <wp:posOffset>7136765</wp:posOffset>
                </wp:positionV>
                <wp:extent cx="161925" cy="154940"/>
                <wp:effectExtent l="0" t="0" r="0" b="0"/>
                <wp:wrapNone/>
                <wp:docPr id="1681" name="Text Box 1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1EF86" w14:textId="77777777" w:rsidR="00B7268B" w:rsidRDefault="00B7268B" w:rsidP="00D15255">
                            <w:pPr>
                              <w:pStyle w:val="BodyText"/>
                              <w:rPr>
                                <w:rFonts w:ascii="Verdana"/>
                              </w:rPr>
                            </w:pPr>
                            <w:r>
                              <w:rPr>
                                <w:rFonts w:ascii="Verdana"/>
                                <w:color w:val="58595B"/>
                              </w:rP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DB126" id="_x0000_s1077" type="#_x0000_t202" style="position:absolute;margin-left:202pt;margin-top:561.95pt;width:12.75pt;height:12.2pt;z-index:-25130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" filled="f" stroked="f">
                <v:textbox inset="0,0,0,0">
                  <w:txbxContent>
                    <w:p w14:paraId="5581EF86" w14:textId="77777777" w:rsidR="00B7268B" w:rsidRDefault="00B7268B" w:rsidP="00D15255">
                      <w:pPr>
                        <w:pStyle w:val="BodyText"/>
                        <w:rPr>
                          <w:rFonts w:ascii="Verdana"/>
                        </w:rPr>
                      </w:pPr>
                      <w:r>
                        <w:rPr>
                          <w:rFonts w:ascii="Verdana"/>
                          <w:color w:val="58595B"/>
                        </w:rPr>
                        <w:t>56</w:t>
                      </w:r>
                    </w:p>
                  </w:txbxContent>
                </v:textbox>
                <w10:wrap anchorx="page" anchory="page"/>
              </v:shape>
            </w:pict>
          </mc:Fallback>
        </mc:AlternateContent>
      </w:r>
      <w:r w:rsidRPr="004A7191">
        <w:rPr>
          <w:color w:val="000000" w:themeColor="text1"/>
          <w:shd w:val="clear" w:color="auto" w:fill="86B273"/>
        </w:rPr>
        <w:t xml:space="preserve"> </w:t>
      </w:r>
      <w:r w:rsidRPr="004A7191">
        <w:rPr>
          <w:color w:val="000000" w:themeColor="text1"/>
          <w:shd w:val="clear" w:color="auto" w:fill="86B273"/>
        </w:rPr>
        <w:tab/>
        <w:t>2</w:t>
      </w:r>
      <w:r>
        <w:rPr>
          <w:color w:val="000000" w:themeColor="text1"/>
          <w:shd w:val="clear" w:color="auto" w:fill="86B273"/>
        </w:rPr>
        <w:t>0</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 xml:space="preserve">Indian Roller </w:t>
      </w:r>
      <w:r w:rsidRPr="004A7191">
        <w:rPr>
          <w:color w:val="000000" w:themeColor="text1"/>
          <w:shd w:val="clear" w:color="auto" w:fill="86B273"/>
        </w:rPr>
        <w:tab/>
      </w:r>
    </w:p>
    <w:p w14:paraId="7BD1DB3F" w14:textId="77777777" w:rsidR="006500DE" w:rsidRPr="004A7191" w:rsidRDefault="00AE6195">
      <w:pPr>
        <w:pStyle w:val="BodyText"/>
        <w:spacing w:before="302" w:line="237" w:lineRule="auto"/>
        <w:ind w:left="1140" w:right="1088"/>
        <w:rPr>
          <w:color w:val="000000" w:themeColor="text1"/>
        </w:rPr>
      </w:pPr>
      <w:r w:rsidRPr="004A7191">
        <w:rPr>
          <w:noProof/>
          <w:color w:val="000000" w:themeColor="text1"/>
        </w:rPr>
        <mc:AlternateContent>
          <mc:Choice Requires="wps">
            <w:drawing>
              <wp:anchor distT="0" distB="0" distL="114300" distR="114300" simplePos="0" relativeHeight="242539520" behindDoc="1" locked="0" layoutInCell="1" allowOverlap="1" wp14:anchorId="0216366D" wp14:editId="2932A846">
                <wp:simplePos x="0" y="0"/>
                <wp:positionH relativeFrom="page">
                  <wp:posOffset>2565400</wp:posOffset>
                </wp:positionH>
                <wp:positionV relativeFrom="paragraph">
                  <wp:posOffset>359410</wp:posOffset>
                </wp:positionV>
                <wp:extent cx="161925" cy="154940"/>
                <wp:effectExtent l="0" t="0" r="0" b="0"/>
                <wp:wrapNone/>
                <wp:docPr id="1188" name="Text Box 1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8B189" w14:textId="77777777" w:rsidR="00B7268B" w:rsidRDefault="00B7268B">
                            <w:pPr>
                              <w:pStyle w:val="BodyText"/>
                              <w:rPr>
                                <w:rFonts w:ascii="Verdana"/>
                              </w:rPr>
                            </w:pPr>
                            <w:r>
                              <w:rPr>
                                <w:rFonts w:ascii="Verdana"/>
                                <w:color w:val="58595B"/>
                              </w:rPr>
                              <w:t>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6366D" id="Text Box 1581" o:spid="_x0000_s1078" type="#_x0000_t202" style="position:absolute;left:0;text-align:left;margin-left:202pt;margin-top:28.3pt;width:12.75pt;height:12.2pt;z-index:-26077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" filled="f" stroked="f">
                <v:textbox inset="0,0,0,0">
                  <w:txbxContent>
                    <w:p w14:paraId="3EA8B189" w14:textId="77777777" w:rsidR="00B7268B" w:rsidRDefault="00B7268B">
                      <w:pPr>
                        <w:pStyle w:val="BodyText"/>
                        <w:rPr>
                          <w:rFonts w:ascii="Verdana"/>
                        </w:rPr>
                      </w:pPr>
                      <w:r>
                        <w:rPr>
                          <w:rFonts w:ascii="Verdana"/>
                          <w:color w:val="58595B"/>
                        </w:rPr>
                        <w:t>48</w:t>
                      </w:r>
                    </w:p>
                  </w:txbxContent>
                </v:textbox>
                <w10:wrap anchorx="page"/>
              </v:shape>
            </w:pict>
          </mc:Fallback>
        </mc:AlternateContent>
      </w:r>
      <w:r w:rsidR="004A7191" w:rsidRPr="004A7191">
        <w:rPr>
          <w:color w:val="000000" w:themeColor="text1"/>
        </w:rPr>
        <w:t>The</w:t>
      </w:r>
      <w:r w:rsidR="00D15255">
        <w:rPr>
          <w:color w:val="000000" w:themeColor="text1"/>
        </w:rPr>
        <w:t xml:space="preserve"> </w:t>
      </w:r>
      <w:proofErr w:type="spellStart"/>
      <w:r w:rsidR="004A7191" w:rsidRPr="004A7191">
        <w:rPr>
          <w:color w:val="000000" w:themeColor="text1"/>
        </w:rPr>
        <w:t>Indianroller</w:t>
      </w:r>
      <w:proofErr w:type="spellEnd"/>
      <w:r w:rsidR="004A7191" w:rsidRPr="004A7191">
        <w:rPr>
          <w:color w:val="000000" w:themeColor="text1"/>
        </w:rPr>
        <w:t xml:space="preserve"> (</w:t>
      </w:r>
      <w:proofErr w:type="spellStart"/>
      <w:r w:rsidR="004A7191" w:rsidRPr="004A7191">
        <w:rPr>
          <w:rFonts w:ascii="Georgia"/>
          <w:i/>
          <w:color w:val="000000" w:themeColor="text1"/>
        </w:rPr>
        <w:t>Coraciasbenghalensis</w:t>
      </w:r>
      <w:proofErr w:type="spellEnd"/>
      <w:r w:rsidR="004A7191" w:rsidRPr="004A7191">
        <w:rPr>
          <w:color w:val="000000" w:themeColor="text1"/>
        </w:rPr>
        <w:t>), is a</w:t>
      </w:r>
      <w:r w:rsidR="00D15255">
        <w:rPr>
          <w:color w:val="000000" w:themeColor="text1"/>
        </w:rPr>
        <w:t xml:space="preserve"> </w:t>
      </w:r>
      <w:r w:rsidR="004A7191" w:rsidRPr="004A7191">
        <w:rPr>
          <w:color w:val="000000" w:themeColor="text1"/>
        </w:rPr>
        <w:t xml:space="preserve">member of the roller family of </w:t>
      </w:r>
      <w:proofErr w:type="spellStart"/>
      <w:r w:rsidR="004A7191" w:rsidRPr="004A7191">
        <w:rPr>
          <w:color w:val="000000" w:themeColor="text1"/>
        </w:rPr>
        <w:t>birds.They</w:t>
      </w:r>
      <w:proofErr w:type="spellEnd"/>
      <w:r w:rsidR="004A7191" w:rsidRPr="004A7191">
        <w:rPr>
          <w:color w:val="000000" w:themeColor="text1"/>
        </w:rPr>
        <w:t xml:space="preserve"> are found widely across tropical</w:t>
      </w:r>
      <w:r w:rsidR="00D15255">
        <w:rPr>
          <w:color w:val="000000" w:themeColor="text1"/>
        </w:rPr>
        <w:t xml:space="preserve"> </w:t>
      </w:r>
      <w:r w:rsidR="004A7191" w:rsidRPr="004A7191">
        <w:rPr>
          <w:color w:val="000000" w:themeColor="text1"/>
        </w:rPr>
        <w:t>Asia from Iraq eastward across the Indian Subcontinent to Indochina and are best known for the aerobatic displays of the male during the breeding season. It is not migratory, but undertakes some seasonal movements. The largest populations of the species are within India, and several states in India have chosen it as their state bird.</w:t>
      </w:r>
    </w:p>
    <w:p w14:paraId="3CD4E797" w14:textId="77777777" w:rsidR="006500DE" w:rsidRPr="004A7191" w:rsidRDefault="004A7191">
      <w:pPr>
        <w:pStyle w:val="BodyText"/>
        <w:spacing w:before="6" w:line="237" w:lineRule="auto"/>
        <w:ind w:left="1140" w:right="1143" w:firstLine="280"/>
        <w:rPr>
          <w:color w:val="000000" w:themeColor="text1"/>
        </w:rPr>
      </w:pPr>
      <w:r w:rsidRPr="004A7191">
        <w:rPr>
          <w:color w:val="000000" w:themeColor="text1"/>
        </w:rPr>
        <w:t>The</w:t>
      </w:r>
      <w:r w:rsidRPr="004A7191">
        <w:rPr>
          <w:color w:val="000000" w:themeColor="text1"/>
          <w:spacing w:val="-21"/>
        </w:rPr>
        <w:t xml:space="preserve"> </w:t>
      </w:r>
      <w:r w:rsidRPr="004A7191">
        <w:rPr>
          <w:color w:val="000000" w:themeColor="text1"/>
        </w:rPr>
        <w:t>Indian</w:t>
      </w:r>
      <w:r w:rsidRPr="004A7191">
        <w:rPr>
          <w:color w:val="000000" w:themeColor="text1"/>
          <w:spacing w:val="-20"/>
        </w:rPr>
        <w:t xml:space="preserve"> </w:t>
      </w:r>
      <w:r w:rsidRPr="004A7191">
        <w:rPr>
          <w:color w:val="000000" w:themeColor="text1"/>
        </w:rPr>
        <w:t>roller</w:t>
      </w:r>
      <w:r w:rsidRPr="004A7191">
        <w:rPr>
          <w:color w:val="000000" w:themeColor="text1"/>
          <w:spacing w:val="-19"/>
        </w:rPr>
        <w:t xml:space="preserve"> </w:t>
      </w:r>
      <w:r w:rsidRPr="004A7191">
        <w:rPr>
          <w:color w:val="000000" w:themeColor="text1"/>
        </w:rPr>
        <w:t>is</w:t>
      </w:r>
      <w:r w:rsidRPr="004A7191">
        <w:rPr>
          <w:color w:val="000000" w:themeColor="text1"/>
          <w:spacing w:val="-19"/>
        </w:rPr>
        <w:t xml:space="preserve"> </w:t>
      </w:r>
      <w:r w:rsidRPr="004A7191">
        <w:rPr>
          <w:color w:val="000000" w:themeColor="text1"/>
        </w:rPr>
        <w:t>a</w:t>
      </w:r>
      <w:r w:rsidRPr="004A7191">
        <w:rPr>
          <w:color w:val="000000" w:themeColor="text1"/>
          <w:spacing w:val="-20"/>
        </w:rPr>
        <w:t xml:space="preserve"> </w:t>
      </w:r>
      <w:r w:rsidRPr="004A7191">
        <w:rPr>
          <w:color w:val="000000" w:themeColor="text1"/>
        </w:rPr>
        <w:t>stocky</w:t>
      </w:r>
      <w:r w:rsidRPr="004A7191">
        <w:rPr>
          <w:color w:val="000000" w:themeColor="text1"/>
          <w:spacing w:val="-20"/>
        </w:rPr>
        <w:t xml:space="preserve"> </w:t>
      </w:r>
      <w:r w:rsidRPr="004A7191">
        <w:rPr>
          <w:color w:val="000000" w:themeColor="text1"/>
        </w:rPr>
        <w:t>bird</w:t>
      </w:r>
      <w:r w:rsidRPr="004A7191">
        <w:rPr>
          <w:color w:val="000000" w:themeColor="text1"/>
          <w:spacing w:val="-19"/>
        </w:rPr>
        <w:t xml:space="preserve"> </w:t>
      </w:r>
      <w:r w:rsidRPr="004A7191">
        <w:rPr>
          <w:color w:val="000000" w:themeColor="text1"/>
        </w:rPr>
        <w:t>about</w:t>
      </w:r>
      <w:r w:rsidRPr="004A7191">
        <w:rPr>
          <w:color w:val="000000" w:themeColor="text1"/>
          <w:spacing w:val="-19"/>
        </w:rPr>
        <w:t xml:space="preserve"> </w:t>
      </w:r>
      <w:r w:rsidRPr="004A7191">
        <w:rPr>
          <w:color w:val="000000" w:themeColor="text1"/>
        </w:rPr>
        <w:t>26–27</w:t>
      </w:r>
      <w:r w:rsidRPr="004A7191">
        <w:rPr>
          <w:color w:val="000000" w:themeColor="text1"/>
          <w:spacing w:val="-19"/>
        </w:rPr>
        <w:t xml:space="preserve"> </w:t>
      </w:r>
      <w:r w:rsidRPr="004A7191">
        <w:rPr>
          <w:color w:val="000000" w:themeColor="text1"/>
        </w:rPr>
        <w:t>cm</w:t>
      </w:r>
      <w:r w:rsidRPr="004A7191">
        <w:rPr>
          <w:color w:val="000000" w:themeColor="text1"/>
          <w:spacing w:val="-21"/>
        </w:rPr>
        <w:t xml:space="preserve"> </w:t>
      </w:r>
      <w:r w:rsidRPr="004A7191">
        <w:rPr>
          <w:color w:val="000000" w:themeColor="text1"/>
        </w:rPr>
        <w:t>long</w:t>
      </w:r>
      <w:r w:rsidRPr="004A7191">
        <w:rPr>
          <w:color w:val="000000" w:themeColor="text1"/>
          <w:spacing w:val="-18"/>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can</w:t>
      </w:r>
      <w:r w:rsidRPr="004A7191">
        <w:rPr>
          <w:color w:val="000000" w:themeColor="text1"/>
          <w:spacing w:val="-1"/>
        </w:rPr>
        <w:t xml:space="preserve"> </w:t>
      </w:r>
      <w:r w:rsidRPr="004A7191">
        <w:rPr>
          <w:color w:val="000000" w:themeColor="text1"/>
        </w:rPr>
        <w:t xml:space="preserve">only be confused within its range with the migratory European </w:t>
      </w:r>
      <w:r w:rsidRPr="004A7191">
        <w:rPr>
          <w:color w:val="000000" w:themeColor="text1"/>
          <w:spacing w:val="-5"/>
        </w:rPr>
        <w:t xml:space="preserve">roller. </w:t>
      </w:r>
      <w:r w:rsidRPr="004A7191">
        <w:rPr>
          <w:color w:val="000000" w:themeColor="text1"/>
        </w:rPr>
        <w:t xml:space="preserve">The breast is brownish and not blue as in the European </w:t>
      </w:r>
      <w:r w:rsidRPr="004A7191">
        <w:rPr>
          <w:color w:val="000000" w:themeColor="text1"/>
          <w:spacing w:val="-5"/>
        </w:rPr>
        <w:t xml:space="preserve">Roller. </w:t>
      </w:r>
      <w:r w:rsidRPr="004A7191">
        <w:rPr>
          <w:color w:val="000000" w:themeColor="text1"/>
        </w:rPr>
        <w:t>The crown and vent are blue.</w:t>
      </w:r>
      <w:r w:rsidRPr="004A7191">
        <w:rPr>
          <w:color w:val="000000" w:themeColor="text1"/>
          <w:spacing w:val="-5"/>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primaries</w:t>
      </w:r>
      <w:r w:rsidRPr="004A7191">
        <w:rPr>
          <w:color w:val="000000" w:themeColor="text1"/>
          <w:spacing w:val="-1"/>
        </w:rPr>
        <w:t xml:space="preserve"> </w:t>
      </w:r>
      <w:r w:rsidRPr="004A7191">
        <w:rPr>
          <w:color w:val="000000" w:themeColor="text1"/>
        </w:rPr>
        <w:t>are</w:t>
      </w:r>
      <w:r w:rsidRPr="004A7191">
        <w:rPr>
          <w:color w:val="000000" w:themeColor="text1"/>
          <w:spacing w:val="-2"/>
        </w:rPr>
        <w:t xml:space="preserve"> </w:t>
      </w:r>
      <w:r w:rsidRPr="004A7191">
        <w:rPr>
          <w:color w:val="000000" w:themeColor="text1"/>
        </w:rPr>
        <w:t>deep</w:t>
      </w:r>
      <w:r w:rsidRPr="004A7191">
        <w:rPr>
          <w:color w:val="000000" w:themeColor="text1"/>
          <w:spacing w:val="-1"/>
        </w:rPr>
        <w:t xml:space="preserve"> </w:t>
      </w:r>
      <w:r w:rsidRPr="004A7191">
        <w:rPr>
          <w:color w:val="000000" w:themeColor="text1"/>
        </w:rPr>
        <w:t>purplish</w:t>
      </w:r>
      <w:r w:rsidRPr="004A7191">
        <w:rPr>
          <w:color w:val="000000" w:themeColor="text1"/>
          <w:spacing w:val="-17"/>
        </w:rPr>
        <w:t xml:space="preserve"> </w:t>
      </w:r>
      <w:r w:rsidRPr="004A7191">
        <w:rPr>
          <w:color w:val="000000" w:themeColor="text1"/>
        </w:rPr>
        <w:t>blue</w:t>
      </w:r>
      <w:r w:rsidRPr="004A7191">
        <w:rPr>
          <w:color w:val="000000" w:themeColor="text1"/>
          <w:spacing w:val="-17"/>
        </w:rPr>
        <w:t xml:space="preserve"> </w:t>
      </w:r>
      <w:r w:rsidRPr="004A7191">
        <w:rPr>
          <w:color w:val="000000" w:themeColor="text1"/>
        </w:rPr>
        <w:t>with</w:t>
      </w:r>
      <w:r w:rsidRPr="004A7191">
        <w:rPr>
          <w:color w:val="000000" w:themeColor="text1"/>
          <w:spacing w:val="-19"/>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band</w:t>
      </w:r>
      <w:r w:rsidRPr="004A7191">
        <w:rPr>
          <w:color w:val="000000" w:themeColor="text1"/>
          <w:spacing w:val="-17"/>
        </w:rPr>
        <w:t xml:space="preserve"> </w:t>
      </w:r>
      <w:r w:rsidRPr="004A7191">
        <w:rPr>
          <w:color w:val="000000" w:themeColor="text1"/>
        </w:rPr>
        <w:t>of</w:t>
      </w:r>
      <w:r w:rsidRPr="004A7191">
        <w:rPr>
          <w:color w:val="000000" w:themeColor="text1"/>
          <w:spacing w:val="-18"/>
        </w:rPr>
        <w:t xml:space="preserve"> </w:t>
      </w:r>
      <w:r w:rsidRPr="004A7191">
        <w:rPr>
          <w:color w:val="000000" w:themeColor="text1"/>
        </w:rPr>
        <w:t>pale</w:t>
      </w:r>
      <w:r w:rsidRPr="004A7191">
        <w:rPr>
          <w:color w:val="000000" w:themeColor="text1"/>
          <w:spacing w:val="-17"/>
        </w:rPr>
        <w:t xml:space="preserve"> </w:t>
      </w:r>
      <w:r w:rsidRPr="004A7191">
        <w:rPr>
          <w:color w:val="000000" w:themeColor="text1"/>
        </w:rPr>
        <w:t>blue.</w:t>
      </w:r>
      <w:r w:rsidRPr="004A7191">
        <w:rPr>
          <w:color w:val="000000" w:themeColor="text1"/>
          <w:spacing w:val="-27"/>
        </w:rPr>
        <w:t xml:space="preserve"> </w:t>
      </w:r>
      <w:r w:rsidRPr="004A7191">
        <w:rPr>
          <w:color w:val="000000" w:themeColor="text1"/>
        </w:rPr>
        <w:t>The</w:t>
      </w:r>
      <w:r w:rsidRPr="004A7191">
        <w:rPr>
          <w:color w:val="000000" w:themeColor="text1"/>
          <w:spacing w:val="-18"/>
        </w:rPr>
        <w:t xml:space="preserve"> </w:t>
      </w:r>
      <w:r w:rsidRPr="004A7191">
        <w:rPr>
          <w:color w:val="000000" w:themeColor="text1"/>
        </w:rPr>
        <w:t>tail is sky blue with a terminal band of Prussian blue and the central feathers are dull green. The neck and throat are purplish lilac with white shaft streaks.</w:t>
      </w:r>
      <w:r w:rsidRPr="004A7191">
        <w:rPr>
          <w:color w:val="000000" w:themeColor="text1"/>
          <w:spacing w:val="-25"/>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bare</w:t>
      </w:r>
      <w:r w:rsidRPr="004A7191">
        <w:rPr>
          <w:color w:val="000000" w:themeColor="text1"/>
          <w:spacing w:val="-14"/>
        </w:rPr>
        <w:t xml:space="preserve"> </w:t>
      </w:r>
      <w:r w:rsidRPr="004A7191">
        <w:rPr>
          <w:color w:val="000000" w:themeColor="text1"/>
        </w:rPr>
        <w:t>patch</w:t>
      </w:r>
      <w:r w:rsidRPr="004A7191">
        <w:rPr>
          <w:color w:val="000000" w:themeColor="text1"/>
          <w:spacing w:val="-12"/>
        </w:rPr>
        <w:t xml:space="preserve"> </w:t>
      </w:r>
      <w:r w:rsidRPr="004A7191">
        <w:rPr>
          <w:color w:val="000000" w:themeColor="text1"/>
        </w:rPr>
        <w:t>around</w:t>
      </w:r>
      <w:r w:rsidRPr="004A7191">
        <w:rPr>
          <w:color w:val="000000" w:themeColor="text1"/>
          <w:spacing w:val="-14"/>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eye</w:t>
      </w:r>
      <w:r w:rsidRPr="004A7191">
        <w:rPr>
          <w:color w:val="000000" w:themeColor="text1"/>
          <w:spacing w:val="-14"/>
        </w:rPr>
        <w:t xml:space="preserve"> </w:t>
      </w:r>
      <w:r w:rsidRPr="004A7191">
        <w:rPr>
          <w:color w:val="000000" w:themeColor="text1"/>
        </w:rPr>
        <w:t>is</w:t>
      </w:r>
      <w:r w:rsidRPr="004A7191">
        <w:rPr>
          <w:color w:val="000000" w:themeColor="text1"/>
          <w:spacing w:val="-13"/>
        </w:rPr>
        <w:t xml:space="preserve"> </w:t>
      </w:r>
      <w:r w:rsidRPr="004A7191">
        <w:rPr>
          <w:color w:val="000000" w:themeColor="text1"/>
        </w:rPr>
        <w:t>ochre</w:t>
      </w:r>
      <w:r w:rsidRPr="004A7191">
        <w:rPr>
          <w:color w:val="000000" w:themeColor="text1"/>
          <w:spacing w:val="-13"/>
        </w:rPr>
        <w:t xml:space="preserve"> </w:t>
      </w:r>
      <w:r w:rsidRPr="004A7191">
        <w:rPr>
          <w:color w:val="000000" w:themeColor="text1"/>
        </w:rPr>
        <w:t>in</w:t>
      </w:r>
      <w:r w:rsidRPr="004A7191">
        <w:rPr>
          <w:color w:val="000000" w:themeColor="text1"/>
          <w:spacing w:val="-13"/>
        </w:rPr>
        <w:t xml:space="preserve"> </w:t>
      </w:r>
      <w:proofErr w:type="spellStart"/>
      <w:r w:rsidRPr="004A7191">
        <w:rPr>
          <w:color w:val="000000" w:themeColor="text1"/>
          <w:spacing w:val="-5"/>
        </w:rPr>
        <w:t>colour</w:t>
      </w:r>
      <w:proofErr w:type="spellEnd"/>
      <w:r w:rsidRPr="004A7191">
        <w:rPr>
          <w:color w:val="000000" w:themeColor="text1"/>
          <w:spacing w:val="-5"/>
        </w:rPr>
        <w:t>.</w:t>
      </w:r>
    </w:p>
    <w:p w14:paraId="4EC54E51" w14:textId="77777777" w:rsidR="006500DE" w:rsidRPr="004A7191" w:rsidRDefault="004A7191">
      <w:pPr>
        <w:pStyle w:val="BodyText"/>
        <w:spacing w:before="4"/>
        <w:ind w:left="1140" w:right="1164" w:firstLine="280"/>
        <w:rPr>
          <w:color w:val="000000" w:themeColor="text1"/>
        </w:rPr>
      </w:pPr>
      <w:r w:rsidRPr="004A7191">
        <w:rPr>
          <w:color w:val="000000" w:themeColor="text1"/>
        </w:rPr>
        <w:t>Indian rollers are often seen perched on prominent bare trees or wires. They</w:t>
      </w:r>
      <w:r w:rsidRPr="004A7191">
        <w:rPr>
          <w:color w:val="000000" w:themeColor="text1"/>
          <w:spacing w:val="-17"/>
        </w:rPr>
        <w:t xml:space="preserve"> </w:t>
      </w:r>
      <w:r w:rsidRPr="004A7191">
        <w:rPr>
          <w:color w:val="000000" w:themeColor="text1"/>
        </w:rPr>
        <w:t>descend</w:t>
      </w:r>
      <w:r w:rsidRPr="004A7191">
        <w:rPr>
          <w:color w:val="000000" w:themeColor="text1"/>
          <w:spacing w:val="-17"/>
        </w:rPr>
        <w:t xml:space="preserve"> </w:t>
      </w:r>
      <w:r w:rsidRPr="004A7191">
        <w:rPr>
          <w:color w:val="000000" w:themeColor="text1"/>
        </w:rPr>
        <w:t>to</w:t>
      </w:r>
      <w:r w:rsidRPr="004A7191">
        <w:rPr>
          <w:color w:val="000000" w:themeColor="text1"/>
          <w:spacing w:val="-17"/>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ground</w:t>
      </w:r>
      <w:r w:rsidRPr="004A7191">
        <w:rPr>
          <w:color w:val="000000" w:themeColor="text1"/>
          <w:spacing w:val="-17"/>
        </w:rPr>
        <w:t xml:space="preserve"> </w:t>
      </w:r>
      <w:r w:rsidRPr="004A7191">
        <w:rPr>
          <w:color w:val="000000" w:themeColor="text1"/>
        </w:rPr>
        <w:t>to</w:t>
      </w:r>
      <w:r w:rsidRPr="004A7191">
        <w:rPr>
          <w:color w:val="000000" w:themeColor="text1"/>
          <w:spacing w:val="-16"/>
        </w:rPr>
        <w:t xml:space="preserve"> </w:t>
      </w:r>
      <w:r w:rsidRPr="004A7191">
        <w:rPr>
          <w:color w:val="000000" w:themeColor="text1"/>
        </w:rPr>
        <w:t>capture</w:t>
      </w:r>
      <w:r w:rsidRPr="004A7191">
        <w:rPr>
          <w:color w:val="000000" w:themeColor="text1"/>
          <w:spacing w:val="-17"/>
        </w:rPr>
        <w:t xml:space="preserve"> </w:t>
      </w:r>
      <w:r w:rsidRPr="004A7191">
        <w:rPr>
          <w:color w:val="000000" w:themeColor="text1"/>
        </w:rPr>
        <w:t>their</w:t>
      </w:r>
      <w:r w:rsidRPr="004A7191">
        <w:rPr>
          <w:color w:val="000000" w:themeColor="text1"/>
          <w:spacing w:val="-16"/>
        </w:rPr>
        <w:t xml:space="preserve"> </w:t>
      </w:r>
      <w:r w:rsidRPr="004A7191">
        <w:rPr>
          <w:color w:val="000000" w:themeColor="text1"/>
        </w:rPr>
        <w:t>prey</w:t>
      </w:r>
      <w:r w:rsidRPr="004A7191">
        <w:rPr>
          <w:color w:val="000000" w:themeColor="text1"/>
          <w:spacing w:val="-18"/>
        </w:rPr>
        <w:t xml:space="preserve"> </w:t>
      </w:r>
      <w:r w:rsidRPr="004A7191">
        <w:rPr>
          <w:color w:val="000000" w:themeColor="text1"/>
        </w:rPr>
        <w:t>which</w:t>
      </w:r>
      <w:r w:rsidRPr="004A7191">
        <w:rPr>
          <w:color w:val="000000" w:themeColor="text1"/>
          <w:spacing w:val="-2"/>
        </w:rPr>
        <w:t xml:space="preserve"> </w:t>
      </w:r>
      <w:r w:rsidRPr="004A7191">
        <w:rPr>
          <w:color w:val="000000" w:themeColor="text1"/>
        </w:rPr>
        <w:t>may</w:t>
      </w:r>
      <w:r w:rsidRPr="004A7191">
        <w:rPr>
          <w:color w:val="000000" w:themeColor="text1"/>
          <w:spacing w:val="-18"/>
        </w:rPr>
        <w:t xml:space="preserve"> </w:t>
      </w:r>
      <w:r w:rsidRPr="004A7191">
        <w:rPr>
          <w:color w:val="000000" w:themeColor="text1"/>
        </w:rPr>
        <w:t>include</w:t>
      </w:r>
      <w:r w:rsidRPr="004A7191">
        <w:rPr>
          <w:color w:val="000000" w:themeColor="text1"/>
          <w:spacing w:val="-17"/>
        </w:rPr>
        <w:t xml:space="preserve"> </w:t>
      </w:r>
      <w:r w:rsidRPr="004A7191">
        <w:rPr>
          <w:color w:val="000000" w:themeColor="text1"/>
        </w:rPr>
        <w:t xml:space="preserve">insects, arachnids, small reptiles, small snakes and amphibians. In agricultural habitats in southern India, they have been found at densities of about 50 birds per km2. They perch mainly on 3—10 </w:t>
      </w:r>
      <w:proofErr w:type="spellStart"/>
      <w:r w:rsidRPr="004A7191">
        <w:rPr>
          <w:color w:val="000000" w:themeColor="text1"/>
        </w:rPr>
        <w:t>metre</w:t>
      </w:r>
      <w:proofErr w:type="spellEnd"/>
      <w:r w:rsidRPr="004A7191">
        <w:rPr>
          <w:color w:val="000000" w:themeColor="text1"/>
        </w:rPr>
        <w:t xml:space="preserve"> high perches and feed mostly on ground insects. Nearly 50% of their prey are beetles and 25% made</w:t>
      </w:r>
      <w:r w:rsidRPr="004A7191">
        <w:rPr>
          <w:color w:val="000000" w:themeColor="text1"/>
          <w:spacing w:val="-23"/>
        </w:rPr>
        <w:t xml:space="preserve"> </w:t>
      </w:r>
      <w:r w:rsidRPr="004A7191">
        <w:rPr>
          <w:color w:val="000000" w:themeColor="text1"/>
        </w:rPr>
        <w:t>up</w:t>
      </w:r>
      <w:r w:rsidRPr="004A7191">
        <w:rPr>
          <w:color w:val="000000" w:themeColor="text1"/>
          <w:spacing w:val="-21"/>
        </w:rPr>
        <w:t xml:space="preserve"> </w:t>
      </w:r>
      <w:r w:rsidRPr="004A7191">
        <w:rPr>
          <w:color w:val="000000" w:themeColor="text1"/>
        </w:rPr>
        <w:t>by</w:t>
      </w:r>
      <w:r w:rsidRPr="004A7191">
        <w:rPr>
          <w:color w:val="000000" w:themeColor="text1"/>
          <w:spacing w:val="-6"/>
        </w:rPr>
        <w:t xml:space="preserve"> </w:t>
      </w:r>
      <w:r w:rsidRPr="004A7191">
        <w:rPr>
          <w:color w:val="000000" w:themeColor="text1"/>
        </w:rPr>
        <w:t>grasshoppers and</w:t>
      </w:r>
      <w:r w:rsidRPr="004A7191">
        <w:rPr>
          <w:color w:val="000000" w:themeColor="text1"/>
          <w:spacing w:val="-26"/>
        </w:rPr>
        <w:t xml:space="preserve"> </w:t>
      </w:r>
      <w:r w:rsidRPr="004A7191">
        <w:rPr>
          <w:color w:val="000000" w:themeColor="text1"/>
        </w:rPr>
        <w:t>crickets.</w:t>
      </w:r>
    </w:p>
    <w:p w14:paraId="025A57B1" w14:textId="77777777" w:rsidR="006500DE" w:rsidRPr="004A7191" w:rsidRDefault="004A7191">
      <w:pPr>
        <w:pStyle w:val="BodyText"/>
        <w:ind w:left="1140" w:right="1206" w:firstLine="280"/>
        <w:jc w:val="both"/>
        <w:rPr>
          <w:color w:val="000000" w:themeColor="text1"/>
        </w:rPr>
      </w:pPr>
      <w:r w:rsidRPr="004A7191">
        <w:rPr>
          <w:color w:val="000000" w:themeColor="text1"/>
        </w:rPr>
        <w:t>The Indian roller is very common in the populated plains of India and associated with Hindu legends. It is said to be sacred to Vishnu, and used to</w:t>
      </w:r>
      <w:r w:rsidRPr="004A7191">
        <w:rPr>
          <w:color w:val="000000" w:themeColor="text1"/>
          <w:spacing w:val="-1"/>
        </w:rPr>
        <w:t xml:space="preserve"> </w:t>
      </w:r>
      <w:r w:rsidRPr="004A7191">
        <w:rPr>
          <w:color w:val="000000" w:themeColor="text1"/>
        </w:rPr>
        <w:t>be</w:t>
      </w:r>
      <w:r w:rsidRPr="004A7191">
        <w:rPr>
          <w:color w:val="000000" w:themeColor="text1"/>
          <w:spacing w:val="-2"/>
        </w:rPr>
        <w:t xml:space="preserve"> </w:t>
      </w:r>
      <w:r w:rsidRPr="004A7191">
        <w:rPr>
          <w:color w:val="000000" w:themeColor="text1"/>
        </w:rPr>
        <w:t>caught</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released during</w:t>
      </w:r>
      <w:r w:rsidRPr="004A7191">
        <w:rPr>
          <w:color w:val="000000" w:themeColor="text1"/>
          <w:spacing w:val="-1"/>
        </w:rPr>
        <w:t xml:space="preserve"> </w:t>
      </w:r>
      <w:r w:rsidRPr="004A7191">
        <w:rPr>
          <w:color w:val="000000" w:themeColor="text1"/>
        </w:rPr>
        <w:t>festivals such</w:t>
      </w:r>
      <w:r w:rsidRPr="004A7191">
        <w:rPr>
          <w:color w:val="000000" w:themeColor="text1"/>
          <w:spacing w:val="-21"/>
        </w:rPr>
        <w:t xml:space="preserve"> </w:t>
      </w:r>
      <w:r w:rsidRPr="004A7191">
        <w:rPr>
          <w:color w:val="000000" w:themeColor="text1"/>
        </w:rPr>
        <w:t>as</w:t>
      </w:r>
      <w:r w:rsidRPr="004A7191">
        <w:rPr>
          <w:color w:val="000000" w:themeColor="text1"/>
          <w:spacing w:val="-21"/>
        </w:rPr>
        <w:t xml:space="preserve"> </w:t>
      </w:r>
      <w:proofErr w:type="spellStart"/>
      <w:r w:rsidRPr="004A7191">
        <w:rPr>
          <w:color w:val="000000" w:themeColor="text1"/>
        </w:rPr>
        <w:t>Dussera</w:t>
      </w:r>
      <w:proofErr w:type="spellEnd"/>
      <w:r w:rsidRPr="004A7191">
        <w:rPr>
          <w:color w:val="000000" w:themeColor="text1"/>
          <w:spacing w:val="-21"/>
        </w:rPr>
        <w:t xml:space="preserve"> </w:t>
      </w:r>
      <w:r w:rsidRPr="004A7191">
        <w:rPr>
          <w:color w:val="000000" w:themeColor="text1"/>
        </w:rPr>
        <w:t>or</w:t>
      </w:r>
      <w:r w:rsidRPr="004A7191">
        <w:rPr>
          <w:color w:val="000000" w:themeColor="text1"/>
          <w:spacing w:val="-20"/>
        </w:rPr>
        <w:t xml:space="preserve"> </w:t>
      </w:r>
      <w:r w:rsidRPr="004A7191">
        <w:rPr>
          <w:color w:val="000000" w:themeColor="text1"/>
        </w:rPr>
        <w:t>the</w:t>
      </w:r>
      <w:r w:rsidRPr="004A7191">
        <w:rPr>
          <w:color w:val="000000" w:themeColor="text1"/>
          <w:spacing w:val="-21"/>
        </w:rPr>
        <w:t xml:space="preserve"> </w:t>
      </w:r>
      <w:r w:rsidRPr="004A7191">
        <w:rPr>
          <w:color w:val="000000" w:themeColor="text1"/>
        </w:rPr>
        <w:t>last</w:t>
      </w:r>
      <w:r w:rsidRPr="004A7191">
        <w:rPr>
          <w:color w:val="000000" w:themeColor="text1"/>
          <w:spacing w:val="-20"/>
        </w:rPr>
        <w:t xml:space="preserve"> </w:t>
      </w:r>
      <w:r w:rsidRPr="004A7191">
        <w:rPr>
          <w:color w:val="000000" w:themeColor="text1"/>
        </w:rPr>
        <w:t>day</w:t>
      </w:r>
      <w:r w:rsidRPr="004A7191">
        <w:rPr>
          <w:color w:val="000000" w:themeColor="text1"/>
          <w:spacing w:val="-20"/>
        </w:rPr>
        <w:t xml:space="preserve"> </w:t>
      </w:r>
      <w:r w:rsidRPr="004A7191">
        <w:rPr>
          <w:color w:val="000000" w:themeColor="text1"/>
        </w:rPr>
        <w:t>of Durga</w:t>
      </w:r>
      <w:r w:rsidRPr="004A7191">
        <w:rPr>
          <w:color w:val="000000" w:themeColor="text1"/>
          <w:spacing w:val="-21"/>
        </w:rPr>
        <w:t xml:space="preserve"> </w:t>
      </w:r>
      <w:r w:rsidRPr="004A7191">
        <w:rPr>
          <w:color w:val="000000" w:themeColor="text1"/>
        </w:rPr>
        <w:t>Puja.</w:t>
      </w:r>
      <w:r w:rsidRPr="004A7191">
        <w:rPr>
          <w:color w:val="000000" w:themeColor="text1"/>
          <w:spacing w:val="-30"/>
        </w:rPr>
        <w:t xml:space="preserve"> </w:t>
      </w:r>
      <w:r w:rsidRPr="004A7191">
        <w:rPr>
          <w:color w:val="000000" w:themeColor="text1"/>
        </w:rPr>
        <w:t>A</w:t>
      </w:r>
      <w:r w:rsidRPr="004A7191">
        <w:rPr>
          <w:color w:val="000000" w:themeColor="text1"/>
          <w:spacing w:val="-33"/>
        </w:rPr>
        <w:t xml:space="preserve"> </w:t>
      </w:r>
      <w:r w:rsidRPr="004A7191">
        <w:rPr>
          <w:color w:val="000000" w:themeColor="text1"/>
        </w:rPr>
        <w:t>local</w:t>
      </w:r>
      <w:r w:rsidRPr="004A7191">
        <w:rPr>
          <w:color w:val="000000" w:themeColor="text1"/>
          <w:spacing w:val="-20"/>
        </w:rPr>
        <w:t xml:space="preserve"> </w:t>
      </w:r>
      <w:r w:rsidRPr="004A7191">
        <w:rPr>
          <w:color w:val="000000" w:themeColor="text1"/>
        </w:rPr>
        <w:t>Hindi</w:t>
      </w:r>
      <w:r w:rsidRPr="004A7191">
        <w:rPr>
          <w:color w:val="000000" w:themeColor="text1"/>
          <w:spacing w:val="-21"/>
        </w:rPr>
        <w:t xml:space="preserve"> </w:t>
      </w:r>
      <w:r w:rsidRPr="004A7191">
        <w:rPr>
          <w:color w:val="000000" w:themeColor="text1"/>
        </w:rPr>
        <w:t>name</w:t>
      </w:r>
      <w:r w:rsidRPr="004A7191">
        <w:rPr>
          <w:color w:val="000000" w:themeColor="text1"/>
          <w:spacing w:val="-1"/>
        </w:rPr>
        <w:t xml:space="preserve"> </w:t>
      </w:r>
      <w:r w:rsidRPr="004A7191">
        <w:rPr>
          <w:color w:val="000000" w:themeColor="text1"/>
        </w:rPr>
        <w:t>is</w:t>
      </w:r>
      <w:r w:rsidRPr="004A7191">
        <w:rPr>
          <w:color w:val="000000" w:themeColor="text1"/>
          <w:spacing w:val="-13"/>
        </w:rPr>
        <w:t xml:space="preserve"> </w:t>
      </w:r>
      <w:proofErr w:type="spellStart"/>
      <w:r w:rsidRPr="004A7191">
        <w:rPr>
          <w:color w:val="000000" w:themeColor="text1"/>
        </w:rPr>
        <w:t>neelkanth</w:t>
      </w:r>
      <w:proofErr w:type="spellEnd"/>
      <w:r w:rsidRPr="004A7191">
        <w:rPr>
          <w:color w:val="000000" w:themeColor="text1"/>
        </w:rPr>
        <w:t>,</w:t>
      </w:r>
      <w:r w:rsidRPr="004A7191">
        <w:rPr>
          <w:color w:val="000000" w:themeColor="text1"/>
          <w:spacing w:val="-13"/>
        </w:rPr>
        <w:t xml:space="preserve"> </w:t>
      </w:r>
      <w:r w:rsidRPr="004A7191">
        <w:rPr>
          <w:color w:val="000000" w:themeColor="text1"/>
        </w:rPr>
        <w:t>meaning</w:t>
      </w:r>
      <w:r w:rsidRPr="004A7191">
        <w:rPr>
          <w:color w:val="000000" w:themeColor="text1"/>
          <w:spacing w:val="-21"/>
        </w:rPr>
        <w:t xml:space="preserve"> </w:t>
      </w:r>
      <w:r w:rsidRPr="004A7191">
        <w:rPr>
          <w:color w:val="000000" w:themeColor="text1"/>
        </w:rPr>
        <w:t>“blue</w:t>
      </w:r>
      <w:r w:rsidRPr="004A7191">
        <w:rPr>
          <w:color w:val="000000" w:themeColor="text1"/>
          <w:spacing w:val="-12"/>
        </w:rPr>
        <w:t xml:space="preserve"> </w:t>
      </w:r>
      <w:r w:rsidRPr="004A7191">
        <w:rPr>
          <w:color w:val="000000" w:themeColor="text1"/>
          <w:spacing w:val="-5"/>
        </w:rPr>
        <w:t>throat”,</w:t>
      </w:r>
      <w:r w:rsidRPr="004A7191">
        <w:rPr>
          <w:color w:val="000000" w:themeColor="text1"/>
          <w:spacing w:val="-18"/>
        </w:rPr>
        <w:t xml:space="preserve"> </w:t>
      </w:r>
      <w:r w:rsidRPr="004A7191">
        <w:rPr>
          <w:color w:val="000000" w:themeColor="text1"/>
        </w:rPr>
        <w:t>a</w:t>
      </w:r>
      <w:r w:rsidRPr="004A7191">
        <w:rPr>
          <w:color w:val="000000" w:themeColor="text1"/>
          <w:spacing w:val="-13"/>
        </w:rPr>
        <w:t xml:space="preserve"> </w:t>
      </w:r>
      <w:r w:rsidRPr="004A7191">
        <w:rPr>
          <w:color w:val="000000" w:themeColor="text1"/>
        </w:rPr>
        <w:t>name associated</w:t>
      </w:r>
      <w:r w:rsidRPr="004A7191">
        <w:rPr>
          <w:color w:val="000000" w:themeColor="text1"/>
          <w:spacing w:val="-12"/>
        </w:rPr>
        <w:t xml:space="preserve"> </w:t>
      </w:r>
      <w:r w:rsidRPr="004A7191">
        <w:rPr>
          <w:color w:val="000000" w:themeColor="text1"/>
        </w:rPr>
        <w:t>with</w:t>
      </w:r>
    </w:p>
    <w:p w14:paraId="5EE2C1BE" w14:textId="77777777" w:rsidR="006500DE" w:rsidRPr="004A7191" w:rsidRDefault="004A7191">
      <w:pPr>
        <w:pStyle w:val="BodyText"/>
        <w:ind w:left="1140" w:right="1368"/>
        <w:rPr>
          <w:color w:val="000000" w:themeColor="text1"/>
        </w:rPr>
      </w:pPr>
      <w:r w:rsidRPr="004A7191">
        <w:rPr>
          <w:color w:val="000000" w:themeColor="text1"/>
        </w:rPr>
        <w:t>the</w:t>
      </w:r>
      <w:r w:rsidRPr="004A7191">
        <w:rPr>
          <w:color w:val="000000" w:themeColor="text1"/>
          <w:spacing w:val="-18"/>
        </w:rPr>
        <w:t xml:space="preserve"> </w:t>
      </w:r>
      <w:r w:rsidRPr="004A7191">
        <w:rPr>
          <w:color w:val="000000" w:themeColor="text1"/>
        </w:rPr>
        <w:t>deity</w:t>
      </w:r>
      <w:r w:rsidRPr="004A7191">
        <w:rPr>
          <w:color w:val="000000" w:themeColor="text1"/>
          <w:spacing w:val="-18"/>
        </w:rPr>
        <w:t xml:space="preserve"> </w:t>
      </w:r>
      <w:r w:rsidRPr="004A7191">
        <w:rPr>
          <w:color w:val="000000" w:themeColor="text1"/>
        </w:rPr>
        <w:t>Shiva</w:t>
      </w:r>
      <w:r w:rsidRPr="004A7191">
        <w:rPr>
          <w:color w:val="000000" w:themeColor="text1"/>
          <w:spacing w:val="-17"/>
        </w:rPr>
        <w:t xml:space="preserve"> </w:t>
      </w:r>
      <w:r w:rsidRPr="004A7191">
        <w:rPr>
          <w:color w:val="000000" w:themeColor="text1"/>
        </w:rPr>
        <w:t>(who</w:t>
      </w:r>
      <w:r w:rsidRPr="004A7191">
        <w:rPr>
          <w:color w:val="000000" w:themeColor="text1"/>
          <w:spacing w:val="-18"/>
        </w:rPr>
        <w:t xml:space="preserve"> </w:t>
      </w:r>
      <w:r w:rsidRPr="004A7191">
        <w:rPr>
          <w:color w:val="000000" w:themeColor="text1"/>
        </w:rPr>
        <w:t>drank</w:t>
      </w:r>
      <w:r w:rsidRPr="004A7191">
        <w:rPr>
          <w:color w:val="000000" w:themeColor="text1"/>
          <w:spacing w:val="-17"/>
        </w:rPr>
        <w:t xml:space="preserve"> </w:t>
      </w:r>
      <w:r w:rsidRPr="004A7191">
        <w:rPr>
          <w:color w:val="000000" w:themeColor="text1"/>
        </w:rPr>
        <w:t>poison</w:t>
      </w:r>
      <w:r w:rsidRPr="004A7191">
        <w:rPr>
          <w:color w:val="000000" w:themeColor="text1"/>
          <w:spacing w:val="-17"/>
        </w:rPr>
        <w:t xml:space="preserve"> </w:t>
      </w:r>
      <w:r w:rsidRPr="004A7191">
        <w:rPr>
          <w:color w:val="000000" w:themeColor="text1"/>
        </w:rPr>
        <w:t>resulting</w:t>
      </w:r>
      <w:r w:rsidRPr="004A7191">
        <w:rPr>
          <w:color w:val="000000" w:themeColor="text1"/>
          <w:spacing w:val="-18"/>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blue</w:t>
      </w:r>
      <w:r w:rsidRPr="004A7191">
        <w:rPr>
          <w:color w:val="000000" w:themeColor="text1"/>
          <w:spacing w:val="-18"/>
        </w:rPr>
        <w:t xml:space="preserve"> </w:t>
      </w:r>
      <w:r w:rsidRPr="004A7191">
        <w:rPr>
          <w:color w:val="000000" w:themeColor="text1"/>
        </w:rPr>
        <w:t>throat).</w:t>
      </w:r>
      <w:r w:rsidRPr="004A7191">
        <w:rPr>
          <w:color w:val="000000" w:themeColor="text1"/>
          <w:spacing w:val="-12"/>
        </w:rPr>
        <w:t xml:space="preserve"> </w:t>
      </w:r>
      <w:r w:rsidRPr="004A7191">
        <w:rPr>
          <w:color w:val="000000" w:themeColor="text1"/>
        </w:rPr>
        <w:t>Adding</w:t>
      </w:r>
      <w:r w:rsidRPr="004A7191">
        <w:rPr>
          <w:color w:val="000000" w:themeColor="text1"/>
          <w:spacing w:val="-18"/>
        </w:rPr>
        <w:t xml:space="preserve"> </w:t>
      </w:r>
      <w:r w:rsidRPr="004A7191">
        <w:rPr>
          <w:color w:val="000000" w:themeColor="text1"/>
        </w:rPr>
        <w:t xml:space="preserve">its chopped feathers to grass and feeding them to </w:t>
      </w:r>
      <w:r w:rsidRPr="004A7191">
        <w:rPr>
          <w:color w:val="000000" w:themeColor="text1"/>
          <w:spacing w:val="-3"/>
        </w:rPr>
        <w:t xml:space="preserve">cows </w:t>
      </w:r>
      <w:r w:rsidRPr="004A7191">
        <w:rPr>
          <w:color w:val="000000" w:themeColor="text1"/>
        </w:rPr>
        <w:t xml:space="preserve">was believed to increase their milk yield. The Indian roller has been chosen as the state bird by the Indian states of Andhra Pradesh, Odisha, Karnataka and </w:t>
      </w:r>
      <w:r w:rsidRPr="004A7191">
        <w:rPr>
          <w:color w:val="000000" w:themeColor="text1"/>
          <w:spacing w:val="-5"/>
        </w:rPr>
        <w:t>Telangana.</w:t>
      </w:r>
    </w:p>
    <w:p w14:paraId="3C2F88D1" w14:textId="77777777" w:rsidR="006500DE" w:rsidRPr="004A7191" w:rsidRDefault="006500DE">
      <w:pPr>
        <w:rPr>
          <w:color w:val="000000" w:themeColor="text1"/>
        </w:rPr>
        <w:sectPr w:rsidR="006500DE" w:rsidRPr="004A7191">
          <w:pgSz w:w="8240" w:h="12200"/>
          <w:pgMar w:top="1060" w:right="0" w:bottom="280" w:left="0" w:header="720" w:footer="720" w:gutter="0"/>
          <w:cols w:space="720"/>
        </w:sectPr>
      </w:pPr>
    </w:p>
    <w:p w14:paraId="06A08EE6" w14:textId="77777777" w:rsidR="006500DE" w:rsidRPr="004A7191" w:rsidRDefault="0093353A">
      <w:pPr>
        <w:pStyle w:val="Heading2"/>
        <w:ind w:left="3580"/>
        <w:rPr>
          <w:color w:val="000000" w:themeColor="text1"/>
        </w:rPr>
      </w:pPr>
      <w:r w:rsidRPr="004A7191">
        <w:rPr>
          <w:noProof/>
          <w:color w:val="000000" w:themeColor="text1"/>
        </w:rPr>
        <w:lastRenderedPageBreak/>
        <mc:AlternateContent>
          <mc:Choice Requires="wpg">
            <w:drawing>
              <wp:anchor distT="0" distB="0" distL="114300" distR="114300" simplePos="0" relativeHeight="242542592" behindDoc="1" locked="0" layoutInCell="1" allowOverlap="1" wp14:anchorId="176E5383" wp14:editId="7E86770B">
                <wp:simplePos x="0" y="0"/>
                <wp:positionH relativeFrom="page">
                  <wp:posOffset>-1905</wp:posOffset>
                </wp:positionH>
                <wp:positionV relativeFrom="page">
                  <wp:posOffset>4445</wp:posOffset>
                </wp:positionV>
                <wp:extent cx="5221605" cy="7729855"/>
                <wp:effectExtent l="0" t="0" r="0" b="0"/>
                <wp:wrapNone/>
                <wp:docPr id="1154"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29855"/>
                          <a:chOff x="-2" y="7"/>
                          <a:chExt cx="8223" cy="12173"/>
                        </a:xfrm>
                      </wpg:grpSpPr>
                      <pic:pic xmlns:pic="http://schemas.openxmlformats.org/drawingml/2006/picture">
                        <pic:nvPicPr>
                          <pic:cNvPr id="1155" name="Picture 15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6" name="Picture 15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7"/>
                            <a:ext cx="8220" cy="12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7" name="Line 1577"/>
                        <wps:cNvCnPr>
                          <a:cxnSpLocks noChangeShapeType="1"/>
                        </wps:cNvCnPr>
                        <wps:spPr bwMode="auto">
                          <a:xfrm>
                            <a:off x="0" y="1134"/>
                            <a:ext cx="0" cy="869"/>
                          </a:xfrm>
                          <a:prstGeom prst="line">
                            <a:avLst/>
                          </a:prstGeom>
                          <a:noFill/>
                          <a:ln w="3175">
                            <a:solidFill>
                              <a:srgbClr val="293F6E"/>
                            </a:solidFill>
                            <a:prstDash val="solid"/>
                            <a:round/>
                            <a:headEnd/>
                            <a:tailEnd/>
                          </a:ln>
                          <a:extLst>
                            <a:ext uri="{909E8E84-426E-40DD-AFC4-6F175D3DCCD1}">
                              <a14:hiddenFill xmlns:a14="http://schemas.microsoft.com/office/drawing/2010/main">
                                <a:noFill/>
                              </a14:hiddenFill>
                            </a:ext>
                          </a:extLst>
                        </wps:spPr>
                        <wps:bodyPr/>
                      </wps:wsp>
                      <wps:wsp>
                        <wps:cNvPr id="1158" name="Freeform 1576"/>
                        <wps:cNvSpPr>
                          <a:spLocks/>
                        </wps:cNvSpPr>
                        <wps:spPr bwMode="auto">
                          <a:xfrm>
                            <a:off x="3639" y="1845"/>
                            <a:ext cx="298" cy="297"/>
                          </a:xfrm>
                          <a:custGeom>
                            <a:avLst/>
                            <a:gdLst>
                              <a:gd name="T0" fmla="+- 0 3788 3639"/>
                              <a:gd name="T1" fmla="*/ T0 w 298"/>
                              <a:gd name="T2" fmla="+- 0 1845 1845"/>
                              <a:gd name="T3" fmla="*/ 1845 h 297"/>
                              <a:gd name="T4" fmla="+- 0 3730 3639"/>
                              <a:gd name="T5" fmla="*/ T4 w 298"/>
                              <a:gd name="T6" fmla="+- 0 1856 1845"/>
                              <a:gd name="T7" fmla="*/ 1856 h 297"/>
                              <a:gd name="T8" fmla="+- 0 3683 3639"/>
                              <a:gd name="T9" fmla="*/ T8 w 298"/>
                              <a:gd name="T10" fmla="+- 0 1888 1845"/>
                              <a:gd name="T11" fmla="*/ 1888 h 297"/>
                              <a:gd name="T12" fmla="+- 0 3651 3639"/>
                              <a:gd name="T13" fmla="*/ T12 w 298"/>
                              <a:gd name="T14" fmla="+- 0 1935 1845"/>
                              <a:gd name="T15" fmla="*/ 1935 h 297"/>
                              <a:gd name="T16" fmla="+- 0 3639 3639"/>
                              <a:gd name="T17" fmla="*/ T16 w 298"/>
                              <a:gd name="T18" fmla="+- 0 1993 1845"/>
                              <a:gd name="T19" fmla="*/ 1993 h 297"/>
                              <a:gd name="T20" fmla="+- 0 3651 3639"/>
                              <a:gd name="T21" fmla="*/ T20 w 298"/>
                              <a:gd name="T22" fmla="+- 0 2051 1845"/>
                              <a:gd name="T23" fmla="*/ 2051 h 297"/>
                              <a:gd name="T24" fmla="+- 0 3683 3639"/>
                              <a:gd name="T25" fmla="*/ T24 w 298"/>
                              <a:gd name="T26" fmla="+- 0 2099 1845"/>
                              <a:gd name="T27" fmla="*/ 2099 h 297"/>
                              <a:gd name="T28" fmla="+- 0 3730 3639"/>
                              <a:gd name="T29" fmla="*/ T28 w 298"/>
                              <a:gd name="T30" fmla="+- 0 2131 1845"/>
                              <a:gd name="T31" fmla="*/ 2131 h 297"/>
                              <a:gd name="T32" fmla="+- 0 3788 3639"/>
                              <a:gd name="T33" fmla="*/ T32 w 298"/>
                              <a:gd name="T34" fmla="+- 0 2142 1845"/>
                              <a:gd name="T35" fmla="*/ 2142 h 297"/>
                              <a:gd name="T36" fmla="+- 0 3846 3639"/>
                              <a:gd name="T37" fmla="*/ T36 w 298"/>
                              <a:gd name="T38" fmla="+- 0 2131 1845"/>
                              <a:gd name="T39" fmla="*/ 2131 h 297"/>
                              <a:gd name="T40" fmla="+- 0 3893 3639"/>
                              <a:gd name="T41" fmla="*/ T40 w 298"/>
                              <a:gd name="T42" fmla="+- 0 2099 1845"/>
                              <a:gd name="T43" fmla="*/ 2099 h 297"/>
                              <a:gd name="T44" fmla="+- 0 3925 3639"/>
                              <a:gd name="T45" fmla="*/ T44 w 298"/>
                              <a:gd name="T46" fmla="+- 0 2051 1845"/>
                              <a:gd name="T47" fmla="*/ 2051 h 297"/>
                              <a:gd name="T48" fmla="+- 0 3937 3639"/>
                              <a:gd name="T49" fmla="*/ T48 w 298"/>
                              <a:gd name="T50" fmla="+- 0 1993 1845"/>
                              <a:gd name="T51" fmla="*/ 1993 h 297"/>
                              <a:gd name="T52" fmla="+- 0 3925 3639"/>
                              <a:gd name="T53" fmla="*/ T52 w 298"/>
                              <a:gd name="T54" fmla="+- 0 1935 1845"/>
                              <a:gd name="T55" fmla="*/ 1935 h 297"/>
                              <a:gd name="T56" fmla="+- 0 3893 3639"/>
                              <a:gd name="T57" fmla="*/ T56 w 298"/>
                              <a:gd name="T58" fmla="+- 0 1888 1845"/>
                              <a:gd name="T59" fmla="*/ 1888 h 297"/>
                              <a:gd name="T60" fmla="+- 0 3846 3639"/>
                              <a:gd name="T61" fmla="*/ T60 w 298"/>
                              <a:gd name="T62" fmla="+- 0 1856 1845"/>
                              <a:gd name="T63" fmla="*/ 1856 h 297"/>
                              <a:gd name="T64" fmla="+- 0 3788 3639"/>
                              <a:gd name="T65" fmla="*/ T64 w 298"/>
                              <a:gd name="T66" fmla="+- 0 1845 1845"/>
                              <a:gd name="T67" fmla="*/ 184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6"/>
                                </a:lnTo>
                                <a:lnTo>
                                  <a:pt x="149" y="297"/>
                                </a:lnTo>
                                <a:lnTo>
                                  <a:pt x="207" y="286"/>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9" name="Freeform 1575"/>
                        <wps:cNvSpPr>
                          <a:spLocks/>
                        </wps:cNvSpPr>
                        <wps:spPr bwMode="auto">
                          <a:xfrm>
                            <a:off x="3639" y="1845"/>
                            <a:ext cx="298" cy="297"/>
                          </a:xfrm>
                          <a:custGeom>
                            <a:avLst/>
                            <a:gdLst>
                              <a:gd name="T0" fmla="+- 0 3788 3639"/>
                              <a:gd name="T1" fmla="*/ T0 w 298"/>
                              <a:gd name="T2" fmla="+- 0 2142 1845"/>
                              <a:gd name="T3" fmla="*/ 2142 h 297"/>
                              <a:gd name="T4" fmla="+- 0 3846 3639"/>
                              <a:gd name="T5" fmla="*/ T4 w 298"/>
                              <a:gd name="T6" fmla="+- 0 2131 1845"/>
                              <a:gd name="T7" fmla="*/ 2131 h 297"/>
                              <a:gd name="T8" fmla="+- 0 3893 3639"/>
                              <a:gd name="T9" fmla="*/ T8 w 298"/>
                              <a:gd name="T10" fmla="+- 0 2099 1845"/>
                              <a:gd name="T11" fmla="*/ 2099 h 297"/>
                              <a:gd name="T12" fmla="+- 0 3925 3639"/>
                              <a:gd name="T13" fmla="*/ T12 w 298"/>
                              <a:gd name="T14" fmla="+- 0 2051 1845"/>
                              <a:gd name="T15" fmla="*/ 2051 h 297"/>
                              <a:gd name="T16" fmla="+- 0 3937 3639"/>
                              <a:gd name="T17" fmla="*/ T16 w 298"/>
                              <a:gd name="T18" fmla="+- 0 1993 1845"/>
                              <a:gd name="T19" fmla="*/ 1993 h 297"/>
                              <a:gd name="T20" fmla="+- 0 3925 3639"/>
                              <a:gd name="T21" fmla="*/ T20 w 298"/>
                              <a:gd name="T22" fmla="+- 0 1935 1845"/>
                              <a:gd name="T23" fmla="*/ 1935 h 297"/>
                              <a:gd name="T24" fmla="+- 0 3893 3639"/>
                              <a:gd name="T25" fmla="*/ T24 w 298"/>
                              <a:gd name="T26" fmla="+- 0 1888 1845"/>
                              <a:gd name="T27" fmla="*/ 1888 h 297"/>
                              <a:gd name="T28" fmla="+- 0 3846 3639"/>
                              <a:gd name="T29" fmla="*/ T28 w 298"/>
                              <a:gd name="T30" fmla="+- 0 1856 1845"/>
                              <a:gd name="T31" fmla="*/ 1856 h 297"/>
                              <a:gd name="T32" fmla="+- 0 3788 3639"/>
                              <a:gd name="T33" fmla="*/ T32 w 298"/>
                              <a:gd name="T34" fmla="+- 0 1845 1845"/>
                              <a:gd name="T35" fmla="*/ 1845 h 297"/>
                              <a:gd name="T36" fmla="+- 0 3730 3639"/>
                              <a:gd name="T37" fmla="*/ T36 w 298"/>
                              <a:gd name="T38" fmla="+- 0 1856 1845"/>
                              <a:gd name="T39" fmla="*/ 1856 h 297"/>
                              <a:gd name="T40" fmla="+- 0 3683 3639"/>
                              <a:gd name="T41" fmla="*/ T40 w 298"/>
                              <a:gd name="T42" fmla="+- 0 1888 1845"/>
                              <a:gd name="T43" fmla="*/ 1888 h 297"/>
                              <a:gd name="T44" fmla="+- 0 3651 3639"/>
                              <a:gd name="T45" fmla="*/ T44 w 298"/>
                              <a:gd name="T46" fmla="+- 0 1935 1845"/>
                              <a:gd name="T47" fmla="*/ 1935 h 297"/>
                              <a:gd name="T48" fmla="+- 0 3639 3639"/>
                              <a:gd name="T49" fmla="*/ T48 w 298"/>
                              <a:gd name="T50" fmla="+- 0 1993 1845"/>
                              <a:gd name="T51" fmla="*/ 1993 h 297"/>
                              <a:gd name="T52" fmla="+- 0 3651 3639"/>
                              <a:gd name="T53" fmla="*/ T52 w 298"/>
                              <a:gd name="T54" fmla="+- 0 2051 1845"/>
                              <a:gd name="T55" fmla="*/ 2051 h 297"/>
                              <a:gd name="T56" fmla="+- 0 3683 3639"/>
                              <a:gd name="T57" fmla="*/ T56 w 298"/>
                              <a:gd name="T58" fmla="+- 0 2099 1845"/>
                              <a:gd name="T59" fmla="*/ 2099 h 297"/>
                              <a:gd name="T60" fmla="+- 0 3730 3639"/>
                              <a:gd name="T61" fmla="*/ T60 w 298"/>
                              <a:gd name="T62" fmla="+- 0 2131 1845"/>
                              <a:gd name="T63" fmla="*/ 2131 h 297"/>
                              <a:gd name="T64" fmla="+- 0 3788 3639"/>
                              <a:gd name="T65" fmla="*/ T64 w 298"/>
                              <a:gd name="T66" fmla="+- 0 2142 1845"/>
                              <a:gd name="T67" fmla="*/ 214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 name="Freeform 1574"/>
                        <wps:cNvSpPr>
                          <a:spLocks/>
                        </wps:cNvSpPr>
                        <wps:spPr bwMode="auto">
                          <a:xfrm>
                            <a:off x="4655" y="1851"/>
                            <a:ext cx="297" cy="298"/>
                          </a:xfrm>
                          <a:custGeom>
                            <a:avLst/>
                            <a:gdLst>
                              <a:gd name="T0" fmla="+- 0 4804 4655"/>
                              <a:gd name="T1" fmla="*/ T0 w 297"/>
                              <a:gd name="T2" fmla="+- 0 1851 1851"/>
                              <a:gd name="T3" fmla="*/ 1851 h 298"/>
                              <a:gd name="T4" fmla="+- 0 4746 4655"/>
                              <a:gd name="T5" fmla="*/ T4 w 297"/>
                              <a:gd name="T6" fmla="+- 0 1863 1851"/>
                              <a:gd name="T7" fmla="*/ 1863 h 298"/>
                              <a:gd name="T8" fmla="+- 0 4698 4655"/>
                              <a:gd name="T9" fmla="*/ T8 w 297"/>
                              <a:gd name="T10" fmla="+- 0 1895 1851"/>
                              <a:gd name="T11" fmla="*/ 1895 h 298"/>
                              <a:gd name="T12" fmla="+- 0 4666 4655"/>
                              <a:gd name="T13" fmla="*/ T12 w 297"/>
                              <a:gd name="T14" fmla="+- 0 1942 1851"/>
                              <a:gd name="T15" fmla="*/ 1942 h 298"/>
                              <a:gd name="T16" fmla="+- 0 4655 4655"/>
                              <a:gd name="T17" fmla="*/ T16 w 297"/>
                              <a:gd name="T18" fmla="+- 0 2000 1851"/>
                              <a:gd name="T19" fmla="*/ 2000 h 298"/>
                              <a:gd name="T20" fmla="+- 0 4666 4655"/>
                              <a:gd name="T21" fmla="*/ T20 w 297"/>
                              <a:gd name="T22" fmla="+- 0 2058 1851"/>
                              <a:gd name="T23" fmla="*/ 2058 h 298"/>
                              <a:gd name="T24" fmla="+- 0 4698 4655"/>
                              <a:gd name="T25" fmla="*/ T24 w 297"/>
                              <a:gd name="T26" fmla="+- 0 2105 1851"/>
                              <a:gd name="T27" fmla="*/ 2105 h 298"/>
                              <a:gd name="T28" fmla="+- 0 4746 4655"/>
                              <a:gd name="T29" fmla="*/ T28 w 297"/>
                              <a:gd name="T30" fmla="+- 0 2137 1851"/>
                              <a:gd name="T31" fmla="*/ 2137 h 298"/>
                              <a:gd name="T32" fmla="+- 0 4804 4655"/>
                              <a:gd name="T33" fmla="*/ T32 w 297"/>
                              <a:gd name="T34" fmla="+- 0 2149 1851"/>
                              <a:gd name="T35" fmla="*/ 2149 h 298"/>
                              <a:gd name="T36" fmla="+- 0 4861 4655"/>
                              <a:gd name="T37" fmla="*/ T36 w 297"/>
                              <a:gd name="T38" fmla="+- 0 2137 1851"/>
                              <a:gd name="T39" fmla="*/ 2137 h 298"/>
                              <a:gd name="T40" fmla="+- 0 4909 4655"/>
                              <a:gd name="T41" fmla="*/ T40 w 297"/>
                              <a:gd name="T42" fmla="+- 0 2105 1851"/>
                              <a:gd name="T43" fmla="*/ 2105 h 298"/>
                              <a:gd name="T44" fmla="+- 0 4941 4655"/>
                              <a:gd name="T45" fmla="*/ T44 w 297"/>
                              <a:gd name="T46" fmla="+- 0 2058 1851"/>
                              <a:gd name="T47" fmla="*/ 2058 h 298"/>
                              <a:gd name="T48" fmla="+- 0 4952 4655"/>
                              <a:gd name="T49" fmla="*/ T48 w 297"/>
                              <a:gd name="T50" fmla="+- 0 2000 1851"/>
                              <a:gd name="T51" fmla="*/ 2000 h 298"/>
                              <a:gd name="T52" fmla="+- 0 4941 4655"/>
                              <a:gd name="T53" fmla="*/ T52 w 297"/>
                              <a:gd name="T54" fmla="+- 0 1942 1851"/>
                              <a:gd name="T55" fmla="*/ 1942 h 298"/>
                              <a:gd name="T56" fmla="+- 0 4909 4655"/>
                              <a:gd name="T57" fmla="*/ T56 w 297"/>
                              <a:gd name="T58" fmla="+- 0 1895 1851"/>
                              <a:gd name="T59" fmla="*/ 1895 h 298"/>
                              <a:gd name="T60" fmla="+- 0 4861 4655"/>
                              <a:gd name="T61" fmla="*/ T60 w 297"/>
                              <a:gd name="T62" fmla="+- 0 1863 1851"/>
                              <a:gd name="T63" fmla="*/ 1863 h 298"/>
                              <a:gd name="T64" fmla="+- 0 4804 4655"/>
                              <a:gd name="T65" fmla="*/ T64 w 297"/>
                              <a:gd name="T66" fmla="+- 0 1851 1851"/>
                              <a:gd name="T67" fmla="*/ 18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1" name="Freeform 1573"/>
                        <wps:cNvSpPr>
                          <a:spLocks/>
                        </wps:cNvSpPr>
                        <wps:spPr bwMode="auto">
                          <a:xfrm>
                            <a:off x="4655" y="1851"/>
                            <a:ext cx="297" cy="298"/>
                          </a:xfrm>
                          <a:custGeom>
                            <a:avLst/>
                            <a:gdLst>
                              <a:gd name="T0" fmla="+- 0 4804 4655"/>
                              <a:gd name="T1" fmla="*/ T0 w 297"/>
                              <a:gd name="T2" fmla="+- 0 2149 1851"/>
                              <a:gd name="T3" fmla="*/ 2149 h 298"/>
                              <a:gd name="T4" fmla="+- 0 4861 4655"/>
                              <a:gd name="T5" fmla="*/ T4 w 297"/>
                              <a:gd name="T6" fmla="+- 0 2137 1851"/>
                              <a:gd name="T7" fmla="*/ 2137 h 298"/>
                              <a:gd name="T8" fmla="+- 0 4909 4655"/>
                              <a:gd name="T9" fmla="*/ T8 w 297"/>
                              <a:gd name="T10" fmla="+- 0 2105 1851"/>
                              <a:gd name="T11" fmla="*/ 2105 h 298"/>
                              <a:gd name="T12" fmla="+- 0 4941 4655"/>
                              <a:gd name="T13" fmla="*/ T12 w 297"/>
                              <a:gd name="T14" fmla="+- 0 2058 1851"/>
                              <a:gd name="T15" fmla="*/ 2058 h 298"/>
                              <a:gd name="T16" fmla="+- 0 4952 4655"/>
                              <a:gd name="T17" fmla="*/ T16 w 297"/>
                              <a:gd name="T18" fmla="+- 0 2000 1851"/>
                              <a:gd name="T19" fmla="*/ 2000 h 298"/>
                              <a:gd name="T20" fmla="+- 0 4941 4655"/>
                              <a:gd name="T21" fmla="*/ T20 w 297"/>
                              <a:gd name="T22" fmla="+- 0 1942 1851"/>
                              <a:gd name="T23" fmla="*/ 1942 h 298"/>
                              <a:gd name="T24" fmla="+- 0 4909 4655"/>
                              <a:gd name="T25" fmla="*/ T24 w 297"/>
                              <a:gd name="T26" fmla="+- 0 1895 1851"/>
                              <a:gd name="T27" fmla="*/ 1895 h 298"/>
                              <a:gd name="T28" fmla="+- 0 4861 4655"/>
                              <a:gd name="T29" fmla="*/ T28 w 297"/>
                              <a:gd name="T30" fmla="+- 0 1863 1851"/>
                              <a:gd name="T31" fmla="*/ 1863 h 298"/>
                              <a:gd name="T32" fmla="+- 0 4804 4655"/>
                              <a:gd name="T33" fmla="*/ T32 w 297"/>
                              <a:gd name="T34" fmla="+- 0 1851 1851"/>
                              <a:gd name="T35" fmla="*/ 1851 h 298"/>
                              <a:gd name="T36" fmla="+- 0 4746 4655"/>
                              <a:gd name="T37" fmla="*/ T36 w 297"/>
                              <a:gd name="T38" fmla="+- 0 1863 1851"/>
                              <a:gd name="T39" fmla="*/ 1863 h 298"/>
                              <a:gd name="T40" fmla="+- 0 4698 4655"/>
                              <a:gd name="T41" fmla="*/ T40 w 297"/>
                              <a:gd name="T42" fmla="+- 0 1895 1851"/>
                              <a:gd name="T43" fmla="*/ 1895 h 298"/>
                              <a:gd name="T44" fmla="+- 0 4666 4655"/>
                              <a:gd name="T45" fmla="*/ T44 w 297"/>
                              <a:gd name="T46" fmla="+- 0 1942 1851"/>
                              <a:gd name="T47" fmla="*/ 1942 h 298"/>
                              <a:gd name="T48" fmla="+- 0 4655 4655"/>
                              <a:gd name="T49" fmla="*/ T48 w 297"/>
                              <a:gd name="T50" fmla="+- 0 2000 1851"/>
                              <a:gd name="T51" fmla="*/ 2000 h 298"/>
                              <a:gd name="T52" fmla="+- 0 4666 4655"/>
                              <a:gd name="T53" fmla="*/ T52 w 297"/>
                              <a:gd name="T54" fmla="+- 0 2058 1851"/>
                              <a:gd name="T55" fmla="*/ 2058 h 298"/>
                              <a:gd name="T56" fmla="+- 0 4698 4655"/>
                              <a:gd name="T57" fmla="*/ T56 w 297"/>
                              <a:gd name="T58" fmla="+- 0 2105 1851"/>
                              <a:gd name="T59" fmla="*/ 2105 h 298"/>
                              <a:gd name="T60" fmla="+- 0 4746 4655"/>
                              <a:gd name="T61" fmla="*/ T60 w 297"/>
                              <a:gd name="T62" fmla="+- 0 2137 1851"/>
                              <a:gd name="T63" fmla="*/ 2137 h 298"/>
                              <a:gd name="T64" fmla="+- 0 4804 4655"/>
                              <a:gd name="T65" fmla="*/ T64 w 297"/>
                              <a:gd name="T66" fmla="+- 0 2149 1851"/>
                              <a:gd name="T67" fmla="*/ 214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2" name="Freeform 1572"/>
                        <wps:cNvSpPr>
                          <a:spLocks/>
                        </wps:cNvSpPr>
                        <wps:spPr bwMode="auto">
                          <a:xfrm>
                            <a:off x="5672" y="1862"/>
                            <a:ext cx="298" cy="297"/>
                          </a:xfrm>
                          <a:custGeom>
                            <a:avLst/>
                            <a:gdLst>
                              <a:gd name="T0" fmla="+- 0 5821 5672"/>
                              <a:gd name="T1" fmla="*/ T0 w 298"/>
                              <a:gd name="T2" fmla="+- 0 1862 1862"/>
                              <a:gd name="T3" fmla="*/ 1862 h 297"/>
                              <a:gd name="T4" fmla="+- 0 5763 5672"/>
                              <a:gd name="T5" fmla="*/ T4 w 298"/>
                              <a:gd name="T6" fmla="+- 0 1873 1862"/>
                              <a:gd name="T7" fmla="*/ 1873 h 297"/>
                              <a:gd name="T8" fmla="+- 0 5716 5672"/>
                              <a:gd name="T9" fmla="*/ T8 w 298"/>
                              <a:gd name="T10" fmla="+- 0 1905 1862"/>
                              <a:gd name="T11" fmla="*/ 1905 h 297"/>
                              <a:gd name="T12" fmla="+- 0 5684 5672"/>
                              <a:gd name="T13" fmla="*/ T12 w 298"/>
                              <a:gd name="T14" fmla="+- 0 1952 1862"/>
                              <a:gd name="T15" fmla="*/ 1952 h 297"/>
                              <a:gd name="T16" fmla="+- 0 5672 5672"/>
                              <a:gd name="T17" fmla="*/ T16 w 298"/>
                              <a:gd name="T18" fmla="+- 0 2010 1862"/>
                              <a:gd name="T19" fmla="*/ 2010 h 297"/>
                              <a:gd name="T20" fmla="+- 0 5684 5672"/>
                              <a:gd name="T21" fmla="*/ T20 w 298"/>
                              <a:gd name="T22" fmla="+- 0 2068 1862"/>
                              <a:gd name="T23" fmla="*/ 2068 h 297"/>
                              <a:gd name="T24" fmla="+- 0 5716 5672"/>
                              <a:gd name="T25" fmla="*/ T24 w 298"/>
                              <a:gd name="T26" fmla="+- 0 2116 1862"/>
                              <a:gd name="T27" fmla="*/ 2116 h 297"/>
                              <a:gd name="T28" fmla="+- 0 5763 5672"/>
                              <a:gd name="T29" fmla="*/ T28 w 298"/>
                              <a:gd name="T30" fmla="+- 0 2148 1862"/>
                              <a:gd name="T31" fmla="*/ 2148 h 297"/>
                              <a:gd name="T32" fmla="+- 0 5821 5672"/>
                              <a:gd name="T33" fmla="*/ T32 w 298"/>
                              <a:gd name="T34" fmla="+- 0 2159 1862"/>
                              <a:gd name="T35" fmla="*/ 2159 h 297"/>
                              <a:gd name="T36" fmla="+- 0 5879 5672"/>
                              <a:gd name="T37" fmla="*/ T36 w 298"/>
                              <a:gd name="T38" fmla="+- 0 2148 1862"/>
                              <a:gd name="T39" fmla="*/ 2148 h 297"/>
                              <a:gd name="T40" fmla="+- 0 5926 5672"/>
                              <a:gd name="T41" fmla="*/ T40 w 298"/>
                              <a:gd name="T42" fmla="+- 0 2116 1862"/>
                              <a:gd name="T43" fmla="*/ 2116 h 297"/>
                              <a:gd name="T44" fmla="+- 0 5958 5672"/>
                              <a:gd name="T45" fmla="*/ T44 w 298"/>
                              <a:gd name="T46" fmla="+- 0 2068 1862"/>
                              <a:gd name="T47" fmla="*/ 2068 h 297"/>
                              <a:gd name="T48" fmla="+- 0 5970 5672"/>
                              <a:gd name="T49" fmla="*/ T48 w 298"/>
                              <a:gd name="T50" fmla="+- 0 2010 1862"/>
                              <a:gd name="T51" fmla="*/ 2010 h 297"/>
                              <a:gd name="T52" fmla="+- 0 5958 5672"/>
                              <a:gd name="T53" fmla="*/ T52 w 298"/>
                              <a:gd name="T54" fmla="+- 0 1952 1862"/>
                              <a:gd name="T55" fmla="*/ 1952 h 297"/>
                              <a:gd name="T56" fmla="+- 0 5926 5672"/>
                              <a:gd name="T57" fmla="*/ T56 w 298"/>
                              <a:gd name="T58" fmla="+- 0 1905 1862"/>
                              <a:gd name="T59" fmla="*/ 1905 h 297"/>
                              <a:gd name="T60" fmla="+- 0 5879 5672"/>
                              <a:gd name="T61" fmla="*/ T60 w 298"/>
                              <a:gd name="T62" fmla="+- 0 1873 1862"/>
                              <a:gd name="T63" fmla="*/ 1873 h 297"/>
                              <a:gd name="T64" fmla="+- 0 5821 5672"/>
                              <a:gd name="T65" fmla="*/ T64 w 298"/>
                              <a:gd name="T66" fmla="+- 0 1862 1862"/>
                              <a:gd name="T67" fmla="*/ 186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6"/>
                                </a:lnTo>
                                <a:lnTo>
                                  <a:pt x="149" y="297"/>
                                </a:lnTo>
                                <a:lnTo>
                                  <a:pt x="207" y="286"/>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3" name="Freeform 1571"/>
                        <wps:cNvSpPr>
                          <a:spLocks/>
                        </wps:cNvSpPr>
                        <wps:spPr bwMode="auto">
                          <a:xfrm>
                            <a:off x="5672" y="1862"/>
                            <a:ext cx="298" cy="297"/>
                          </a:xfrm>
                          <a:custGeom>
                            <a:avLst/>
                            <a:gdLst>
                              <a:gd name="T0" fmla="+- 0 5821 5672"/>
                              <a:gd name="T1" fmla="*/ T0 w 298"/>
                              <a:gd name="T2" fmla="+- 0 2159 1862"/>
                              <a:gd name="T3" fmla="*/ 2159 h 297"/>
                              <a:gd name="T4" fmla="+- 0 5879 5672"/>
                              <a:gd name="T5" fmla="*/ T4 w 298"/>
                              <a:gd name="T6" fmla="+- 0 2148 1862"/>
                              <a:gd name="T7" fmla="*/ 2148 h 297"/>
                              <a:gd name="T8" fmla="+- 0 5926 5672"/>
                              <a:gd name="T9" fmla="*/ T8 w 298"/>
                              <a:gd name="T10" fmla="+- 0 2116 1862"/>
                              <a:gd name="T11" fmla="*/ 2116 h 297"/>
                              <a:gd name="T12" fmla="+- 0 5958 5672"/>
                              <a:gd name="T13" fmla="*/ T12 w 298"/>
                              <a:gd name="T14" fmla="+- 0 2068 1862"/>
                              <a:gd name="T15" fmla="*/ 2068 h 297"/>
                              <a:gd name="T16" fmla="+- 0 5970 5672"/>
                              <a:gd name="T17" fmla="*/ T16 w 298"/>
                              <a:gd name="T18" fmla="+- 0 2010 1862"/>
                              <a:gd name="T19" fmla="*/ 2010 h 297"/>
                              <a:gd name="T20" fmla="+- 0 5958 5672"/>
                              <a:gd name="T21" fmla="*/ T20 w 298"/>
                              <a:gd name="T22" fmla="+- 0 1952 1862"/>
                              <a:gd name="T23" fmla="*/ 1952 h 297"/>
                              <a:gd name="T24" fmla="+- 0 5926 5672"/>
                              <a:gd name="T25" fmla="*/ T24 w 298"/>
                              <a:gd name="T26" fmla="+- 0 1905 1862"/>
                              <a:gd name="T27" fmla="*/ 1905 h 297"/>
                              <a:gd name="T28" fmla="+- 0 5879 5672"/>
                              <a:gd name="T29" fmla="*/ T28 w 298"/>
                              <a:gd name="T30" fmla="+- 0 1873 1862"/>
                              <a:gd name="T31" fmla="*/ 1873 h 297"/>
                              <a:gd name="T32" fmla="+- 0 5821 5672"/>
                              <a:gd name="T33" fmla="*/ T32 w 298"/>
                              <a:gd name="T34" fmla="+- 0 1862 1862"/>
                              <a:gd name="T35" fmla="*/ 1862 h 297"/>
                              <a:gd name="T36" fmla="+- 0 5763 5672"/>
                              <a:gd name="T37" fmla="*/ T36 w 298"/>
                              <a:gd name="T38" fmla="+- 0 1873 1862"/>
                              <a:gd name="T39" fmla="*/ 1873 h 297"/>
                              <a:gd name="T40" fmla="+- 0 5716 5672"/>
                              <a:gd name="T41" fmla="*/ T40 w 298"/>
                              <a:gd name="T42" fmla="+- 0 1905 1862"/>
                              <a:gd name="T43" fmla="*/ 1905 h 297"/>
                              <a:gd name="T44" fmla="+- 0 5684 5672"/>
                              <a:gd name="T45" fmla="*/ T44 w 298"/>
                              <a:gd name="T46" fmla="+- 0 1952 1862"/>
                              <a:gd name="T47" fmla="*/ 1952 h 297"/>
                              <a:gd name="T48" fmla="+- 0 5672 5672"/>
                              <a:gd name="T49" fmla="*/ T48 w 298"/>
                              <a:gd name="T50" fmla="+- 0 2010 1862"/>
                              <a:gd name="T51" fmla="*/ 2010 h 297"/>
                              <a:gd name="T52" fmla="+- 0 5684 5672"/>
                              <a:gd name="T53" fmla="*/ T52 w 298"/>
                              <a:gd name="T54" fmla="+- 0 2068 1862"/>
                              <a:gd name="T55" fmla="*/ 2068 h 297"/>
                              <a:gd name="T56" fmla="+- 0 5716 5672"/>
                              <a:gd name="T57" fmla="*/ T56 w 298"/>
                              <a:gd name="T58" fmla="+- 0 2116 1862"/>
                              <a:gd name="T59" fmla="*/ 2116 h 297"/>
                              <a:gd name="T60" fmla="+- 0 5763 5672"/>
                              <a:gd name="T61" fmla="*/ T60 w 298"/>
                              <a:gd name="T62" fmla="+- 0 2148 1862"/>
                              <a:gd name="T63" fmla="*/ 2148 h 297"/>
                              <a:gd name="T64" fmla="+- 0 5821 5672"/>
                              <a:gd name="T65" fmla="*/ T64 w 298"/>
                              <a:gd name="T66" fmla="+- 0 2159 1862"/>
                              <a:gd name="T67" fmla="*/ 215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Freeform 1570"/>
                        <wps:cNvSpPr>
                          <a:spLocks/>
                        </wps:cNvSpPr>
                        <wps:spPr bwMode="auto">
                          <a:xfrm>
                            <a:off x="6689" y="1868"/>
                            <a:ext cx="298" cy="298"/>
                          </a:xfrm>
                          <a:custGeom>
                            <a:avLst/>
                            <a:gdLst>
                              <a:gd name="T0" fmla="+- 0 6838 6689"/>
                              <a:gd name="T1" fmla="*/ T0 w 298"/>
                              <a:gd name="T2" fmla="+- 0 1868 1868"/>
                              <a:gd name="T3" fmla="*/ 1868 h 298"/>
                              <a:gd name="T4" fmla="+- 0 6780 6689"/>
                              <a:gd name="T5" fmla="*/ T4 w 298"/>
                              <a:gd name="T6" fmla="+- 0 1880 1868"/>
                              <a:gd name="T7" fmla="*/ 1880 h 298"/>
                              <a:gd name="T8" fmla="+- 0 6733 6689"/>
                              <a:gd name="T9" fmla="*/ T8 w 298"/>
                              <a:gd name="T10" fmla="+- 0 1912 1868"/>
                              <a:gd name="T11" fmla="*/ 1912 h 298"/>
                              <a:gd name="T12" fmla="+- 0 6701 6689"/>
                              <a:gd name="T13" fmla="*/ T12 w 298"/>
                              <a:gd name="T14" fmla="+- 0 1959 1868"/>
                              <a:gd name="T15" fmla="*/ 1959 h 298"/>
                              <a:gd name="T16" fmla="+- 0 6689 6689"/>
                              <a:gd name="T17" fmla="*/ T16 w 298"/>
                              <a:gd name="T18" fmla="+- 0 2017 1868"/>
                              <a:gd name="T19" fmla="*/ 2017 h 298"/>
                              <a:gd name="T20" fmla="+- 0 6701 6689"/>
                              <a:gd name="T21" fmla="*/ T20 w 298"/>
                              <a:gd name="T22" fmla="+- 0 2075 1868"/>
                              <a:gd name="T23" fmla="*/ 2075 h 298"/>
                              <a:gd name="T24" fmla="+- 0 6733 6689"/>
                              <a:gd name="T25" fmla="*/ T24 w 298"/>
                              <a:gd name="T26" fmla="+- 0 2122 1868"/>
                              <a:gd name="T27" fmla="*/ 2122 h 298"/>
                              <a:gd name="T28" fmla="+- 0 6780 6689"/>
                              <a:gd name="T29" fmla="*/ T28 w 298"/>
                              <a:gd name="T30" fmla="+- 0 2154 1868"/>
                              <a:gd name="T31" fmla="*/ 2154 h 298"/>
                              <a:gd name="T32" fmla="+- 0 6838 6689"/>
                              <a:gd name="T33" fmla="*/ T32 w 298"/>
                              <a:gd name="T34" fmla="+- 0 2166 1868"/>
                              <a:gd name="T35" fmla="*/ 2166 h 298"/>
                              <a:gd name="T36" fmla="+- 0 6896 6689"/>
                              <a:gd name="T37" fmla="*/ T36 w 298"/>
                              <a:gd name="T38" fmla="+- 0 2154 1868"/>
                              <a:gd name="T39" fmla="*/ 2154 h 298"/>
                              <a:gd name="T40" fmla="+- 0 6943 6689"/>
                              <a:gd name="T41" fmla="*/ T40 w 298"/>
                              <a:gd name="T42" fmla="+- 0 2122 1868"/>
                              <a:gd name="T43" fmla="*/ 2122 h 298"/>
                              <a:gd name="T44" fmla="+- 0 6975 6689"/>
                              <a:gd name="T45" fmla="*/ T44 w 298"/>
                              <a:gd name="T46" fmla="+- 0 2075 1868"/>
                              <a:gd name="T47" fmla="*/ 2075 h 298"/>
                              <a:gd name="T48" fmla="+- 0 6987 6689"/>
                              <a:gd name="T49" fmla="*/ T48 w 298"/>
                              <a:gd name="T50" fmla="+- 0 2017 1868"/>
                              <a:gd name="T51" fmla="*/ 2017 h 298"/>
                              <a:gd name="T52" fmla="+- 0 6975 6689"/>
                              <a:gd name="T53" fmla="*/ T52 w 298"/>
                              <a:gd name="T54" fmla="+- 0 1959 1868"/>
                              <a:gd name="T55" fmla="*/ 1959 h 298"/>
                              <a:gd name="T56" fmla="+- 0 6943 6689"/>
                              <a:gd name="T57" fmla="*/ T56 w 298"/>
                              <a:gd name="T58" fmla="+- 0 1912 1868"/>
                              <a:gd name="T59" fmla="*/ 1912 h 298"/>
                              <a:gd name="T60" fmla="+- 0 6896 6689"/>
                              <a:gd name="T61" fmla="*/ T60 w 298"/>
                              <a:gd name="T62" fmla="+- 0 1880 1868"/>
                              <a:gd name="T63" fmla="*/ 1880 h 298"/>
                              <a:gd name="T64" fmla="+- 0 6838 6689"/>
                              <a:gd name="T65" fmla="*/ T64 w 298"/>
                              <a:gd name="T66" fmla="+- 0 1868 1868"/>
                              <a:gd name="T67" fmla="*/ 186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5" name="Freeform 1569"/>
                        <wps:cNvSpPr>
                          <a:spLocks/>
                        </wps:cNvSpPr>
                        <wps:spPr bwMode="auto">
                          <a:xfrm>
                            <a:off x="6689" y="1868"/>
                            <a:ext cx="298" cy="298"/>
                          </a:xfrm>
                          <a:custGeom>
                            <a:avLst/>
                            <a:gdLst>
                              <a:gd name="T0" fmla="+- 0 6838 6689"/>
                              <a:gd name="T1" fmla="*/ T0 w 298"/>
                              <a:gd name="T2" fmla="+- 0 2166 1868"/>
                              <a:gd name="T3" fmla="*/ 2166 h 298"/>
                              <a:gd name="T4" fmla="+- 0 6896 6689"/>
                              <a:gd name="T5" fmla="*/ T4 w 298"/>
                              <a:gd name="T6" fmla="+- 0 2154 1868"/>
                              <a:gd name="T7" fmla="*/ 2154 h 298"/>
                              <a:gd name="T8" fmla="+- 0 6943 6689"/>
                              <a:gd name="T9" fmla="*/ T8 w 298"/>
                              <a:gd name="T10" fmla="+- 0 2122 1868"/>
                              <a:gd name="T11" fmla="*/ 2122 h 298"/>
                              <a:gd name="T12" fmla="+- 0 6975 6689"/>
                              <a:gd name="T13" fmla="*/ T12 w 298"/>
                              <a:gd name="T14" fmla="+- 0 2075 1868"/>
                              <a:gd name="T15" fmla="*/ 2075 h 298"/>
                              <a:gd name="T16" fmla="+- 0 6987 6689"/>
                              <a:gd name="T17" fmla="*/ T16 w 298"/>
                              <a:gd name="T18" fmla="+- 0 2017 1868"/>
                              <a:gd name="T19" fmla="*/ 2017 h 298"/>
                              <a:gd name="T20" fmla="+- 0 6975 6689"/>
                              <a:gd name="T21" fmla="*/ T20 w 298"/>
                              <a:gd name="T22" fmla="+- 0 1959 1868"/>
                              <a:gd name="T23" fmla="*/ 1959 h 298"/>
                              <a:gd name="T24" fmla="+- 0 6943 6689"/>
                              <a:gd name="T25" fmla="*/ T24 w 298"/>
                              <a:gd name="T26" fmla="+- 0 1912 1868"/>
                              <a:gd name="T27" fmla="*/ 1912 h 298"/>
                              <a:gd name="T28" fmla="+- 0 6896 6689"/>
                              <a:gd name="T29" fmla="*/ T28 w 298"/>
                              <a:gd name="T30" fmla="+- 0 1880 1868"/>
                              <a:gd name="T31" fmla="*/ 1880 h 298"/>
                              <a:gd name="T32" fmla="+- 0 6838 6689"/>
                              <a:gd name="T33" fmla="*/ T32 w 298"/>
                              <a:gd name="T34" fmla="+- 0 1868 1868"/>
                              <a:gd name="T35" fmla="*/ 1868 h 298"/>
                              <a:gd name="T36" fmla="+- 0 6780 6689"/>
                              <a:gd name="T37" fmla="*/ T36 w 298"/>
                              <a:gd name="T38" fmla="+- 0 1880 1868"/>
                              <a:gd name="T39" fmla="*/ 1880 h 298"/>
                              <a:gd name="T40" fmla="+- 0 6733 6689"/>
                              <a:gd name="T41" fmla="*/ T40 w 298"/>
                              <a:gd name="T42" fmla="+- 0 1912 1868"/>
                              <a:gd name="T43" fmla="*/ 1912 h 298"/>
                              <a:gd name="T44" fmla="+- 0 6701 6689"/>
                              <a:gd name="T45" fmla="*/ T44 w 298"/>
                              <a:gd name="T46" fmla="+- 0 1959 1868"/>
                              <a:gd name="T47" fmla="*/ 1959 h 298"/>
                              <a:gd name="T48" fmla="+- 0 6689 6689"/>
                              <a:gd name="T49" fmla="*/ T48 w 298"/>
                              <a:gd name="T50" fmla="+- 0 2017 1868"/>
                              <a:gd name="T51" fmla="*/ 2017 h 298"/>
                              <a:gd name="T52" fmla="+- 0 6701 6689"/>
                              <a:gd name="T53" fmla="*/ T52 w 298"/>
                              <a:gd name="T54" fmla="+- 0 2075 1868"/>
                              <a:gd name="T55" fmla="*/ 2075 h 298"/>
                              <a:gd name="T56" fmla="+- 0 6733 6689"/>
                              <a:gd name="T57" fmla="*/ T56 w 298"/>
                              <a:gd name="T58" fmla="+- 0 2122 1868"/>
                              <a:gd name="T59" fmla="*/ 2122 h 298"/>
                              <a:gd name="T60" fmla="+- 0 6780 6689"/>
                              <a:gd name="T61" fmla="*/ T60 w 298"/>
                              <a:gd name="T62" fmla="+- 0 2154 1868"/>
                              <a:gd name="T63" fmla="*/ 2154 h 298"/>
                              <a:gd name="T64" fmla="+- 0 6838 6689"/>
                              <a:gd name="T65" fmla="*/ T64 w 298"/>
                              <a:gd name="T66" fmla="+- 0 2166 1868"/>
                              <a:gd name="T67" fmla="*/ 216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 name="Line 1568"/>
                        <wps:cNvCnPr>
                          <a:cxnSpLocks noChangeShapeType="1"/>
                        </wps:cNvCnPr>
                        <wps:spPr bwMode="auto">
                          <a:xfrm>
                            <a:off x="3787" y="1687"/>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67" name="Picture 15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80" y="1861"/>
                            <a:ext cx="300"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8" name="Line 1566"/>
                        <wps:cNvCnPr>
                          <a:cxnSpLocks noChangeShapeType="1"/>
                        </wps:cNvCnPr>
                        <wps:spPr bwMode="auto">
                          <a:xfrm>
                            <a:off x="6834" y="171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69" name="Picture 15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42" y="1842"/>
                            <a:ext cx="29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0" name="Line 1564"/>
                        <wps:cNvCnPr>
                          <a:cxnSpLocks noChangeShapeType="1"/>
                        </wps:cNvCnPr>
                        <wps:spPr bwMode="auto">
                          <a:xfrm>
                            <a:off x="4796" y="169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1" name="Line 1563"/>
                        <wps:cNvCnPr>
                          <a:cxnSpLocks noChangeShapeType="1"/>
                        </wps:cNvCnPr>
                        <wps:spPr bwMode="auto">
                          <a:xfrm>
                            <a:off x="5817" y="169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2" name="Line 1562"/>
                        <wps:cNvCnPr>
                          <a:cxnSpLocks noChangeShapeType="1"/>
                        </wps:cNvCnPr>
                        <wps:spPr bwMode="auto">
                          <a:xfrm>
                            <a:off x="4791" y="1704"/>
                            <a:ext cx="10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73" name="Picture 15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60" y="1848"/>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4" name="Freeform 1560"/>
                        <wps:cNvSpPr>
                          <a:spLocks/>
                        </wps:cNvSpPr>
                        <wps:spPr bwMode="auto">
                          <a:xfrm>
                            <a:off x="3639" y="1845"/>
                            <a:ext cx="298" cy="297"/>
                          </a:xfrm>
                          <a:custGeom>
                            <a:avLst/>
                            <a:gdLst>
                              <a:gd name="T0" fmla="+- 0 3788 3639"/>
                              <a:gd name="T1" fmla="*/ T0 w 298"/>
                              <a:gd name="T2" fmla="+- 0 1845 1845"/>
                              <a:gd name="T3" fmla="*/ 1845 h 297"/>
                              <a:gd name="T4" fmla="+- 0 3730 3639"/>
                              <a:gd name="T5" fmla="*/ T4 w 298"/>
                              <a:gd name="T6" fmla="+- 0 1856 1845"/>
                              <a:gd name="T7" fmla="*/ 1856 h 297"/>
                              <a:gd name="T8" fmla="+- 0 3683 3639"/>
                              <a:gd name="T9" fmla="*/ T8 w 298"/>
                              <a:gd name="T10" fmla="+- 0 1888 1845"/>
                              <a:gd name="T11" fmla="*/ 1888 h 297"/>
                              <a:gd name="T12" fmla="+- 0 3651 3639"/>
                              <a:gd name="T13" fmla="*/ T12 w 298"/>
                              <a:gd name="T14" fmla="+- 0 1935 1845"/>
                              <a:gd name="T15" fmla="*/ 1935 h 297"/>
                              <a:gd name="T16" fmla="+- 0 3639 3639"/>
                              <a:gd name="T17" fmla="*/ T16 w 298"/>
                              <a:gd name="T18" fmla="+- 0 1993 1845"/>
                              <a:gd name="T19" fmla="*/ 1993 h 297"/>
                              <a:gd name="T20" fmla="+- 0 3651 3639"/>
                              <a:gd name="T21" fmla="*/ T20 w 298"/>
                              <a:gd name="T22" fmla="+- 0 2051 1845"/>
                              <a:gd name="T23" fmla="*/ 2051 h 297"/>
                              <a:gd name="T24" fmla="+- 0 3683 3639"/>
                              <a:gd name="T25" fmla="*/ T24 w 298"/>
                              <a:gd name="T26" fmla="+- 0 2099 1845"/>
                              <a:gd name="T27" fmla="*/ 2099 h 297"/>
                              <a:gd name="T28" fmla="+- 0 3730 3639"/>
                              <a:gd name="T29" fmla="*/ T28 w 298"/>
                              <a:gd name="T30" fmla="+- 0 2131 1845"/>
                              <a:gd name="T31" fmla="*/ 2131 h 297"/>
                              <a:gd name="T32" fmla="+- 0 3788 3639"/>
                              <a:gd name="T33" fmla="*/ T32 w 298"/>
                              <a:gd name="T34" fmla="+- 0 2142 1845"/>
                              <a:gd name="T35" fmla="*/ 2142 h 297"/>
                              <a:gd name="T36" fmla="+- 0 3846 3639"/>
                              <a:gd name="T37" fmla="*/ T36 w 298"/>
                              <a:gd name="T38" fmla="+- 0 2131 1845"/>
                              <a:gd name="T39" fmla="*/ 2131 h 297"/>
                              <a:gd name="T40" fmla="+- 0 3893 3639"/>
                              <a:gd name="T41" fmla="*/ T40 w 298"/>
                              <a:gd name="T42" fmla="+- 0 2099 1845"/>
                              <a:gd name="T43" fmla="*/ 2099 h 297"/>
                              <a:gd name="T44" fmla="+- 0 3925 3639"/>
                              <a:gd name="T45" fmla="*/ T44 w 298"/>
                              <a:gd name="T46" fmla="+- 0 2051 1845"/>
                              <a:gd name="T47" fmla="*/ 2051 h 297"/>
                              <a:gd name="T48" fmla="+- 0 3937 3639"/>
                              <a:gd name="T49" fmla="*/ T48 w 298"/>
                              <a:gd name="T50" fmla="+- 0 1993 1845"/>
                              <a:gd name="T51" fmla="*/ 1993 h 297"/>
                              <a:gd name="T52" fmla="+- 0 3925 3639"/>
                              <a:gd name="T53" fmla="*/ T52 w 298"/>
                              <a:gd name="T54" fmla="+- 0 1935 1845"/>
                              <a:gd name="T55" fmla="*/ 1935 h 297"/>
                              <a:gd name="T56" fmla="+- 0 3893 3639"/>
                              <a:gd name="T57" fmla="*/ T56 w 298"/>
                              <a:gd name="T58" fmla="+- 0 1888 1845"/>
                              <a:gd name="T59" fmla="*/ 1888 h 297"/>
                              <a:gd name="T60" fmla="+- 0 3846 3639"/>
                              <a:gd name="T61" fmla="*/ T60 w 298"/>
                              <a:gd name="T62" fmla="+- 0 1856 1845"/>
                              <a:gd name="T63" fmla="*/ 1856 h 297"/>
                              <a:gd name="T64" fmla="+- 0 3788 3639"/>
                              <a:gd name="T65" fmla="*/ T64 w 298"/>
                              <a:gd name="T66" fmla="+- 0 1845 1845"/>
                              <a:gd name="T67" fmla="*/ 184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6"/>
                                </a:lnTo>
                                <a:lnTo>
                                  <a:pt x="149" y="297"/>
                                </a:lnTo>
                                <a:lnTo>
                                  <a:pt x="207" y="286"/>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5" name="Freeform 1559"/>
                        <wps:cNvSpPr>
                          <a:spLocks/>
                        </wps:cNvSpPr>
                        <wps:spPr bwMode="auto">
                          <a:xfrm>
                            <a:off x="3639" y="1845"/>
                            <a:ext cx="298" cy="297"/>
                          </a:xfrm>
                          <a:custGeom>
                            <a:avLst/>
                            <a:gdLst>
                              <a:gd name="T0" fmla="+- 0 3788 3639"/>
                              <a:gd name="T1" fmla="*/ T0 w 298"/>
                              <a:gd name="T2" fmla="+- 0 2142 1845"/>
                              <a:gd name="T3" fmla="*/ 2142 h 297"/>
                              <a:gd name="T4" fmla="+- 0 3846 3639"/>
                              <a:gd name="T5" fmla="*/ T4 w 298"/>
                              <a:gd name="T6" fmla="+- 0 2131 1845"/>
                              <a:gd name="T7" fmla="*/ 2131 h 297"/>
                              <a:gd name="T8" fmla="+- 0 3893 3639"/>
                              <a:gd name="T9" fmla="*/ T8 w 298"/>
                              <a:gd name="T10" fmla="+- 0 2099 1845"/>
                              <a:gd name="T11" fmla="*/ 2099 h 297"/>
                              <a:gd name="T12" fmla="+- 0 3925 3639"/>
                              <a:gd name="T13" fmla="*/ T12 w 298"/>
                              <a:gd name="T14" fmla="+- 0 2051 1845"/>
                              <a:gd name="T15" fmla="*/ 2051 h 297"/>
                              <a:gd name="T16" fmla="+- 0 3937 3639"/>
                              <a:gd name="T17" fmla="*/ T16 w 298"/>
                              <a:gd name="T18" fmla="+- 0 1993 1845"/>
                              <a:gd name="T19" fmla="*/ 1993 h 297"/>
                              <a:gd name="T20" fmla="+- 0 3925 3639"/>
                              <a:gd name="T21" fmla="*/ T20 w 298"/>
                              <a:gd name="T22" fmla="+- 0 1935 1845"/>
                              <a:gd name="T23" fmla="*/ 1935 h 297"/>
                              <a:gd name="T24" fmla="+- 0 3893 3639"/>
                              <a:gd name="T25" fmla="*/ T24 w 298"/>
                              <a:gd name="T26" fmla="+- 0 1888 1845"/>
                              <a:gd name="T27" fmla="*/ 1888 h 297"/>
                              <a:gd name="T28" fmla="+- 0 3846 3639"/>
                              <a:gd name="T29" fmla="*/ T28 w 298"/>
                              <a:gd name="T30" fmla="+- 0 1856 1845"/>
                              <a:gd name="T31" fmla="*/ 1856 h 297"/>
                              <a:gd name="T32" fmla="+- 0 3788 3639"/>
                              <a:gd name="T33" fmla="*/ T32 w 298"/>
                              <a:gd name="T34" fmla="+- 0 1845 1845"/>
                              <a:gd name="T35" fmla="*/ 1845 h 297"/>
                              <a:gd name="T36" fmla="+- 0 3730 3639"/>
                              <a:gd name="T37" fmla="*/ T36 w 298"/>
                              <a:gd name="T38" fmla="+- 0 1856 1845"/>
                              <a:gd name="T39" fmla="*/ 1856 h 297"/>
                              <a:gd name="T40" fmla="+- 0 3683 3639"/>
                              <a:gd name="T41" fmla="*/ T40 w 298"/>
                              <a:gd name="T42" fmla="+- 0 1888 1845"/>
                              <a:gd name="T43" fmla="*/ 1888 h 297"/>
                              <a:gd name="T44" fmla="+- 0 3651 3639"/>
                              <a:gd name="T45" fmla="*/ T44 w 298"/>
                              <a:gd name="T46" fmla="+- 0 1935 1845"/>
                              <a:gd name="T47" fmla="*/ 1935 h 297"/>
                              <a:gd name="T48" fmla="+- 0 3639 3639"/>
                              <a:gd name="T49" fmla="*/ T48 w 298"/>
                              <a:gd name="T50" fmla="+- 0 1993 1845"/>
                              <a:gd name="T51" fmla="*/ 1993 h 297"/>
                              <a:gd name="T52" fmla="+- 0 3651 3639"/>
                              <a:gd name="T53" fmla="*/ T52 w 298"/>
                              <a:gd name="T54" fmla="+- 0 2051 1845"/>
                              <a:gd name="T55" fmla="*/ 2051 h 297"/>
                              <a:gd name="T56" fmla="+- 0 3683 3639"/>
                              <a:gd name="T57" fmla="*/ T56 w 298"/>
                              <a:gd name="T58" fmla="+- 0 2099 1845"/>
                              <a:gd name="T59" fmla="*/ 2099 h 297"/>
                              <a:gd name="T60" fmla="+- 0 3730 3639"/>
                              <a:gd name="T61" fmla="*/ T60 w 298"/>
                              <a:gd name="T62" fmla="+- 0 2131 1845"/>
                              <a:gd name="T63" fmla="*/ 2131 h 297"/>
                              <a:gd name="T64" fmla="+- 0 3788 3639"/>
                              <a:gd name="T65" fmla="*/ T64 w 298"/>
                              <a:gd name="T66" fmla="+- 0 2142 1845"/>
                              <a:gd name="T67" fmla="*/ 214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 name="Freeform 1558"/>
                        <wps:cNvSpPr>
                          <a:spLocks/>
                        </wps:cNvSpPr>
                        <wps:spPr bwMode="auto">
                          <a:xfrm>
                            <a:off x="4655" y="1851"/>
                            <a:ext cx="297" cy="298"/>
                          </a:xfrm>
                          <a:custGeom>
                            <a:avLst/>
                            <a:gdLst>
                              <a:gd name="T0" fmla="+- 0 4804 4655"/>
                              <a:gd name="T1" fmla="*/ T0 w 297"/>
                              <a:gd name="T2" fmla="+- 0 1851 1851"/>
                              <a:gd name="T3" fmla="*/ 1851 h 298"/>
                              <a:gd name="T4" fmla="+- 0 4746 4655"/>
                              <a:gd name="T5" fmla="*/ T4 w 297"/>
                              <a:gd name="T6" fmla="+- 0 1863 1851"/>
                              <a:gd name="T7" fmla="*/ 1863 h 298"/>
                              <a:gd name="T8" fmla="+- 0 4698 4655"/>
                              <a:gd name="T9" fmla="*/ T8 w 297"/>
                              <a:gd name="T10" fmla="+- 0 1895 1851"/>
                              <a:gd name="T11" fmla="*/ 1895 h 298"/>
                              <a:gd name="T12" fmla="+- 0 4666 4655"/>
                              <a:gd name="T13" fmla="*/ T12 w 297"/>
                              <a:gd name="T14" fmla="+- 0 1942 1851"/>
                              <a:gd name="T15" fmla="*/ 1942 h 298"/>
                              <a:gd name="T16" fmla="+- 0 4655 4655"/>
                              <a:gd name="T17" fmla="*/ T16 w 297"/>
                              <a:gd name="T18" fmla="+- 0 2000 1851"/>
                              <a:gd name="T19" fmla="*/ 2000 h 298"/>
                              <a:gd name="T20" fmla="+- 0 4666 4655"/>
                              <a:gd name="T21" fmla="*/ T20 w 297"/>
                              <a:gd name="T22" fmla="+- 0 2058 1851"/>
                              <a:gd name="T23" fmla="*/ 2058 h 298"/>
                              <a:gd name="T24" fmla="+- 0 4698 4655"/>
                              <a:gd name="T25" fmla="*/ T24 w 297"/>
                              <a:gd name="T26" fmla="+- 0 2105 1851"/>
                              <a:gd name="T27" fmla="*/ 2105 h 298"/>
                              <a:gd name="T28" fmla="+- 0 4746 4655"/>
                              <a:gd name="T29" fmla="*/ T28 w 297"/>
                              <a:gd name="T30" fmla="+- 0 2137 1851"/>
                              <a:gd name="T31" fmla="*/ 2137 h 298"/>
                              <a:gd name="T32" fmla="+- 0 4804 4655"/>
                              <a:gd name="T33" fmla="*/ T32 w 297"/>
                              <a:gd name="T34" fmla="+- 0 2149 1851"/>
                              <a:gd name="T35" fmla="*/ 2149 h 298"/>
                              <a:gd name="T36" fmla="+- 0 4861 4655"/>
                              <a:gd name="T37" fmla="*/ T36 w 297"/>
                              <a:gd name="T38" fmla="+- 0 2137 1851"/>
                              <a:gd name="T39" fmla="*/ 2137 h 298"/>
                              <a:gd name="T40" fmla="+- 0 4909 4655"/>
                              <a:gd name="T41" fmla="*/ T40 w 297"/>
                              <a:gd name="T42" fmla="+- 0 2105 1851"/>
                              <a:gd name="T43" fmla="*/ 2105 h 298"/>
                              <a:gd name="T44" fmla="+- 0 4941 4655"/>
                              <a:gd name="T45" fmla="*/ T44 w 297"/>
                              <a:gd name="T46" fmla="+- 0 2058 1851"/>
                              <a:gd name="T47" fmla="*/ 2058 h 298"/>
                              <a:gd name="T48" fmla="+- 0 4952 4655"/>
                              <a:gd name="T49" fmla="*/ T48 w 297"/>
                              <a:gd name="T50" fmla="+- 0 2000 1851"/>
                              <a:gd name="T51" fmla="*/ 2000 h 298"/>
                              <a:gd name="T52" fmla="+- 0 4941 4655"/>
                              <a:gd name="T53" fmla="*/ T52 w 297"/>
                              <a:gd name="T54" fmla="+- 0 1942 1851"/>
                              <a:gd name="T55" fmla="*/ 1942 h 298"/>
                              <a:gd name="T56" fmla="+- 0 4909 4655"/>
                              <a:gd name="T57" fmla="*/ T56 w 297"/>
                              <a:gd name="T58" fmla="+- 0 1895 1851"/>
                              <a:gd name="T59" fmla="*/ 1895 h 298"/>
                              <a:gd name="T60" fmla="+- 0 4861 4655"/>
                              <a:gd name="T61" fmla="*/ T60 w 297"/>
                              <a:gd name="T62" fmla="+- 0 1863 1851"/>
                              <a:gd name="T63" fmla="*/ 1863 h 298"/>
                              <a:gd name="T64" fmla="+- 0 4804 4655"/>
                              <a:gd name="T65" fmla="*/ T64 w 297"/>
                              <a:gd name="T66" fmla="+- 0 1851 1851"/>
                              <a:gd name="T67" fmla="*/ 18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Freeform 1557"/>
                        <wps:cNvSpPr>
                          <a:spLocks/>
                        </wps:cNvSpPr>
                        <wps:spPr bwMode="auto">
                          <a:xfrm>
                            <a:off x="4655" y="1851"/>
                            <a:ext cx="297" cy="298"/>
                          </a:xfrm>
                          <a:custGeom>
                            <a:avLst/>
                            <a:gdLst>
                              <a:gd name="T0" fmla="+- 0 4804 4655"/>
                              <a:gd name="T1" fmla="*/ T0 w 297"/>
                              <a:gd name="T2" fmla="+- 0 2149 1851"/>
                              <a:gd name="T3" fmla="*/ 2149 h 298"/>
                              <a:gd name="T4" fmla="+- 0 4861 4655"/>
                              <a:gd name="T5" fmla="*/ T4 w 297"/>
                              <a:gd name="T6" fmla="+- 0 2137 1851"/>
                              <a:gd name="T7" fmla="*/ 2137 h 298"/>
                              <a:gd name="T8" fmla="+- 0 4909 4655"/>
                              <a:gd name="T9" fmla="*/ T8 w 297"/>
                              <a:gd name="T10" fmla="+- 0 2105 1851"/>
                              <a:gd name="T11" fmla="*/ 2105 h 298"/>
                              <a:gd name="T12" fmla="+- 0 4941 4655"/>
                              <a:gd name="T13" fmla="*/ T12 w 297"/>
                              <a:gd name="T14" fmla="+- 0 2058 1851"/>
                              <a:gd name="T15" fmla="*/ 2058 h 298"/>
                              <a:gd name="T16" fmla="+- 0 4952 4655"/>
                              <a:gd name="T17" fmla="*/ T16 w 297"/>
                              <a:gd name="T18" fmla="+- 0 2000 1851"/>
                              <a:gd name="T19" fmla="*/ 2000 h 298"/>
                              <a:gd name="T20" fmla="+- 0 4941 4655"/>
                              <a:gd name="T21" fmla="*/ T20 w 297"/>
                              <a:gd name="T22" fmla="+- 0 1942 1851"/>
                              <a:gd name="T23" fmla="*/ 1942 h 298"/>
                              <a:gd name="T24" fmla="+- 0 4909 4655"/>
                              <a:gd name="T25" fmla="*/ T24 w 297"/>
                              <a:gd name="T26" fmla="+- 0 1895 1851"/>
                              <a:gd name="T27" fmla="*/ 1895 h 298"/>
                              <a:gd name="T28" fmla="+- 0 4861 4655"/>
                              <a:gd name="T29" fmla="*/ T28 w 297"/>
                              <a:gd name="T30" fmla="+- 0 1863 1851"/>
                              <a:gd name="T31" fmla="*/ 1863 h 298"/>
                              <a:gd name="T32" fmla="+- 0 4804 4655"/>
                              <a:gd name="T33" fmla="*/ T32 w 297"/>
                              <a:gd name="T34" fmla="+- 0 1851 1851"/>
                              <a:gd name="T35" fmla="*/ 1851 h 298"/>
                              <a:gd name="T36" fmla="+- 0 4746 4655"/>
                              <a:gd name="T37" fmla="*/ T36 w 297"/>
                              <a:gd name="T38" fmla="+- 0 1863 1851"/>
                              <a:gd name="T39" fmla="*/ 1863 h 298"/>
                              <a:gd name="T40" fmla="+- 0 4698 4655"/>
                              <a:gd name="T41" fmla="*/ T40 w 297"/>
                              <a:gd name="T42" fmla="+- 0 1895 1851"/>
                              <a:gd name="T43" fmla="*/ 1895 h 298"/>
                              <a:gd name="T44" fmla="+- 0 4666 4655"/>
                              <a:gd name="T45" fmla="*/ T44 w 297"/>
                              <a:gd name="T46" fmla="+- 0 1942 1851"/>
                              <a:gd name="T47" fmla="*/ 1942 h 298"/>
                              <a:gd name="T48" fmla="+- 0 4655 4655"/>
                              <a:gd name="T49" fmla="*/ T48 w 297"/>
                              <a:gd name="T50" fmla="+- 0 2000 1851"/>
                              <a:gd name="T51" fmla="*/ 2000 h 298"/>
                              <a:gd name="T52" fmla="+- 0 4666 4655"/>
                              <a:gd name="T53" fmla="*/ T52 w 297"/>
                              <a:gd name="T54" fmla="+- 0 2058 1851"/>
                              <a:gd name="T55" fmla="*/ 2058 h 298"/>
                              <a:gd name="T56" fmla="+- 0 4698 4655"/>
                              <a:gd name="T57" fmla="*/ T56 w 297"/>
                              <a:gd name="T58" fmla="+- 0 2105 1851"/>
                              <a:gd name="T59" fmla="*/ 2105 h 298"/>
                              <a:gd name="T60" fmla="+- 0 4746 4655"/>
                              <a:gd name="T61" fmla="*/ T60 w 297"/>
                              <a:gd name="T62" fmla="+- 0 2137 1851"/>
                              <a:gd name="T63" fmla="*/ 2137 h 298"/>
                              <a:gd name="T64" fmla="+- 0 4804 4655"/>
                              <a:gd name="T65" fmla="*/ T64 w 297"/>
                              <a:gd name="T66" fmla="+- 0 2149 1851"/>
                              <a:gd name="T67" fmla="*/ 214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8" name="Freeform 1556"/>
                        <wps:cNvSpPr>
                          <a:spLocks/>
                        </wps:cNvSpPr>
                        <wps:spPr bwMode="auto">
                          <a:xfrm>
                            <a:off x="5672" y="1862"/>
                            <a:ext cx="298" cy="297"/>
                          </a:xfrm>
                          <a:custGeom>
                            <a:avLst/>
                            <a:gdLst>
                              <a:gd name="T0" fmla="+- 0 5821 5672"/>
                              <a:gd name="T1" fmla="*/ T0 w 298"/>
                              <a:gd name="T2" fmla="+- 0 1862 1862"/>
                              <a:gd name="T3" fmla="*/ 1862 h 297"/>
                              <a:gd name="T4" fmla="+- 0 5763 5672"/>
                              <a:gd name="T5" fmla="*/ T4 w 298"/>
                              <a:gd name="T6" fmla="+- 0 1873 1862"/>
                              <a:gd name="T7" fmla="*/ 1873 h 297"/>
                              <a:gd name="T8" fmla="+- 0 5716 5672"/>
                              <a:gd name="T9" fmla="*/ T8 w 298"/>
                              <a:gd name="T10" fmla="+- 0 1905 1862"/>
                              <a:gd name="T11" fmla="*/ 1905 h 297"/>
                              <a:gd name="T12" fmla="+- 0 5684 5672"/>
                              <a:gd name="T13" fmla="*/ T12 w 298"/>
                              <a:gd name="T14" fmla="+- 0 1952 1862"/>
                              <a:gd name="T15" fmla="*/ 1952 h 297"/>
                              <a:gd name="T16" fmla="+- 0 5672 5672"/>
                              <a:gd name="T17" fmla="*/ T16 w 298"/>
                              <a:gd name="T18" fmla="+- 0 2010 1862"/>
                              <a:gd name="T19" fmla="*/ 2010 h 297"/>
                              <a:gd name="T20" fmla="+- 0 5684 5672"/>
                              <a:gd name="T21" fmla="*/ T20 w 298"/>
                              <a:gd name="T22" fmla="+- 0 2068 1862"/>
                              <a:gd name="T23" fmla="*/ 2068 h 297"/>
                              <a:gd name="T24" fmla="+- 0 5716 5672"/>
                              <a:gd name="T25" fmla="*/ T24 w 298"/>
                              <a:gd name="T26" fmla="+- 0 2116 1862"/>
                              <a:gd name="T27" fmla="*/ 2116 h 297"/>
                              <a:gd name="T28" fmla="+- 0 5763 5672"/>
                              <a:gd name="T29" fmla="*/ T28 w 298"/>
                              <a:gd name="T30" fmla="+- 0 2148 1862"/>
                              <a:gd name="T31" fmla="*/ 2148 h 297"/>
                              <a:gd name="T32" fmla="+- 0 5821 5672"/>
                              <a:gd name="T33" fmla="*/ T32 w 298"/>
                              <a:gd name="T34" fmla="+- 0 2159 1862"/>
                              <a:gd name="T35" fmla="*/ 2159 h 297"/>
                              <a:gd name="T36" fmla="+- 0 5879 5672"/>
                              <a:gd name="T37" fmla="*/ T36 w 298"/>
                              <a:gd name="T38" fmla="+- 0 2148 1862"/>
                              <a:gd name="T39" fmla="*/ 2148 h 297"/>
                              <a:gd name="T40" fmla="+- 0 5926 5672"/>
                              <a:gd name="T41" fmla="*/ T40 w 298"/>
                              <a:gd name="T42" fmla="+- 0 2116 1862"/>
                              <a:gd name="T43" fmla="*/ 2116 h 297"/>
                              <a:gd name="T44" fmla="+- 0 5958 5672"/>
                              <a:gd name="T45" fmla="*/ T44 w 298"/>
                              <a:gd name="T46" fmla="+- 0 2068 1862"/>
                              <a:gd name="T47" fmla="*/ 2068 h 297"/>
                              <a:gd name="T48" fmla="+- 0 5970 5672"/>
                              <a:gd name="T49" fmla="*/ T48 w 298"/>
                              <a:gd name="T50" fmla="+- 0 2010 1862"/>
                              <a:gd name="T51" fmla="*/ 2010 h 297"/>
                              <a:gd name="T52" fmla="+- 0 5958 5672"/>
                              <a:gd name="T53" fmla="*/ T52 w 298"/>
                              <a:gd name="T54" fmla="+- 0 1952 1862"/>
                              <a:gd name="T55" fmla="*/ 1952 h 297"/>
                              <a:gd name="T56" fmla="+- 0 5926 5672"/>
                              <a:gd name="T57" fmla="*/ T56 w 298"/>
                              <a:gd name="T58" fmla="+- 0 1905 1862"/>
                              <a:gd name="T59" fmla="*/ 1905 h 297"/>
                              <a:gd name="T60" fmla="+- 0 5879 5672"/>
                              <a:gd name="T61" fmla="*/ T60 w 298"/>
                              <a:gd name="T62" fmla="+- 0 1873 1862"/>
                              <a:gd name="T63" fmla="*/ 1873 h 297"/>
                              <a:gd name="T64" fmla="+- 0 5821 5672"/>
                              <a:gd name="T65" fmla="*/ T64 w 298"/>
                              <a:gd name="T66" fmla="+- 0 1862 1862"/>
                              <a:gd name="T67" fmla="*/ 186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6"/>
                                </a:lnTo>
                                <a:lnTo>
                                  <a:pt x="149" y="297"/>
                                </a:lnTo>
                                <a:lnTo>
                                  <a:pt x="207" y="286"/>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9" name="Freeform 1555"/>
                        <wps:cNvSpPr>
                          <a:spLocks/>
                        </wps:cNvSpPr>
                        <wps:spPr bwMode="auto">
                          <a:xfrm>
                            <a:off x="5672" y="1862"/>
                            <a:ext cx="298" cy="297"/>
                          </a:xfrm>
                          <a:custGeom>
                            <a:avLst/>
                            <a:gdLst>
                              <a:gd name="T0" fmla="+- 0 5821 5672"/>
                              <a:gd name="T1" fmla="*/ T0 w 298"/>
                              <a:gd name="T2" fmla="+- 0 2159 1862"/>
                              <a:gd name="T3" fmla="*/ 2159 h 297"/>
                              <a:gd name="T4" fmla="+- 0 5879 5672"/>
                              <a:gd name="T5" fmla="*/ T4 w 298"/>
                              <a:gd name="T6" fmla="+- 0 2148 1862"/>
                              <a:gd name="T7" fmla="*/ 2148 h 297"/>
                              <a:gd name="T8" fmla="+- 0 5926 5672"/>
                              <a:gd name="T9" fmla="*/ T8 w 298"/>
                              <a:gd name="T10" fmla="+- 0 2116 1862"/>
                              <a:gd name="T11" fmla="*/ 2116 h 297"/>
                              <a:gd name="T12" fmla="+- 0 5958 5672"/>
                              <a:gd name="T13" fmla="*/ T12 w 298"/>
                              <a:gd name="T14" fmla="+- 0 2068 1862"/>
                              <a:gd name="T15" fmla="*/ 2068 h 297"/>
                              <a:gd name="T16" fmla="+- 0 5970 5672"/>
                              <a:gd name="T17" fmla="*/ T16 w 298"/>
                              <a:gd name="T18" fmla="+- 0 2010 1862"/>
                              <a:gd name="T19" fmla="*/ 2010 h 297"/>
                              <a:gd name="T20" fmla="+- 0 5958 5672"/>
                              <a:gd name="T21" fmla="*/ T20 w 298"/>
                              <a:gd name="T22" fmla="+- 0 1952 1862"/>
                              <a:gd name="T23" fmla="*/ 1952 h 297"/>
                              <a:gd name="T24" fmla="+- 0 5926 5672"/>
                              <a:gd name="T25" fmla="*/ T24 w 298"/>
                              <a:gd name="T26" fmla="+- 0 1905 1862"/>
                              <a:gd name="T27" fmla="*/ 1905 h 297"/>
                              <a:gd name="T28" fmla="+- 0 5879 5672"/>
                              <a:gd name="T29" fmla="*/ T28 w 298"/>
                              <a:gd name="T30" fmla="+- 0 1873 1862"/>
                              <a:gd name="T31" fmla="*/ 1873 h 297"/>
                              <a:gd name="T32" fmla="+- 0 5821 5672"/>
                              <a:gd name="T33" fmla="*/ T32 w 298"/>
                              <a:gd name="T34" fmla="+- 0 1862 1862"/>
                              <a:gd name="T35" fmla="*/ 1862 h 297"/>
                              <a:gd name="T36" fmla="+- 0 5763 5672"/>
                              <a:gd name="T37" fmla="*/ T36 w 298"/>
                              <a:gd name="T38" fmla="+- 0 1873 1862"/>
                              <a:gd name="T39" fmla="*/ 1873 h 297"/>
                              <a:gd name="T40" fmla="+- 0 5716 5672"/>
                              <a:gd name="T41" fmla="*/ T40 w 298"/>
                              <a:gd name="T42" fmla="+- 0 1905 1862"/>
                              <a:gd name="T43" fmla="*/ 1905 h 297"/>
                              <a:gd name="T44" fmla="+- 0 5684 5672"/>
                              <a:gd name="T45" fmla="*/ T44 w 298"/>
                              <a:gd name="T46" fmla="+- 0 1952 1862"/>
                              <a:gd name="T47" fmla="*/ 1952 h 297"/>
                              <a:gd name="T48" fmla="+- 0 5672 5672"/>
                              <a:gd name="T49" fmla="*/ T48 w 298"/>
                              <a:gd name="T50" fmla="+- 0 2010 1862"/>
                              <a:gd name="T51" fmla="*/ 2010 h 297"/>
                              <a:gd name="T52" fmla="+- 0 5684 5672"/>
                              <a:gd name="T53" fmla="*/ T52 w 298"/>
                              <a:gd name="T54" fmla="+- 0 2068 1862"/>
                              <a:gd name="T55" fmla="*/ 2068 h 297"/>
                              <a:gd name="T56" fmla="+- 0 5716 5672"/>
                              <a:gd name="T57" fmla="*/ T56 w 298"/>
                              <a:gd name="T58" fmla="+- 0 2116 1862"/>
                              <a:gd name="T59" fmla="*/ 2116 h 297"/>
                              <a:gd name="T60" fmla="+- 0 5763 5672"/>
                              <a:gd name="T61" fmla="*/ T60 w 298"/>
                              <a:gd name="T62" fmla="+- 0 2148 1862"/>
                              <a:gd name="T63" fmla="*/ 2148 h 297"/>
                              <a:gd name="T64" fmla="+- 0 5821 5672"/>
                              <a:gd name="T65" fmla="*/ T64 w 298"/>
                              <a:gd name="T66" fmla="+- 0 2159 1862"/>
                              <a:gd name="T67" fmla="*/ 215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 name="Freeform 1554"/>
                        <wps:cNvSpPr>
                          <a:spLocks/>
                        </wps:cNvSpPr>
                        <wps:spPr bwMode="auto">
                          <a:xfrm>
                            <a:off x="6689" y="1868"/>
                            <a:ext cx="298" cy="298"/>
                          </a:xfrm>
                          <a:custGeom>
                            <a:avLst/>
                            <a:gdLst>
                              <a:gd name="T0" fmla="+- 0 6838 6689"/>
                              <a:gd name="T1" fmla="*/ T0 w 298"/>
                              <a:gd name="T2" fmla="+- 0 1868 1868"/>
                              <a:gd name="T3" fmla="*/ 1868 h 298"/>
                              <a:gd name="T4" fmla="+- 0 6780 6689"/>
                              <a:gd name="T5" fmla="*/ T4 w 298"/>
                              <a:gd name="T6" fmla="+- 0 1880 1868"/>
                              <a:gd name="T7" fmla="*/ 1880 h 298"/>
                              <a:gd name="T8" fmla="+- 0 6733 6689"/>
                              <a:gd name="T9" fmla="*/ T8 w 298"/>
                              <a:gd name="T10" fmla="+- 0 1912 1868"/>
                              <a:gd name="T11" fmla="*/ 1912 h 298"/>
                              <a:gd name="T12" fmla="+- 0 6701 6689"/>
                              <a:gd name="T13" fmla="*/ T12 w 298"/>
                              <a:gd name="T14" fmla="+- 0 1959 1868"/>
                              <a:gd name="T15" fmla="*/ 1959 h 298"/>
                              <a:gd name="T16" fmla="+- 0 6689 6689"/>
                              <a:gd name="T17" fmla="*/ T16 w 298"/>
                              <a:gd name="T18" fmla="+- 0 2017 1868"/>
                              <a:gd name="T19" fmla="*/ 2017 h 298"/>
                              <a:gd name="T20" fmla="+- 0 6701 6689"/>
                              <a:gd name="T21" fmla="*/ T20 w 298"/>
                              <a:gd name="T22" fmla="+- 0 2075 1868"/>
                              <a:gd name="T23" fmla="*/ 2075 h 298"/>
                              <a:gd name="T24" fmla="+- 0 6733 6689"/>
                              <a:gd name="T25" fmla="*/ T24 w 298"/>
                              <a:gd name="T26" fmla="+- 0 2122 1868"/>
                              <a:gd name="T27" fmla="*/ 2122 h 298"/>
                              <a:gd name="T28" fmla="+- 0 6780 6689"/>
                              <a:gd name="T29" fmla="*/ T28 w 298"/>
                              <a:gd name="T30" fmla="+- 0 2154 1868"/>
                              <a:gd name="T31" fmla="*/ 2154 h 298"/>
                              <a:gd name="T32" fmla="+- 0 6838 6689"/>
                              <a:gd name="T33" fmla="*/ T32 w 298"/>
                              <a:gd name="T34" fmla="+- 0 2166 1868"/>
                              <a:gd name="T35" fmla="*/ 2166 h 298"/>
                              <a:gd name="T36" fmla="+- 0 6896 6689"/>
                              <a:gd name="T37" fmla="*/ T36 w 298"/>
                              <a:gd name="T38" fmla="+- 0 2154 1868"/>
                              <a:gd name="T39" fmla="*/ 2154 h 298"/>
                              <a:gd name="T40" fmla="+- 0 6943 6689"/>
                              <a:gd name="T41" fmla="*/ T40 w 298"/>
                              <a:gd name="T42" fmla="+- 0 2122 1868"/>
                              <a:gd name="T43" fmla="*/ 2122 h 298"/>
                              <a:gd name="T44" fmla="+- 0 6975 6689"/>
                              <a:gd name="T45" fmla="*/ T44 w 298"/>
                              <a:gd name="T46" fmla="+- 0 2075 1868"/>
                              <a:gd name="T47" fmla="*/ 2075 h 298"/>
                              <a:gd name="T48" fmla="+- 0 6987 6689"/>
                              <a:gd name="T49" fmla="*/ T48 w 298"/>
                              <a:gd name="T50" fmla="+- 0 2017 1868"/>
                              <a:gd name="T51" fmla="*/ 2017 h 298"/>
                              <a:gd name="T52" fmla="+- 0 6975 6689"/>
                              <a:gd name="T53" fmla="*/ T52 w 298"/>
                              <a:gd name="T54" fmla="+- 0 1959 1868"/>
                              <a:gd name="T55" fmla="*/ 1959 h 298"/>
                              <a:gd name="T56" fmla="+- 0 6943 6689"/>
                              <a:gd name="T57" fmla="*/ T56 w 298"/>
                              <a:gd name="T58" fmla="+- 0 1912 1868"/>
                              <a:gd name="T59" fmla="*/ 1912 h 298"/>
                              <a:gd name="T60" fmla="+- 0 6896 6689"/>
                              <a:gd name="T61" fmla="*/ T60 w 298"/>
                              <a:gd name="T62" fmla="+- 0 1880 1868"/>
                              <a:gd name="T63" fmla="*/ 1880 h 298"/>
                              <a:gd name="T64" fmla="+- 0 6838 6689"/>
                              <a:gd name="T65" fmla="*/ T64 w 298"/>
                              <a:gd name="T66" fmla="+- 0 1868 1868"/>
                              <a:gd name="T67" fmla="*/ 186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Freeform 1553"/>
                        <wps:cNvSpPr>
                          <a:spLocks/>
                        </wps:cNvSpPr>
                        <wps:spPr bwMode="auto">
                          <a:xfrm>
                            <a:off x="6689" y="1868"/>
                            <a:ext cx="298" cy="298"/>
                          </a:xfrm>
                          <a:custGeom>
                            <a:avLst/>
                            <a:gdLst>
                              <a:gd name="T0" fmla="+- 0 6838 6689"/>
                              <a:gd name="T1" fmla="*/ T0 w 298"/>
                              <a:gd name="T2" fmla="+- 0 2166 1868"/>
                              <a:gd name="T3" fmla="*/ 2166 h 298"/>
                              <a:gd name="T4" fmla="+- 0 6896 6689"/>
                              <a:gd name="T5" fmla="*/ T4 w 298"/>
                              <a:gd name="T6" fmla="+- 0 2154 1868"/>
                              <a:gd name="T7" fmla="*/ 2154 h 298"/>
                              <a:gd name="T8" fmla="+- 0 6943 6689"/>
                              <a:gd name="T9" fmla="*/ T8 w 298"/>
                              <a:gd name="T10" fmla="+- 0 2122 1868"/>
                              <a:gd name="T11" fmla="*/ 2122 h 298"/>
                              <a:gd name="T12" fmla="+- 0 6975 6689"/>
                              <a:gd name="T13" fmla="*/ T12 w 298"/>
                              <a:gd name="T14" fmla="+- 0 2075 1868"/>
                              <a:gd name="T15" fmla="*/ 2075 h 298"/>
                              <a:gd name="T16" fmla="+- 0 6987 6689"/>
                              <a:gd name="T17" fmla="*/ T16 w 298"/>
                              <a:gd name="T18" fmla="+- 0 2017 1868"/>
                              <a:gd name="T19" fmla="*/ 2017 h 298"/>
                              <a:gd name="T20" fmla="+- 0 6975 6689"/>
                              <a:gd name="T21" fmla="*/ T20 w 298"/>
                              <a:gd name="T22" fmla="+- 0 1959 1868"/>
                              <a:gd name="T23" fmla="*/ 1959 h 298"/>
                              <a:gd name="T24" fmla="+- 0 6943 6689"/>
                              <a:gd name="T25" fmla="*/ T24 w 298"/>
                              <a:gd name="T26" fmla="+- 0 1912 1868"/>
                              <a:gd name="T27" fmla="*/ 1912 h 298"/>
                              <a:gd name="T28" fmla="+- 0 6896 6689"/>
                              <a:gd name="T29" fmla="*/ T28 w 298"/>
                              <a:gd name="T30" fmla="+- 0 1880 1868"/>
                              <a:gd name="T31" fmla="*/ 1880 h 298"/>
                              <a:gd name="T32" fmla="+- 0 6838 6689"/>
                              <a:gd name="T33" fmla="*/ T32 w 298"/>
                              <a:gd name="T34" fmla="+- 0 1868 1868"/>
                              <a:gd name="T35" fmla="*/ 1868 h 298"/>
                              <a:gd name="T36" fmla="+- 0 6780 6689"/>
                              <a:gd name="T37" fmla="*/ T36 w 298"/>
                              <a:gd name="T38" fmla="+- 0 1880 1868"/>
                              <a:gd name="T39" fmla="*/ 1880 h 298"/>
                              <a:gd name="T40" fmla="+- 0 6733 6689"/>
                              <a:gd name="T41" fmla="*/ T40 w 298"/>
                              <a:gd name="T42" fmla="+- 0 1912 1868"/>
                              <a:gd name="T43" fmla="*/ 1912 h 298"/>
                              <a:gd name="T44" fmla="+- 0 6701 6689"/>
                              <a:gd name="T45" fmla="*/ T44 w 298"/>
                              <a:gd name="T46" fmla="+- 0 1959 1868"/>
                              <a:gd name="T47" fmla="*/ 1959 h 298"/>
                              <a:gd name="T48" fmla="+- 0 6689 6689"/>
                              <a:gd name="T49" fmla="*/ T48 w 298"/>
                              <a:gd name="T50" fmla="+- 0 2017 1868"/>
                              <a:gd name="T51" fmla="*/ 2017 h 298"/>
                              <a:gd name="T52" fmla="+- 0 6701 6689"/>
                              <a:gd name="T53" fmla="*/ T52 w 298"/>
                              <a:gd name="T54" fmla="+- 0 2075 1868"/>
                              <a:gd name="T55" fmla="*/ 2075 h 298"/>
                              <a:gd name="T56" fmla="+- 0 6733 6689"/>
                              <a:gd name="T57" fmla="*/ T56 w 298"/>
                              <a:gd name="T58" fmla="+- 0 2122 1868"/>
                              <a:gd name="T59" fmla="*/ 2122 h 298"/>
                              <a:gd name="T60" fmla="+- 0 6780 6689"/>
                              <a:gd name="T61" fmla="*/ T60 w 298"/>
                              <a:gd name="T62" fmla="+- 0 2154 1868"/>
                              <a:gd name="T63" fmla="*/ 2154 h 298"/>
                              <a:gd name="T64" fmla="+- 0 6838 6689"/>
                              <a:gd name="T65" fmla="*/ T64 w 298"/>
                              <a:gd name="T66" fmla="+- 0 2166 1868"/>
                              <a:gd name="T67" fmla="*/ 216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2" name="Line 1552"/>
                        <wps:cNvCnPr>
                          <a:cxnSpLocks noChangeShapeType="1"/>
                        </wps:cNvCnPr>
                        <wps:spPr bwMode="auto">
                          <a:xfrm>
                            <a:off x="3787" y="1687"/>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3" name="Line 1551"/>
                        <wps:cNvCnPr>
                          <a:cxnSpLocks noChangeShapeType="1"/>
                        </wps:cNvCnPr>
                        <wps:spPr bwMode="auto">
                          <a:xfrm>
                            <a:off x="6834" y="171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4" name="Line 1550"/>
                        <wps:cNvCnPr>
                          <a:cxnSpLocks noChangeShapeType="1"/>
                        </wps:cNvCnPr>
                        <wps:spPr bwMode="auto">
                          <a:xfrm>
                            <a:off x="4796" y="169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5" name="Line 1549"/>
                        <wps:cNvCnPr>
                          <a:cxnSpLocks noChangeShapeType="1"/>
                        </wps:cNvCnPr>
                        <wps:spPr bwMode="auto">
                          <a:xfrm>
                            <a:off x="5817" y="169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6" name="Line 1548"/>
                        <wps:cNvCnPr>
                          <a:cxnSpLocks noChangeShapeType="1"/>
                        </wps:cNvCnPr>
                        <wps:spPr bwMode="auto">
                          <a:xfrm>
                            <a:off x="4791" y="1704"/>
                            <a:ext cx="10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9A2AC0" id="Group 1547" o:spid="_x0000_s1026" style="position:absolute;margin-left:-.15pt;margin-top:.35pt;width:411.15pt;height:608.65pt;z-index:-260773888;mso-position-horizontal-relative:page;mso-position-vertical-relative:page" coordorigin="-2,7" coordsize="8223,1217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79"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">
                  <v:imagedata r:id="rId66" o:title=""/>
                </v:shape>
                <v:shape id="Picture 1578" o:spid="_x0000_s1028" type="#_x0000_t75" style="position:absolute;top:7;width:8220;height:1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">
                  <v:imagedata r:id="rId67" o:title=""/>
                </v:shape>
                <v:line id="Line 1577"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" strokecolor="#293f6e" strokeweight=".25pt"/>
                <v:shape id="Freeform 1576" o:spid="_x0000_s1030" style="position:absolute;left:3639;top:1845;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" path="m149,l91,11,44,43,12,90,,148r12,58l44,254r47,32l149,297r58,-11l254,254r32,-48l298,148,286,90,254,43,207,11,149,xe" stroked="f">
                  <v:path arrowok="t" o:connecttype="custom" o:connectlocs="149,1845;91,1856;44,1888;12,1935;0,1993;12,2051;44,2099;91,2131;149,2142;207,2131;254,2099;286,2051;298,1993;286,1935;254,1888;207,1856;149,1845" o:connectangles="0,0,0,0,0,0,0,0,0,0,0,0,0,0,0,0,0"/>
                </v:shape>
                <v:shape id="Freeform 1575" o:spid="_x0000_s1031" style="position:absolute;left:3639;top:1845;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" path="m149,297r58,-11l254,254r32,-48l298,148,286,90,254,43,207,11,149,,91,11,44,43,12,90,,148r12,58l44,254r47,32l149,297xe" filled="f" strokeweight=".5pt">
                  <v:path arrowok="t" o:connecttype="custom" o:connectlocs="149,2142;207,2131;254,2099;286,2051;298,1993;286,1935;254,1888;207,1856;149,1845;91,1856;44,1888;12,1935;0,1993;12,2051;44,2099;91,2131;149,2142" o:connectangles="0,0,0,0,0,0,0,0,0,0,0,0,0,0,0,0,0"/>
                </v:shape>
                <v:shape id="Freeform 1574" o:spid="_x0000_s1032" style="position:absolute;left:4655;top:1851;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" path="m149,l91,12,43,44,11,91,,149r11,58l43,254r48,32l149,298r57,-12l254,254r32,-47l297,149,286,91,254,44,206,12,149,xe" stroked="f">
                  <v:path arrowok="t" o:connecttype="custom" o:connectlocs="149,1851;91,1863;43,1895;11,1942;0,2000;11,2058;43,2105;91,2137;149,2149;206,2137;254,2105;286,2058;297,2000;286,1942;254,1895;206,1863;149,1851" o:connectangles="0,0,0,0,0,0,0,0,0,0,0,0,0,0,0,0,0"/>
                </v:shape>
                <v:shape id="Freeform 1573" o:spid="_x0000_s1033" style="position:absolute;left:4655;top:1851;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" path="m149,298r57,-12l254,254r32,-47l297,149,286,91,254,44,206,12,149,,91,12,43,44,11,91,,149r11,58l43,254r48,32l149,298xe" filled="f" strokeweight=".5pt">
                  <v:path arrowok="t" o:connecttype="custom" o:connectlocs="149,2149;206,2137;254,2105;286,2058;297,2000;286,1942;254,1895;206,1863;149,1851;91,1863;43,1895;11,1942;0,2000;11,2058;43,2105;91,2137;149,2149" o:connectangles="0,0,0,0,0,0,0,0,0,0,0,0,0,0,0,0,0"/>
                </v:shape>
                <v:shape id="Freeform 1572" o:spid="_x0000_s1034" style="position:absolute;left:5672;top:186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" path="m149,l91,11,44,43,12,90,,148r12,58l44,254r47,32l149,297r58,-11l254,254r32,-48l298,148,286,90,254,43,207,11,149,xe" stroked="f">
                  <v:path arrowok="t" o:connecttype="custom" o:connectlocs="149,1862;91,1873;44,1905;12,1952;0,2010;12,2068;44,2116;91,2148;149,2159;207,2148;254,2116;286,2068;298,2010;286,1952;254,1905;207,1873;149,1862" o:connectangles="0,0,0,0,0,0,0,0,0,0,0,0,0,0,0,0,0"/>
                </v:shape>
                <v:shape id="Freeform 1571" o:spid="_x0000_s1035" style="position:absolute;left:5672;top:186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" path="m149,297r58,-11l254,254r32,-48l298,148,286,90,254,43,207,11,149,,91,11,44,43,12,90,,148r12,58l44,254r47,32l149,297xe" filled="f" strokeweight=".5pt">
                  <v:path arrowok="t" o:connecttype="custom" o:connectlocs="149,2159;207,2148;254,2116;286,2068;298,2010;286,1952;254,1905;207,1873;149,1862;91,1873;44,1905;12,1952;0,2010;12,2068;44,2116;91,2148;149,2159" o:connectangles="0,0,0,0,0,0,0,0,0,0,0,0,0,0,0,0,0"/>
                </v:shape>
                <v:shape id="Freeform 1570" o:spid="_x0000_s1036" style="position:absolute;left:6689;top:186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" path="m149,l91,12,44,44,12,91,,149r12,58l44,254r47,32l149,298r58,-12l254,254r32,-47l298,149,286,91,254,44,207,12,149,xe" fillcolor="#41ad49" stroked="f">
                  <v:path arrowok="t" o:connecttype="custom" o:connectlocs="149,1868;91,1880;44,1912;12,1959;0,2017;12,2075;44,2122;91,2154;149,2166;207,2154;254,2122;286,2075;298,2017;286,1959;254,1912;207,1880;149,1868" o:connectangles="0,0,0,0,0,0,0,0,0,0,0,0,0,0,0,0,0"/>
                </v:shape>
                <v:shape id="Freeform 1569" o:spid="_x0000_s1037" style="position:absolute;left:6689;top:186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" path="m149,298r58,-12l254,254r32,-47l298,149,286,91,254,44,207,12,149,,91,12,44,44,12,91,,149r12,58l44,254r47,32l149,298xe" filled="f" strokeweight=".5pt">
                  <v:path arrowok="t" o:connecttype="custom" o:connectlocs="149,2166;207,2154;254,2122;286,2075;298,2017;286,1959;254,1912;207,1880;149,1868;91,1880;44,1912;12,1959;0,2017;12,2075;44,2122;91,2154;149,2166" o:connectangles="0,0,0,0,0,0,0,0,0,0,0,0,0,0,0,0,0"/>
                </v:shape>
                <v:line id="Line 1568" o:spid="_x0000_s1038" style="position:absolute;visibility:visible;mso-wrap-style:square" from="3787,1687" to="3787,1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" strokeweight=".5pt"/>
                <v:shape id="Picture 1567" o:spid="_x0000_s1039" type="#_x0000_t75" style="position:absolute;left:6180;top:1861;width:300;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">
                  <v:imagedata r:id="rId68" o:title=""/>
                </v:shape>
                <v:line id="Line 1566" o:spid="_x0000_s1040" style="position:absolute;visibility:visible;mso-wrap-style:square" from="6834,1716" to="6834,1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" strokeweight=".5pt"/>
                <v:shape id="Picture 1565" o:spid="_x0000_s1041" type="#_x0000_t75" style="position:absolute;left:4142;top:1842;width:29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">
                  <v:imagedata r:id="rId68" o:title=""/>
                </v:shape>
                <v:line id="Line 1564" o:spid="_x0000_s1042" style="position:absolute;visibility:visible;mso-wrap-style:square" from="4796,1699" to="4796,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" strokeweight=".5pt"/>
                <v:line id="Line 1563" o:spid="_x0000_s1043" style="position:absolute;visibility:visible;mso-wrap-style:square" from="5817,1699" to="5817,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" strokeweight=".5pt"/>
                <v:line id="Line 1562" o:spid="_x0000_s1044" style="position:absolute;visibility:visible;mso-wrap-style:square" from="4791,1704" to="5822,1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" strokeweight=".5pt"/>
                <v:shape id="Picture 1561" o:spid="_x0000_s1045" type="#_x0000_t75" style="position:absolute;left:5160;top:1848;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">
                  <v:imagedata r:id="rId68" o:title=""/>
                </v:shape>
                <v:shape id="Freeform 1560" o:spid="_x0000_s1046" style="position:absolute;left:3639;top:1845;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" path="m149,l91,11,44,43,12,90,,148r12,58l44,254r47,32l149,297r58,-11l254,254r32,-48l298,148,286,90,254,43,207,11,149,xe" stroked="f">
                  <v:path arrowok="t" o:connecttype="custom" o:connectlocs="149,1845;91,1856;44,1888;12,1935;0,1993;12,2051;44,2099;91,2131;149,2142;207,2131;254,2099;286,2051;298,1993;286,1935;254,1888;207,1856;149,1845" o:connectangles="0,0,0,0,0,0,0,0,0,0,0,0,0,0,0,0,0"/>
                </v:shape>
                <v:shape id="Freeform 1559" o:spid="_x0000_s1047" style="position:absolute;left:3639;top:1845;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" path="m149,297r58,-11l254,254r32,-48l298,148,286,90,254,43,207,11,149,,91,11,44,43,12,90,,148r12,58l44,254r47,32l149,297xe" filled="f" strokeweight=".5pt">
                  <v:path arrowok="t" o:connecttype="custom" o:connectlocs="149,2142;207,2131;254,2099;286,2051;298,1993;286,1935;254,1888;207,1856;149,1845;91,1856;44,1888;12,1935;0,1993;12,2051;44,2099;91,2131;149,2142" o:connectangles="0,0,0,0,0,0,0,0,0,0,0,0,0,0,0,0,0"/>
                </v:shape>
                <v:shape id="Freeform 1558" o:spid="_x0000_s1048" style="position:absolute;left:4655;top:1851;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" path="m149,l91,12,43,44,11,91,,149r11,58l43,254r48,32l149,298r57,-12l254,254r32,-47l297,149,286,91,254,44,206,12,149,xe" stroked="f">
                  <v:path arrowok="t" o:connecttype="custom" o:connectlocs="149,1851;91,1863;43,1895;11,1942;0,2000;11,2058;43,2105;91,2137;149,2149;206,2137;254,2105;286,2058;297,2000;286,1942;254,1895;206,1863;149,1851" o:connectangles="0,0,0,0,0,0,0,0,0,0,0,0,0,0,0,0,0"/>
                </v:shape>
                <v:shape id="Freeform 1557" o:spid="_x0000_s1049" style="position:absolute;left:4655;top:1851;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" path="m149,298r57,-12l254,254r32,-47l297,149,286,91,254,44,206,12,149,,91,12,43,44,11,91,,149r11,58l43,254r48,32l149,298xe" filled="f" strokeweight=".5pt">
                  <v:path arrowok="t" o:connecttype="custom" o:connectlocs="149,2149;206,2137;254,2105;286,2058;297,2000;286,1942;254,1895;206,1863;149,1851;91,1863;43,1895;11,1942;0,2000;11,2058;43,2105;91,2137;149,2149" o:connectangles="0,0,0,0,0,0,0,0,0,0,0,0,0,0,0,0,0"/>
                </v:shape>
                <v:shape id="Freeform 1556" o:spid="_x0000_s1050" style="position:absolute;left:5672;top:186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" path="m149,l91,11,44,43,12,90,,148r12,58l44,254r47,32l149,297r58,-11l254,254r32,-48l298,148,286,90,254,43,207,11,149,xe" stroked="f">
                  <v:path arrowok="t" o:connecttype="custom" o:connectlocs="149,1862;91,1873;44,1905;12,1952;0,2010;12,2068;44,2116;91,2148;149,2159;207,2148;254,2116;286,2068;298,2010;286,1952;254,1905;207,1873;149,1862" o:connectangles="0,0,0,0,0,0,0,0,0,0,0,0,0,0,0,0,0"/>
                </v:shape>
                <v:shape id="Freeform 1555" o:spid="_x0000_s1051" style="position:absolute;left:5672;top:186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" path="m149,297r58,-11l254,254r32,-48l298,148,286,90,254,43,207,11,149,,91,11,44,43,12,90,,148r12,58l44,254r47,32l149,297xe" filled="f" strokeweight=".5pt">
                  <v:path arrowok="t" o:connecttype="custom" o:connectlocs="149,2159;207,2148;254,2116;286,2068;298,2010;286,1952;254,1905;207,1873;149,1862;91,1873;44,1905;12,1952;0,2010;12,2068;44,2116;91,2148;149,2159" o:connectangles="0,0,0,0,0,0,0,0,0,0,0,0,0,0,0,0,0"/>
                </v:shape>
                <v:shape id="Freeform 1554" o:spid="_x0000_s1052" style="position:absolute;left:6689;top:186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" path="m149,l91,12,44,44,12,91,,149r12,58l44,254r47,32l149,298r58,-12l254,254r32,-47l298,149,286,91,254,44,207,12,149,xe" fillcolor="#41ad49" stroked="f">
                  <v:path arrowok="t" o:connecttype="custom" o:connectlocs="149,1868;91,1880;44,1912;12,1959;0,2017;12,2075;44,2122;91,2154;149,2166;207,2154;254,2122;286,2075;298,2017;286,1959;254,1912;207,1880;149,1868" o:connectangles="0,0,0,0,0,0,0,0,0,0,0,0,0,0,0,0,0"/>
                </v:shape>
                <v:shape id="Freeform 1553" o:spid="_x0000_s1053" style="position:absolute;left:6689;top:186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" path="m149,298r58,-12l254,254r32,-47l298,149,286,91,254,44,207,12,149,,91,12,44,44,12,91,,149r12,58l44,254r47,32l149,298xe" filled="f" strokeweight=".5pt">
                  <v:path arrowok="t" o:connecttype="custom" o:connectlocs="149,2166;207,2154;254,2122;286,2075;298,2017;286,1959;254,1912;207,1880;149,1868;91,1880;44,1912;12,1959;0,2017;12,2075;44,2122;91,2154;149,2166" o:connectangles="0,0,0,0,0,0,0,0,0,0,0,0,0,0,0,0,0"/>
                </v:shape>
                <v:line id="Line 1552" o:spid="_x0000_s1054" style="position:absolute;visibility:visible;mso-wrap-style:square" from="3787,1687" to="3787,1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" strokeweight=".5pt"/>
                <v:line id="Line 1551" o:spid="_x0000_s1055" style="position:absolute;visibility:visible;mso-wrap-style:square" from="6834,1716" to="6834,1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" strokeweight=".5pt"/>
                <v:line id="Line 1550" o:spid="_x0000_s1056" style="position:absolute;visibility:visible;mso-wrap-style:square" from="4796,1699" to="4796,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" strokeweight=".5pt"/>
                <v:line id="Line 1549" o:spid="_x0000_s1057" style="position:absolute;visibility:visible;mso-wrap-style:square" from="5817,1699" to="5817,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" strokeweight=".5pt"/>
                <v:line id="Line 1548" o:spid="_x0000_s1058" style="position:absolute;visibility:visible;mso-wrap-style:square" from="4791,1704" to="5822,1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" strokeweight=".5pt"/>
                <w10:wrap anchorx="page" anchory="page"/>
              </v:group>
            </w:pict>
          </mc:Fallback>
        </mc:AlternateContent>
      </w:r>
      <w:r w:rsidR="004A7191" w:rsidRPr="004A7191">
        <w:rPr>
          <w:color w:val="000000" w:themeColor="text1"/>
        </w:rPr>
        <w:t>Conservation status</w:t>
      </w:r>
    </w:p>
    <w:p w14:paraId="5896C048" w14:textId="77777777" w:rsidR="006500DE" w:rsidRPr="004A7191" w:rsidRDefault="006500DE">
      <w:pPr>
        <w:pStyle w:val="BodyText"/>
        <w:spacing w:before="1"/>
        <w:rPr>
          <w:b/>
          <w:color w:val="000000" w:themeColor="text1"/>
          <w:sz w:val="16"/>
        </w:rPr>
      </w:pPr>
    </w:p>
    <w:p w14:paraId="2A5B62DF" w14:textId="77777777" w:rsidR="006500DE" w:rsidRPr="004A7191" w:rsidRDefault="006500DE">
      <w:pPr>
        <w:rPr>
          <w:color w:val="000000" w:themeColor="text1"/>
          <w:sz w:val="16"/>
        </w:rPr>
        <w:sectPr w:rsidR="006500DE" w:rsidRPr="004A7191">
          <w:pgSz w:w="8240" w:h="12200"/>
          <w:pgMar w:top="980" w:right="0" w:bottom="280" w:left="0" w:header="720" w:footer="720" w:gutter="0"/>
          <w:cols w:space="720"/>
        </w:sectPr>
      </w:pPr>
    </w:p>
    <w:p w14:paraId="0EECE140" w14:textId="77777777" w:rsidR="006500DE" w:rsidRPr="004A7191" w:rsidRDefault="004A7191">
      <w:pPr>
        <w:tabs>
          <w:tab w:val="left" w:pos="5010"/>
        </w:tabs>
        <w:spacing w:before="93"/>
        <w:ind w:left="356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308A1EBB" w14:textId="77777777" w:rsidR="006500DE" w:rsidRPr="004A7191" w:rsidRDefault="004A7191">
      <w:pPr>
        <w:pStyle w:val="BodyText"/>
        <w:tabs>
          <w:tab w:val="left" w:pos="4157"/>
          <w:tab w:val="left" w:pos="4688"/>
          <w:tab w:val="left" w:pos="5195"/>
          <w:tab w:val="left" w:pos="5696"/>
        </w:tabs>
        <w:spacing w:before="178"/>
        <w:ind w:left="368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3DC9B48A" w14:textId="77777777" w:rsidR="006500DE" w:rsidRPr="004A7191" w:rsidRDefault="004A7191">
      <w:pPr>
        <w:spacing w:before="113" w:line="208" w:lineRule="auto"/>
        <w:ind w:left="581" w:right="1117" w:firstLine="100"/>
        <w:rPr>
          <w:color w:val="000000" w:themeColor="text1"/>
          <w:sz w:val="16"/>
        </w:rPr>
      </w:pPr>
      <w:r w:rsidRPr="004A7191">
        <w:rPr>
          <w:color w:val="000000" w:themeColor="text1"/>
        </w:rPr>
        <w:br w:type="column"/>
      </w:r>
      <w:r w:rsidRPr="004A7191">
        <w:rPr>
          <w:color w:val="000000" w:themeColor="text1"/>
          <w:sz w:val="16"/>
        </w:rPr>
        <w:t>Least Concern</w:t>
      </w:r>
    </w:p>
    <w:p w14:paraId="7E1FEC58" w14:textId="77777777" w:rsidR="006500DE" w:rsidRPr="004A7191" w:rsidRDefault="004A7191">
      <w:pPr>
        <w:pStyle w:val="BodyText"/>
        <w:tabs>
          <w:tab w:val="left" w:pos="771"/>
        </w:tabs>
        <w:spacing w:before="142"/>
        <w:ind w:left="241"/>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29BAE07C"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39" w:space="40"/>
            <w:col w:w="2261"/>
          </w:cols>
        </w:sectPr>
      </w:pPr>
    </w:p>
    <w:p w14:paraId="0142B9E9"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541568" behindDoc="1" locked="0" layoutInCell="1" allowOverlap="1" wp14:anchorId="0791D284" wp14:editId="0045CCA0">
                <wp:simplePos x="0" y="0"/>
                <wp:positionH relativeFrom="page">
                  <wp:posOffset>2311400</wp:posOffset>
                </wp:positionH>
                <wp:positionV relativeFrom="page">
                  <wp:posOffset>278765</wp:posOffset>
                </wp:positionV>
                <wp:extent cx="161925" cy="154940"/>
                <wp:effectExtent l="0" t="0" r="0" b="0"/>
                <wp:wrapNone/>
                <wp:docPr id="1187" name="Text Box 1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4EF12" w14:textId="77777777" w:rsidR="00B7268B" w:rsidRDefault="00B7268B">
                            <w:pPr>
                              <w:pStyle w:val="BodyText"/>
                              <w:rPr>
                                <w:rFonts w:ascii="Verdana"/>
                              </w:rPr>
                            </w:pPr>
                            <w:r>
                              <w:rPr>
                                <w:rFonts w:ascii="Verdana"/>
                                <w:color w:val="58595B"/>
                              </w:rPr>
                              <w:t>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91D284" id="Text Box 1580" o:spid="_x0000_s1079" type="#_x0000_t202" style="position:absolute;margin-left:182pt;margin-top:21.95pt;width:12.75pt;height:12.2pt;z-index:-26077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" filled="f" stroked="f">
                <v:textbox inset="0,0,0,0">
                  <w:txbxContent>
                    <w:p w14:paraId="3634EF12" w14:textId="77777777" w:rsidR="00B7268B" w:rsidRDefault="00B7268B">
                      <w:pPr>
                        <w:pStyle w:val="BodyText"/>
                        <w:rPr>
                          <w:rFonts w:ascii="Verdana"/>
                        </w:rPr>
                      </w:pPr>
                      <w:r>
                        <w:rPr>
                          <w:rFonts w:ascii="Verdana"/>
                          <w:color w:val="58595B"/>
                        </w:rPr>
                        <w:t>49</w:t>
                      </w:r>
                    </w:p>
                  </w:txbxContent>
                </v:textbox>
                <w10:wrap anchorx="page" anchory="page"/>
              </v:shape>
            </w:pict>
          </mc:Fallback>
        </mc:AlternateContent>
      </w:r>
    </w:p>
    <w:p w14:paraId="77E2D058" w14:textId="77777777" w:rsidR="006500DE" w:rsidRPr="004A7191" w:rsidRDefault="004A7191">
      <w:pPr>
        <w:spacing w:before="93"/>
        <w:ind w:left="3580"/>
        <w:rPr>
          <w:color w:val="000000" w:themeColor="text1"/>
          <w:sz w:val="16"/>
        </w:rPr>
      </w:pPr>
      <w:r w:rsidRPr="004A7191">
        <w:rPr>
          <w:color w:val="000000" w:themeColor="text1"/>
          <w:sz w:val="16"/>
        </w:rPr>
        <w:t>Least Concern (IUCN 3.1)</w:t>
      </w:r>
    </w:p>
    <w:p w14:paraId="535FC2B8" w14:textId="77777777" w:rsidR="006500DE" w:rsidRPr="004A7191" w:rsidRDefault="004A7191">
      <w:pPr>
        <w:pStyle w:val="BodyText"/>
        <w:spacing w:before="137"/>
        <w:ind w:left="3640"/>
        <w:rPr>
          <w:rFonts w:ascii="Bookman Old Style"/>
          <w:b/>
          <w:color w:val="000000" w:themeColor="text1"/>
        </w:rPr>
      </w:pPr>
      <w:r w:rsidRPr="004A7191">
        <w:rPr>
          <w:rFonts w:ascii="Bookman Old Style"/>
          <w:b/>
          <w:color w:val="000000" w:themeColor="text1"/>
        </w:rPr>
        <w:t>Scientific classification</w:t>
      </w:r>
    </w:p>
    <w:p w14:paraId="1BBDF0E0" w14:textId="77777777" w:rsidR="006500DE" w:rsidRPr="004A7191" w:rsidRDefault="004A7191">
      <w:pPr>
        <w:pStyle w:val="BodyText"/>
        <w:tabs>
          <w:tab w:val="left" w:pos="5419"/>
        </w:tabs>
        <w:spacing w:before="47"/>
        <w:ind w:left="3640"/>
        <w:rPr>
          <w:color w:val="000000" w:themeColor="text1"/>
        </w:rPr>
      </w:pPr>
      <w:r w:rsidRPr="004A7191">
        <w:rPr>
          <w:color w:val="000000" w:themeColor="text1"/>
        </w:rPr>
        <w:t>Kingdom:</w:t>
      </w:r>
      <w:r w:rsidRPr="004A7191">
        <w:rPr>
          <w:color w:val="000000" w:themeColor="text1"/>
        </w:rPr>
        <w:tab/>
        <w:t>Animalia</w:t>
      </w:r>
    </w:p>
    <w:p w14:paraId="60CE87A8" w14:textId="77777777" w:rsidR="006500DE" w:rsidRPr="004A7191" w:rsidRDefault="004A7191">
      <w:pPr>
        <w:pStyle w:val="BodyText"/>
        <w:tabs>
          <w:tab w:val="left" w:pos="5419"/>
        </w:tabs>
        <w:spacing w:before="70"/>
        <w:ind w:left="3640"/>
        <w:rPr>
          <w:color w:val="000000" w:themeColor="text1"/>
        </w:rPr>
      </w:pPr>
      <w:r w:rsidRPr="004A7191">
        <w:rPr>
          <w:color w:val="000000" w:themeColor="text1"/>
        </w:rPr>
        <w:t>Phylum:</w:t>
      </w:r>
      <w:r w:rsidRPr="004A7191">
        <w:rPr>
          <w:color w:val="000000" w:themeColor="text1"/>
        </w:rPr>
        <w:tab/>
        <w:t>Chordata</w:t>
      </w:r>
    </w:p>
    <w:p w14:paraId="6E372067" w14:textId="77777777" w:rsidR="006500DE" w:rsidRPr="004A7191" w:rsidRDefault="004A7191">
      <w:pPr>
        <w:pStyle w:val="BodyText"/>
        <w:tabs>
          <w:tab w:val="left" w:pos="5419"/>
        </w:tabs>
        <w:spacing w:before="70"/>
        <w:ind w:left="364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53E31098" w14:textId="77777777" w:rsidR="006500DE" w:rsidRPr="004A7191" w:rsidRDefault="004A7191">
      <w:pPr>
        <w:pStyle w:val="BodyText"/>
        <w:tabs>
          <w:tab w:val="left" w:pos="5419"/>
        </w:tabs>
        <w:spacing w:before="90"/>
        <w:ind w:left="3640"/>
        <w:rPr>
          <w:color w:val="000000" w:themeColor="text1"/>
        </w:rPr>
      </w:pPr>
      <w:r w:rsidRPr="004A7191">
        <w:rPr>
          <w:color w:val="000000" w:themeColor="text1"/>
        </w:rPr>
        <w:t>Order:</w:t>
      </w:r>
      <w:r w:rsidRPr="004A7191">
        <w:rPr>
          <w:color w:val="000000" w:themeColor="text1"/>
        </w:rPr>
        <w:tab/>
      </w:r>
      <w:proofErr w:type="spellStart"/>
      <w:r w:rsidRPr="004A7191">
        <w:rPr>
          <w:color w:val="000000" w:themeColor="text1"/>
        </w:rPr>
        <w:t>Coraciiformes</w:t>
      </w:r>
      <w:proofErr w:type="spellEnd"/>
    </w:p>
    <w:p w14:paraId="490076C1" w14:textId="77777777" w:rsidR="006500DE" w:rsidRPr="004A7191" w:rsidRDefault="004A7191">
      <w:pPr>
        <w:pStyle w:val="BodyText"/>
        <w:tabs>
          <w:tab w:val="left" w:pos="5419"/>
        </w:tabs>
        <w:spacing w:before="70"/>
        <w:ind w:left="364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Coraciidae</w:t>
      </w:r>
      <w:proofErr w:type="spellEnd"/>
    </w:p>
    <w:p w14:paraId="31D8944B" w14:textId="77777777" w:rsidR="006500DE" w:rsidRPr="004A7191" w:rsidRDefault="004A7191">
      <w:pPr>
        <w:tabs>
          <w:tab w:val="left" w:pos="5419"/>
        </w:tabs>
        <w:spacing w:before="70"/>
        <w:ind w:left="3640"/>
        <w:rPr>
          <w:rFonts w:ascii="Georgia"/>
          <w:i/>
          <w:color w:val="000000" w:themeColor="text1"/>
          <w:sz w:val="20"/>
        </w:rPr>
      </w:pPr>
      <w:r w:rsidRPr="004A7191">
        <w:rPr>
          <w:color w:val="000000" w:themeColor="text1"/>
          <w:sz w:val="20"/>
        </w:rPr>
        <w:t>Genus:</w:t>
      </w:r>
      <w:r w:rsidRPr="004A7191">
        <w:rPr>
          <w:color w:val="000000" w:themeColor="text1"/>
          <w:sz w:val="20"/>
        </w:rPr>
        <w:tab/>
      </w:r>
      <w:r w:rsidRPr="004A7191">
        <w:rPr>
          <w:rFonts w:ascii="Georgia"/>
          <w:i/>
          <w:color w:val="000000" w:themeColor="text1"/>
          <w:sz w:val="20"/>
        </w:rPr>
        <w:t>Coracias</w:t>
      </w:r>
    </w:p>
    <w:p w14:paraId="5CBDD457" w14:textId="77777777" w:rsidR="006500DE" w:rsidRPr="004A7191" w:rsidRDefault="004A7191">
      <w:pPr>
        <w:tabs>
          <w:tab w:val="left" w:pos="5419"/>
        </w:tabs>
        <w:spacing w:before="70"/>
        <w:ind w:left="364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C.</w:t>
      </w:r>
      <w:r w:rsidRPr="004A7191">
        <w:rPr>
          <w:rFonts w:ascii="Georgia"/>
          <w:i/>
          <w:color w:val="000000" w:themeColor="text1"/>
          <w:spacing w:val="-13"/>
          <w:sz w:val="20"/>
        </w:rPr>
        <w:t xml:space="preserve"> </w:t>
      </w:r>
      <w:proofErr w:type="spellStart"/>
      <w:r w:rsidRPr="004A7191">
        <w:rPr>
          <w:rFonts w:ascii="Georgia"/>
          <w:i/>
          <w:color w:val="000000" w:themeColor="text1"/>
          <w:sz w:val="20"/>
        </w:rPr>
        <w:t>benghalensis</w:t>
      </w:r>
      <w:proofErr w:type="spellEnd"/>
    </w:p>
    <w:p w14:paraId="7987F84D" w14:textId="77777777" w:rsidR="006500DE" w:rsidRPr="004A7191" w:rsidRDefault="006500DE">
      <w:pPr>
        <w:pStyle w:val="BodyText"/>
        <w:rPr>
          <w:rFonts w:ascii="Georgia"/>
          <w:i/>
          <w:color w:val="000000" w:themeColor="text1"/>
          <w:sz w:val="22"/>
        </w:rPr>
      </w:pPr>
    </w:p>
    <w:p w14:paraId="704D94FC" w14:textId="77777777" w:rsidR="006500DE" w:rsidRPr="004A7191" w:rsidRDefault="006500DE">
      <w:pPr>
        <w:pStyle w:val="BodyText"/>
        <w:rPr>
          <w:rFonts w:ascii="Georgia"/>
          <w:i/>
          <w:color w:val="000000" w:themeColor="text1"/>
          <w:sz w:val="22"/>
        </w:rPr>
      </w:pPr>
    </w:p>
    <w:p w14:paraId="6B5980DA" w14:textId="77777777" w:rsidR="006500DE" w:rsidRPr="004A7191" w:rsidRDefault="006500DE">
      <w:pPr>
        <w:pStyle w:val="BodyText"/>
        <w:rPr>
          <w:rFonts w:ascii="Georgia"/>
          <w:i/>
          <w:color w:val="000000" w:themeColor="text1"/>
          <w:sz w:val="22"/>
        </w:rPr>
      </w:pPr>
    </w:p>
    <w:p w14:paraId="63B12E65" w14:textId="77777777" w:rsidR="006500DE" w:rsidRPr="004A7191" w:rsidRDefault="006500DE">
      <w:pPr>
        <w:pStyle w:val="BodyText"/>
        <w:rPr>
          <w:rFonts w:ascii="Georgia"/>
          <w:i/>
          <w:color w:val="000000" w:themeColor="text1"/>
          <w:sz w:val="22"/>
        </w:rPr>
      </w:pPr>
    </w:p>
    <w:p w14:paraId="1F4DB4A1" w14:textId="77777777" w:rsidR="006500DE" w:rsidRPr="004A7191" w:rsidRDefault="006500DE">
      <w:pPr>
        <w:pStyle w:val="BodyText"/>
        <w:rPr>
          <w:rFonts w:ascii="Georgia"/>
          <w:i/>
          <w:color w:val="000000" w:themeColor="text1"/>
          <w:sz w:val="22"/>
        </w:rPr>
      </w:pPr>
    </w:p>
    <w:p w14:paraId="03175976" w14:textId="77777777" w:rsidR="006500DE" w:rsidRPr="004A7191" w:rsidRDefault="006500DE">
      <w:pPr>
        <w:pStyle w:val="BodyText"/>
        <w:rPr>
          <w:rFonts w:ascii="Georgia"/>
          <w:i/>
          <w:color w:val="000000" w:themeColor="text1"/>
          <w:sz w:val="22"/>
        </w:rPr>
      </w:pPr>
    </w:p>
    <w:p w14:paraId="31CFB698" w14:textId="77777777" w:rsidR="006500DE" w:rsidRPr="004A7191" w:rsidRDefault="006500DE">
      <w:pPr>
        <w:pStyle w:val="BodyText"/>
        <w:rPr>
          <w:rFonts w:ascii="Georgia"/>
          <w:i/>
          <w:color w:val="000000" w:themeColor="text1"/>
          <w:sz w:val="22"/>
        </w:rPr>
      </w:pPr>
    </w:p>
    <w:p w14:paraId="089CBDF1" w14:textId="77777777" w:rsidR="006500DE" w:rsidRPr="004A7191" w:rsidRDefault="006500DE">
      <w:pPr>
        <w:pStyle w:val="BodyText"/>
        <w:rPr>
          <w:rFonts w:ascii="Georgia"/>
          <w:i/>
          <w:color w:val="000000" w:themeColor="text1"/>
          <w:sz w:val="22"/>
        </w:rPr>
      </w:pPr>
    </w:p>
    <w:p w14:paraId="002F6D11" w14:textId="77777777" w:rsidR="006500DE" w:rsidRPr="004A7191" w:rsidRDefault="006500DE">
      <w:pPr>
        <w:pStyle w:val="BodyText"/>
        <w:rPr>
          <w:rFonts w:ascii="Georgia"/>
          <w:i/>
          <w:color w:val="000000" w:themeColor="text1"/>
          <w:sz w:val="22"/>
        </w:rPr>
      </w:pPr>
    </w:p>
    <w:p w14:paraId="3677E697" w14:textId="77777777" w:rsidR="006500DE" w:rsidRPr="004A7191" w:rsidRDefault="006500DE">
      <w:pPr>
        <w:pStyle w:val="BodyText"/>
        <w:rPr>
          <w:rFonts w:ascii="Georgia"/>
          <w:i/>
          <w:color w:val="000000" w:themeColor="text1"/>
          <w:sz w:val="22"/>
        </w:rPr>
      </w:pPr>
    </w:p>
    <w:p w14:paraId="30D5F84A" w14:textId="77777777" w:rsidR="006500DE" w:rsidRPr="004A7191" w:rsidRDefault="006500DE">
      <w:pPr>
        <w:pStyle w:val="BodyText"/>
        <w:rPr>
          <w:rFonts w:ascii="Georgia"/>
          <w:i/>
          <w:color w:val="000000" w:themeColor="text1"/>
          <w:sz w:val="22"/>
        </w:rPr>
      </w:pPr>
    </w:p>
    <w:p w14:paraId="1BA2F10C" w14:textId="77777777" w:rsidR="006500DE" w:rsidRPr="004A7191" w:rsidRDefault="006500DE">
      <w:pPr>
        <w:pStyle w:val="BodyText"/>
        <w:rPr>
          <w:rFonts w:ascii="Georgia"/>
          <w:i/>
          <w:color w:val="000000" w:themeColor="text1"/>
          <w:sz w:val="22"/>
        </w:rPr>
      </w:pPr>
    </w:p>
    <w:p w14:paraId="55061BBF" w14:textId="77777777" w:rsidR="006500DE" w:rsidRPr="004A7191" w:rsidRDefault="006500DE">
      <w:pPr>
        <w:pStyle w:val="BodyText"/>
        <w:rPr>
          <w:rFonts w:ascii="Georgia"/>
          <w:i/>
          <w:color w:val="000000" w:themeColor="text1"/>
          <w:sz w:val="22"/>
        </w:rPr>
      </w:pPr>
    </w:p>
    <w:p w14:paraId="666345AD" w14:textId="77777777" w:rsidR="006500DE" w:rsidRPr="004A7191" w:rsidRDefault="006500DE">
      <w:pPr>
        <w:pStyle w:val="BodyText"/>
        <w:rPr>
          <w:rFonts w:ascii="Georgia"/>
          <w:i/>
          <w:color w:val="000000" w:themeColor="text1"/>
          <w:sz w:val="22"/>
        </w:rPr>
      </w:pPr>
    </w:p>
    <w:p w14:paraId="0974EF25" w14:textId="77777777" w:rsidR="006500DE" w:rsidRPr="004A7191" w:rsidRDefault="006500DE">
      <w:pPr>
        <w:pStyle w:val="BodyText"/>
        <w:rPr>
          <w:rFonts w:ascii="Georgia"/>
          <w:i/>
          <w:color w:val="000000" w:themeColor="text1"/>
          <w:sz w:val="22"/>
        </w:rPr>
      </w:pPr>
    </w:p>
    <w:p w14:paraId="66070421" w14:textId="77777777" w:rsidR="006500DE" w:rsidRPr="004A7191" w:rsidRDefault="006500DE">
      <w:pPr>
        <w:pStyle w:val="BodyText"/>
        <w:rPr>
          <w:rFonts w:ascii="Georgia"/>
          <w:i/>
          <w:color w:val="000000" w:themeColor="text1"/>
          <w:sz w:val="22"/>
        </w:rPr>
      </w:pPr>
    </w:p>
    <w:p w14:paraId="36364DD7" w14:textId="77777777" w:rsidR="006500DE" w:rsidRPr="004A7191" w:rsidRDefault="006500DE">
      <w:pPr>
        <w:pStyle w:val="BodyText"/>
        <w:rPr>
          <w:rFonts w:ascii="Georgia"/>
          <w:i/>
          <w:color w:val="000000" w:themeColor="text1"/>
          <w:sz w:val="22"/>
        </w:rPr>
      </w:pPr>
    </w:p>
    <w:p w14:paraId="5C550181" w14:textId="77777777" w:rsidR="006500DE" w:rsidRPr="004A7191" w:rsidRDefault="006500DE">
      <w:pPr>
        <w:pStyle w:val="BodyText"/>
        <w:rPr>
          <w:rFonts w:ascii="Georgia"/>
          <w:i/>
          <w:color w:val="000000" w:themeColor="text1"/>
          <w:sz w:val="22"/>
        </w:rPr>
      </w:pPr>
    </w:p>
    <w:p w14:paraId="442787E2" w14:textId="77777777" w:rsidR="006500DE" w:rsidRPr="004A7191" w:rsidRDefault="006500DE">
      <w:pPr>
        <w:pStyle w:val="BodyText"/>
        <w:rPr>
          <w:rFonts w:ascii="Georgia"/>
          <w:i/>
          <w:color w:val="000000" w:themeColor="text1"/>
          <w:sz w:val="22"/>
        </w:rPr>
      </w:pPr>
    </w:p>
    <w:p w14:paraId="3B94B0A9" w14:textId="77777777" w:rsidR="006500DE" w:rsidRPr="004A7191" w:rsidRDefault="006500DE">
      <w:pPr>
        <w:pStyle w:val="BodyText"/>
        <w:rPr>
          <w:rFonts w:ascii="Georgia"/>
          <w:i/>
          <w:color w:val="000000" w:themeColor="text1"/>
          <w:sz w:val="22"/>
        </w:rPr>
      </w:pPr>
    </w:p>
    <w:p w14:paraId="524A08C7" w14:textId="77777777" w:rsidR="006500DE" w:rsidRPr="004A7191" w:rsidRDefault="006500DE">
      <w:pPr>
        <w:pStyle w:val="BodyText"/>
        <w:rPr>
          <w:rFonts w:ascii="Georgia"/>
          <w:i/>
          <w:color w:val="000000" w:themeColor="text1"/>
          <w:sz w:val="22"/>
        </w:rPr>
      </w:pPr>
    </w:p>
    <w:p w14:paraId="7D3F9BC5" w14:textId="77777777" w:rsidR="006500DE" w:rsidRPr="004A7191" w:rsidRDefault="006500DE">
      <w:pPr>
        <w:pStyle w:val="BodyText"/>
        <w:rPr>
          <w:rFonts w:ascii="Georgia"/>
          <w:i/>
          <w:color w:val="000000" w:themeColor="text1"/>
          <w:sz w:val="22"/>
        </w:rPr>
      </w:pPr>
    </w:p>
    <w:p w14:paraId="0C47E0D6" w14:textId="77777777" w:rsidR="006500DE" w:rsidRPr="004A7191" w:rsidRDefault="006500DE">
      <w:pPr>
        <w:pStyle w:val="BodyText"/>
        <w:spacing w:before="10"/>
        <w:rPr>
          <w:rFonts w:ascii="Georgia"/>
          <w:i/>
          <w:color w:val="000000" w:themeColor="text1"/>
          <w:sz w:val="19"/>
        </w:rPr>
      </w:pPr>
    </w:p>
    <w:p w14:paraId="3C89266B" w14:textId="77777777" w:rsidR="006500DE" w:rsidRPr="004A7191" w:rsidRDefault="006500DE" w:rsidP="004A7191">
      <w:pPr>
        <w:ind w:left="5420"/>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7493A4F2" w14:textId="77777777" w:rsidR="006500DE" w:rsidRPr="004A7191" w:rsidRDefault="006500DE">
      <w:pPr>
        <w:pStyle w:val="BodyText"/>
        <w:rPr>
          <w:color w:val="000000" w:themeColor="text1"/>
        </w:rPr>
      </w:pPr>
    </w:p>
    <w:p w14:paraId="5F2BBC17" w14:textId="77777777" w:rsidR="006500DE" w:rsidRPr="004A7191" w:rsidRDefault="006500DE">
      <w:pPr>
        <w:pStyle w:val="BodyText"/>
        <w:rPr>
          <w:color w:val="000000" w:themeColor="text1"/>
        </w:rPr>
      </w:pPr>
    </w:p>
    <w:p w14:paraId="2BDBB904" w14:textId="77777777" w:rsidR="003C1F28" w:rsidRPr="004A7191" w:rsidRDefault="003C1F28" w:rsidP="003C1F28">
      <w:pPr>
        <w:pStyle w:val="Heading1"/>
        <w:tabs>
          <w:tab w:val="left" w:pos="1132"/>
          <w:tab w:val="left" w:pos="7739"/>
        </w:tabs>
        <w:rPr>
          <w:color w:val="000000" w:themeColor="text1"/>
        </w:rPr>
      </w:pPr>
      <w:r w:rsidRPr="004A7191">
        <w:rPr>
          <w:color w:val="000000" w:themeColor="text1"/>
          <w:shd w:val="clear" w:color="auto" w:fill="86B273"/>
        </w:rPr>
        <w:t xml:space="preserve"> </w:t>
      </w:r>
      <w:r w:rsidRPr="004A7191">
        <w:rPr>
          <w:color w:val="000000" w:themeColor="text1"/>
          <w:shd w:val="clear" w:color="auto" w:fill="86B273"/>
        </w:rPr>
        <w:tab/>
        <w:t>2</w:t>
      </w:r>
      <w:r>
        <w:rPr>
          <w:color w:val="000000" w:themeColor="text1"/>
          <w:shd w:val="clear" w:color="auto" w:fill="86B273"/>
        </w:rPr>
        <w:t>1</w:t>
      </w:r>
      <w:r w:rsidR="00E6055B">
        <w:rPr>
          <w:color w:val="000000" w:themeColor="text1"/>
          <w:shd w:val="clear" w:color="auto" w:fill="86B273"/>
        </w:rPr>
        <w:t>.White Throated Kingfisher</w:t>
      </w:r>
      <w:r w:rsidRPr="004A7191">
        <w:rPr>
          <w:color w:val="000000" w:themeColor="text1"/>
          <w:shd w:val="clear" w:color="auto" w:fill="86B273"/>
        </w:rPr>
        <w:tab/>
      </w:r>
    </w:p>
    <w:p w14:paraId="27558F31" w14:textId="77777777" w:rsidR="006500DE" w:rsidRPr="004A7191" w:rsidRDefault="004A7191">
      <w:pPr>
        <w:pStyle w:val="BodyText"/>
        <w:spacing w:before="287" w:line="230" w:lineRule="auto"/>
        <w:ind w:left="1140" w:right="1485"/>
        <w:jc w:val="both"/>
        <w:rPr>
          <w:color w:val="000000" w:themeColor="text1"/>
        </w:rPr>
      </w:pPr>
      <w:r w:rsidRPr="004A7191">
        <w:rPr>
          <w:color w:val="000000" w:themeColor="text1"/>
        </w:rPr>
        <w:t>The white-throated kingfisher (</w:t>
      </w:r>
      <w:r w:rsidRPr="004A7191">
        <w:rPr>
          <w:rFonts w:ascii="Georgia"/>
          <w:i/>
          <w:color w:val="000000" w:themeColor="text1"/>
        </w:rPr>
        <w:t xml:space="preserve">Halcyon </w:t>
      </w:r>
      <w:proofErr w:type="spellStart"/>
      <w:r w:rsidRPr="004A7191">
        <w:rPr>
          <w:rFonts w:ascii="Georgia"/>
          <w:i/>
          <w:color w:val="000000" w:themeColor="text1"/>
        </w:rPr>
        <w:t>smyrnensis</w:t>
      </w:r>
      <w:proofErr w:type="spellEnd"/>
      <w:r w:rsidRPr="004A7191">
        <w:rPr>
          <w:color w:val="000000" w:themeColor="text1"/>
        </w:rPr>
        <w:t>) also known as the white-breasted kingfisher is a tree kingfisher, widely distributed</w:t>
      </w:r>
      <w:r w:rsidRPr="004A7191">
        <w:rPr>
          <w:color w:val="000000" w:themeColor="text1"/>
          <w:spacing w:val="-22"/>
        </w:rPr>
        <w:t xml:space="preserve"> </w:t>
      </w:r>
      <w:r w:rsidRPr="004A7191">
        <w:rPr>
          <w:color w:val="000000" w:themeColor="text1"/>
        </w:rPr>
        <w:t>in Asia from Turkey east through the</w:t>
      </w:r>
      <w:r w:rsidRPr="004A7191">
        <w:rPr>
          <w:color w:val="000000" w:themeColor="text1"/>
          <w:spacing w:val="-7"/>
        </w:rPr>
        <w:t xml:space="preserve"> </w:t>
      </w:r>
      <w:r w:rsidRPr="004A7191">
        <w:rPr>
          <w:color w:val="000000" w:themeColor="text1"/>
        </w:rPr>
        <w:t>Indian</w:t>
      </w:r>
    </w:p>
    <w:p w14:paraId="1863223F" w14:textId="77777777" w:rsidR="006500DE" w:rsidRPr="004A7191" w:rsidRDefault="004A7191">
      <w:pPr>
        <w:pStyle w:val="BodyText"/>
        <w:spacing w:before="12" w:line="237" w:lineRule="auto"/>
        <w:ind w:left="1140" w:right="1114"/>
        <w:rPr>
          <w:color w:val="000000" w:themeColor="text1"/>
        </w:rPr>
      </w:pPr>
      <w:r w:rsidRPr="004A7191">
        <w:rPr>
          <w:color w:val="000000" w:themeColor="text1"/>
        </w:rPr>
        <w:t xml:space="preserve">subcontinent to the Philippines. This kingfisher is a resident </w:t>
      </w:r>
      <w:r w:rsidRPr="004A7191">
        <w:rPr>
          <w:color w:val="000000" w:themeColor="text1"/>
          <w:spacing w:val="-3"/>
        </w:rPr>
        <w:t xml:space="preserve">over </w:t>
      </w:r>
      <w:r w:rsidRPr="004A7191">
        <w:rPr>
          <w:color w:val="000000" w:themeColor="text1"/>
        </w:rPr>
        <w:t>much of its range, although some populations may make short distance</w:t>
      </w:r>
      <w:r w:rsidRPr="004A7191">
        <w:rPr>
          <w:color w:val="000000" w:themeColor="text1"/>
          <w:spacing w:val="-28"/>
        </w:rPr>
        <w:t xml:space="preserve"> </w:t>
      </w:r>
      <w:r w:rsidRPr="004A7191">
        <w:rPr>
          <w:color w:val="000000" w:themeColor="text1"/>
        </w:rPr>
        <w:t>movements. It</w:t>
      </w:r>
      <w:r w:rsidRPr="004A7191">
        <w:rPr>
          <w:color w:val="000000" w:themeColor="text1"/>
          <w:spacing w:val="-21"/>
        </w:rPr>
        <w:t xml:space="preserve"> </w:t>
      </w:r>
      <w:r w:rsidRPr="004A7191">
        <w:rPr>
          <w:color w:val="000000" w:themeColor="text1"/>
        </w:rPr>
        <w:t>can</w:t>
      </w:r>
      <w:r w:rsidRPr="004A7191">
        <w:rPr>
          <w:color w:val="000000" w:themeColor="text1"/>
          <w:spacing w:val="-18"/>
        </w:rPr>
        <w:t xml:space="preserve"> </w:t>
      </w:r>
      <w:r w:rsidRPr="004A7191">
        <w:rPr>
          <w:color w:val="000000" w:themeColor="text1"/>
        </w:rPr>
        <w:t>often</w:t>
      </w:r>
      <w:r w:rsidRPr="004A7191">
        <w:rPr>
          <w:color w:val="000000" w:themeColor="text1"/>
          <w:spacing w:val="-19"/>
        </w:rPr>
        <w:t xml:space="preserve"> </w:t>
      </w:r>
      <w:r w:rsidRPr="004A7191">
        <w:rPr>
          <w:color w:val="000000" w:themeColor="text1"/>
        </w:rPr>
        <w:t>be</w:t>
      </w:r>
      <w:r w:rsidRPr="004A7191">
        <w:rPr>
          <w:color w:val="000000" w:themeColor="text1"/>
          <w:spacing w:val="-17"/>
        </w:rPr>
        <w:t xml:space="preserve"> </w:t>
      </w:r>
      <w:r w:rsidRPr="004A7191">
        <w:rPr>
          <w:color w:val="000000" w:themeColor="text1"/>
        </w:rPr>
        <w:t>found</w:t>
      </w:r>
      <w:r w:rsidRPr="004A7191">
        <w:rPr>
          <w:color w:val="000000" w:themeColor="text1"/>
          <w:spacing w:val="-17"/>
        </w:rPr>
        <w:t xml:space="preserve"> </w:t>
      </w:r>
      <w:r w:rsidRPr="004A7191">
        <w:rPr>
          <w:color w:val="000000" w:themeColor="text1"/>
        </w:rPr>
        <w:t>well</w:t>
      </w:r>
      <w:r w:rsidRPr="004A7191">
        <w:rPr>
          <w:color w:val="000000" w:themeColor="text1"/>
          <w:spacing w:val="-20"/>
        </w:rPr>
        <w:t xml:space="preserve"> </w:t>
      </w:r>
      <w:r w:rsidRPr="004A7191">
        <w:rPr>
          <w:color w:val="000000" w:themeColor="text1"/>
        </w:rPr>
        <w:t>away</w:t>
      </w:r>
      <w:r w:rsidRPr="004A7191">
        <w:rPr>
          <w:color w:val="000000" w:themeColor="text1"/>
          <w:spacing w:val="-17"/>
        </w:rPr>
        <w:t xml:space="preserve"> </w:t>
      </w:r>
      <w:r w:rsidRPr="004A7191">
        <w:rPr>
          <w:color w:val="000000" w:themeColor="text1"/>
        </w:rPr>
        <w:t>from</w:t>
      </w:r>
      <w:r w:rsidRPr="004A7191">
        <w:rPr>
          <w:color w:val="000000" w:themeColor="text1"/>
          <w:spacing w:val="-18"/>
        </w:rPr>
        <w:t xml:space="preserve"> </w:t>
      </w:r>
      <w:r w:rsidRPr="004A7191">
        <w:rPr>
          <w:color w:val="000000" w:themeColor="text1"/>
        </w:rPr>
        <w:t>water</w:t>
      </w:r>
      <w:r w:rsidRPr="004A7191">
        <w:rPr>
          <w:color w:val="000000" w:themeColor="text1"/>
          <w:spacing w:val="-1"/>
        </w:rPr>
        <w:t xml:space="preserve"> </w:t>
      </w:r>
      <w:r w:rsidRPr="004A7191">
        <w:rPr>
          <w:color w:val="000000" w:themeColor="text1"/>
        </w:rPr>
        <w:t>where</w:t>
      </w:r>
      <w:r w:rsidRPr="004A7191">
        <w:rPr>
          <w:color w:val="000000" w:themeColor="text1"/>
          <w:spacing w:val="-19"/>
        </w:rPr>
        <w:t xml:space="preserve"> </w:t>
      </w:r>
      <w:r w:rsidRPr="004A7191">
        <w:rPr>
          <w:color w:val="000000" w:themeColor="text1"/>
        </w:rPr>
        <w:t>it</w:t>
      </w:r>
      <w:r w:rsidRPr="004A7191">
        <w:rPr>
          <w:color w:val="000000" w:themeColor="text1"/>
          <w:spacing w:val="-18"/>
        </w:rPr>
        <w:t xml:space="preserve"> </w:t>
      </w:r>
      <w:r w:rsidRPr="004A7191">
        <w:rPr>
          <w:color w:val="000000" w:themeColor="text1"/>
        </w:rPr>
        <w:t>feeds</w:t>
      </w:r>
      <w:r w:rsidRPr="004A7191">
        <w:rPr>
          <w:color w:val="000000" w:themeColor="text1"/>
          <w:spacing w:val="-17"/>
        </w:rPr>
        <w:t xml:space="preserve"> </w:t>
      </w:r>
      <w:r w:rsidRPr="004A7191">
        <w:rPr>
          <w:color w:val="000000" w:themeColor="text1"/>
        </w:rPr>
        <w:t>on</w:t>
      </w:r>
      <w:r w:rsidRPr="004A7191">
        <w:rPr>
          <w:color w:val="000000" w:themeColor="text1"/>
          <w:spacing w:val="-18"/>
        </w:rPr>
        <w:t xml:space="preserve"> </w:t>
      </w:r>
      <w:r w:rsidRPr="004A7191">
        <w:rPr>
          <w:color w:val="000000" w:themeColor="text1"/>
        </w:rPr>
        <w:t>a</w:t>
      </w:r>
      <w:r w:rsidRPr="004A7191">
        <w:rPr>
          <w:color w:val="000000" w:themeColor="text1"/>
          <w:spacing w:val="-18"/>
        </w:rPr>
        <w:t xml:space="preserve"> </w:t>
      </w:r>
      <w:r w:rsidRPr="004A7191">
        <w:rPr>
          <w:color w:val="000000" w:themeColor="text1"/>
        </w:rPr>
        <w:t>wide</w:t>
      </w:r>
      <w:r w:rsidRPr="004A7191">
        <w:rPr>
          <w:color w:val="000000" w:themeColor="text1"/>
          <w:spacing w:val="-18"/>
        </w:rPr>
        <w:t xml:space="preserve"> </w:t>
      </w:r>
      <w:r w:rsidRPr="004A7191">
        <w:rPr>
          <w:color w:val="000000" w:themeColor="text1"/>
        </w:rPr>
        <w:t>range</w:t>
      </w:r>
      <w:r w:rsidRPr="004A7191">
        <w:rPr>
          <w:color w:val="000000" w:themeColor="text1"/>
          <w:spacing w:val="-19"/>
        </w:rPr>
        <w:t xml:space="preserve"> </w:t>
      </w:r>
      <w:r w:rsidRPr="004A7191">
        <w:rPr>
          <w:color w:val="000000" w:themeColor="text1"/>
        </w:rPr>
        <w:t>of prey</w:t>
      </w:r>
      <w:r w:rsidRPr="004A7191">
        <w:rPr>
          <w:color w:val="000000" w:themeColor="text1"/>
          <w:spacing w:val="-19"/>
        </w:rPr>
        <w:t xml:space="preserve"> </w:t>
      </w:r>
      <w:r w:rsidRPr="004A7191">
        <w:rPr>
          <w:color w:val="000000" w:themeColor="text1"/>
        </w:rPr>
        <w:t>that</w:t>
      </w:r>
      <w:r w:rsidRPr="004A7191">
        <w:rPr>
          <w:color w:val="000000" w:themeColor="text1"/>
          <w:spacing w:val="-18"/>
        </w:rPr>
        <w:t xml:space="preserve"> </w:t>
      </w:r>
      <w:r w:rsidRPr="004A7191">
        <w:rPr>
          <w:color w:val="000000" w:themeColor="text1"/>
        </w:rPr>
        <w:t>includes</w:t>
      </w:r>
      <w:r w:rsidRPr="004A7191">
        <w:rPr>
          <w:color w:val="000000" w:themeColor="text1"/>
          <w:spacing w:val="-18"/>
        </w:rPr>
        <w:t xml:space="preserve"> </w:t>
      </w:r>
      <w:r w:rsidRPr="004A7191">
        <w:rPr>
          <w:color w:val="000000" w:themeColor="text1"/>
        </w:rPr>
        <w:t>small</w:t>
      </w:r>
      <w:r w:rsidRPr="004A7191">
        <w:rPr>
          <w:color w:val="000000" w:themeColor="text1"/>
          <w:spacing w:val="-20"/>
        </w:rPr>
        <w:t xml:space="preserve"> </w:t>
      </w:r>
      <w:r w:rsidRPr="004A7191">
        <w:rPr>
          <w:color w:val="000000" w:themeColor="text1"/>
        </w:rPr>
        <w:t>reptiles,</w:t>
      </w:r>
      <w:r w:rsidRPr="004A7191">
        <w:rPr>
          <w:color w:val="000000" w:themeColor="text1"/>
          <w:spacing w:val="-1"/>
        </w:rPr>
        <w:t xml:space="preserve"> </w:t>
      </w:r>
      <w:r w:rsidRPr="004A7191">
        <w:rPr>
          <w:color w:val="000000" w:themeColor="text1"/>
        </w:rPr>
        <w:t>amphibians,</w:t>
      </w:r>
      <w:r w:rsidRPr="004A7191">
        <w:rPr>
          <w:color w:val="000000" w:themeColor="text1"/>
          <w:spacing w:val="-1"/>
        </w:rPr>
        <w:t xml:space="preserve"> </w:t>
      </w:r>
      <w:r w:rsidRPr="004A7191">
        <w:rPr>
          <w:color w:val="000000" w:themeColor="text1"/>
        </w:rPr>
        <w:t>crabs,</w:t>
      </w:r>
      <w:r w:rsidRPr="004A7191">
        <w:rPr>
          <w:color w:val="000000" w:themeColor="text1"/>
          <w:spacing w:val="-2"/>
        </w:rPr>
        <w:t xml:space="preserve"> </w:t>
      </w:r>
      <w:r w:rsidRPr="004A7191">
        <w:rPr>
          <w:color w:val="000000" w:themeColor="text1"/>
        </w:rPr>
        <w:t>small</w:t>
      </w:r>
      <w:r w:rsidRPr="004A7191">
        <w:rPr>
          <w:color w:val="000000" w:themeColor="text1"/>
          <w:spacing w:val="-1"/>
        </w:rPr>
        <w:t xml:space="preserve"> </w:t>
      </w:r>
      <w:r w:rsidRPr="004A7191">
        <w:rPr>
          <w:color w:val="000000" w:themeColor="text1"/>
        </w:rPr>
        <w:t>rodents</w:t>
      </w:r>
      <w:r w:rsidRPr="004A7191">
        <w:rPr>
          <w:color w:val="000000" w:themeColor="text1"/>
          <w:spacing w:val="-1"/>
        </w:rPr>
        <w:t xml:space="preserve"> </w:t>
      </w:r>
      <w:r w:rsidRPr="004A7191">
        <w:rPr>
          <w:color w:val="000000" w:themeColor="text1"/>
        </w:rPr>
        <w:t>and</w:t>
      </w:r>
      <w:r w:rsidRPr="004A7191">
        <w:rPr>
          <w:color w:val="000000" w:themeColor="text1"/>
          <w:spacing w:val="-2"/>
        </w:rPr>
        <w:t xml:space="preserve"> </w:t>
      </w:r>
      <w:r w:rsidRPr="004A7191">
        <w:rPr>
          <w:color w:val="000000" w:themeColor="text1"/>
        </w:rPr>
        <w:t xml:space="preserve">even birds. During the breeding season they call loudly in the mornings from prominent perches including the tops of buildings in urban areas or on </w:t>
      </w:r>
      <w:r w:rsidRPr="004A7191">
        <w:rPr>
          <w:color w:val="000000" w:themeColor="text1"/>
          <w:spacing w:val="-2"/>
        </w:rPr>
        <w:t>wires.</w:t>
      </w:r>
    </w:p>
    <w:p w14:paraId="2E257D64" w14:textId="77777777" w:rsidR="006500DE" w:rsidRPr="004A7191" w:rsidRDefault="004A7191">
      <w:pPr>
        <w:pStyle w:val="BodyText"/>
        <w:spacing w:before="4"/>
        <w:ind w:left="1140" w:right="1387" w:firstLine="280"/>
        <w:jc w:val="both"/>
        <w:rPr>
          <w:color w:val="000000" w:themeColor="text1"/>
        </w:rPr>
      </w:pPr>
      <w:r w:rsidRPr="004A7191">
        <w:rPr>
          <w:color w:val="000000" w:themeColor="text1"/>
        </w:rPr>
        <w:t>Birds have sometimes been seen attracted to lights at night, especially during the monsoon season, suggesting that they are partly migratory.</w:t>
      </w:r>
    </w:p>
    <w:p w14:paraId="6F482923" w14:textId="77777777" w:rsidR="006500DE" w:rsidRPr="004A7191" w:rsidRDefault="006500DE">
      <w:pPr>
        <w:pStyle w:val="BodyText"/>
        <w:rPr>
          <w:color w:val="000000" w:themeColor="text1"/>
          <w:sz w:val="22"/>
        </w:rPr>
      </w:pPr>
    </w:p>
    <w:p w14:paraId="3E5F0C51" w14:textId="77777777" w:rsidR="006500DE" w:rsidRDefault="006500DE">
      <w:pPr>
        <w:pStyle w:val="BodyText"/>
        <w:rPr>
          <w:color w:val="000000" w:themeColor="text1"/>
          <w:sz w:val="22"/>
        </w:rPr>
      </w:pPr>
    </w:p>
    <w:p w14:paraId="5F6848C7" w14:textId="77777777" w:rsidR="0093353A" w:rsidRPr="004A7191" w:rsidRDefault="0093353A">
      <w:pPr>
        <w:pStyle w:val="BodyText"/>
        <w:rPr>
          <w:color w:val="000000" w:themeColor="text1"/>
          <w:sz w:val="22"/>
        </w:rPr>
      </w:pPr>
    </w:p>
    <w:p w14:paraId="3EBCF3D4" w14:textId="77777777" w:rsidR="006500DE" w:rsidRPr="004A7191" w:rsidRDefault="006500DE">
      <w:pPr>
        <w:pStyle w:val="BodyText"/>
        <w:rPr>
          <w:color w:val="000000" w:themeColor="text1"/>
          <w:sz w:val="22"/>
        </w:rPr>
      </w:pPr>
    </w:p>
    <w:p w14:paraId="71E2D751" w14:textId="77777777" w:rsidR="006500DE" w:rsidRPr="004A7191" w:rsidRDefault="006500DE">
      <w:pPr>
        <w:pStyle w:val="BodyText"/>
        <w:spacing w:before="3"/>
        <w:rPr>
          <w:color w:val="000000" w:themeColor="text1"/>
          <w:sz w:val="30"/>
        </w:rPr>
      </w:pPr>
    </w:p>
    <w:p w14:paraId="266B2D52" w14:textId="77777777" w:rsidR="006500DE" w:rsidRPr="004A7191" w:rsidRDefault="004A7191">
      <w:pPr>
        <w:pStyle w:val="Heading2"/>
        <w:spacing w:before="0"/>
        <w:ind w:left="1140"/>
        <w:rPr>
          <w:color w:val="000000" w:themeColor="text1"/>
        </w:rPr>
      </w:pPr>
      <w:r w:rsidRPr="004A7191">
        <w:rPr>
          <w:color w:val="000000" w:themeColor="text1"/>
        </w:rPr>
        <w:t>Conservation status</w:t>
      </w:r>
    </w:p>
    <w:p w14:paraId="78B67608" w14:textId="77777777" w:rsidR="006500DE" w:rsidRPr="004A7191" w:rsidRDefault="006500DE">
      <w:pPr>
        <w:pStyle w:val="BodyText"/>
        <w:spacing w:before="10"/>
        <w:rPr>
          <w:b/>
          <w:color w:val="000000" w:themeColor="text1"/>
          <w:sz w:val="17"/>
        </w:rPr>
      </w:pPr>
    </w:p>
    <w:p w14:paraId="0ADB098B" w14:textId="77777777" w:rsidR="006500DE" w:rsidRPr="004A7191" w:rsidRDefault="006500DE">
      <w:pPr>
        <w:rPr>
          <w:color w:val="000000" w:themeColor="text1"/>
          <w:sz w:val="17"/>
        </w:rPr>
        <w:sectPr w:rsidR="006500DE" w:rsidRPr="004A7191">
          <w:pgSz w:w="8240" w:h="12200"/>
          <w:pgMar w:top="1040" w:right="0" w:bottom="280" w:left="0" w:header="720" w:footer="720" w:gutter="0"/>
          <w:cols w:space="720"/>
        </w:sectPr>
      </w:pPr>
    </w:p>
    <w:p w14:paraId="1009DE0F" w14:textId="77777777" w:rsidR="006500DE" w:rsidRPr="004A7191" w:rsidRDefault="004A7191">
      <w:pPr>
        <w:tabs>
          <w:tab w:val="left" w:pos="2591"/>
        </w:tabs>
        <w:spacing w:before="93"/>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6598A0A4" w14:textId="77777777" w:rsidR="006500DE" w:rsidRPr="004A7191" w:rsidRDefault="004A7191">
      <w:pPr>
        <w:pStyle w:val="BodyText"/>
        <w:tabs>
          <w:tab w:val="left" w:pos="1738"/>
          <w:tab w:val="left" w:pos="2269"/>
          <w:tab w:val="left" w:pos="2775"/>
          <w:tab w:val="left" w:pos="3277"/>
        </w:tabs>
        <w:spacing w:before="178"/>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2B57A073"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5BB332B1"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04ACA51E"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6E472A31" w14:textId="77777777" w:rsidR="006500DE" w:rsidRPr="004A7191" w:rsidRDefault="003C1F28">
      <w:pPr>
        <w:pStyle w:val="BodyText"/>
        <w:spacing w:before="7"/>
        <w:rPr>
          <w:rFonts w:ascii="Trebuchet MS"/>
          <w:color w:val="000000" w:themeColor="text1"/>
          <w:sz w:val="16"/>
        </w:rPr>
      </w:pPr>
      <w:r w:rsidRPr="004A7191">
        <w:rPr>
          <w:noProof/>
          <w:color w:val="000000" w:themeColor="text1"/>
        </w:rPr>
        <w:lastRenderedPageBreak/>
        <mc:AlternateContent>
          <mc:Choice Requires="wpg">
            <w:drawing>
              <wp:anchor distT="0" distB="0" distL="114300" distR="114300" simplePos="0" relativeHeight="242549760" behindDoc="1" locked="0" layoutInCell="1" allowOverlap="1" wp14:anchorId="10C7D238" wp14:editId="5CD87BBF">
                <wp:simplePos x="0" y="0"/>
                <wp:positionH relativeFrom="page">
                  <wp:posOffset>118008</wp:posOffset>
                </wp:positionH>
                <wp:positionV relativeFrom="page">
                  <wp:posOffset>190484</wp:posOffset>
                </wp:positionV>
                <wp:extent cx="6064440" cy="8452658"/>
                <wp:effectExtent l="0" t="0" r="0" b="5715"/>
                <wp:wrapNone/>
                <wp:docPr id="1147" name="Group 1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4440" cy="8452658"/>
                          <a:chOff x="-2" y="0"/>
                          <a:chExt cx="8223" cy="12180"/>
                        </a:xfrm>
                      </wpg:grpSpPr>
                      <pic:pic xmlns:pic="http://schemas.openxmlformats.org/drawingml/2006/picture">
                        <pic:nvPicPr>
                          <pic:cNvPr id="1148" name="Picture 15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9" name="Picture 15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0" name="Line 1503"/>
                        <wps:cNvCnPr>
                          <a:cxnSpLocks noChangeShapeType="1"/>
                        </wps:cNvCnPr>
                        <wps:spPr bwMode="auto">
                          <a:xfrm>
                            <a:off x="0" y="1134"/>
                            <a:ext cx="0" cy="869"/>
                          </a:xfrm>
                          <a:prstGeom prst="line">
                            <a:avLst/>
                          </a:prstGeom>
                          <a:noFill/>
                          <a:ln w="3175">
                            <a:solidFill>
                              <a:srgbClr val="6C311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B7164C" id="Group 1502" o:spid="_x0000_s1026" style="position:absolute;margin-left:9.3pt;margin-top:15pt;width:477.5pt;height:665.55pt;z-index:-260766720;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">
                <v:shape id="Picture 1505"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">
                  <v:imagedata r:id="rId19" o:title=""/>
                </v:shape>
                <v:shape id="Picture 1504"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">
                  <v:imagedata r:id="rId70" o:title=""/>
                </v:shape>
                <v:line id="Line 1503"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" strokecolor="#6c311f" strokeweight=".25pt"/>
                <w10:wrap anchorx="page" anchory="page"/>
              </v:group>
            </w:pict>
          </mc:Fallback>
        </mc:AlternateContent>
      </w:r>
    </w:p>
    <w:p w14:paraId="3B2A7FC7" w14:textId="77777777" w:rsidR="006500DE" w:rsidRPr="004A7191" w:rsidRDefault="004A7191">
      <w:pPr>
        <w:spacing w:before="93"/>
        <w:ind w:left="1140"/>
        <w:rPr>
          <w:color w:val="000000" w:themeColor="text1"/>
          <w:sz w:val="16"/>
        </w:rPr>
      </w:pPr>
      <w:r w:rsidRPr="004A7191">
        <w:rPr>
          <w:color w:val="000000" w:themeColor="text1"/>
          <w:sz w:val="16"/>
        </w:rPr>
        <w:t>Least Concern (IUCN 3.1)</w:t>
      </w:r>
    </w:p>
    <w:p w14:paraId="6874D75F" w14:textId="77777777" w:rsidR="006500DE" w:rsidRPr="004A7191" w:rsidRDefault="004A7191">
      <w:pPr>
        <w:pStyle w:val="BodyText"/>
        <w:tabs>
          <w:tab w:val="left" w:pos="2355"/>
        </w:tabs>
        <w:spacing w:before="137" w:line="338" w:lineRule="auto"/>
        <w:ind w:left="1120" w:right="5137"/>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Animalia</w:t>
      </w:r>
    </w:p>
    <w:p w14:paraId="65774ECC" w14:textId="77777777" w:rsidR="006500DE" w:rsidRPr="004A7191" w:rsidRDefault="004A7191">
      <w:pPr>
        <w:pStyle w:val="BodyText"/>
        <w:tabs>
          <w:tab w:val="left" w:pos="2355"/>
        </w:tabs>
        <w:spacing w:line="226" w:lineRule="exact"/>
        <w:ind w:left="1120"/>
        <w:rPr>
          <w:color w:val="000000" w:themeColor="text1"/>
        </w:rPr>
      </w:pPr>
      <w:r w:rsidRPr="004A7191">
        <w:rPr>
          <w:color w:val="000000" w:themeColor="text1"/>
        </w:rPr>
        <w:t>Phylum:</w:t>
      </w:r>
      <w:r w:rsidRPr="004A7191">
        <w:rPr>
          <w:color w:val="000000" w:themeColor="text1"/>
        </w:rPr>
        <w:tab/>
        <w:t>Chordata</w:t>
      </w:r>
    </w:p>
    <w:p w14:paraId="2D16C88B" w14:textId="77777777" w:rsidR="006500DE" w:rsidRPr="004A7191" w:rsidRDefault="004A7191">
      <w:pPr>
        <w:pStyle w:val="BodyText"/>
        <w:tabs>
          <w:tab w:val="left" w:pos="2355"/>
        </w:tabs>
        <w:spacing w:before="110"/>
        <w:ind w:left="11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5E184D91" w14:textId="77777777" w:rsidR="006500DE" w:rsidRPr="004A7191" w:rsidRDefault="004A7191">
      <w:pPr>
        <w:pStyle w:val="BodyText"/>
        <w:tabs>
          <w:tab w:val="left" w:pos="2355"/>
        </w:tabs>
        <w:spacing w:before="90"/>
        <w:ind w:left="1120"/>
        <w:rPr>
          <w:color w:val="000000" w:themeColor="text1"/>
        </w:rPr>
      </w:pPr>
      <w:r w:rsidRPr="004A7191">
        <w:rPr>
          <w:color w:val="000000" w:themeColor="text1"/>
        </w:rPr>
        <w:t>Order:</w:t>
      </w:r>
      <w:r w:rsidRPr="004A7191">
        <w:rPr>
          <w:color w:val="000000" w:themeColor="text1"/>
        </w:rPr>
        <w:tab/>
      </w:r>
      <w:proofErr w:type="spellStart"/>
      <w:r w:rsidRPr="004A7191">
        <w:rPr>
          <w:color w:val="000000" w:themeColor="text1"/>
        </w:rPr>
        <w:t>Coraciiformes</w:t>
      </w:r>
      <w:proofErr w:type="spellEnd"/>
    </w:p>
    <w:p w14:paraId="6564A20B" w14:textId="77777777" w:rsidR="003C1F28" w:rsidRDefault="003C1F28" w:rsidP="003C1F28">
      <w:pPr>
        <w:tabs>
          <w:tab w:val="left" w:pos="4582"/>
        </w:tabs>
        <w:rPr>
          <w:rFonts w:ascii="Verdana"/>
        </w:rPr>
      </w:pPr>
    </w:p>
    <w:p w14:paraId="60A96F30" w14:textId="77777777" w:rsidR="006500DE" w:rsidRPr="004A7191" w:rsidRDefault="00AE6195">
      <w:pPr>
        <w:pStyle w:val="BodyText"/>
        <w:rPr>
          <w:rFonts w:ascii="Verdana"/>
          <w:color w:val="000000" w:themeColor="text1"/>
        </w:rPr>
      </w:pPr>
      <w:r w:rsidRPr="004A7191">
        <w:rPr>
          <w:noProof/>
          <w:color w:val="000000" w:themeColor="text1"/>
        </w:rPr>
        <mc:AlternateContent>
          <mc:Choice Requires="wps">
            <w:drawing>
              <wp:anchor distT="0" distB="0" distL="114300" distR="114300" simplePos="0" relativeHeight="242548736" behindDoc="1" locked="0" layoutInCell="1" allowOverlap="1" wp14:anchorId="78102894" wp14:editId="1EF1B226">
                <wp:simplePos x="0" y="0"/>
                <wp:positionH relativeFrom="page">
                  <wp:posOffset>2311400</wp:posOffset>
                </wp:positionH>
                <wp:positionV relativeFrom="page">
                  <wp:posOffset>291465</wp:posOffset>
                </wp:positionV>
                <wp:extent cx="161925" cy="154940"/>
                <wp:effectExtent l="0" t="0" r="0" b="0"/>
                <wp:wrapNone/>
                <wp:docPr id="1151" name="Text Box 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93A1B" w14:textId="77777777" w:rsidR="00B7268B" w:rsidRDefault="00B7268B">
                            <w:pPr>
                              <w:pStyle w:val="BodyText"/>
                              <w:rPr>
                                <w:rFonts w:ascii="Verdana"/>
                              </w:rPr>
                            </w:pPr>
                            <w:r>
                              <w:rPr>
                                <w:rFonts w:ascii="Verdana"/>
                                <w:color w:val="58595B"/>
                              </w:rP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02894" id="Text Box 1506" o:spid="_x0000_s1080" type="#_x0000_t202" style="position:absolute;margin-left:182pt;margin-top:22.95pt;width:12.75pt;height:12.2pt;z-index:-26076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" filled="f" stroked="f">
                <v:textbox inset="0,0,0,0">
                  <w:txbxContent>
                    <w:p w14:paraId="31193A1B" w14:textId="77777777" w:rsidR="00B7268B" w:rsidRDefault="00B7268B">
                      <w:pPr>
                        <w:pStyle w:val="BodyText"/>
                        <w:rPr>
                          <w:rFonts w:ascii="Verdana"/>
                        </w:rPr>
                      </w:pPr>
                      <w:r>
                        <w:rPr>
                          <w:rFonts w:ascii="Verdana"/>
                          <w:color w:val="58595B"/>
                        </w:rPr>
                        <w:t>53</w:t>
                      </w:r>
                    </w:p>
                  </w:txbxContent>
                </v:textbox>
                <w10:wrap anchorx="page" anchory="page"/>
              </v:shape>
            </w:pict>
          </mc:Fallback>
        </mc:AlternateContent>
      </w:r>
    </w:p>
    <w:p w14:paraId="5F1B738E" w14:textId="77777777" w:rsidR="006500DE" w:rsidRPr="004A7191" w:rsidRDefault="006500DE">
      <w:pPr>
        <w:pStyle w:val="BodyText"/>
        <w:rPr>
          <w:rFonts w:ascii="Verdana"/>
          <w:color w:val="000000" w:themeColor="text1"/>
        </w:rPr>
      </w:pPr>
    </w:p>
    <w:p w14:paraId="3B2CF6BD" w14:textId="77777777" w:rsidR="006500DE" w:rsidRPr="004A7191" w:rsidRDefault="006500DE">
      <w:pPr>
        <w:pStyle w:val="BodyText"/>
        <w:rPr>
          <w:rFonts w:ascii="Verdana"/>
          <w:color w:val="000000" w:themeColor="text1"/>
        </w:rPr>
      </w:pPr>
    </w:p>
    <w:p w14:paraId="47027691" w14:textId="77777777" w:rsidR="006500DE" w:rsidRPr="004A7191" w:rsidRDefault="006500DE">
      <w:pPr>
        <w:pStyle w:val="BodyText"/>
        <w:rPr>
          <w:rFonts w:ascii="Verdana"/>
          <w:color w:val="000000" w:themeColor="text1"/>
        </w:rPr>
      </w:pPr>
    </w:p>
    <w:p w14:paraId="448B8493" w14:textId="77777777" w:rsidR="006500DE" w:rsidRPr="004A7191" w:rsidRDefault="006500DE">
      <w:pPr>
        <w:pStyle w:val="BodyText"/>
        <w:rPr>
          <w:rFonts w:ascii="Verdana"/>
          <w:color w:val="000000" w:themeColor="text1"/>
        </w:rPr>
      </w:pPr>
    </w:p>
    <w:p w14:paraId="3769C475" w14:textId="77777777" w:rsidR="006500DE" w:rsidRPr="004A7191" w:rsidRDefault="006500DE">
      <w:pPr>
        <w:pStyle w:val="BodyText"/>
        <w:rPr>
          <w:rFonts w:ascii="Verdana"/>
          <w:color w:val="000000" w:themeColor="text1"/>
        </w:rPr>
      </w:pPr>
    </w:p>
    <w:p w14:paraId="6FA29A29" w14:textId="77777777" w:rsidR="006500DE" w:rsidRPr="004A7191" w:rsidRDefault="006500DE">
      <w:pPr>
        <w:pStyle w:val="BodyText"/>
        <w:rPr>
          <w:rFonts w:ascii="Verdana"/>
          <w:color w:val="000000" w:themeColor="text1"/>
        </w:rPr>
      </w:pPr>
    </w:p>
    <w:p w14:paraId="4C01190B" w14:textId="77777777" w:rsidR="006500DE" w:rsidRPr="004A7191" w:rsidRDefault="006500DE">
      <w:pPr>
        <w:pStyle w:val="BodyText"/>
        <w:rPr>
          <w:rFonts w:ascii="Verdana"/>
          <w:color w:val="000000" w:themeColor="text1"/>
        </w:rPr>
      </w:pPr>
    </w:p>
    <w:p w14:paraId="612AA877" w14:textId="77777777" w:rsidR="006500DE" w:rsidRPr="004A7191" w:rsidRDefault="006500DE">
      <w:pPr>
        <w:pStyle w:val="BodyText"/>
        <w:rPr>
          <w:rFonts w:ascii="Verdana"/>
          <w:color w:val="000000" w:themeColor="text1"/>
        </w:rPr>
      </w:pPr>
    </w:p>
    <w:p w14:paraId="3C8DC588" w14:textId="77777777" w:rsidR="006500DE" w:rsidRPr="004A7191" w:rsidRDefault="006500DE">
      <w:pPr>
        <w:pStyle w:val="BodyText"/>
        <w:rPr>
          <w:rFonts w:ascii="Verdana"/>
          <w:color w:val="000000" w:themeColor="text1"/>
        </w:rPr>
      </w:pPr>
    </w:p>
    <w:p w14:paraId="25DFC641" w14:textId="77777777" w:rsidR="006500DE" w:rsidRPr="004A7191" w:rsidRDefault="006500DE">
      <w:pPr>
        <w:pStyle w:val="BodyText"/>
        <w:rPr>
          <w:rFonts w:ascii="Verdana"/>
          <w:color w:val="000000" w:themeColor="text1"/>
        </w:rPr>
      </w:pPr>
    </w:p>
    <w:p w14:paraId="14C568E8" w14:textId="77777777" w:rsidR="006500DE" w:rsidRPr="004A7191" w:rsidRDefault="006500DE">
      <w:pPr>
        <w:pStyle w:val="BodyText"/>
        <w:rPr>
          <w:rFonts w:ascii="Verdana"/>
          <w:color w:val="000000" w:themeColor="text1"/>
        </w:rPr>
      </w:pPr>
    </w:p>
    <w:p w14:paraId="74565615" w14:textId="77777777" w:rsidR="006500DE" w:rsidRPr="004A7191" w:rsidRDefault="006500DE">
      <w:pPr>
        <w:pStyle w:val="BodyText"/>
        <w:rPr>
          <w:rFonts w:ascii="Verdana"/>
          <w:color w:val="000000" w:themeColor="text1"/>
        </w:rPr>
      </w:pPr>
    </w:p>
    <w:p w14:paraId="2F31609C" w14:textId="77777777" w:rsidR="006500DE" w:rsidRPr="004A7191" w:rsidRDefault="006500DE">
      <w:pPr>
        <w:pStyle w:val="BodyText"/>
        <w:rPr>
          <w:rFonts w:ascii="Verdana"/>
          <w:color w:val="000000" w:themeColor="text1"/>
        </w:rPr>
      </w:pPr>
    </w:p>
    <w:p w14:paraId="1454199D" w14:textId="77777777" w:rsidR="006500DE" w:rsidRPr="004A7191" w:rsidRDefault="006500DE">
      <w:pPr>
        <w:pStyle w:val="BodyText"/>
        <w:rPr>
          <w:rFonts w:ascii="Verdana"/>
          <w:color w:val="000000" w:themeColor="text1"/>
        </w:rPr>
      </w:pPr>
    </w:p>
    <w:p w14:paraId="796766CF" w14:textId="77777777" w:rsidR="006500DE" w:rsidRPr="004A7191" w:rsidRDefault="006500DE">
      <w:pPr>
        <w:pStyle w:val="BodyText"/>
        <w:rPr>
          <w:rFonts w:ascii="Verdana"/>
          <w:color w:val="000000" w:themeColor="text1"/>
        </w:rPr>
      </w:pPr>
    </w:p>
    <w:p w14:paraId="0EE01E0B" w14:textId="77777777" w:rsidR="006500DE" w:rsidRPr="004A7191" w:rsidRDefault="006500DE">
      <w:pPr>
        <w:pStyle w:val="BodyText"/>
        <w:rPr>
          <w:rFonts w:ascii="Verdana"/>
          <w:color w:val="000000" w:themeColor="text1"/>
        </w:rPr>
      </w:pPr>
    </w:p>
    <w:p w14:paraId="46ED55CD" w14:textId="77777777" w:rsidR="006500DE" w:rsidRPr="004A7191" w:rsidRDefault="006500DE">
      <w:pPr>
        <w:pStyle w:val="BodyText"/>
        <w:rPr>
          <w:rFonts w:ascii="Verdana"/>
          <w:color w:val="000000" w:themeColor="text1"/>
        </w:rPr>
      </w:pPr>
    </w:p>
    <w:p w14:paraId="1A017018" w14:textId="77777777" w:rsidR="006500DE" w:rsidRPr="004A7191" w:rsidRDefault="006500DE">
      <w:pPr>
        <w:pStyle w:val="BodyText"/>
        <w:rPr>
          <w:rFonts w:ascii="Verdana"/>
          <w:color w:val="000000" w:themeColor="text1"/>
        </w:rPr>
      </w:pPr>
    </w:p>
    <w:p w14:paraId="4435FB4C" w14:textId="77777777" w:rsidR="006500DE" w:rsidRPr="004A7191" w:rsidRDefault="006500DE">
      <w:pPr>
        <w:pStyle w:val="BodyText"/>
        <w:rPr>
          <w:rFonts w:ascii="Verdana"/>
          <w:color w:val="000000" w:themeColor="text1"/>
        </w:rPr>
      </w:pPr>
    </w:p>
    <w:p w14:paraId="65F65D63" w14:textId="77777777" w:rsidR="006500DE" w:rsidRPr="004A7191" w:rsidRDefault="006500DE">
      <w:pPr>
        <w:pStyle w:val="BodyText"/>
        <w:rPr>
          <w:rFonts w:ascii="Verdana"/>
          <w:color w:val="000000" w:themeColor="text1"/>
        </w:rPr>
      </w:pPr>
    </w:p>
    <w:p w14:paraId="37698372" w14:textId="77777777" w:rsidR="006500DE" w:rsidRPr="004A7191" w:rsidRDefault="006500DE">
      <w:pPr>
        <w:pStyle w:val="BodyText"/>
        <w:rPr>
          <w:rFonts w:ascii="Verdana"/>
          <w:color w:val="000000" w:themeColor="text1"/>
        </w:rPr>
      </w:pPr>
    </w:p>
    <w:p w14:paraId="65E47624" w14:textId="77777777" w:rsidR="006500DE" w:rsidRPr="004A7191" w:rsidRDefault="006500DE">
      <w:pPr>
        <w:pStyle w:val="BodyText"/>
        <w:rPr>
          <w:rFonts w:ascii="Verdana"/>
          <w:color w:val="000000" w:themeColor="text1"/>
        </w:rPr>
      </w:pPr>
    </w:p>
    <w:p w14:paraId="08953918" w14:textId="77777777" w:rsidR="006500DE" w:rsidRPr="004A7191" w:rsidRDefault="006500DE">
      <w:pPr>
        <w:pStyle w:val="BodyText"/>
        <w:rPr>
          <w:rFonts w:ascii="Verdana"/>
          <w:color w:val="000000" w:themeColor="text1"/>
        </w:rPr>
      </w:pPr>
    </w:p>
    <w:p w14:paraId="5FBC046A" w14:textId="77777777" w:rsidR="006500DE" w:rsidRPr="004A7191" w:rsidRDefault="006500DE">
      <w:pPr>
        <w:pStyle w:val="BodyText"/>
        <w:rPr>
          <w:rFonts w:ascii="Verdana"/>
          <w:color w:val="000000" w:themeColor="text1"/>
        </w:rPr>
      </w:pPr>
    </w:p>
    <w:p w14:paraId="4B024746" w14:textId="77777777" w:rsidR="006500DE" w:rsidRPr="004A7191" w:rsidRDefault="006500DE">
      <w:pPr>
        <w:pStyle w:val="BodyText"/>
        <w:rPr>
          <w:rFonts w:ascii="Verdana"/>
          <w:color w:val="000000" w:themeColor="text1"/>
        </w:rPr>
      </w:pPr>
    </w:p>
    <w:p w14:paraId="3175306E" w14:textId="77777777" w:rsidR="006500DE" w:rsidRPr="004A7191" w:rsidRDefault="006500DE">
      <w:pPr>
        <w:pStyle w:val="BodyText"/>
        <w:rPr>
          <w:rFonts w:ascii="Verdana"/>
          <w:color w:val="000000" w:themeColor="text1"/>
        </w:rPr>
      </w:pPr>
    </w:p>
    <w:p w14:paraId="77CFCA4B" w14:textId="77777777" w:rsidR="006500DE" w:rsidRPr="004A7191" w:rsidRDefault="006500DE">
      <w:pPr>
        <w:pStyle w:val="BodyText"/>
        <w:rPr>
          <w:rFonts w:ascii="Verdana"/>
          <w:color w:val="000000" w:themeColor="text1"/>
        </w:rPr>
      </w:pPr>
    </w:p>
    <w:p w14:paraId="79909362" w14:textId="77777777" w:rsidR="006500DE" w:rsidRPr="004A7191" w:rsidRDefault="006500DE">
      <w:pPr>
        <w:pStyle w:val="BodyText"/>
        <w:rPr>
          <w:rFonts w:ascii="Verdana"/>
          <w:color w:val="000000" w:themeColor="text1"/>
        </w:rPr>
      </w:pPr>
    </w:p>
    <w:p w14:paraId="3A73056C" w14:textId="77777777" w:rsidR="006500DE" w:rsidRPr="004A7191" w:rsidRDefault="006500DE">
      <w:pPr>
        <w:pStyle w:val="BodyText"/>
        <w:rPr>
          <w:rFonts w:ascii="Verdana"/>
          <w:color w:val="000000" w:themeColor="text1"/>
        </w:rPr>
      </w:pPr>
    </w:p>
    <w:p w14:paraId="69A3CC96" w14:textId="77777777" w:rsidR="006500DE" w:rsidRPr="004A7191" w:rsidRDefault="006500DE">
      <w:pPr>
        <w:pStyle w:val="BodyText"/>
        <w:rPr>
          <w:rFonts w:ascii="Verdana"/>
          <w:color w:val="000000" w:themeColor="text1"/>
        </w:rPr>
      </w:pPr>
    </w:p>
    <w:p w14:paraId="4BEC73DA" w14:textId="77777777" w:rsidR="006500DE" w:rsidRPr="004A7191" w:rsidRDefault="006500DE">
      <w:pPr>
        <w:pStyle w:val="BodyText"/>
        <w:rPr>
          <w:rFonts w:ascii="Verdana"/>
          <w:color w:val="000000" w:themeColor="text1"/>
        </w:rPr>
      </w:pPr>
    </w:p>
    <w:p w14:paraId="49255879" w14:textId="77777777" w:rsidR="003B34BB" w:rsidRPr="004A7191" w:rsidRDefault="003B34BB" w:rsidP="003B34BB">
      <w:pPr>
        <w:pStyle w:val="Heading1"/>
        <w:tabs>
          <w:tab w:val="left" w:pos="1132"/>
          <w:tab w:val="left" w:pos="7739"/>
        </w:tabs>
        <w:rPr>
          <w:color w:val="000000" w:themeColor="text1"/>
        </w:rPr>
      </w:pPr>
      <w:r w:rsidRPr="004A7191">
        <w:rPr>
          <w:color w:val="000000" w:themeColor="text1"/>
          <w:shd w:val="clear" w:color="auto" w:fill="86B273"/>
        </w:rPr>
        <w:lastRenderedPageBreak/>
        <w:t xml:space="preserve"> </w:t>
      </w:r>
      <w:r w:rsidRPr="004A7191">
        <w:rPr>
          <w:color w:val="000000" w:themeColor="text1"/>
          <w:shd w:val="clear" w:color="auto" w:fill="86B273"/>
        </w:rPr>
        <w:tab/>
        <w:t>2</w:t>
      </w:r>
      <w:r>
        <w:rPr>
          <w:color w:val="000000" w:themeColor="text1"/>
          <w:shd w:val="clear" w:color="auto" w:fill="86B273"/>
        </w:rPr>
        <w:t>2</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 xml:space="preserve">Common </w:t>
      </w:r>
      <w:proofErr w:type="spellStart"/>
      <w:r>
        <w:rPr>
          <w:color w:val="000000" w:themeColor="text1"/>
          <w:shd w:val="clear" w:color="auto" w:fill="86B273"/>
        </w:rPr>
        <w:t>KingFisher</w:t>
      </w:r>
      <w:proofErr w:type="spellEnd"/>
      <w:r w:rsidRPr="004A7191">
        <w:rPr>
          <w:color w:val="000000" w:themeColor="text1"/>
          <w:shd w:val="clear" w:color="auto" w:fill="86B273"/>
        </w:rPr>
        <w:tab/>
      </w:r>
    </w:p>
    <w:p w14:paraId="38BFF179" w14:textId="77777777" w:rsidR="006500DE" w:rsidRPr="004A7191" w:rsidRDefault="00AE6195">
      <w:pPr>
        <w:pStyle w:val="BodyText"/>
        <w:spacing w:before="301" w:line="235" w:lineRule="auto"/>
        <w:ind w:left="1140" w:right="1181"/>
        <w:rPr>
          <w:color w:val="000000" w:themeColor="text1"/>
        </w:rPr>
      </w:pPr>
      <w:r w:rsidRPr="004A7191">
        <w:rPr>
          <w:noProof/>
          <w:color w:val="000000" w:themeColor="text1"/>
        </w:rPr>
        <mc:AlternateContent>
          <mc:Choice Requires="wps">
            <w:drawing>
              <wp:anchor distT="0" distB="0" distL="114300" distR="114300" simplePos="0" relativeHeight="242550784" behindDoc="1" locked="0" layoutInCell="1" allowOverlap="1" wp14:anchorId="394C235D" wp14:editId="38F56C2B">
                <wp:simplePos x="0" y="0"/>
                <wp:positionH relativeFrom="page">
                  <wp:posOffset>2565400</wp:posOffset>
                </wp:positionH>
                <wp:positionV relativeFrom="paragraph">
                  <wp:posOffset>890905</wp:posOffset>
                </wp:positionV>
                <wp:extent cx="161925" cy="154940"/>
                <wp:effectExtent l="0" t="0" r="0" b="0"/>
                <wp:wrapNone/>
                <wp:docPr id="1146" name="Text Box 1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D944A" w14:textId="77777777" w:rsidR="00B7268B" w:rsidRDefault="00B7268B">
                            <w:pPr>
                              <w:pStyle w:val="BodyText"/>
                              <w:rPr>
                                <w:rFonts w:ascii="Verdana"/>
                              </w:rPr>
                            </w:pPr>
                            <w:r>
                              <w:rPr>
                                <w:rFonts w:ascii="Verdana"/>
                                <w:color w:val="58595B"/>
                              </w:rPr>
                              <w:t>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C235D" id="Text Box 1495" o:spid="_x0000_s1081" type="#_x0000_t202" style="position:absolute;left:0;text-align:left;margin-left:202pt;margin-top:70.15pt;width:12.75pt;height:12.2pt;z-index:-26076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" filled="f" stroked="f">
                <v:textbox inset="0,0,0,0">
                  <w:txbxContent>
                    <w:p w14:paraId="617D944A" w14:textId="77777777" w:rsidR="00B7268B" w:rsidRDefault="00B7268B">
                      <w:pPr>
                        <w:pStyle w:val="BodyText"/>
                        <w:rPr>
                          <w:rFonts w:ascii="Verdana"/>
                        </w:rPr>
                      </w:pPr>
                      <w:r>
                        <w:rPr>
                          <w:rFonts w:ascii="Verdana"/>
                          <w:color w:val="58595B"/>
                        </w:rPr>
                        <w:t>54</w:t>
                      </w:r>
                    </w:p>
                  </w:txbxContent>
                </v:textbox>
                <w10:wrap anchorx="page"/>
              </v:shape>
            </w:pict>
          </mc:Fallback>
        </mc:AlternateContent>
      </w:r>
      <w:r w:rsidR="004A7191" w:rsidRPr="004A7191">
        <w:rPr>
          <w:color w:val="000000" w:themeColor="text1"/>
        </w:rPr>
        <w:t>The common kingfisher (</w:t>
      </w:r>
      <w:proofErr w:type="spellStart"/>
      <w:r w:rsidR="004A7191" w:rsidRPr="004A7191">
        <w:rPr>
          <w:rFonts w:ascii="Georgia"/>
          <w:i/>
          <w:color w:val="000000" w:themeColor="text1"/>
        </w:rPr>
        <w:t>Alcedo</w:t>
      </w:r>
      <w:proofErr w:type="spellEnd"/>
      <w:r w:rsidR="004A7191" w:rsidRPr="004A7191">
        <w:rPr>
          <w:rFonts w:ascii="Georgia"/>
          <w:i/>
          <w:color w:val="000000" w:themeColor="text1"/>
        </w:rPr>
        <w:t xml:space="preserve"> </w:t>
      </w:r>
      <w:proofErr w:type="spellStart"/>
      <w:r w:rsidR="004A7191" w:rsidRPr="004A7191">
        <w:rPr>
          <w:rFonts w:ascii="Georgia"/>
          <w:i/>
          <w:color w:val="000000" w:themeColor="text1"/>
        </w:rPr>
        <w:t>atthis</w:t>
      </w:r>
      <w:proofErr w:type="spellEnd"/>
      <w:r w:rsidR="004A7191" w:rsidRPr="004A7191">
        <w:rPr>
          <w:color w:val="000000" w:themeColor="text1"/>
        </w:rPr>
        <w:t>) also known as the Eurasian kingfisher,</w:t>
      </w:r>
      <w:r w:rsidR="004A7191" w:rsidRPr="004A7191">
        <w:rPr>
          <w:color w:val="000000" w:themeColor="text1"/>
          <w:spacing w:val="-32"/>
        </w:rPr>
        <w:t xml:space="preserve"> </w:t>
      </w:r>
      <w:r w:rsidR="004A7191" w:rsidRPr="004A7191">
        <w:rPr>
          <w:color w:val="000000" w:themeColor="text1"/>
        </w:rPr>
        <w:t>and</w:t>
      </w:r>
      <w:r w:rsidR="004A7191" w:rsidRPr="004A7191">
        <w:rPr>
          <w:color w:val="000000" w:themeColor="text1"/>
          <w:spacing w:val="-32"/>
        </w:rPr>
        <w:t xml:space="preserve"> </w:t>
      </w:r>
      <w:r w:rsidR="004A7191" w:rsidRPr="004A7191">
        <w:rPr>
          <w:color w:val="000000" w:themeColor="text1"/>
        </w:rPr>
        <w:t>river</w:t>
      </w:r>
      <w:r w:rsidR="004A7191" w:rsidRPr="004A7191">
        <w:rPr>
          <w:color w:val="000000" w:themeColor="text1"/>
          <w:spacing w:val="-32"/>
        </w:rPr>
        <w:t xml:space="preserve"> </w:t>
      </w:r>
      <w:r w:rsidR="004A7191" w:rsidRPr="004A7191">
        <w:rPr>
          <w:color w:val="000000" w:themeColor="text1"/>
        </w:rPr>
        <w:t>kingfisher,</w:t>
      </w:r>
      <w:r w:rsidR="004A7191" w:rsidRPr="004A7191">
        <w:rPr>
          <w:color w:val="000000" w:themeColor="text1"/>
          <w:spacing w:val="-32"/>
        </w:rPr>
        <w:t xml:space="preserve"> </w:t>
      </w:r>
      <w:r w:rsidR="004A7191" w:rsidRPr="004A7191">
        <w:rPr>
          <w:color w:val="000000" w:themeColor="text1"/>
        </w:rPr>
        <w:t>is</w:t>
      </w:r>
      <w:r w:rsidR="004A7191" w:rsidRPr="004A7191">
        <w:rPr>
          <w:color w:val="000000" w:themeColor="text1"/>
          <w:spacing w:val="-31"/>
        </w:rPr>
        <w:t xml:space="preserve"> </w:t>
      </w:r>
      <w:r w:rsidR="004A7191" w:rsidRPr="004A7191">
        <w:rPr>
          <w:color w:val="000000" w:themeColor="text1"/>
        </w:rPr>
        <w:t>a</w:t>
      </w:r>
      <w:r w:rsidR="004A7191" w:rsidRPr="004A7191">
        <w:rPr>
          <w:color w:val="000000" w:themeColor="text1"/>
          <w:spacing w:val="-32"/>
        </w:rPr>
        <w:t xml:space="preserve"> </w:t>
      </w:r>
      <w:r w:rsidR="004A7191" w:rsidRPr="004A7191">
        <w:rPr>
          <w:color w:val="000000" w:themeColor="text1"/>
        </w:rPr>
        <w:t>small</w:t>
      </w:r>
      <w:r w:rsidR="004A7191" w:rsidRPr="004A7191">
        <w:rPr>
          <w:color w:val="000000" w:themeColor="text1"/>
          <w:spacing w:val="-33"/>
        </w:rPr>
        <w:t xml:space="preserve"> </w:t>
      </w:r>
      <w:r w:rsidR="004A7191" w:rsidRPr="004A7191">
        <w:rPr>
          <w:color w:val="000000" w:themeColor="text1"/>
        </w:rPr>
        <w:t>kingfisher</w:t>
      </w:r>
      <w:r w:rsidR="004A7191" w:rsidRPr="004A7191">
        <w:rPr>
          <w:color w:val="000000" w:themeColor="text1"/>
          <w:spacing w:val="-31"/>
        </w:rPr>
        <w:t xml:space="preserve"> </w:t>
      </w:r>
      <w:r w:rsidR="004A7191" w:rsidRPr="004A7191">
        <w:rPr>
          <w:color w:val="000000" w:themeColor="text1"/>
        </w:rPr>
        <w:t>with</w:t>
      </w:r>
      <w:r w:rsidR="004A7191" w:rsidRPr="004A7191">
        <w:rPr>
          <w:color w:val="000000" w:themeColor="text1"/>
          <w:spacing w:val="-4"/>
        </w:rPr>
        <w:t xml:space="preserve"> </w:t>
      </w:r>
      <w:r w:rsidR="004A7191" w:rsidRPr="004A7191">
        <w:rPr>
          <w:color w:val="000000" w:themeColor="text1"/>
        </w:rPr>
        <w:t>seven</w:t>
      </w:r>
      <w:r w:rsidR="004A7191" w:rsidRPr="004A7191">
        <w:rPr>
          <w:color w:val="000000" w:themeColor="text1"/>
          <w:spacing w:val="-3"/>
        </w:rPr>
        <w:t xml:space="preserve"> </w:t>
      </w:r>
      <w:r w:rsidR="004A7191" w:rsidRPr="004A7191">
        <w:rPr>
          <w:color w:val="000000" w:themeColor="text1"/>
        </w:rPr>
        <w:t>subspecies recognized within its wide distribution across Eurasia and North Africa.</w:t>
      </w:r>
      <w:r w:rsidR="004A7191" w:rsidRPr="004A7191">
        <w:rPr>
          <w:color w:val="000000" w:themeColor="text1"/>
          <w:spacing w:val="-22"/>
        </w:rPr>
        <w:t xml:space="preserve"> </w:t>
      </w:r>
      <w:r w:rsidR="004A7191" w:rsidRPr="004A7191">
        <w:rPr>
          <w:color w:val="000000" w:themeColor="text1"/>
          <w:spacing w:val="-3"/>
        </w:rPr>
        <w:t xml:space="preserve">It </w:t>
      </w:r>
      <w:r w:rsidR="004A7191" w:rsidRPr="004A7191">
        <w:rPr>
          <w:color w:val="000000" w:themeColor="text1"/>
        </w:rPr>
        <w:t>is resident in much of its range, but migrates from areas where rivers freeze in</w:t>
      </w:r>
      <w:r w:rsidR="004A7191" w:rsidRPr="004A7191">
        <w:rPr>
          <w:color w:val="000000" w:themeColor="text1"/>
          <w:spacing w:val="-29"/>
        </w:rPr>
        <w:t xml:space="preserve"> </w:t>
      </w:r>
      <w:r w:rsidR="004A7191" w:rsidRPr="004A7191">
        <w:rPr>
          <w:color w:val="000000" w:themeColor="text1"/>
          <w:spacing w:val="-5"/>
        </w:rPr>
        <w:t>winter.</w:t>
      </w:r>
    </w:p>
    <w:p w14:paraId="369F8ECB" w14:textId="77777777" w:rsidR="006500DE" w:rsidRPr="004A7191" w:rsidRDefault="004A7191">
      <w:pPr>
        <w:pStyle w:val="BodyText"/>
        <w:spacing w:before="13" w:line="235" w:lineRule="auto"/>
        <w:ind w:left="1140" w:right="1279" w:firstLine="280"/>
        <w:rPr>
          <w:color w:val="000000" w:themeColor="text1"/>
        </w:rPr>
      </w:pPr>
      <w:r w:rsidRPr="004A7191">
        <w:rPr>
          <w:color w:val="000000" w:themeColor="text1"/>
        </w:rPr>
        <w:t>This sparrow-sized bird has the typical short-tailed, large- headed kingfisher profile; it has blue upperparts, orange underparts and a long bill. It feeds mainly on fish, caught by diving, and has special visual adaptations</w:t>
      </w:r>
      <w:r w:rsidRPr="004A7191">
        <w:rPr>
          <w:color w:val="000000" w:themeColor="text1"/>
          <w:spacing w:val="-1"/>
        </w:rPr>
        <w:t xml:space="preserve"> </w:t>
      </w:r>
      <w:r w:rsidRPr="004A7191">
        <w:rPr>
          <w:color w:val="000000" w:themeColor="text1"/>
        </w:rPr>
        <w:t>to enable</w:t>
      </w:r>
      <w:r w:rsidRPr="004A7191">
        <w:rPr>
          <w:color w:val="000000" w:themeColor="text1"/>
          <w:spacing w:val="-1"/>
        </w:rPr>
        <w:t xml:space="preserve"> </w:t>
      </w:r>
      <w:r w:rsidRPr="004A7191">
        <w:rPr>
          <w:color w:val="000000" w:themeColor="text1"/>
        </w:rPr>
        <w:t>it to see</w:t>
      </w:r>
      <w:r w:rsidRPr="004A7191">
        <w:rPr>
          <w:color w:val="000000" w:themeColor="text1"/>
          <w:spacing w:val="-1"/>
        </w:rPr>
        <w:t xml:space="preserve"> </w:t>
      </w:r>
      <w:r w:rsidRPr="004A7191">
        <w:rPr>
          <w:color w:val="000000" w:themeColor="text1"/>
        </w:rPr>
        <w:t>prey under</w:t>
      </w:r>
      <w:r w:rsidRPr="004A7191">
        <w:rPr>
          <w:color w:val="000000" w:themeColor="text1"/>
          <w:spacing w:val="-16"/>
        </w:rPr>
        <w:t xml:space="preserve"> </w:t>
      </w:r>
      <w:r w:rsidRPr="004A7191">
        <w:rPr>
          <w:color w:val="000000" w:themeColor="text1"/>
          <w:spacing w:val="-5"/>
        </w:rPr>
        <w:t>water.</w:t>
      </w:r>
      <w:r w:rsidRPr="004A7191">
        <w:rPr>
          <w:color w:val="000000" w:themeColor="text1"/>
          <w:spacing w:val="-29"/>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glossy</w:t>
      </w:r>
      <w:r w:rsidRPr="004A7191">
        <w:rPr>
          <w:color w:val="000000" w:themeColor="text1"/>
          <w:spacing w:val="-15"/>
        </w:rPr>
        <w:t xml:space="preserve"> </w:t>
      </w:r>
      <w:r w:rsidRPr="004A7191">
        <w:rPr>
          <w:color w:val="000000" w:themeColor="text1"/>
        </w:rPr>
        <w:t>white</w:t>
      </w:r>
      <w:r w:rsidRPr="004A7191">
        <w:rPr>
          <w:color w:val="000000" w:themeColor="text1"/>
          <w:spacing w:val="-16"/>
        </w:rPr>
        <w:t xml:space="preserve"> </w:t>
      </w:r>
      <w:r w:rsidRPr="004A7191">
        <w:rPr>
          <w:color w:val="000000" w:themeColor="text1"/>
        </w:rPr>
        <w:t>eggs</w:t>
      </w:r>
      <w:r w:rsidRPr="004A7191">
        <w:rPr>
          <w:color w:val="000000" w:themeColor="text1"/>
          <w:spacing w:val="-16"/>
        </w:rPr>
        <w:t xml:space="preserve"> </w:t>
      </w:r>
      <w:r w:rsidRPr="004A7191">
        <w:rPr>
          <w:color w:val="000000" w:themeColor="text1"/>
        </w:rPr>
        <w:t>are laid</w:t>
      </w:r>
      <w:r w:rsidRPr="004A7191">
        <w:rPr>
          <w:color w:val="000000" w:themeColor="text1"/>
          <w:spacing w:val="-15"/>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a</w:t>
      </w:r>
      <w:r w:rsidRPr="004A7191">
        <w:rPr>
          <w:color w:val="000000" w:themeColor="text1"/>
          <w:spacing w:val="-15"/>
        </w:rPr>
        <w:t xml:space="preserve"> </w:t>
      </w:r>
      <w:r w:rsidRPr="004A7191">
        <w:rPr>
          <w:color w:val="000000" w:themeColor="text1"/>
        </w:rPr>
        <w:t>nest</w:t>
      </w:r>
      <w:r w:rsidRPr="004A7191">
        <w:rPr>
          <w:color w:val="000000" w:themeColor="text1"/>
          <w:spacing w:val="-16"/>
        </w:rPr>
        <w:t xml:space="preserve"> </w:t>
      </w:r>
      <w:r w:rsidRPr="004A7191">
        <w:rPr>
          <w:color w:val="000000" w:themeColor="text1"/>
        </w:rPr>
        <w:t>at</w:t>
      </w:r>
      <w:r w:rsidRPr="004A7191">
        <w:rPr>
          <w:color w:val="000000" w:themeColor="text1"/>
          <w:spacing w:val="-15"/>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end</w:t>
      </w:r>
      <w:r w:rsidRPr="004A7191">
        <w:rPr>
          <w:color w:val="000000" w:themeColor="text1"/>
          <w:spacing w:val="-16"/>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a burrow in a</w:t>
      </w:r>
      <w:r w:rsidR="00E6055B">
        <w:rPr>
          <w:color w:val="000000" w:themeColor="text1"/>
        </w:rPr>
        <w:t xml:space="preserve"> </w:t>
      </w:r>
      <w:r w:rsidRPr="004A7191">
        <w:rPr>
          <w:color w:val="000000" w:themeColor="text1"/>
        </w:rPr>
        <w:t>riverbank.</w:t>
      </w:r>
    </w:p>
    <w:p w14:paraId="2235C170" w14:textId="77777777" w:rsidR="006500DE" w:rsidRPr="004A7191" w:rsidRDefault="004A7191">
      <w:pPr>
        <w:pStyle w:val="BodyText"/>
        <w:spacing w:before="11" w:line="237" w:lineRule="auto"/>
        <w:ind w:left="1140" w:right="1197" w:firstLine="280"/>
        <w:rPr>
          <w:color w:val="000000" w:themeColor="text1"/>
        </w:rPr>
      </w:pPr>
      <w:r w:rsidRPr="004A7191">
        <w:rPr>
          <w:color w:val="000000" w:themeColor="text1"/>
        </w:rPr>
        <w:t>Common kingfishers are important members of ecosystems and good indicators of freshwater community health. The highest densities of breeding</w:t>
      </w:r>
      <w:r w:rsidRPr="004A7191">
        <w:rPr>
          <w:color w:val="000000" w:themeColor="text1"/>
          <w:spacing w:val="-17"/>
        </w:rPr>
        <w:t xml:space="preserve"> </w:t>
      </w:r>
      <w:r w:rsidRPr="004A7191">
        <w:rPr>
          <w:color w:val="000000" w:themeColor="text1"/>
        </w:rPr>
        <w:t>birds</w:t>
      </w:r>
      <w:r w:rsidRPr="004A7191">
        <w:rPr>
          <w:color w:val="000000" w:themeColor="text1"/>
          <w:spacing w:val="-16"/>
        </w:rPr>
        <w:t xml:space="preserve"> </w:t>
      </w:r>
      <w:r w:rsidRPr="004A7191">
        <w:rPr>
          <w:color w:val="000000" w:themeColor="text1"/>
        </w:rPr>
        <w:t>are</w:t>
      </w:r>
      <w:r w:rsidRPr="004A7191">
        <w:rPr>
          <w:color w:val="000000" w:themeColor="text1"/>
          <w:spacing w:val="-17"/>
        </w:rPr>
        <w:t xml:space="preserve"> </w:t>
      </w:r>
      <w:r w:rsidRPr="004A7191">
        <w:rPr>
          <w:color w:val="000000" w:themeColor="text1"/>
        </w:rPr>
        <w:t>found</w:t>
      </w:r>
      <w:r w:rsidRPr="004A7191">
        <w:rPr>
          <w:color w:val="000000" w:themeColor="text1"/>
          <w:spacing w:val="-15"/>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habitats</w:t>
      </w:r>
      <w:r w:rsidRPr="004A7191">
        <w:rPr>
          <w:color w:val="000000" w:themeColor="text1"/>
          <w:spacing w:val="-16"/>
        </w:rPr>
        <w:t xml:space="preserve"> </w:t>
      </w:r>
      <w:r w:rsidRPr="004A7191">
        <w:rPr>
          <w:color w:val="000000" w:themeColor="text1"/>
        </w:rPr>
        <w:t>with</w:t>
      </w:r>
      <w:r w:rsidRPr="004A7191">
        <w:rPr>
          <w:color w:val="000000" w:themeColor="text1"/>
          <w:spacing w:val="-16"/>
        </w:rPr>
        <w:t xml:space="preserve"> </w:t>
      </w:r>
      <w:r w:rsidRPr="004A7191">
        <w:rPr>
          <w:color w:val="000000" w:themeColor="text1"/>
        </w:rPr>
        <w:t>clear</w:t>
      </w:r>
      <w:r w:rsidRPr="004A7191">
        <w:rPr>
          <w:color w:val="000000" w:themeColor="text1"/>
          <w:spacing w:val="-17"/>
        </w:rPr>
        <w:t xml:space="preserve"> </w:t>
      </w:r>
      <w:r w:rsidRPr="004A7191">
        <w:rPr>
          <w:color w:val="000000" w:themeColor="text1"/>
          <w:spacing w:val="-4"/>
        </w:rPr>
        <w:t>water,</w:t>
      </w:r>
      <w:r w:rsidRPr="004A7191">
        <w:rPr>
          <w:color w:val="000000" w:themeColor="text1"/>
          <w:spacing w:val="-8"/>
        </w:rPr>
        <w:t xml:space="preserve"> </w:t>
      </w:r>
      <w:r w:rsidRPr="004A7191">
        <w:rPr>
          <w:color w:val="000000" w:themeColor="text1"/>
        </w:rPr>
        <w:t>which</w:t>
      </w:r>
      <w:r w:rsidRPr="004A7191">
        <w:rPr>
          <w:color w:val="000000" w:themeColor="text1"/>
          <w:spacing w:val="-17"/>
        </w:rPr>
        <w:t xml:space="preserve"> </w:t>
      </w:r>
      <w:r w:rsidRPr="004A7191">
        <w:rPr>
          <w:color w:val="000000" w:themeColor="text1"/>
        </w:rPr>
        <w:t>permits</w:t>
      </w:r>
      <w:r w:rsidRPr="004A7191">
        <w:rPr>
          <w:color w:val="000000" w:themeColor="text1"/>
          <w:spacing w:val="-15"/>
        </w:rPr>
        <w:t xml:space="preserve"> </w:t>
      </w:r>
      <w:r w:rsidRPr="004A7191">
        <w:rPr>
          <w:color w:val="000000" w:themeColor="text1"/>
        </w:rPr>
        <w:t>optimal prey</w:t>
      </w:r>
      <w:r w:rsidRPr="004A7191">
        <w:rPr>
          <w:color w:val="000000" w:themeColor="text1"/>
          <w:spacing w:val="-16"/>
        </w:rPr>
        <w:t xml:space="preserve"> </w:t>
      </w:r>
      <w:r w:rsidRPr="004A7191">
        <w:rPr>
          <w:color w:val="000000" w:themeColor="text1"/>
        </w:rPr>
        <w:t>visibility,</w:t>
      </w:r>
      <w:r w:rsidRPr="004A7191">
        <w:rPr>
          <w:color w:val="000000" w:themeColor="text1"/>
          <w:spacing w:val="-16"/>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trees</w:t>
      </w:r>
      <w:r w:rsidRPr="004A7191">
        <w:rPr>
          <w:color w:val="000000" w:themeColor="text1"/>
          <w:spacing w:val="-16"/>
        </w:rPr>
        <w:t xml:space="preserve"> </w:t>
      </w:r>
      <w:r w:rsidRPr="004A7191">
        <w:rPr>
          <w:color w:val="000000" w:themeColor="text1"/>
        </w:rPr>
        <w:t>or</w:t>
      </w:r>
      <w:r w:rsidRPr="004A7191">
        <w:rPr>
          <w:color w:val="000000" w:themeColor="text1"/>
          <w:spacing w:val="-16"/>
        </w:rPr>
        <w:t xml:space="preserve"> </w:t>
      </w:r>
      <w:r w:rsidRPr="004A7191">
        <w:rPr>
          <w:color w:val="000000" w:themeColor="text1"/>
        </w:rPr>
        <w:t>shrubs</w:t>
      </w:r>
      <w:r w:rsidRPr="004A7191">
        <w:rPr>
          <w:color w:val="000000" w:themeColor="text1"/>
          <w:spacing w:val="-15"/>
        </w:rPr>
        <w:t xml:space="preserve"> </w:t>
      </w:r>
      <w:r w:rsidRPr="004A7191">
        <w:rPr>
          <w:color w:val="000000" w:themeColor="text1"/>
        </w:rPr>
        <w:t>on</w:t>
      </w:r>
    </w:p>
    <w:p w14:paraId="034AA84E" w14:textId="77777777" w:rsidR="006500DE" w:rsidRPr="004A7191" w:rsidRDefault="004A7191">
      <w:pPr>
        <w:pStyle w:val="BodyText"/>
        <w:spacing w:before="15" w:line="230" w:lineRule="auto"/>
        <w:ind w:left="1140" w:right="1675"/>
        <w:rPr>
          <w:color w:val="000000" w:themeColor="text1"/>
        </w:rPr>
      </w:pPr>
      <w:r w:rsidRPr="004A7191">
        <w:rPr>
          <w:color w:val="000000" w:themeColor="text1"/>
        </w:rPr>
        <w:t>the</w:t>
      </w:r>
      <w:r w:rsidRPr="004A7191">
        <w:rPr>
          <w:color w:val="000000" w:themeColor="text1"/>
          <w:spacing w:val="-17"/>
        </w:rPr>
        <w:t xml:space="preserve"> </w:t>
      </w:r>
      <w:r w:rsidRPr="004A7191">
        <w:rPr>
          <w:color w:val="000000" w:themeColor="text1"/>
        </w:rPr>
        <w:t>banks.</w:t>
      </w:r>
      <w:r w:rsidRPr="004A7191">
        <w:rPr>
          <w:color w:val="000000" w:themeColor="text1"/>
          <w:spacing w:val="-26"/>
        </w:rPr>
        <w:t xml:space="preserve"> </w:t>
      </w:r>
      <w:r w:rsidRPr="004A7191">
        <w:rPr>
          <w:color w:val="000000" w:themeColor="text1"/>
        </w:rPr>
        <w:t>These</w:t>
      </w:r>
      <w:r w:rsidRPr="004A7191">
        <w:rPr>
          <w:color w:val="000000" w:themeColor="text1"/>
          <w:spacing w:val="-17"/>
        </w:rPr>
        <w:t xml:space="preserve"> </w:t>
      </w:r>
      <w:r w:rsidRPr="004A7191">
        <w:rPr>
          <w:color w:val="000000" w:themeColor="text1"/>
        </w:rPr>
        <w:t>habitats</w:t>
      </w:r>
      <w:r w:rsidRPr="004A7191">
        <w:rPr>
          <w:color w:val="000000" w:themeColor="text1"/>
          <w:spacing w:val="-16"/>
        </w:rPr>
        <w:t xml:space="preserve"> </w:t>
      </w:r>
      <w:r w:rsidRPr="004A7191">
        <w:rPr>
          <w:color w:val="000000" w:themeColor="text1"/>
        </w:rPr>
        <w:t>have</w:t>
      </w:r>
      <w:r w:rsidRPr="004A7191">
        <w:rPr>
          <w:color w:val="000000" w:themeColor="text1"/>
          <w:spacing w:val="-16"/>
        </w:rPr>
        <w:t xml:space="preserve"> </w:t>
      </w:r>
      <w:r w:rsidRPr="004A7191">
        <w:rPr>
          <w:color w:val="000000" w:themeColor="text1"/>
        </w:rPr>
        <w:t>also</w:t>
      </w:r>
      <w:r w:rsidRPr="004A7191">
        <w:rPr>
          <w:color w:val="000000" w:themeColor="text1"/>
          <w:spacing w:val="-16"/>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highest</w:t>
      </w:r>
      <w:r w:rsidRPr="004A7191">
        <w:rPr>
          <w:color w:val="000000" w:themeColor="text1"/>
          <w:spacing w:val="-16"/>
        </w:rPr>
        <w:t xml:space="preserve"> </w:t>
      </w:r>
      <w:r w:rsidRPr="004A7191">
        <w:rPr>
          <w:color w:val="000000" w:themeColor="text1"/>
        </w:rPr>
        <w:t>quality</w:t>
      </w:r>
      <w:r w:rsidRPr="004A7191">
        <w:rPr>
          <w:color w:val="000000" w:themeColor="text1"/>
          <w:spacing w:val="-15"/>
        </w:rPr>
        <w:t xml:space="preserve"> </w:t>
      </w:r>
      <w:r w:rsidRPr="004A7191">
        <w:rPr>
          <w:color w:val="000000" w:themeColor="text1"/>
        </w:rPr>
        <w:t>of</w:t>
      </w:r>
      <w:r w:rsidRPr="004A7191">
        <w:rPr>
          <w:color w:val="000000" w:themeColor="text1"/>
          <w:spacing w:val="-17"/>
        </w:rPr>
        <w:t xml:space="preserve"> </w:t>
      </w:r>
      <w:r w:rsidRPr="004A7191">
        <w:rPr>
          <w:color w:val="000000" w:themeColor="text1"/>
          <w:spacing w:val="-4"/>
        </w:rPr>
        <w:t>water,</w:t>
      </w:r>
      <w:r w:rsidRPr="004A7191">
        <w:rPr>
          <w:color w:val="000000" w:themeColor="text1"/>
          <w:spacing w:val="-8"/>
        </w:rPr>
        <w:t xml:space="preserve"> </w:t>
      </w:r>
      <w:r w:rsidRPr="004A7191">
        <w:rPr>
          <w:color w:val="000000" w:themeColor="text1"/>
        </w:rPr>
        <w:t>so</w:t>
      </w:r>
      <w:r w:rsidRPr="004A7191">
        <w:rPr>
          <w:color w:val="000000" w:themeColor="text1"/>
          <w:spacing w:val="-13"/>
        </w:rPr>
        <w:t xml:space="preserve"> </w:t>
      </w:r>
      <w:r w:rsidRPr="004A7191">
        <w:rPr>
          <w:color w:val="000000" w:themeColor="text1"/>
        </w:rPr>
        <w:t>the presence</w:t>
      </w:r>
      <w:r w:rsidRPr="004A7191">
        <w:rPr>
          <w:color w:val="000000" w:themeColor="text1"/>
          <w:spacing w:val="-13"/>
        </w:rPr>
        <w:t xml:space="preserve"> </w:t>
      </w:r>
      <w:r w:rsidRPr="004A7191">
        <w:rPr>
          <w:color w:val="000000" w:themeColor="text1"/>
        </w:rPr>
        <w:t>of</w:t>
      </w:r>
      <w:r w:rsidRPr="004A7191">
        <w:rPr>
          <w:color w:val="000000" w:themeColor="text1"/>
          <w:spacing w:val="-12"/>
        </w:rPr>
        <w:t xml:space="preserve"> </w:t>
      </w:r>
      <w:r w:rsidRPr="004A7191">
        <w:rPr>
          <w:color w:val="000000" w:themeColor="text1"/>
        </w:rPr>
        <w:t>this</w:t>
      </w:r>
      <w:r w:rsidRPr="004A7191">
        <w:rPr>
          <w:color w:val="000000" w:themeColor="text1"/>
          <w:spacing w:val="-11"/>
        </w:rPr>
        <w:t xml:space="preserve"> </w:t>
      </w:r>
      <w:r w:rsidRPr="004A7191">
        <w:rPr>
          <w:color w:val="000000" w:themeColor="text1"/>
        </w:rPr>
        <w:t>bird</w:t>
      </w:r>
      <w:r w:rsidRPr="004A7191">
        <w:rPr>
          <w:color w:val="000000" w:themeColor="text1"/>
          <w:spacing w:val="-12"/>
        </w:rPr>
        <w:t xml:space="preserve"> </w:t>
      </w:r>
      <w:r w:rsidRPr="004A7191">
        <w:rPr>
          <w:color w:val="000000" w:themeColor="text1"/>
        </w:rPr>
        <w:t>confirms</w:t>
      </w:r>
      <w:r w:rsidRPr="004A7191">
        <w:rPr>
          <w:color w:val="000000" w:themeColor="text1"/>
          <w:spacing w:val="-11"/>
        </w:rPr>
        <w:t xml:space="preserve"> </w:t>
      </w:r>
      <w:r w:rsidRPr="004A7191">
        <w:rPr>
          <w:color w:val="000000" w:themeColor="text1"/>
        </w:rPr>
        <w:t>the</w:t>
      </w:r>
      <w:r w:rsidRPr="004A7191">
        <w:rPr>
          <w:color w:val="000000" w:themeColor="text1"/>
          <w:spacing w:val="-12"/>
        </w:rPr>
        <w:t xml:space="preserve"> </w:t>
      </w:r>
      <w:r w:rsidRPr="004A7191">
        <w:rPr>
          <w:color w:val="000000" w:themeColor="text1"/>
        </w:rPr>
        <w:t>standard</w:t>
      </w:r>
      <w:r w:rsidRPr="004A7191">
        <w:rPr>
          <w:color w:val="000000" w:themeColor="text1"/>
          <w:spacing w:val="-12"/>
        </w:rPr>
        <w:t xml:space="preserve"> </w:t>
      </w:r>
      <w:r w:rsidRPr="004A7191">
        <w:rPr>
          <w:color w:val="000000" w:themeColor="text1"/>
        </w:rPr>
        <w:t>of</w:t>
      </w:r>
      <w:r w:rsidRPr="004A7191">
        <w:rPr>
          <w:color w:val="000000" w:themeColor="text1"/>
          <w:spacing w:val="-12"/>
        </w:rPr>
        <w:t xml:space="preserve"> </w:t>
      </w:r>
      <w:r w:rsidRPr="004A7191">
        <w:rPr>
          <w:color w:val="000000" w:themeColor="text1"/>
        </w:rPr>
        <w:t>the</w:t>
      </w:r>
      <w:r w:rsidRPr="004A7191">
        <w:rPr>
          <w:color w:val="000000" w:themeColor="text1"/>
          <w:spacing w:val="-11"/>
        </w:rPr>
        <w:t xml:space="preserve"> </w:t>
      </w:r>
      <w:r w:rsidRPr="004A7191">
        <w:rPr>
          <w:color w:val="000000" w:themeColor="text1"/>
          <w:spacing w:val="-5"/>
        </w:rPr>
        <w:t>water.</w:t>
      </w:r>
    </w:p>
    <w:p w14:paraId="622757CE" w14:textId="77777777" w:rsidR="006500DE" w:rsidRPr="004A7191" w:rsidRDefault="004A7191">
      <w:pPr>
        <w:pStyle w:val="BodyText"/>
        <w:spacing w:before="15" w:line="235" w:lineRule="auto"/>
        <w:ind w:left="1140" w:right="1342"/>
        <w:rPr>
          <w:color w:val="000000" w:themeColor="text1"/>
        </w:rPr>
      </w:pPr>
      <w:r w:rsidRPr="004A7191">
        <w:rPr>
          <w:color w:val="000000" w:themeColor="text1"/>
        </w:rPr>
        <w:t xml:space="preserve">[12] Measures to improve water flow can disrupt this habitat, and in particular, the replacement of natural banks by artificial confinement greatly reduces the populations of fish, amphibians and aquatic reptiles, and waterside birds are lost.[13] It can tolerate a certain degree of </w:t>
      </w:r>
      <w:proofErr w:type="spellStart"/>
      <w:r w:rsidRPr="004A7191">
        <w:rPr>
          <w:color w:val="000000" w:themeColor="text1"/>
        </w:rPr>
        <w:t>urbanisation</w:t>
      </w:r>
      <w:proofErr w:type="spellEnd"/>
      <w:r w:rsidRPr="004A7191">
        <w:rPr>
          <w:color w:val="000000" w:themeColor="text1"/>
        </w:rPr>
        <w:t>, provided the water remains clean.</w:t>
      </w:r>
    </w:p>
    <w:p w14:paraId="1A605EC5" w14:textId="77777777" w:rsidR="006500DE" w:rsidRPr="004A7191" w:rsidRDefault="004A7191">
      <w:pPr>
        <w:pStyle w:val="BodyText"/>
        <w:spacing w:before="16" w:line="230" w:lineRule="auto"/>
        <w:ind w:left="1140" w:right="1415" w:firstLine="280"/>
        <w:rPr>
          <w:color w:val="000000" w:themeColor="text1"/>
        </w:rPr>
      </w:pPr>
      <w:r w:rsidRPr="004A7191">
        <w:rPr>
          <w:color w:val="000000" w:themeColor="text1"/>
        </w:rPr>
        <w:t>This species is resident in areas where the climate is mild year- round, but must migrate after breeding from regions with</w:t>
      </w:r>
    </w:p>
    <w:p w14:paraId="7E206961" w14:textId="77777777" w:rsidR="006500DE" w:rsidRPr="004A7191" w:rsidRDefault="004A7191">
      <w:pPr>
        <w:pStyle w:val="BodyText"/>
        <w:spacing w:before="13" w:line="237" w:lineRule="auto"/>
        <w:ind w:left="1140" w:right="1188"/>
        <w:rPr>
          <w:color w:val="000000" w:themeColor="text1"/>
        </w:rPr>
      </w:pPr>
      <w:r w:rsidRPr="004A7191">
        <w:rPr>
          <w:color w:val="000000" w:themeColor="text1"/>
        </w:rPr>
        <w:t xml:space="preserve">prolonged freezing conditions in winter. Most birds winter within the southern parts of the breeding range, but smaller numbers cross the Mediterranean into Africa or travel over the mountains of </w:t>
      </w:r>
      <w:proofErr w:type="spellStart"/>
      <w:r w:rsidRPr="004A7191">
        <w:rPr>
          <w:color w:val="000000" w:themeColor="text1"/>
        </w:rPr>
        <w:t>Malaysiainto</w:t>
      </w:r>
      <w:proofErr w:type="spellEnd"/>
      <w:r w:rsidRPr="004A7191">
        <w:rPr>
          <w:color w:val="000000" w:themeColor="text1"/>
        </w:rPr>
        <w:t xml:space="preserve"> Southeast Asia. Kingfishers migrate mainly at night, and some Siberian breeders must travel at least 3,000 km (1,900 mi) between the breeding sites and the wintering areas.</w:t>
      </w:r>
    </w:p>
    <w:p w14:paraId="3C77A8D2" w14:textId="77777777" w:rsidR="006500DE" w:rsidRPr="004A7191" w:rsidRDefault="006500DE">
      <w:pPr>
        <w:spacing w:line="237" w:lineRule="auto"/>
        <w:rPr>
          <w:color w:val="000000" w:themeColor="text1"/>
        </w:rPr>
        <w:sectPr w:rsidR="006500DE" w:rsidRPr="004A7191">
          <w:pgSz w:w="8240" w:h="12200"/>
          <w:pgMar w:top="1020" w:right="0" w:bottom="280" w:left="0" w:header="720" w:footer="720" w:gutter="0"/>
          <w:cols w:space="720"/>
        </w:sectPr>
      </w:pPr>
    </w:p>
    <w:p w14:paraId="5594606C" w14:textId="77777777" w:rsidR="006500DE" w:rsidRPr="004A7191" w:rsidRDefault="006500DE">
      <w:pPr>
        <w:pStyle w:val="BodyText"/>
        <w:rPr>
          <w:color w:val="000000" w:themeColor="text1"/>
        </w:rPr>
      </w:pPr>
    </w:p>
    <w:p w14:paraId="3843EACC" w14:textId="77777777" w:rsidR="006500DE" w:rsidRPr="004A7191" w:rsidRDefault="006500DE">
      <w:pPr>
        <w:pStyle w:val="BodyText"/>
        <w:rPr>
          <w:color w:val="000000" w:themeColor="text1"/>
        </w:rPr>
      </w:pPr>
    </w:p>
    <w:p w14:paraId="20936C9A" w14:textId="77777777" w:rsidR="006500DE" w:rsidRPr="004A7191" w:rsidRDefault="006500DE">
      <w:pPr>
        <w:pStyle w:val="BodyText"/>
        <w:rPr>
          <w:color w:val="000000" w:themeColor="text1"/>
        </w:rPr>
      </w:pPr>
    </w:p>
    <w:p w14:paraId="52BA1747" w14:textId="77777777" w:rsidR="006500DE" w:rsidRPr="004A7191" w:rsidRDefault="006500DE">
      <w:pPr>
        <w:pStyle w:val="BodyText"/>
        <w:rPr>
          <w:color w:val="000000" w:themeColor="text1"/>
        </w:rPr>
      </w:pPr>
    </w:p>
    <w:p w14:paraId="481BD5A2" w14:textId="77777777" w:rsidR="006500DE" w:rsidRPr="004A7191" w:rsidRDefault="006500DE">
      <w:pPr>
        <w:pStyle w:val="BodyText"/>
        <w:rPr>
          <w:color w:val="000000" w:themeColor="text1"/>
        </w:rPr>
      </w:pPr>
    </w:p>
    <w:p w14:paraId="6EDF95B2" w14:textId="77777777" w:rsidR="006500DE" w:rsidRPr="004A7191" w:rsidRDefault="006500DE">
      <w:pPr>
        <w:pStyle w:val="BodyText"/>
        <w:rPr>
          <w:color w:val="000000" w:themeColor="text1"/>
        </w:rPr>
      </w:pPr>
    </w:p>
    <w:p w14:paraId="127EB272" w14:textId="77777777" w:rsidR="006500DE" w:rsidRPr="004A7191" w:rsidRDefault="006500DE">
      <w:pPr>
        <w:pStyle w:val="BodyText"/>
        <w:rPr>
          <w:color w:val="000000" w:themeColor="text1"/>
        </w:rPr>
      </w:pPr>
    </w:p>
    <w:p w14:paraId="21907EBB" w14:textId="77777777" w:rsidR="006500DE" w:rsidRPr="004A7191" w:rsidRDefault="006500DE">
      <w:pPr>
        <w:pStyle w:val="BodyText"/>
        <w:rPr>
          <w:color w:val="000000" w:themeColor="text1"/>
        </w:rPr>
      </w:pPr>
    </w:p>
    <w:p w14:paraId="3F5A9211" w14:textId="77777777" w:rsidR="006500DE" w:rsidRPr="004A7191" w:rsidRDefault="006500DE">
      <w:pPr>
        <w:pStyle w:val="BodyText"/>
        <w:rPr>
          <w:color w:val="000000" w:themeColor="text1"/>
        </w:rPr>
      </w:pPr>
    </w:p>
    <w:p w14:paraId="10A2709E" w14:textId="77777777" w:rsidR="006500DE" w:rsidRPr="004A7191" w:rsidRDefault="006500DE">
      <w:pPr>
        <w:pStyle w:val="BodyText"/>
        <w:rPr>
          <w:color w:val="000000" w:themeColor="text1"/>
        </w:rPr>
      </w:pPr>
    </w:p>
    <w:p w14:paraId="42C71A17" w14:textId="77777777" w:rsidR="006500DE" w:rsidRPr="004A7191" w:rsidRDefault="006500DE">
      <w:pPr>
        <w:pStyle w:val="BodyText"/>
        <w:rPr>
          <w:color w:val="000000" w:themeColor="text1"/>
        </w:rPr>
      </w:pPr>
    </w:p>
    <w:p w14:paraId="6B40C323" w14:textId="77777777" w:rsidR="006500DE" w:rsidRPr="004A7191" w:rsidRDefault="006500DE">
      <w:pPr>
        <w:pStyle w:val="BodyText"/>
        <w:rPr>
          <w:color w:val="000000" w:themeColor="text1"/>
        </w:rPr>
      </w:pPr>
    </w:p>
    <w:p w14:paraId="2E8B0D4D" w14:textId="77777777" w:rsidR="006500DE" w:rsidRPr="004A7191" w:rsidRDefault="006500DE">
      <w:pPr>
        <w:pStyle w:val="BodyText"/>
        <w:rPr>
          <w:color w:val="000000" w:themeColor="text1"/>
        </w:rPr>
      </w:pPr>
    </w:p>
    <w:p w14:paraId="278A18EB" w14:textId="77777777" w:rsidR="006500DE" w:rsidRPr="004A7191" w:rsidRDefault="006500DE">
      <w:pPr>
        <w:pStyle w:val="BodyText"/>
        <w:rPr>
          <w:color w:val="000000" w:themeColor="text1"/>
        </w:rPr>
      </w:pPr>
    </w:p>
    <w:p w14:paraId="77EAAFF5" w14:textId="77777777" w:rsidR="006500DE" w:rsidRPr="004A7191" w:rsidRDefault="006500DE">
      <w:pPr>
        <w:pStyle w:val="BodyText"/>
        <w:rPr>
          <w:color w:val="000000" w:themeColor="text1"/>
        </w:rPr>
      </w:pPr>
    </w:p>
    <w:p w14:paraId="016D39E0" w14:textId="77777777" w:rsidR="006500DE" w:rsidRPr="004A7191" w:rsidRDefault="006500DE">
      <w:pPr>
        <w:pStyle w:val="BodyText"/>
        <w:rPr>
          <w:color w:val="000000" w:themeColor="text1"/>
        </w:rPr>
      </w:pPr>
    </w:p>
    <w:p w14:paraId="56520131" w14:textId="77777777" w:rsidR="006500DE" w:rsidRPr="004A7191" w:rsidRDefault="006500DE">
      <w:pPr>
        <w:pStyle w:val="BodyText"/>
        <w:rPr>
          <w:color w:val="000000" w:themeColor="text1"/>
        </w:rPr>
      </w:pPr>
    </w:p>
    <w:p w14:paraId="2304A532" w14:textId="77777777" w:rsidR="006500DE" w:rsidRPr="004A7191" w:rsidRDefault="006500DE">
      <w:pPr>
        <w:pStyle w:val="BodyText"/>
        <w:rPr>
          <w:color w:val="000000" w:themeColor="text1"/>
        </w:rPr>
      </w:pPr>
    </w:p>
    <w:p w14:paraId="04423FCA" w14:textId="77777777" w:rsidR="006500DE" w:rsidRPr="004A7191" w:rsidRDefault="006500DE">
      <w:pPr>
        <w:pStyle w:val="BodyText"/>
        <w:rPr>
          <w:color w:val="000000" w:themeColor="text1"/>
        </w:rPr>
      </w:pPr>
    </w:p>
    <w:p w14:paraId="7C95ECF0" w14:textId="77777777" w:rsidR="006500DE" w:rsidRPr="004A7191" w:rsidRDefault="006500DE">
      <w:pPr>
        <w:pStyle w:val="BodyText"/>
        <w:rPr>
          <w:color w:val="000000" w:themeColor="text1"/>
        </w:rPr>
      </w:pPr>
    </w:p>
    <w:p w14:paraId="1EAFBB1C" w14:textId="77777777" w:rsidR="006500DE" w:rsidRPr="004A7191" w:rsidRDefault="006500DE">
      <w:pPr>
        <w:pStyle w:val="BodyText"/>
        <w:rPr>
          <w:color w:val="000000" w:themeColor="text1"/>
        </w:rPr>
      </w:pPr>
    </w:p>
    <w:p w14:paraId="56A9E7D4" w14:textId="77777777" w:rsidR="006500DE" w:rsidRPr="004A7191" w:rsidRDefault="006500DE">
      <w:pPr>
        <w:pStyle w:val="BodyText"/>
        <w:rPr>
          <w:color w:val="000000" w:themeColor="text1"/>
        </w:rPr>
      </w:pPr>
    </w:p>
    <w:p w14:paraId="4F2F94DE" w14:textId="77777777" w:rsidR="006500DE" w:rsidRPr="004A7191" w:rsidRDefault="006500DE">
      <w:pPr>
        <w:pStyle w:val="BodyText"/>
        <w:spacing w:before="6"/>
        <w:rPr>
          <w:color w:val="000000" w:themeColor="text1"/>
          <w:sz w:val="29"/>
        </w:rPr>
      </w:pPr>
    </w:p>
    <w:p w14:paraId="6F6EF538" w14:textId="77777777" w:rsidR="006500DE" w:rsidRPr="004A7191" w:rsidRDefault="004A7191">
      <w:pPr>
        <w:pStyle w:val="Heading2"/>
        <w:spacing w:before="57"/>
        <w:ind w:left="1140"/>
        <w:rPr>
          <w:color w:val="000000" w:themeColor="text1"/>
        </w:rPr>
      </w:pPr>
      <w:r w:rsidRPr="004A7191">
        <w:rPr>
          <w:color w:val="000000" w:themeColor="text1"/>
        </w:rPr>
        <w:t>Conservation status</w:t>
      </w:r>
    </w:p>
    <w:p w14:paraId="0EC246C1" w14:textId="77777777" w:rsidR="006500DE" w:rsidRPr="004A7191" w:rsidRDefault="006500DE">
      <w:pPr>
        <w:pStyle w:val="BodyText"/>
        <w:spacing w:before="4"/>
        <w:rPr>
          <w:b/>
          <w:color w:val="000000" w:themeColor="text1"/>
          <w:sz w:val="14"/>
        </w:rPr>
      </w:pPr>
    </w:p>
    <w:p w14:paraId="4E2112AF" w14:textId="77777777" w:rsidR="006500DE" w:rsidRPr="004A7191" w:rsidRDefault="006500DE">
      <w:pPr>
        <w:rPr>
          <w:color w:val="000000" w:themeColor="text1"/>
          <w:sz w:val="14"/>
        </w:rPr>
        <w:sectPr w:rsidR="006500DE" w:rsidRPr="004A7191">
          <w:pgSz w:w="8240" w:h="12200"/>
          <w:pgMar w:top="1140" w:right="0" w:bottom="280" w:left="0" w:header="720" w:footer="720" w:gutter="0"/>
          <w:cols w:space="720"/>
        </w:sectPr>
      </w:pPr>
    </w:p>
    <w:p w14:paraId="65D6A2BB" w14:textId="77777777" w:rsidR="006500DE" w:rsidRPr="004A7191" w:rsidRDefault="004A7191">
      <w:pPr>
        <w:tabs>
          <w:tab w:val="left" w:pos="2591"/>
        </w:tabs>
        <w:spacing w:before="93"/>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pacing w:val="-3"/>
          <w:sz w:val="16"/>
        </w:rPr>
        <w:t>Threatned</w:t>
      </w:r>
      <w:proofErr w:type="spellEnd"/>
    </w:p>
    <w:p w14:paraId="762DD3FF" w14:textId="77777777" w:rsidR="006500DE" w:rsidRPr="004A7191" w:rsidRDefault="004A7191">
      <w:pPr>
        <w:pStyle w:val="Heading3"/>
        <w:tabs>
          <w:tab w:val="left" w:pos="1738"/>
          <w:tab w:val="left" w:pos="2269"/>
          <w:tab w:val="left" w:pos="2776"/>
        </w:tabs>
        <w:spacing w:before="178" w:line="247" w:lineRule="auto"/>
        <w:ind w:left="1260" w:right="209"/>
        <w:rPr>
          <w:color w:val="000000" w:themeColor="text1"/>
        </w:rPr>
      </w:pPr>
      <w:r w:rsidRPr="004A7191">
        <w:rPr>
          <w:color w:val="000000" w:themeColor="text1"/>
          <w:position w:val="2"/>
        </w:rPr>
        <w:t>EX</w:t>
      </w:r>
      <w:r w:rsidRPr="004A7191">
        <w:rPr>
          <w:color w:val="000000" w:themeColor="text1"/>
          <w:position w:val="2"/>
        </w:rPr>
        <w:tab/>
      </w:r>
      <w:r w:rsidRPr="004A7191">
        <w:rPr>
          <w:color w:val="000000" w:themeColor="text1"/>
        </w:rPr>
        <w:t>EW</w:t>
      </w:r>
      <w:r w:rsidRPr="004A7191">
        <w:rPr>
          <w:color w:val="000000" w:themeColor="text1"/>
        </w:rPr>
        <w:tab/>
        <w:t>CR</w:t>
      </w:r>
      <w:r w:rsidRPr="004A7191">
        <w:rPr>
          <w:color w:val="000000" w:themeColor="text1"/>
        </w:rPr>
        <w:tab/>
      </w:r>
      <w:r w:rsidRPr="004A7191">
        <w:rPr>
          <w:color w:val="000000" w:themeColor="text1"/>
          <w:spacing w:val="-6"/>
        </w:rPr>
        <w:t xml:space="preserve">EN </w:t>
      </w:r>
      <w:r w:rsidRPr="004A7191">
        <w:rPr>
          <w:color w:val="000000" w:themeColor="text1"/>
          <w:spacing w:val="-3"/>
        </w:rPr>
        <w:t>VU</w:t>
      </w:r>
    </w:p>
    <w:p w14:paraId="572AC556" w14:textId="77777777" w:rsidR="006500DE" w:rsidRPr="004A7191" w:rsidRDefault="004A7191">
      <w:pPr>
        <w:spacing w:before="113" w:line="208" w:lineRule="auto"/>
        <w:ind w:left="859"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1EE15D12" w14:textId="77777777" w:rsidR="006500DE" w:rsidRPr="004A7191" w:rsidRDefault="004A7191">
      <w:pPr>
        <w:pStyle w:val="Heading3"/>
        <w:tabs>
          <w:tab w:val="left" w:pos="1049"/>
        </w:tabs>
        <w:rPr>
          <w:color w:val="000000" w:themeColor="text1"/>
        </w:rPr>
      </w:pPr>
      <w:r w:rsidRPr="004A7191">
        <w:rPr>
          <w:color w:val="000000" w:themeColor="text1"/>
        </w:rPr>
        <w:t>NT</w:t>
      </w:r>
      <w:r w:rsidRPr="004A7191">
        <w:rPr>
          <w:color w:val="000000" w:themeColor="text1"/>
        </w:rPr>
        <w:tab/>
        <w:t>LC</w:t>
      </w:r>
    </w:p>
    <w:p w14:paraId="46BC336F" w14:textId="77777777" w:rsidR="006500DE" w:rsidRPr="004A7191" w:rsidRDefault="006500DE">
      <w:pPr>
        <w:rPr>
          <w:color w:val="000000" w:themeColor="text1"/>
        </w:rPr>
        <w:sectPr w:rsidR="006500DE" w:rsidRPr="004A7191">
          <w:type w:val="continuous"/>
          <w:pgSz w:w="8240" w:h="12200"/>
          <w:pgMar w:top="880" w:right="0" w:bottom="280" w:left="0" w:header="720" w:footer="720" w:gutter="0"/>
          <w:cols w:num="2" w:space="720" w:equalWidth="0">
            <w:col w:w="3241" w:space="40"/>
            <w:col w:w="4959"/>
          </w:cols>
        </w:sectPr>
      </w:pPr>
    </w:p>
    <w:p w14:paraId="3D0E167F" w14:textId="77777777" w:rsidR="006500DE" w:rsidRPr="004A7191" w:rsidRDefault="00AE6195">
      <w:pPr>
        <w:pStyle w:val="BodyText"/>
        <w:spacing w:before="4"/>
        <w:rPr>
          <w:rFonts w:ascii="Trebuchet MS"/>
          <w:b/>
          <w:color w:val="000000" w:themeColor="text1"/>
          <w:sz w:val="14"/>
        </w:rPr>
      </w:pPr>
      <w:r w:rsidRPr="004A7191">
        <w:rPr>
          <w:noProof/>
          <w:color w:val="000000" w:themeColor="text1"/>
        </w:rPr>
        <mc:AlternateContent>
          <mc:Choice Requires="wps">
            <w:drawing>
              <wp:anchor distT="0" distB="0" distL="114300" distR="114300" simplePos="0" relativeHeight="242552832" behindDoc="1" locked="0" layoutInCell="1" allowOverlap="1" wp14:anchorId="3A438F1A" wp14:editId="4CD5BE59">
                <wp:simplePos x="0" y="0"/>
                <wp:positionH relativeFrom="page">
                  <wp:posOffset>2311400</wp:posOffset>
                </wp:positionH>
                <wp:positionV relativeFrom="page">
                  <wp:posOffset>253365</wp:posOffset>
                </wp:positionV>
                <wp:extent cx="161925" cy="154940"/>
                <wp:effectExtent l="0" t="0" r="0" b="0"/>
                <wp:wrapNone/>
                <wp:docPr id="1145" name="Text Box 1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C8434" w14:textId="77777777" w:rsidR="00B7268B" w:rsidRDefault="00B7268B">
                            <w:pPr>
                              <w:pStyle w:val="BodyText"/>
                              <w:rPr>
                                <w:rFonts w:ascii="Verdana"/>
                              </w:rPr>
                            </w:pPr>
                            <w:r>
                              <w:rPr>
                                <w:rFonts w:ascii="Verdana"/>
                                <w:color w:val="58595B"/>
                              </w:rP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38F1A" id="Text Box 1494" o:spid="_x0000_s1082" type="#_x0000_t202" style="position:absolute;margin-left:182pt;margin-top:19.95pt;width:12.75pt;height:12.2pt;z-index:-26076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" filled="f" stroked="f">
                <v:textbox inset="0,0,0,0">
                  <w:txbxContent>
                    <w:p w14:paraId="320C8434" w14:textId="77777777" w:rsidR="00B7268B" w:rsidRDefault="00B7268B">
                      <w:pPr>
                        <w:pStyle w:val="BodyText"/>
                        <w:rPr>
                          <w:rFonts w:ascii="Verdana"/>
                        </w:rPr>
                      </w:pPr>
                      <w:r>
                        <w:rPr>
                          <w:rFonts w:ascii="Verdana"/>
                          <w:color w:val="58595B"/>
                        </w:rPr>
                        <w:t>55</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53856" behindDoc="1" locked="0" layoutInCell="1" allowOverlap="1" wp14:anchorId="3EF4375F" wp14:editId="39FD0596">
                <wp:simplePos x="0" y="0"/>
                <wp:positionH relativeFrom="page">
                  <wp:posOffset>-1270</wp:posOffset>
                </wp:positionH>
                <wp:positionV relativeFrom="page">
                  <wp:posOffset>0</wp:posOffset>
                </wp:positionV>
                <wp:extent cx="5221605" cy="7734300"/>
                <wp:effectExtent l="0" t="0" r="0" b="0"/>
                <wp:wrapNone/>
                <wp:docPr id="1112" name="Group 1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113" name="Picture 149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4" name="Picture 14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5" name="Line 1491"/>
                        <wps:cNvCnPr>
                          <a:cxnSpLocks noChangeShapeType="1"/>
                        </wps:cNvCnPr>
                        <wps:spPr bwMode="auto">
                          <a:xfrm>
                            <a:off x="0" y="1134"/>
                            <a:ext cx="0" cy="869"/>
                          </a:xfrm>
                          <a:prstGeom prst="line">
                            <a:avLst/>
                          </a:prstGeom>
                          <a:noFill/>
                          <a:ln w="3175">
                            <a:solidFill>
                              <a:srgbClr val="537B9E"/>
                            </a:solidFill>
                            <a:prstDash val="solid"/>
                            <a:round/>
                            <a:headEnd/>
                            <a:tailEnd/>
                          </a:ln>
                          <a:extLst>
                            <a:ext uri="{909E8E84-426E-40DD-AFC4-6F175D3DCCD1}">
                              <a14:hiddenFill xmlns:a14="http://schemas.microsoft.com/office/drawing/2010/main">
                                <a:noFill/>
                              </a14:hiddenFill>
                            </a:ext>
                          </a:extLst>
                        </wps:spPr>
                        <wps:bodyPr/>
                      </wps:wsp>
                      <wps:wsp>
                        <wps:cNvPr id="1116" name="Freeform 1490"/>
                        <wps:cNvSpPr>
                          <a:spLocks/>
                        </wps:cNvSpPr>
                        <wps:spPr bwMode="auto">
                          <a:xfrm>
                            <a:off x="1218" y="7559"/>
                            <a:ext cx="298" cy="298"/>
                          </a:xfrm>
                          <a:custGeom>
                            <a:avLst/>
                            <a:gdLst>
                              <a:gd name="T0" fmla="+- 0 1367 1218"/>
                              <a:gd name="T1" fmla="*/ T0 w 298"/>
                              <a:gd name="T2" fmla="+- 0 7559 7559"/>
                              <a:gd name="T3" fmla="*/ 7559 h 298"/>
                              <a:gd name="T4" fmla="+- 0 1309 1218"/>
                              <a:gd name="T5" fmla="*/ T4 w 298"/>
                              <a:gd name="T6" fmla="+- 0 7571 7559"/>
                              <a:gd name="T7" fmla="*/ 7571 h 298"/>
                              <a:gd name="T8" fmla="+- 0 1262 1218"/>
                              <a:gd name="T9" fmla="*/ T8 w 298"/>
                              <a:gd name="T10" fmla="+- 0 7603 7559"/>
                              <a:gd name="T11" fmla="*/ 7603 h 298"/>
                              <a:gd name="T12" fmla="+- 0 1230 1218"/>
                              <a:gd name="T13" fmla="*/ T12 w 298"/>
                              <a:gd name="T14" fmla="+- 0 7650 7559"/>
                              <a:gd name="T15" fmla="*/ 7650 h 298"/>
                              <a:gd name="T16" fmla="+- 0 1218 1218"/>
                              <a:gd name="T17" fmla="*/ T16 w 298"/>
                              <a:gd name="T18" fmla="+- 0 7708 7559"/>
                              <a:gd name="T19" fmla="*/ 7708 h 298"/>
                              <a:gd name="T20" fmla="+- 0 1230 1218"/>
                              <a:gd name="T21" fmla="*/ T20 w 298"/>
                              <a:gd name="T22" fmla="+- 0 7766 7559"/>
                              <a:gd name="T23" fmla="*/ 7766 h 298"/>
                              <a:gd name="T24" fmla="+- 0 1262 1218"/>
                              <a:gd name="T25" fmla="*/ T24 w 298"/>
                              <a:gd name="T26" fmla="+- 0 7813 7559"/>
                              <a:gd name="T27" fmla="*/ 7813 h 298"/>
                              <a:gd name="T28" fmla="+- 0 1309 1218"/>
                              <a:gd name="T29" fmla="*/ T28 w 298"/>
                              <a:gd name="T30" fmla="+- 0 7845 7559"/>
                              <a:gd name="T31" fmla="*/ 7845 h 298"/>
                              <a:gd name="T32" fmla="+- 0 1367 1218"/>
                              <a:gd name="T33" fmla="*/ T32 w 298"/>
                              <a:gd name="T34" fmla="+- 0 7857 7559"/>
                              <a:gd name="T35" fmla="*/ 7857 h 298"/>
                              <a:gd name="T36" fmla="+- 0 1425 1218"/>
                              <a:gd name="T37" fmla="*/ T36 w 298"/>
                              <a:gd name="T38" fmla="+- 0 7845 7559"/>
                              <a:gd name="T39" fmla="*/ 7845 h 298"/>
                              <a:gd name="T40" fmla="+- 0 1472 1218"/>
                              <a:gd name="T41" fmla="*/ T40 w 298"/>
                              <a:gd name="T42" fmla="+- 0 7813 7559"/>
                              <a:gd name="T43" fmla="*/ 7813 h 298"/>
                              <a:gd name="T44" fmla="+- 0 1504 1218"/>
                              <a:gd name="T45" fmla="*/ T44 w 298"/>
                              <a:gd name="T46" fmla="+- 0 7766 7559"/>
                              <a:gd name="T47" fmla="*/ 7766 h 298"/>
                              <a:gd name="T48" fmla="+- 0 1516 1218"/>
                              <a:gd name="T49" fmla="*/ T48 w 298"/>
                              <a:gd name="T50" fmla="+- 0 7708 7559"/>
                              <a:gd name="T51" fmla="*/ 7708 h 298"/>
                              <a:gd name="T52" fmla="+- 0 1504 1218"/>
                              <a:gd name="T53" fmla="*/ T52 w 298"/>
                              <a:gd name="T54" fmla="+- 0 7650 7559"/>
                              <a:gd name="T55" fmla="*/ 7650 h 298"/>
                              <a:gd name="T56" fmla="+- 0 1472 1218"/>
                              <a:gd name="T57" fmla="*/ T56 w 298"/>
                              <a:gd name="T58" fmla="+- 0 7603 7559"/>
                              <a:gd name="T59" fmla="*/ 7603 h 298"/>
                              <a:gd name="T60" fmla="+- 0 1425 1218"/>
                              <a:gd name="T61" fmla="*/ T60 w 298"/>
                              <a:gd name="T62" fmla="+- 0 7571 7559"/>
                              <a:gd name="T63" fmla="*/ 7571 h 298"/>
                              <a:gd name="T64" fmla="+- 0 1367 1218"/>
                              <a:gd name="T65" fmla="*/ T64 w 298"/>
                              <a:gd name="T66" fmla="+- 0 7559 7559"/>
                              <a:gd name="T67" fmla="*/ 755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7" name="Freeform 1489"/>
                        <wps:cNvSpPr>
                          <a:spLocks/>
                        </wps:cNvSpPr>
                        <wps:spPr bwMode="auto">
                          <a:xfrm>
                            <a:off x="1218" y="7559"/>
                            <a:ext cx="298" cy="298"/>
                          </a:xfrm>
                          <a:custGeom>
                            <a:avLst/>
                            <a:gdLst>
                              <a:gd name="T0" fmla="+- 0 1367 1218"/>
                              <a:gd name="T1" fmla="*/ T0 w 298"/>
                              <a:gd name="T2" fmla="+- 0 7857 7559"/>
                              <a:gd name="T3" fmla="*/ 7857 h 298"/>
                              <a:gd name="T4" fmla="+- 0 1425 1218"/>
                              <a:gd name="T5" fmla="*/ T4 w 298"/>
                              <a:gd name="T6" fmla="+- 0 7845 7559"/>
                              <a:gd name="T7" fmla="*/ 7845 h 298"/>
                              <a:gd name="T8" fmla="+- 0 1472 1218"/>
                              <a:gd name="T9" fmla="*/ T8 w 298"/>
                              <a:gd name="T10" fmla="+- 0 7813 7559"/>
                              <a:gd name="T11" fmla="*/ 7813 h 298"/>
                              <a:gd name="T12" fmla="+- 0 1504 1218"/>
                              <a:gd name="T13" fmla="*/ T12 w 298"/>
                              <a:gd name="T14" fmla="+- 0 7766 7559"/>
                              <a:gd name="T15" fmla="*/ 7766 h 298"/>
                              <a:gd name="T16" fmla="+- 0 1516 1218"/>
                              <a:gd name="T17" fmla="*/ T16 w 298"/>
                              <a:gd name="T18" fmla="+- 0 7708 7559"/>
                              <a:gd name="T19" fmla="*/ 7708 h 298"/>
                              <a:gd name="T20" fmla="+- 0 1504 1218"/>
                              <a:gd name="T21" fmla="*/ T20 w 298"/>
                              <a:gd name="T22" fmla="+- 0 7650 7559"/>
                              <a:gd name="T23" fmla="*/ 7650 h 298"/>
                              <a:gd name="T24" fmla="+- 0 1472 1218"/>
                              <a:gd name="T25" fmla="*/ T24 w 298"/>
                              <a:gd name="T26" fmla="+- 0 7603 7559"/>
                              <a:gd name="T27" fmla="*/ 7603 h 298"/>
                              <a:gd name="T28" fmla="+- 0 1425 1218"/>
                              <a:gd name="T29" fmla="*/ T28 w 298"/>
                              <a:gd name="T30" fmla="+- 0 7571 7559"/>
                              <a:gd name="T31" fmla="*/ 7571 h 298"/>
                              <a:gd name="T32" fmla="+- 0 1367 1218"/>
                              <a:gd name="T33" fmla="*/ T32 w 298"/>
                              <a:gd name="T34" fmla="+- 0 7559 7559"/>
                              <a:gd name="T35" fmla="*/ 7559 h 298"/>
                              <a:gd name="T36" fmla="+- 0 1309 1218"/>
                              <a:gd name="T37" fmla="*/ T36 w 298"/>
                              <a:gd name="T38" fmla="+- 0 7571 7559"/>
                              <a:gd name="T39" fmla="*/ 7571 h 298"/>
                              <a:gd name="T40" fmla="+- 0 1262 1218"/>
                              <a:gd name="T41" fmla="*/ T40 w 298"/>
                              <a:gd name="T42" fmla="+- 0 7603 7559"/>
                              <a:gd name="T43" fmla="*/ 7603 h 298"/>
                              <a:gd name="T44" fmla="+- 0 1230 1218"/>
                              <a:gd name="T45" fmla="*/ T44 w 298"/>
                              <a:gd name="T46" fmla="+- 0 7650 7559"/>
                              <a:gd name="T47" fmla="*/ 7650 h 298"/>
                              <a:gd name="T48" fmla="+- 0 1218 1218"/>
                              <a:gd name="T49" fmla="*/ T48 w 298"/>
                              <a:gd name="T50" fmla="+- 0 7708 7559"/>
                              <a:gd name="T51" fmla="*/ 7708 h 298"/>
                              <a:gd name="T52" fmla="+- 0 1230 1218"/>
                              <a:gd name="T53" fmla="*/ T52 w 298"/>
                              <a:gd name="T54" fmla="+- 0 7766 7559"/>
                              <a:gd name="T55" fmla="*/ 7766 h 298"/>
                              <a:gd name="T56" fmla="+- 0 1262 1218"/>
                              <a:gd name="T57" fmla="*/ T56 w 298"/>
                              <a:gd name="T58" fmla="+- 0 7813 7559"/>
                              <a:gd name="T59" fmla="*/ 7813 h 298"/>
                              <a:gd name="T60" fmla="+- 0 1309 1218"/>
                              <a:gd name="T61" fmla="*/ T60 w 298"/>
                              <a:gd name="T62" fmla="+- 0 7845 7559"/>
                              <a:gd name="T63" fmla="*/ 7845 h 298"/>
                              <a:gd name="T64" fmla="+- 0 1367 1218"/>
                              <a:gd name="T65" fmla="*/ T64 w 298"/>
                              <a:gd name="T66" fmla="+- 0 7857 7559"/>
                              <a:gd name="T67" fmla="*/ 785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8" name="Freeform 1488"/>
                        <wps:cNvSpPr>
                          <a:spLocks/>
                        </wps:cNvSpPr>
                        <wps:spPr bwMode="auto">
                          <a:xfrm>
                            <a:off x="2234" y="7565"/>
                            <a:ext cx="298" cy="298"/>
                          </a:xfrm>
                          <a:custGeom>
                            <a:avLst/>
                            <a:gdLst>
                              <a:gd name="T0" fmla="+- 0 2383 2234"/>
                              <a:gd name="T1" fmla="*/ T0 w 298"/>
                              <a:gd name="T2" fmla="+- 0 7565 7565"/>
                              <a:gd name="T3" fmla="*/ 7565 h 298"/>
                              <a:gd name="T4" fmla="+- 0 2325 2234"/>
                              <a:gd name="T5" fmla="*/ T4 w 298"/>
                              <a:gd name="T6" fmla="+- 0 7577 7565"/>
                              <a:gd name="T7" fmla="*/ 7577 h 298"/>
                              <a:gd name="T8" fmla="+- 0 2278 2234"/>
                              <a:gd name="T9" fmla="*/ T8 w 298"/>
                              <a:gd name="T10" fmla="+- 0 7609 7565"/>
                              <a:gd name="T11" fmla="*/ 7609 h 298"/>
                              <a:gd name="T12" fmla="+- 0 2246 2234"/>
                              <a:gd name="T13" fmla="*/ T12 w 298"/>
                              <a:gd name="T14" fmla="+- 0 7656 7565"/>
                              <a:gd name="T15" fmla="*/ 7656 h 298"/>
                              <a:gd name="T16" fmla="+- 0 2234 2234"/>
                              <a:gd name="T17" fmla="*/ T16 w 298"/>
                              <a:gd name="T18" fmla="+- 0 7714 7565"/>
                              <a:gd name="T19" fmla="*/ 7714 h 298"/>
                              <a:gd name="T20" fmla="+- 0 2246 2234"/>
                              <a:gd name="T21" fmla="*/ T20 w 298"/>
                              <a:gd name="T22" fmla="+- 0 7772 7565"/>
                              <a:gd name="T23" fmla="*/ 7772 h 298"/>
                              <a:gd name="T24" fmla="+- 0 2278 2234"/>
                              <a:gd name="T25" fmla="*/ T24 w 298"/>
                              <a:gd name="T26" fmla="+- 0 7819 7565"/>
                              <a:gd name="T27" fmla="*/ 7819 h 298"/>
                              <a:gd name="T28" fmla="+- 0 2325 2234"/>
                              <a:gd name="T29" fmla="*/ T28 w 298"/>
                              <a:gd name="T30" fmla="+- 0 7851 7565"/>
                              <a:gd name="T31" fmla="*/ 7851 h 298"/>
                              <a:gd name="T32" fmla="+- 0 2383 2234"/>
                              <a:gd name="T33" fmla="*/ T32 w 298"/>
                              <a:gd name="T34" fmla="+- 0 7863 7565"/>
                              <a:gd name="T35" fmla="*/ 7863 h 298"/>
                              <a:gd name="T36" fmla="+- 0 2441 2234"/>
                              <a:gd name="T37" fmla="*/ T36 w 298"/>
                              <a:gd name="T38" fmla="+- 0 7851 7565"/>
                              <a:gd name="T39" fmla="*/ 7851 h 298"/>
                              <a:gd name="T40" fmla="+- 0 2488 2234"/>
                              <a:gd name="T41" fmla="*/ T40 w 298"/>
                              <a:gd name="T42" fmla="+- 0 7819 7565"/>
                              <a:gd name="T43" fmla="*/ 7819 h 298"/>
                              <a:gd name="T44" fmla="+- 0 2520 2234"/>
                              <a:gd name="T45" fmla="*/ T44 w 298"/>
                              <a:gd name="T46" fmla="+- 0 7772 7565"/>
                              <a:gd name="T47" fmla="*/ 7772 h 298"/>
                              <a:gd name="T48" fmla="+- 0 2532 2234"/>
                              <a:gd name="T49" fmla="*/ T48 w 298"/>
                              <a:gd name="T50" fmla="+- 0 7714 7565"/>
                              <a:gd name="T51" fmla="*/ 7714 h 298"/>
                              <a:gd name="T52" fmla="+- 0 2520 2234"/>
                              <a:gd name="T53" fmla="*/ T52 w 298"/>
                              <a:gd name="T54" fmla="+- 0 7656 7565"/>
                              <a:gd name="T55" fmla="*/ 7656 h 298"/>
                              <a:gd name="T56" fmla="+- 0 2488 2234"/>
                              <a:gd name="T57" fmla="*/ T56 w 298"/>
                              <a:gd name="T58" fmla="+- 0 7609 7565"/>
                              <a:gd name="T59" fmla="*/ 7609 h 298"/>
                              <a:gd name="T60" fmla="+- 0 2441 2234"/>
                              <a:gd name="T61" fmla="*/ T60 w 298"/>
                              <a:gd name="T62" fmla="+- 0 7577 7565"/>
                              <a:gd name="T63" fmla="*/ 7577 h 298"/>
                              <a:gd name="T64" fmla="+- 0 2383 2234"/>
                              <a:gd name="T65" fmla="*/ T64 w 298"/>
                              <a:gd name="T66" fmla="+- 0 7565 7565"/>
                              <a:gd name="T67" fmla="*/ 756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9" name="Freeform 1487"/>
                        <wps:cNvSpPr>
                          <a:spLocks/>
                        </wps:cNvSpPr>
                        <wps:spPr bwMode="auto">
                          <a:xfrm>
                            <a:off x="2234" y="7565"/>
                            <a:ext cx="298" cy="298"/>
                          </a:xfrm>
                          <a:custGeom>
                            <a:avLst/>
                            <a:gdLst>
                              <a:gd name="T0" fmla="+- 0 2383 2234"/>
                              <a:gd name="T1" fmla="*/ T0 w 298"/>
                              <a:gd name="T2" fmla="+- 0 7863 7565"/>
                              <a:gd name="T3" fmla="*/ 7863 h 298"/>
                              <a:gd name="T4" fmla="+- 0 2441 2234"/>
                              <a:gd name="T5" fmla="*/ T4 w 298"/>
                              <a:gd name="T6" fmla="+- 0 7851 7565"/>
                              <a:gd name="T7" fmla="*/ 7851 h 298"/>
                              <a:gd name="T8" fmla="+- 0 2488 2234"/>
                              <a:gd name="T9" fmla="*/ T8 w 298"/>
                              <a:gd name="T10" fmla="+- 0 7819 7565"/>
                              <a:gd name="T11" fmla="*/ 7819 h 298"/>
                              <a:gd name="T12" fmla="+- 0 2520 2234"/>
                              <a:gd name="T13" fmla="*/ T12 w 298"/>
                              <a:gd name="T14" fmla="+- 0 7772 7565"/>
                              <a:gd name="T15" fmla="*/ 7772 h 298"/>
                              <a:gd name="T16" fmla="+- 0 2532 2234"/>
                              <a:gd name="T17" fmla="*/ T16 w 298"/>
                              <a:gd name="T18" fmla="+- 0 7714 7565"/>
                              <a:gd name="T19" fmla="*/ 7714 h 298"/>
                              <a:gd name="T20" fmla="+- 0 2520 2234"/>
                              <a:gd name="T21" fmla="*/ T20 w 298"/>
                              <a:gd name="T22" fmla="+- 0 7656 7565"/>
                              <a:gd name="T23" fmla="*/ 7656 h 298"/>
                              <a:gd name="T24" fmla="+- 0 2488 2234"/>
                              <a:gd name="T25" fmla="*/ T24 w 298"/>
                              <a:gd name="T26" fmla="+- 0 7609 7565"/>
                              <a:gd name="T27" fmla="*/ 7609 h 298"/>
                              <a:gd name="T28" fmla="+- 0 2441 2234"/>
                              <a:gd name="T29" fmla="*/ T28 w 298"/>
                              <a:gd name="T30" fmla="+- 0 7577 7565"/>
                              <a:gd name="T31" fmla="*/ 7577 h 298"/>
                              <a:gd name="T32" fmla="+- 0 2383 2234"/>
                              <a:gd name="T33" fmla="*/ T32 w 298"/>
                              <a:gd name="T34" fmla="+- 0 7565 7565"/>
                              <a:gd name="T35" fmla="*/ 7565 h 298"/>
                              <a:gd name="T36" fmla="+- 0 2325 2234"/>
                              <a:gd name="T37" fmla="*/ T36 w 298"/>
                              <a:gd name="T38" fmla="+- 0 7577 7565"/>
                              <a:gd name="T39" fmla="*/ 7577 h 298"/>
                              <a:gd name="T40" fmla="+- 0 2278 2234"/>
                              <a:gd name="T41" fmla="*/ T40 w 298"/>
                              <a:gd name="T42" fmla="+- 0 7609 7565"/>
                              <a:gd name="T43" fmla="*/ 7609 h 298"/>
                              <a:gd name="T44" fmla="+- 0 2246 2234"/>
                              <a:gd name="T45" fmla="*/ T44 w 298"/>
                              <a:gd name="T46" fmla="+- 0 7656 7565"/>
                              <a:gd name="T47" fmla="*/ 7656 h 298"/>
                              <a:gd name="T48" fmla="+- 0 2234 2234"/>
                              <a:gd name="T49" fmla="*/ T48 w 298"/>
                              <a:gd name="T50" fmla="+- 0 7714 7565"/>
                              <a:gd name="T51" fmla="*/ 7714 h 298"/>
                              <a:gd name="T52" fmla="+- 0 2246 2234"/>
                              <a:gd name="T53" fmla="*/ T52 w 298"/>
                              <a:gd name="T54" fmla="+- 0 7772 7565"/>
                              <a:gd name="T55" fmla="*/ 7772 h 298"/>
                              <a:gd name="T56" fmla="+- 0 2278 2234"/>
                              <a:gd name="T57" fmla="*/ T56 w 298"/>
                              <a:gd name="T58" fmla="+- 0 7819 7565"/>
                              <a:gd name="T59" fmla="*/ 7819 h 298"/>
                              <a:gd name="T60" fmla="+- 0 2325 2234"/>
                              <a:gd name="T61" fmla="*/ T60 w 298"/>
                              <a:gd name="T62" fmla="+- 0 7851 7565"/>
                              <a:gd name="T63" fmla="*/ 7851 h 298"/>
                              <a:gd name="T64" fmla="+- 0 2383 2234"/>
                              <a:gd name="T65" fmla="*/ T64 w 298"/>
                              <a:gd name="T66" fmla="+- 0 7863 7565"/>
                              <a:gd name="T67" fmla="*/ 786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0" name="Freeform 1486"/>
                        <wps:cNvSpPr>
                          <a:spLocks/>
                        </wps:cNvSpPr>
                        <wps:spPr bwMode="auto">
                          <a:xfrm>
                            <a:off x="3251" y="7576"/>
                            <a:ext cx="297" cy="298"/>
                          </a:xfrm>
                          <a:custGeom>
                            <a:avLst/>
                            <a:gdLst>
                              <a:gd name="T0" fmla="+- 0 3399 3251"/>
                              <a:gd name="T1" fmla="*/ T0 w 297"/>
                              <a:gd name="T2" fmla="+- 0 7576 7576"/>
                              <a:gd name="T3" fmla="*/ 7576 h 298"/>
                              <a:gd name="T4" fmla="+- 0 3342 3251"/>
                              <a:gd name="T5" fmla="*/ T4 w 297"/>
                              <a:gd name="T6" fmla="+- 0 7588 7576"/>
                              <a:gd name="T7" fmla="*/ 7588 h 298"/>
                              <a:gd name="T8" fmla="+- 0 3294 3251"/>
                              <a:gd name="T9" fmla="*/ T8 w 297"/>
                              <a:gd name="T10" fmla="+- 0 7620 7576"/>
                              <a:gd name="T11" fmla="*/ 7620 h 298"/>
                              <a:gd name="T12" fmla="+- 0 3262 3251"/>
                              <a:gd name="T13" fmla="*/ T12 w 297"/>
                              <a:gd name="T14" fmla="+- 0 7667 7576"/>
                              <a:gd name="T15" fmla="*/ 7667 h 298"/>
                              <a:gd name="T16" fmla="+- 0 3251 3251"/>
                              <a:gd name="T17" fmla="*/ T16 w 297"/>
                              <a:gd name="T18" fmla="+- 0 7725 7576"/>
                              <a:gd name="T19" fmla="*/ 7725 h 298"/>
                              <a:gd name="T20" fmla="+- 0 3262 3251"/>
                              <a:gd name="T21" fmla="*/ T20 w 297"/>
                              <a:gd name="T22" fmla="+- 0 7783 7576"/>
                              <a:gd name="T23" fmla="*/ 7783 h 298"/>
                              <a:gd name="T24" fmla="+- 0 3294 3251"/>
                              <a:gd name="T25" fmla="*/ T24 w 297"/>
                              <a:gd name="T26" fmla="+- 0 7830 7576"/>
                              <a:gd name="T27" fmla="*/ 7830 h 298"/>
                              <a:gd name="T28" fmla="+- 0 3342 3251"/>
                              <a:gd name="T29" fmla="*/ T28 w 297"/>
                              <a:gd name="T30" fmla="+- 0 7862 7576"/>
                              <a:gd name="T31" fmla="*/ 7862 h 298"/>
                              <a:gd name="T32" fmla="+- 0 3399 3251"/>
                              <a:gd name="T33" fmla="*/ T32 w 297"/>
                              <a:gd name="T34" fmla="+- 0 7874 7576"/>
                              <a:gd name="T35" fmla="*/ 7874 h 298"/>
                              <a:gd name="T36" fmla="+- 0 3457 3251"/>
                              <a:gd name="T37" fmla="*/ T36 w 297"/>
                              <a:gd name="T38" fmla="+- 0 7862 7576"/>
                              <a:gd name="T39" fmla="*/ 7862 h 298"/>
                              <a:gd name="T40" fmla="+- 0 3505 3251"/>
                              <a:gd name="T41" fmla="*/ T40 w 297"/>
                              <a:gd name="T42" fmla="+- 0 7830 7576"/>
                              <a:gd name="T43" fmla="*/ 7830 h 298"/>
                              <a:gd name="T44" fmla="+- 0 3537 3251"/>
                              <a:gd name="T45" fmla="*/ T44 w 297"/>
                              <a:gd name="T46" fmla="+- 0 7783 7576"/>
                              <a:gd name="T47" fmla="*/ 7783 h 298"/>
                              <a:gd name="T48" fmla="+- 0 3548 3251"/>
                              <a:gd name="T49" fmla="*/ T48 w 297"/>
                              <a:gd name="T50" fmla="+- 0 7725 7576"/>
                              <a:gd name="T51" fmla="*/ 7725 h 298"/>
                              <a:gd name="T52" fmla="+- 0 3537 3251"/>
                              <a:gd name="T53" fmla="*/ T52 w 297"/>
                              <a:gd name="T54" fmla="+- 0 7667 7576"/>
                              <a:gd name="T55" fmla="*/ 7667 h 298"/>
                              <a:gd name="T56" fmla="+- 0 3505 3251"/>
                              <a:gd name="T57" fmla="*/ T56 w 297"/>
                              <a:gd name="T58" fmla="+- 0 7620 7576"/>
                              <a:gd name="T59" fmla="*/ 7620 h 298"/>
                              <a:gd name="T60" fmla="+- 0 3457 3251"/>
                              <a:gd name="T61" fmla="*/ T60 w 297"/>
                              <a:gd name="T62" fmla="+- 0 7588 7576"/>
                              <a:gd name="T63" fmla="*/ 7588 h 298"/>
                              <a:gd name="T64" fmla="+- 0 3399 3251"/>
                              <a:gd name="T65" fmla="*/ T64 w 297"/>
                              <a:gd name="T66" fmla="+- 0 7576 7576"/>
                              <a:gd name="T67" fmla="*/ 757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1" name="Freeform 1485"/>
                        <wps:cNvSpPr>
                          <a:spLocks/>
                        </wps:cNvSpPr>
                        <wps:spPr bwMode="auto">
                          <a:xfrm>
                            <a:off x="3251" y="7576"/>
                            <a:ext cx="297" cy="298"/>
                          </a:xfrm>
                          <a:custGeom>
                            <a:avLst/>
                            <a:gdLst>
                              <a:gd name="T0" fmla="+- 0 3399 3251"/>
                              <a:gd name="T1" fmla="*/ T0 w 297"/>
                              <a:gd name="T2" fmla="+- 0 7874 7576"/>
                              <a:gd name="T3" fmla="*/ 7874 h 298"/>
                              <a:gd name="T4" fmla="+- 0 3457 3251"/>
                              <a:gd name="T5" fmla="*/ T4 w 297"/>
                              <a:gd name="T6" fmla="+- 0 7862 7576"/>
                              <a:gd name="T7" fmla="*/ 7862 h 298"/>
                              <a:gd name="T8" fmla="+- 0 3505 3251"/>
                              <a:gd name="T9" fmla="*/ T8 w 297"/>
                              <a:gd name="T10" fmla="+- 0 7830 7576"/>
                              <a:gd name="T11" fmla="*/ 7830 h 298"/>
                              <a:gd name="T12" fmla="+- 0 3537 3251"/>
                              <a:gd name="T13" fmla="*/ T12 w 297"/>
                              <a:gd name="T14" fmla="+- 0 7783 7576"/>
                              <a:gd name="T15" fmla="*/ 7783 h 298"/>
                              <a:gd name="T16" fmla="+- 0 3548 3251"/>
                              <a:gd name="T17" fmla="*/ T16 w 297"/>
                              <a:gd name="T18" fmla="+- 0 7725 7576"/>
                              <a:gd name="T19" fmla="*/ 7725 h 298"/>
                              <a:gd name="T20" fmla="+- 0 3537 3251"/>
                              <a:gd name="T21" fmla="*/ T20 w 297"/>
                              <a:gd name="T22" fmla="+- 0 7667 7576"/>
                              <a:gd name="T23" fmla="*/ 7667 h 298"/>
                              <a:gd name="T24" fmla="+- 0 3505 3251"/>
                              <a:gd name="T25" fmla="*/ T24 w 297"/>
                              <a:gd name="T26" fmla="+- 0 7620 7576"/>
                              <a:gd name="T27" fmla="*/ 7620 h 298"/>
                              <a:gd name="T28" fmla="+- 0 3457 3251"/>
                              <a:gd name="T29" fmla="*/ T28 w 297"/>
                              <a:gd name="T30" fmla="+- 0 7588 7576"/>
                              <a:gd name="T31" fmla="*/ 7588 h 298"/>
                              <a:gd name="T32" fmla="+- 0 3399 3251"/>
                              <a:gd name="T33" fmla="*/ T32 w 297"/>
                              <a:gd name="T34" fmla="+- 0 7576 7576"/>
                              <a:gd name="T35" fmla="*/ 7576 h 298"/>
                              <a:gd name="T36" fmla="+- 0 3342 3251"/>
                              <a:gd name="T37" fmla="*/ T36 w 297"/>
                              <a:gd name="T38" fmla="+- 0 7588 7576"/>
                              <a:gd name="T39" fmla="*/ 7588 h 298"/>
                              <a:gd name="T40" fmla="+- 0 3294 3251"/>
                              <a:gd name="T41" fmla="*/ T40 w 297"/>
                              <a:gd name="T42" fmla="+- 0 7620 7576"/>
                              <a:gd name="T43" fmla="*/ 7620 h 298"/>
                              <a:gd name="T44" fmla="+- 0 3262 3251"/>
                              <a:gd name="T45" fmla="*/ T44 w 297"/>
                              <a:gd name="T46" fmla="+- 0 7667 7576"/>
                              <a:gd name="T47" fmla="*/ 7667 h 298"/>
                              <a:gd name="T48" fmla="+- 0 3251 3251"/>
                              <a:gd name="T49" fmla="*/ T48 w 297"/>
                              <a:gd name="T50" fmla="+- 0 7725 7576"/>
                              <a:gd name="T51" fmla="*/ 7725 h 298"/>
                              <a:gd name="T52" fmla="+- 0 3262 3251"/>
                              <a:gd name="T53" fmla="*/ T52 w 297"/>
                              <a:gd name="T54" fmla="+- 0 7783 7576"/>
                              <a:gd name="T55" fmla="*/ 7783 h 298"/>
                              <a:gd name="T56" fmla="+- 0 3294 3251"/>
                              <a:gd name="T57" fmla="*/ T56 w 297"/>
                              <a:gd name="T58" fmla="+- 0 7830 7576"/>
                              <a:gd name="T59" fmla="*/ 7830 h 298"/>
                              <a:gd name="T60" fmla="+- 0 3342 3251"/>
                              <a:gd name="T61" fmla="*/ T60 w 297"/>
                              <a:gd name="T62" fmla="+- 0 7862 7576"/>
                              <a:gd name="T63" fmla="*/ 7862 h 298"/>
                              <a:gd name="T64" fmla="+- 0 3399 3251"/>
                              <a:gd name="T65" fmla="*/ T64 w 297"/>
                              <a:gd name="T66" fmla="+- 0 7874 7576"/>
                              <a:gd name="T67" fmla="*/ 787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2" name="Freeform 1484"/>
                        <wps:cNvSpPr>
                          <a:spLocks/>
                        </wps:cNvSpPr>
                        <wps:spPr bwMode="auto">
                          <a:xfrm>
                            <a:off x="4268" y="7582"/>
                            <a:ext cx="298" cy="298"/>
                          </a:xfrm>
                          <a:custGeom>
                            <a:avLst/>
                            <a:gdLst>
                              <a:gd name="T0" fmla="+- 0 4417 4268"/>
                              <a:gd name="T1" fmla="*/ T0 w 298"/>
                              <a:gd name="T2" fmla="+- 0 7582 7582"/>
                              <a:gd name="T3" fmla="*/ 7582 h 298"/>
                              <a:gd name="T4" fmla="+- 0 4359 4268"/>
                              <a:gd name="T5" fmla="*/ T4 w 298"/>
                              <a:gd name="T6" fmla="+- 0 7594 7582"/>
                              <a:gd name="T7" fmla="*/ 7594 h 298"/>
                              <a:gd name="T8" fmla="+- 0 4312 4268"/>
                              <a:gd name="T9" fmla="*/ T8 w 298"/>
                              <a:gd name="T10" fmla="+- 0 7626 7582"/>
                              <a:gd name="T11" fmla="*/ 7626 h 298"/>
                              <a:gd name="T12" fmla="+- 0 4280 4268"/>
                              <a:gd name="T13" fmla="*/ T12 w 298"/>
                              <a:gd name="T14" fmla="+- 0 7673 7582"/>
                              <a:gd name="T15" fmla="*/ 7673 h 298"/>
                              <a:gd name="T16" fmla="+- 0 4268 4268"/>
                              <a:gd name="T17" fmla="*/ T16 w 298"/>
                              <a:gd name="T18" fmla="+- 0 7731 7582"/>
                              <a:gd name="T19" fmla="*/ 7731 h 298"/>
                              <a:gd name="T20" fmla="+- 0 4280 4268"/>
                              <a:gd name="T21" fmla="*/ T20 w 298"/>
                              <a:gd name="T22" fmla="+- 0 7789 7582"/>
                              <a:gd name="T23" fmla="*/ 7789 h 298"/>
                              <a:gd name="T24" fmla="+- 0 4312 4268"/>
                              <a:gd name="T25" fmla="*/ T24 w 298"/>
                              <a:gd name="T26" fmla="+- 0 7836 7582"/>
                              <a:gd name="T27" fmla="*/ 7836 h 298"/>
                              <a:gd name="T28" fmla="+- 0 4359 4268"/>
                              <a:gd name="T29" fmla="*/ T28 w 298"/>
                              <a:gd name="T30" fmla="+- 0 7868 7582"/>
                              <a:gd name="T31" fmla="*/ 7868 h 298"/>
                              <a:gd name="T32" fmla="+- 0 4417 4268"/>
                              <a:gd name="T33" fmla="*/ T32 w 298"/>
                              <a:gd name="T34" fmla="+- 0 7880 7582"/>
                              <a:gd name="T35" fmla="*/ 7880 h 298"/>
                              <a:gd name="T36" fmla="+- 0 4475 4268"/>
                              <a:gd name="T37" fmla="*/ T36 w 298"/>
                              <a:gd name="T38" fmla="+- 0 7868 7582"/>
                              <a:gd name="T39" fmla="*/ 7868 h 298"/>
                              <a:gd name="T40" fmla="+- 0 4522 4268"/>
                              <a:gd name="T41" fmla="*/ T40 w 298"/>
                              <a:gd name="T42" fmla="+- 0 7836 7582"/>
                              <a:gd name="T43" fmla="*/ 7836 h 298"/>
                              <a:gd name="T44" fmla="+- 0 4554 4268"/>
                              <a:gd name="T45" fmla="*/ T44 w 298"/>
                              <a:gd name="T46" fmla="+- 0 7789 7582"/>
                              <a:gd name="T47" fmla="*/ 7789 h 298"/>
                              <a:gd name="T48" fmla="+- 0 4566 4268"/>
                              <a:gd name="T49" fmla="*/ T48 w 298"/>
                              <a:gd name="T50" fmla="+- 0 7731 7582"/>
                              <a:gd name="T51" fmla="*/ 7731 h 298"/>
                              <a:gd name="T52" fmla="+- 0 4554 4268"/>
                              <a:gd name="T53" fmla="*/ T52 w 298"/>
                              <a:gd name="T54" fmla="+- 0 7673 7582"/>
                              <a:gd name="T55" fmla="*/ 7673 h 298"/>
                              <a:gd name="T56" fmla="+- 0 4522 4268"/>
                              <a:gd name="T57" fmla="*/ T56 w 298"/>
                              <a:gd name="T58" fmla="+- 0 7626 7582"/>
                              <a:gd name="T59" fmla="*/ 7626 h 298"/>
                              <a:gd name="T60" fmla="+- 0 4475 4268"/>
                              <a:gd name="T61" fmla="*/ T60 w 298"/>
                              <a:gd name="T62" fmla="+- 0 7594 7582"/>
                              <a:gd name="T63" fmla="*/ 7594 h 298"/>
                              <a:gd name="T64" fmla="+- 0 4417 4268"/>
                              <a:gd name="T65" fmla="*/ T64 w 298"/>
                              <a:gd name="T66" fmla="+- 0 7582 7582"/>
                              <a:gd name="T67" fmla="*/ 758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3" name="Freeform 1483"/>
                        <wps:cNvSpPr>
                          <a:spLocks/>
                        </wps:cNvSpPr>
                        <wps:spPr bwMode="auto">
                          <a:xfrm>
                            <a:off x="4268" y="7582"/>
                            <a:ext cx="298" cy="298"/>
                          </a:xfrm>
                          <a:custGeom>
                            <a:avLst/>
                            <a:gdLst>
                              <a:gd name="T0" fmla="+- 0 4417 4268"/>
                              <a:gd name="T1" fmla="*/ T0 w 298"/>
                              <a:gd name="T2" fmla="+- 0 7880 7582"/>
                              <a:gd name="T3" fmla="*/ 7880 h 298"/>
                              <a:gd name="T4" fmla="+- 0 4475 4268"/>
                              <a:gd name="T5" fmla="*/ T4 w 298"/>
                              <a:gd name="T6" fmla="+- 0 7868 7582"/>
                              <a:gd name="T7" fmla="*/ 7868 h 298"/>
                              <a:gd name="T8" fmla="+- 0 4522 4268"/>
                              <a:gd name="T9" fmla="*/ T8 w 298"/>
                              <a:gd name="T10" fmla="+- 0 7836 7582"/>
                              <a:gd name="T11" fmla="*/ 7836 h 298"/>
                              <a:gd name="T12" fmla="+- 0 4554 4268"/>
                              <a:gd name="T13" fmla="*/ T12 w 298"/>
                              <a:gd name="T14" fmla="+- 0 7789 7582"/>
                              <a:gd name="T15" fmla="*/ 7789 h 298"/>
                              <a:gd name="T16" fmla="+- 0 4566 4268"/>
                              <a:gd name="T17" fmla="*/ T16 w 298"/>
                              <a:gd name="T18" fmla="+- 0 7731 7582"/>
                              <a:gd name="T19" fmla="*/ 7731 h 298"/>
                              <a:gd name="T20" fmla="+- 0 4554 4268"/>
                              <a:gd name="T21" fmla="*/ T20 w 298"/>
                              <a:gd name="T22" fmla="+- 0 7673 7582"/>
                              <a:gd name="T23" fmla="*/ 7673 h 298"/>
                              <a:gd name="T24" fmla="+- 0 4522 4268"/>
                              <a:gd name="T25" fmla="*/ T24 w 298"/>
                              <a:gd name="T26" fmla="+- 0 7626 7582"/>
                              <a:gd name="T27" fmla="*/ 7626 h 298"/>
                              <a:gd name="T28" fmla="+- 0 4475 4268"/>
                              <a:gd name="T29" fmla="*/ T28 w 298"/>
                              <a:gd name="T30" fmla="+- 0 7594 7582"/>
                              <a:gd name="T31" fmla="*/ 7594 h 298"/>
                              <a:gd name="T32" fmla="+- 0 4417 4268"/>
                              <a:gd name="T33" fmla="*/ T32 w 298"/>
                              <a:gd name="T34" fmla="+- 0 7582 7582"/>
                              <a:gd name="T35" fmla="*/ 7582 h 298"/>
                              <a:gd name="T36" fmla="+- 0 4359 4268"/>
                              <a:gd name="T37" fmla="*/ T36 w 298"/>
                              <a:gd name="T38" fmla="+- 0 7594 7582"/>
                              <a:gd name="T39" fmla="*/ 7594 h 298"/>
                              <a:gd name="T40" fmla="+- 0 4312 4268"/>
                              <a:gd name="T41" fmla="*/ T40 w 298"/>
                              <a:gd name="T42" fmla="+- 0 7626 7582"/>
                              <a:gd name="T43" fmla="*/ 7626 h 298"/>
                              <a:gd name="T44" fmla="+- 0 4280 4268"/>
                              <a:gd name="T45" fmla="*/ T44 w 298"/>
                              <a:gd name="T46" fmla="+- 0 7673 7582"/>
                              <a:gd name="T47" fmla="*/ 7673 h 298"/>
                              <a:gd name="T48" fmla="+- 0 4268 4268"/>
                              <a:gd name="T49" fmla="*/ T48 w 298"/>
                              <a:gd name="T50" fmla="+- 0 7731 7582"/>
                              <a:gd name="T51" fmla="*/ 7731 h 298"/>
                              <a:gd name="T52" fmla="+- 0 4280 4268"/>
                              <a:gd name="T53" fmla="*/ T52 w 298"/>
                              <a:gd name="T54" fmla="+- 0 7789 7582"/>
                              <a:gd name="T55" fmla="*/ 7789 h 298"/>
                              <a:gd name="T56" fmla="+- 0 4312 4268"/>
                              <a:gd name="T57" fmla="*/ T56 w 298"/>
                              <a:gd name="T58" fmla="+- 0 7836 7582"/>
                              <a:gd name="T59" fmla="*/ 7836 h 298"/>
                              <a:gd name="T60" fmla="+- 0 4359 4268"/>
                              <a:gd name="T61" fmla="*/ T60 w 298"/>
                              <a:gd name="T62" fmla="+- 0 7868 7582"/>
                              <a:gd name="T63" fmla="*/ 7868 h 298"/>
                              <a:gd name="T64" fmla="+- 0 4417 4268"/>
                              <a:gd name="T65" fmla="*/ T64 w 298"/>
                              <a:gd name="T66" fmla="+- 0 7880 7582"/>
                              <a:gd name="T67" fmla="*/ 788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4" name="Line 1482"/>
                        <wps:cNvCnPr>
                          <a:cxnSpLocks noChangeShapeType="1"/>
                        </wps:cNvCnPr>
                        <wps:spPr bwMode="auto">
                          <a:xfrm>
                            <a:off x="1366" y="740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25" name="Picture 14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58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6" name="Line 1480"/>
                        <wps:cNvCnPr>
                          <a:cxnSpLocks noChangeShapeType="1"/>
                        </wps:cNvCnPr>
                        <wps:spPr bwMode="auto">
                          <a:xfrm>
                            <a:off x="4414" y="743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27" name="Picture 147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1" y="7560"/>
                            <a:ext cx="299"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8" name="Line 1478"/>
                        <wps:cNvCnPr>
                          <a:cxnSpLocks noChangeShapeType="1"/>
                        </wps:cNvCnPr>
                        <wps:spPr bwMode="auto">
                          <a:xfrm>
                            <a:off x="2375" y="741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9" name="Line 1477"/>
                        <wps:cNvCnPr>
                          <a:cxnSpLocks noChangeShapeType="1"/>
                        </wps:cNvCnPr>
                        <wps:spPr bwMode="auto">
                          <a:xfrm>
                            <a:off x="3397" y="741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0" name="Line 1476"/>
                        <wps:cNvCnPr>
                          <a:cxnSpLocks noChangeShapeType="1"/>
                        </wps:cNvCnPr>
                        <wps:spPr bwMode="auto">
                          <a:xfrm>
                            <a:off x="2370" y="7418"/>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31" name="Picture 14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0" y="7562"/>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2" name="Freeform 1474"/>
                        <wps:cNvSpPr>
                          <a:spLocks/>
                        </wps:cNvSpPr>
                        <wps:spPr bwMode="auto">
                          <a:xfrm>
                            <a:off x="1218" y="7559"/>
                            <a:ext cx="298" cy="298"/>
                          </a:xfrm>
                          <a:custGeom>
                            <a:avLst/>
                            <a:gdLst>
                              <a:gd name="T0" fmla="+- 0 1367 1218"/>
                              <a:gd name="T1" fmla="*/ T0 w 298"/>
                              <a:gd name="T2" fmla="+- 0 7559 7559"/>
                              <a:gd name="T3" fmla="*/ 7559 h 298"/>
                              <a:gd name="T4" fmla="+- 0 1309 1218"/>
                              <a:gd name="T5" fmla="*/ T4 w 298"/>
                              <a:gd name="T6" fmla="+- 0 7571 7559"/>
                              <a:gd name="T7" fmla="*/ 7571 h 298"/>
                              <a:gd name="T8" fmla="+- 0 1262 1218"/>
                              <a:gd name="T9" fmla="*/ T8 w 298"/>
                              <a:gd name="T10" fmla="+- 0 7603 7559"/>
                              <a:gd name="T11" fmla="*/ 7603 h 298"/>
                              <a:gd name="T12" fmla="+- 0 1230 1218"/>
                              <a:gd name="T13" fmla="*/ T12 w 298"/>
                              <a:gd name="T14" fmla="+- 0 7650 7559"/>
                              <a:gd name="T15" fmla="*/ 7650 h 298"/>
                              <a:gd name="T16" fmla="+- 0 1218 1218"/>
                              <a:gd name="T17" fmla="*/ T16 w 298"/>
                              <a:gd name="T18" fmla="+- 0 7708 7559"/>
                              <a:gd name="T19" fmla="*/ 7708 h 298"/>
                              <a:gd name="T20" fmla="+- 0 1230 1218"/>
                              <a:gd name="T21" fmla="*/ T20 w 298"/>
                              <a:gd name="T22" fmla="+- 0 7766 7559"/>
                              <a:gd name="T23" fmla="*/ 7766 h 298"/>
                              <a:gd name="T24" fmla="+- 0 1262 1218"/>
                              <a:gd name="T25" fmla="*/ T24 w 298"/>
                              <a:gd name="T26" fmla="+- 0 7813 7559"/>
                              <a:gd name="T27" fmla="*/ 7813 h 298"/>
                              <a:gd name="T28" fmla="+- 0 1309 1218"/>
                              <a:gd name="T29" fmla="*/ T28 w 298"/>
                              <a:gd name="T30" fmla="+- 0 7845 7559"/>
                              <a:gd name="T31" fmla="*/ 7845 h 298"/>
                              <a:gd name="T32" fmla="+- 0 1367 1218"/>
                              <a:gd name="T33" fmla="*/ T32 w 298"/>
                              <a:gd name="T34" fmla="+- 0 7857 7559"/>
                              <a:gd name="T35" fmla="*/ 7857 h 298"/>
                              <a:gd name="T36" fmla="+- 0 1425 1218"/>
                              <a:gd name="T37" fmla="*/ T36 w 298"/>
                              <a:gd name="T38" fmla="+- 0 7845 7559"/>
                              <a:gd name="T39" fmla="*/ 7845 h 298"/>
                              <a:gd name="T40" fmla="+- 0 1472 1218"/>
                              <a:gd name="T41" fmla="*/ T40 w 298"/>
                              <a:gd name="T42" fmla="+- 0 7813 7559"/>
                              <a:gd name="T43" fmla="*/ 7813 h 298"/>
                              <a:gd name="T44" fmla="+- 0 1504 1218"/>
                              <a:gd name="T45" fmla="*/ T44 w 298"/>
                              <a:gd name="T46" fmla="+- 0 7766 7559"/>
                              <a:gd name="T47" fmla="*/ 7766 h 298"/>
                              <a:gd name="T48" fmla="+- 0 1516 1218"/>
                              <a:gd name="T49" fmla="*/ T48 w 298"/>
                              <a:gd name="T50" fmla="+- 0 7708 7559"/>
                              <a:gd name="T51" fmla="*/ 7708 h 298"/>
                              <a:gd name="T52" fmla="+- 0 1504 1218"/>
                              <a:gd name="T53" fmla="*/ T52 w 298"/>
                              <a:gd name="T54" fmla="+- 0 7650 7559"/>
                              <a:gd name="T55" fmla="*/ 7650 h 298"/>
                              <a:gd name="T56" fmla="+- 0 1472 1218"/>
                              <a:gd name="T57" fmla="*/ T56 w 298"/>
                              <a:gd name="T58" fmla="+- 0 7603 7559"/>
                              <a:gd name="T59" fmla="*/ 7603 h 298"/>
                              <a:gd name="T60" fmla="+- 0 1425 1218"/>
                              <a:gd name="T61" fmla="*/ T60 w 298"/>
                              <a:gd name="T62" fmla="+- 0 7571 7559"/>
                              <a:gd name="T63" fmla="*/ 7571 h 298"/>
                              <a:gd name="T64" fmla="+- 0 1367 1218"/>
                              <a:gd name="T65" fmla="*/ T64 w 298"/>
                              <a:gd name="T66" fmla="+- 0 7559 7559"/>
                              <a:gd name="T67" fmla="*/ 755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3" name="Freeform 1473"/>
                        <wps:cNvSpPr>
                          <a:spLocks/>
                        </wps:cNvSpPr>
                        <wps:spPr bwMode="auto">
                          <a:xfrm>
                            <a:off x="1218" y="7559"/>
                            <a:ext cx="298" cy="298"/>
                          </a:xfrm>
                          <a:custGeom>
                            <a:avLst/>
                            <a:gdLst>
                              <a:gd name="T0" fmla="+- 0 1367 1218"/>
                              <a:gd name="T1" fmla="*/ T0 w 298"/>
                              <a:gd name="T2" fmla="+- 0 7857 7559"/>
                              <a:gd name="T3" fmla="*/ 7857 h 298"/>
                              <a:gd name="T4" fmla="+- 0 1425 1218"/>
                              <a:gd name="T5" fmla="*/ T4 w 298"/>
                              <a:gd name="T6" fmla="+- 0 7845 7559"/>
                              <a:gd name="T7" fmla="*/ 7845 h 298"/>
                              <a:gd name="T8" fmla="+- 0 1472 1218"/>
                              <a:gd name="T9" fmla="*/ T8 w 298"/>
                              <a:gd name="T10" fmla="+- 0 7813 7559"/>
                              <a:gd name="T11" fmla="*/ 7813 h 298"/>
                              <a:gd name="T12" fmla="+- 0 1504 1218"/>
                              <a:gd name="T13" fmla="*/ T12 w 298"/>
                              <a:gd name="T14" fmla="+- 0 7766 7559"/>
                              <a:gd name="T15" fmla="*/ 7766 h 298"/>
                              <a:gd name="T16" fmla="+- 0 1516 1218"/>
                              <a:gd name="T17" fmla="*/ T16 w 298"/>
                              <a:gd name="T18" fmla="+- 0 7708 7559"/>
                              <a:gd name="T19" fmla="*/ 7708 h 298"/>
                              <a:gd name="T20" fmla="+- 0 1504 1218"/>
                              <a:gd name="T21" fmla="*/ T20 w 298"/>
                              <a:gd name="T22" fmla="+- 0 7650 7559"/>
                              <a:gd name="T23" fmla="*/ 7650 h 298"/>
                              <a:gd name="T24" fmla="+- 0 1472 1218"/>
                              <a:gd name="T25" fmla="*/ T24 w 298"/>
                              <a:gd name="T26" fmla="+- 0 7603 7559"/>
                              <a:gd name="T27" fmla="*/ 7603 h 298"/>
                              <a:gd name="T28" fmla="+- 0 1425 1218"/>
                              <a:gd name="T29" fmla="*/ T28 w 298"/>
                              <a:gd name="T30" fmla="+- 0 7571 7559"/>
                              <a:gd name="T31" fmla="*/ 7571 h 298"/>
                              <a:gd name="T32" fmla="+- 0 1367 1218"/>
                              <a:gd name="T33" fmla="*/ T32 w 298"/>
                              <a:gd name="T34" fmla="+- 0 7559 7559"/>
                              <a:gd name="T35" fmla="*/ 7559 h 298"/>
                              <a:gd name="T36" fmla="+- 0 1309 1218"/>
                              <a:gd name="T37" fmla="*/ T36 w 298"/>
                              <a:gd name="T38" fmla="+- 0 7571 7559"/>
                              <a:gd name="T39" fmla="*/ 7571 h 298"/>
                              <a:gd name="T40" fmla="+- 0 1262 1218"/>
                              <a:gd name="T41" fmla="*/ T40 w 298"/>
                              <a:gd name="T42" fmla="+- 0 7603 7559"/>
                              <a:gd name="T43" fmla="*/ 7603 h 298"/>
                              <a:gd name="T44" fmla="+- 0 1230 1218"/>
                              <a:gd name="T45" fmla="*/ T44 w 298"/>
                              <a:gd name="T46" fmla="+- 0 7650 7559"/>
                              <a:gd name="T47" fmla="*/ 7650 h 298"/>
                              <a:gd name="T48" fmla="+- 0 1218 1218"/>
                              <a:gd name="T49" fmla="*/ T48 w 298"/>
                              <a:gd name="T50" fmla="+- 0 7708 7559"/>
                              <a:gd name="T51" fmla="*/ 7708 h 298"/>
                              <a:gd name="T52" fmla="+- 0 1230 1218"/>
                              <a:gd name="T53" fmla="*/ T52 w 298"/>
                              <a:gd name="T54" fmla="+- 0 7766 7559"/>
                              <a:gd name="T55" fmla="*/ 7766 h 298"/>
                              <a:gd name="T56" fmla="+- 0 1262 1218"/>
                              <a:gd name="T57" fmla="*/ T56 w 298"/>
                              <a:gd name="T58" fmla="+- 0 7813 7559"/>
                              <a:gd name="T59" fmla="*/ 7813 h 298"/>
                              <a:gd name="T60" fmla="+- 0 1309 1218"/>
                              <a:gd name="T61" fmla="*/ T60 w 298"/>
                              <a:gd name="T62" fmla="+- 0 7845 7559"/>
                              <a:gd name="T63" fmla="*/ 7845 h 298"/>
                              <a:gd name="T64" fmla="+- 0 1367 1218"/>
                              <a:gd name="T65" fmla="*/ T64 w 298"/>
                              <a:gd name="T66" fmla="+- 0 7857 7559"/>
                              <a:gd name="T67" fmla="*/ 785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4" name="Freeform 1472"/>
                        <wps:cNvSpPr>
                          <a:spLocks/>
                        </wps:cNvSpPr>
                        <wps:spPr bwMode="auto">
                          <a:xfrm>
                            <a:off x="2234" y="7565"/>
                            <a:ext cx="298" cy="298"/>
                          </a:xfrm>
                          <a:custGeom>
                            <a:avLst/>
                            <a:gdLst>
                              <a:gd name="T0" fmla="+- 0 2383 2234"/>
                              <a:gd name="T1" fmla="*/ T0 w 298"/>
                              <a:gd name="T2" fmla="+- 0 7565 7565"/>
                              <a:gd name="T3" fmla="*/ 7565 h 298"/>
                              <a:gd name="T4" fmla="+- 0 2325 2234"/>
                              <a:gd name="T5" fmla="*/ T4 w 298"/>
                              <a:gd name="T6" fmla="+- 0 7577 7565"/>
                              <a:gd name="T7" fmla="*/ 7577 h 298"/>
                              <a:gd name="T8" fmla="+- 0 2278 2234"/>
                              <a:gd name="T9" fmla="*/ T8 w 298"/>
                              <a:gd name="T10" fmla="+- 0 7609 7565"/>
                              <a:gd name="T11" fmla="*/ 7609 h 298"/>
                              <a:gd name="T12" fmla="+- 0 2246 2234"/>
                              <a:gd name="T13" fmla="*/ T12 w 298"/>
                              <a:gd name="T14" fmla="+- 0 7656 7565"/>
                              <a:gd name="T15" fmla="*/ 7656 h 298"/>
                              <a:gd name="T16" fmla="+- 0 2234 2234"/>
                              <a:gd name="T17" fmla="*/ T16 w 298"/>
                              <a:gd name="T18" fmla="+- 0 7714 7565"/>
                              <a:gd name="T19" fmla="*/ 7714 h 298"/>
                              <a:gd name="T20" fmla="+- 0 2246 2234"/>
                              <a:gd name="T21" fmla="*/ T20 w 298"/>
                              <a:gd name="T22" fmla="+- 0 7772 7565"/>
                              <a:gd name="T23" fmla="*/ 7772 h 298"/>
                              <a:gd name="T24" fmla="+- 0 2278 2234"/>
                              <a:gd name="T25" fmla="*/ T24 w 298"/>
                              <a:gd name="T26" fmla="+- 0 7819 7565"/>
                              <a:gd name="T27" fmla="*/ 7819 h 298"/>
                              <a:gd name="T28" fmla="+- 0 2325 2234"/>
                              <a:gd name="T29" fmla="*/ T28 w 298"/>
                              <a:gd name="T30" fmla="+- 0 7851 7565"/>
                              <a:gd name="T31" fmla="*/ 7851 h 298"/>
                              <a:gd name="T32" fmla="+- 0 2383 2234"/>
                              <a:gd name="T33" fmla="*/ T32 w 298"/>
                              <a:gd name="T34" fmla="+- 0 7863 7565"/>
                              <a:gd name="T35" fmla="*/ 7863 h 298"/>
                              <a:gd name="T36" fmla="+- 0 2441 2234"/>
                              <a:gd name="T37" fmla="*/ T36 w 298"/>
                              <a:gd name="T38" fmla="+- 0 7851 7565"/>
                              <a:gd name="T39" fmla="*/ 7851 h 298"/>
                              <a:gd name="T40" fmla="+- 0 2488 2234"/>
                              <a:gd name="T41" fmla="*/ T40 w 298"/>
                              <a:gd name="T42" fmla="+- 0 7819 7565"/>
                              <a:gd name="T43" fmla="*/ 7819 h 298"/>
                              <a:gd name="T44" fmla="+- 0 2520 2234"/>
                              <a:gd name="T45" fmla="*/ T44 w 298"/>
                              <a:gd name="T46" fmla="+- 0 7772 7565"/>
                              <a:gd name="T47" fmla="*/ 7772 h 298"/>
                              <a:gd name="T48" fmla="+- 0 2532 2234"/>
                              <a:gd name="T49" fmla="*/ T48 w 298"/>
                              <a:gd name="T50" fmla="+- 0 7714 7565"/>
                              <a:gd name="T51" fmla="*/ 7714 h 298"/>
                              <a:gd name="T52" fmla="+- 0 2520 2234"/>
                              <a:gd name="T53" fmla="*/ T52 w 298"/>
                              <a:gd name="T54" fmla="+- 0 7656 7565"/>
                              <a:gd name="T55" fmla="*/ 7656 h 298"/>
                              <a:gd name="T56" fmla="+- 0 2488 2234"/>
                              <a:gd name="T57" fmla="*/ T56 w 298"/>
                              <a:gd name="T58" fmla="+- 0 7609 7565"/>
                              <a:gd name="T59" fmla="*/ 7609 h 298"/>
                              <a:gd name="T60" fmla="+- 0 2441 2234"/>
                              <a:gd name="T61" fmla="*/ T60 w 298"/>
                              <a:gd name="T62" fmla="+- 0 7577 7565"/>
                              <a:gd name="T63" fmla="*/ 7577 h 298"/>
                              <a:gd name="T64" fmla="+- 0 2383 2234"/>
                              <a:gd name="T65" fmla="*/ T64 w 298"/>
                              <a:gd name="T66" fmla="+- 0 7565 7565"/>
                              <a:gd name="T67" fmla="*/ 756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Freeform 1471"/>
                        <wps:cNvSpPr>
                          <a:spLocks/>
                        </wps:cNvSpPr>
                        <wps:spPr bwMode="auto">
                          <a:xfrm>
                            <a:off x="2234" y="7565"/>
                            <a:ext cx="298" cy="298"/>
                          </a:xfrm>
                          <a:custGeom>
                            <a:avLst/>
                            <a:gdLst>
                              <a:gd name="T0" fmla="+- 0 2383 2234"/>
                              <a:gd name="T1" fmla="*/ T0 w 298"/>
                              <a:gd name="T2" fmla="+- 0 7863 7565"/>
                              <a:gd name="T3" fmla="*/ 7863 h 298"/>
                              <a:gd name="T4" fmla="+- 0 2441 2234"/>
                              <a:gd name="T5" fmla="*/ T4 w 298"/>
                              <a:gd name="T6" fmla="+- 0 7851 7565"/>
                              <a:gd name="T7" fmla="*/ 7851 h 298"/>
                              <a:gd name="T8" fmla="+- 0 2488 2234"/>
                              <a:gd name="T9" fmla="*/ T8 w 298"/>
                              <a:gd name="T10" fmla="+- 0 7819 7565"/>
                              <a:gd name="T11" fmla="*/ 7819 h 298"/>
                              <a:gd name="T12" fmla="+- 0 2520 2234"/>
                              <a:gd name="T13" fmla="*/ T12 w 298"/>
                              <a:gd name="T14" fmla="+- 0 7772 7565"/>
                              <a:gd name="T15" fmla="*/ 7772 h 298"/>
                              <a:gd name="T16" fmla="+- 0 2532 2234"/>
                              <a:gd name="T17" fmla="*/ T16 w 298"/>
                              <a:gd name="T18" fmla="+- 0 7714 7565"/>
                              <a:gd name="T19" fmla="*/ 7714 h 298"/>
                              <a:gd name="T20" fmla="+- 0 2520 2234"/>
                              <a:gd name="T21" fmla="*/ T20 w 298"/>
                              <a:gd name="T22" fmla="+- 0 7656 7565"/>
                              <a:gd name="T23" fmla="*/ 7656 h 298"/>
                              <a:gd name="T24" fmla="+- 0 2488 2234"/>
                              <a:gd name="T25" fmla="*/ T24 w 298"/>
                              <a:gd name="T26" fmla="+- 0 7609 7565"/>
                              <a:gd name="T27" fmla="*/ 7609 h 298"/>
                              <a:gd name="T28" fmla="+- 0 2441 2234"/>
                              <a:gd name="T29" fmla="*/ T28 w 298"/>
                              <a:gd name="T30" fmla="+- 0 7577 7565"/>
                              <a:gd name="T31" fmla="*/ 7577 h 298"/>
                              <a:gd name="T32" fmla="+- 0 2383 2234"/>
                              <a:gd name="T33" fmla="*/ T32 w 298"/>
                              <a:gd name="T34" fmla="+- 0 7565 7565"/>
                              <a:gd name="T35" fmla="*/ 7565 h 298"/>
                              <a:gd name="T36" fmla="+- 0 2325 2234"/>
                              <a:gd name="T37" fmla="*/ T36 w 298"/>
                              <a:gd name="T38" fmla="+- 0 7577 7565"/>
                              <a:gd name="T39" fmla="*/ 7577 h 298"/>
                              <a:gd name="T40" fmla="+- 0 2278 2234"/>
                              <a:gd name="T41" fmla="*/ T40 w 298"/>
                              <a:gd name="T42" fmla="+- 0 7609 7565"/>
                              <a:gd name="T43" fmla="*/ 7609 h 298"/>
                              <a:gd name="T44" fmla="+- 0 2246 2234"/>
                              <a:gd name="T45" fmla="*/ T44 w 298"/>
                              <a:gd name="T46" fmla="+- 0 7656 7565"/>
                              <a:gd name="T47" fmla="*/ 7656 h 298"/>
                              <a:gd name="T48" fmla="+- 0 2234 2234"/>
                              <a:gd name="T49" fmla="*/ T48 w 298"/>
                              <a:gd name="T50" fmla="+- 0 7714 7565"/>
                              <a:gd name="T51" fmla="*/ 7714 h 298"/>
                              <a:gd name="T52" fmla="+- 0 2246 2234"/>
                              <a:gd name="T53" fmla="*/ T52 w 298"/>
                              <a:gd name="T54" fmla="+- 0 7772 7565"/>
                              <a:gd name="T55" fmla="*/ 7772 h 298"/>
                              <a:gd name="T56" fmla="+- 0 2278 2234"/>
                              <a:gd name="T57" fmla="*/ T56 w 298"/>
                              <a:gd name="T58" fmla="+- 0 7819 7565"/>
                              <a:gd name="T59" fmla="*/ 7819 h 298"/>
                              <a:gd name="T60" fmla="+- 0 2325 2234"/>
                              <a:gd name="T61" fmla="*/ T60 w 298"/>
                              <a:gd name="T62" fmla="+- 0 7851 7565"/>
                              <a:gd name="T63" fmla="*/ 7851 h 298"/>
                              <a:gd name="T64" fmla="+- 0 2383 2234"/>
                              <a:gd name="T65" fmla="*/ T64 w 298"/>
                              <a:gd name="T66" fmla="+- 0 7863 7565"/>
                              <a:gd name="T67" fmla="*/ 786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 name="Freeform 1470"/>
                        <wps:cNvSpPr>
                          <a:spLocks/>
                        </wps:cNvSpPr>
                        <wps:spPr bwMode="auto">
                          <a:xfrm>
                            <a:off x="3251" y="7576"/>
                            <a:ext cx="297" cy="298"/>
                          </a:xfrm>
                          <a:custGeom>
                            <a:avLst/>
                            <a:gdLst>
                              <a:gd name="T0" fmla="+- 0 3399 3251"/>
                              <a:gd name="T1" fmla="*/ T0 w 297"/>
                              <a:gd name="T2" fmla="+- 0 7576 7576"/>
                              <a:gd name="T3" fmla="*/ 7576 h 298"/>
                              <a:gd name="T4" fmla="+- 0 3342 3251"/>
                              <a:gd name="T5" fmla="*/ T4 w 297"/>
                              <a:gd name="T6" fmla="+- 0 7588 7576"/>
                              <a:gd name="T7" fmla="*/ 7588 h 298"/>
                              <a:gd name="T8" fmla="+- 0 3294 3251"/>
                              <a:gd name="T9" fmla="*/ T8 w 297"/>
                              <a:gd name="T10" fmla="+- 0 7620 7576"/>
                              <a:gd name="T11" fmla="*/ 7620 h 298"/>
                              <a:gd name="T12" fmla="+- 0 3262 3251"/>
                              <a:gd name="T13" fmla="*/ T12 w 297"/>
                              <a:gd name="T14" fmla="+- 0 7667 7576"/>
                              <a:gd name="T15" fmla="*/ 7667 h 298"/>
                              <a:gd name="T16" fmla="+- 0 3251 3251"/>
                              <a:gd name="T17" fmla="*/ T16 w 297"/>
                              <a:gd name="T18" fmla="+- 0 7725 7576"/>
                              <a:gd name="T19" fmla="*/ 7725 h 298"/>
                              <a:gd name="T20" fmla="+- 0 3262 3251"/>
                              <a:gd name="T21" fmla="*/ T20 w 297"/>
                              <a:gd name="T22" fmla="+- 0 7783 7576"/>
                              <a:gd name="T23" fmla="*/ 7783 h 298"/>
                              <a:gd name="T24" fmla="+- 0 3294 3251"/>
                              <a:gd name="T25" fmla="*/ T24 w 297"/>
                              <a:gd name="T26" fmla="+- 0 7830 7576"/>
                              <a:gd name="T27" fmla="*/ 7830 h 298"/>
                              <a:gd name="T28" fmla="+- 0 3342 3251"/>
                              <a:gd name="T29" fmla="*/ T28 w 297"/>
                              <a:gd name="T30" fmla="+- 0 7862 7576"/>
                              <a:gd name="T31" fmla="*/ 7862 h 298"/>
                              <a:gd name="T32" fmla="+- 0 3399 3251"/>
                              <a:gd name="T33" fmla="*/ T32 w 297"/>
                              <a:gd name="T34" fmla="+- 0 7874 7576"/>
                              <a:gd name="T35" fmla="*/ 7874 h 298"/>
                              <a:gd name="T36" fmla="+- 0 3457 3251"/>
                              <a:gd name="T37" fmla="*/ T36 w 297"/>
                              <a:gd name="T38" fmla="+- 0 7862 7576"/>
                              <a:gd name="T39" fmla="*/ 7862 h 298"/>
                              <a:gd name="T40" fmla="+- 0 3505 3251"/>
                              <a:gd name="T41" fmla="*/ T40 w 297"/>
                              <a:gd name="T42" fmla="+- 0 7830 7576"/>
                              <a:gd name="T43" fmla="*/ 7830 h 298"/>
                              <a:gd name="T44" fmla="+- 0 3537 3251"/>
                              <a:gd name="T45" fmla="*/ T44 w 297"/>
                              <a:gd name="T46" fmla="+- 0 7783 7576"/>
                              <a:gd name="T47" fmla="*/ 7783 h 298"/>
                              <a:gd name="T48" fmla="+- 0 3548 3251"/>
                              <a:gd name="T49" fmla="*/ T48 w 297"/>
                              <a:gd name="T50" fmla="+- 0 7725 7576"/>
                              <a:gd name="T51" fmla="*/ 7725 h 298"/>
                              <a:gd name="T52" fmla="+- 0 3537 3251"/>
                              <a:gd name="T53" fmla="*/ T52 w 297"/>
                              <a:gd name="T54" fmla="+- 0 7667 7576"/>
                              <a:gd name="T55" fmla="*/ 7667 h 298"/>
                              <a:gd name="T56" fmla="+- 0 3505 3251"/>
                              <a:gd name="T57" fmla="*/ T56 w 297"/>
                              <a:gd name="T58" fmla="+- 0 7620 7576"/>
                              <a:gd name="T59" fmla="*/ 7620 h 298"/>
                              <a:gd name="T60" fmla="+- 0 3457 3251"/>
                              <a:gd name="T61" fmla="*/ T60 w 297"/>
                              <a:gd name="T62" fmla="+- 0 7588 7576"/>
                              <a:gd name="T63" fmla="*/ 7588 h 298"/>
                              <a:gd name="T64" fmla="+- 0 3399 3251"/>
                              <a:gd name="T65" fmla="*/ T64 w 297"/>
                              <a:gd name="T66" fmla="+- 0 7576 7576"/>
                              <a:gd name="T67" fmla="*/ 757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7" name="Freeform 1469"/>
                        <wps:cNvSpPr>
                          <a:spLocks/>
                        </wps:cNvSpPr>
                        <wps:spPr bwMode="auto">
                          <a:xfrm>
                            <a:off x="3251" y="7576"/>
                            <a:ext cx="297" cy="298"/>
                          </a:xfrm>
                          <a:custGeom>
                            <a:avLst/>
                            <a:gdLst>
                              <a:gd name="T0" fmla="+- 0 3399 3251"/>
                              <a:gd name="T1" fmla="*/ T0 w 297"/>
                              <a:gd name="T2" fmla="+- 0 7874 7576"/>
                              <a:gd name="T3" fmla="*/ 7874 h 298"/>
                              <a:gd name="T4" fmla="+- 0 3457 3251"/>
                              <a:gd name="T5" fmla="*/ T4 w 297"/>
                              <a:gd name="T6" fmla="+- 0 7862 7576"/>
                              <a:gd name="T7" fmla="*/ 7862 h 298"/>
                              <a:gd name="T8" fmla="+- 0 3505 3251"/>
                              <a:gd name="T9" fmla="*/ T8 w 297"/>
                              <a:gd name="T10" fmla="+- 0 7830 7576"/>
                              <a:gd name="T11" fmla="*/ 7830 h 298"/>
                              <a:gd name="T12" fmla="+- 0 3537 3251"/>
                              <a:gd name="T13" fmla="*/ T12 w 297"/>
                              <a:gd name="T14" fmla="+- 0 7783 7576"/>
                              <a:gd name="T15" fmla="*/ 7783 h 298"/>
                              <a:gd name="T16" fmla="+- 0 3548 3251"/>
                              <a:gd name="T17" fmla="*/ T16 w 297"/>
                              <a:gd name="T18" fmla="+- 0 7725 7576"/>
                              <a:gd name="T19" fmla="*/ 7725 h 298"/>
                              <a:gd name="T20" fmla="+- 0 3537 3251"/>
                              <a:gd name="T21" fmla="*/ T20 w 297"/>
                              <a:gd name="T22" fmla="+- 0 7667 7576"/>
                              <a:gd name="T23" fmla="*/ 7667 h 298"/>
                              <a:gd name="T24" fmla="+- 0 3505 3251"/>
                              <a:gd name="T25" fmla="*/ T24 w 297"/>
                              <a:gd name="T26" fmla="+- 0 7620 7576"/>
                              <a:gd name="T27" fmla="*/ 7620 h 298"/>
                              <a:gd name="T28" fmla="+- 0 3457 3251"/>
                              <a:gd name="T29" fmla="*/ T28 w 297"/>
                              <a:gd name="T30" fmla="+- 0 7588 7576"/>
                              <a:gd name="T31" fmla="*/ 7588 h 298"/>
                              <a:gd name="T32" fmla="+- 0 3399 3251"/>
                              <a:gd name="T33" fmla="*/ T32 w 297"/>
                              <a:gd name="T34" fmla="+- 0 7576 7576"/>
                              <a:gd name="T35" fmla="*/ 7576 h 298"/>
                              <a:gd name="T36" fmla="+- 0 3342 3251"/>
                              <a:gd name="T37" fmla="*/ T36 w 297"/>
                              <a:gd name="T38" fmla="+- 0 7588 7576"/>
                              <a:gd name="T39" fmla="*/ 7588 h 298"/>
                              <a:gd name="T40" fmla="+- 0 3294 3251"/>
                              <a:gd name="T41" fmla="*/ T40 w 297"/>
                              <a:gd name="T42" fmla="+- 0 7620 7576"/>
                              <a:gd name="T43" fmla="*/ 7620 h 298"/>
                              <a:gd name="T44" fmla="+- 0 3262 3251"/>
                              <a:gd name="T45" fmla="*/ T44 w 297"/>
                              <a:gd name="T46" fmla="+- 0 7667 7576"/>
                              <a:gd name="T47" fmla="*/ 7667 h 298"/>
                              <a:gd name="T48" fmla="+- 0 3251 3251"/>
                              <a:gd name="T49" fmla="*/ T48 w 297"/>
                              <a:gd name="T50" fmla="+- 0 7725 7576"/>
                              <a:gd name="T51" fmla="*/ 7725 h 298"/>
                              <a:gd name="T52" fmla="+- 0 3262 3251"/>
                              <a:gd name="T53" fmla="*/ T52 w 297"/>
                              <a:gd name="T54" fmla="+- 0 7783 7576"/>
                              <a:gd name="T55" fmla="*/ 7783 h 298"/>
                              <a:gd name="T56" fmla="+- 0 3294 3251"/>
                              <a:gd name="T57" fmla="*/ T56 w 297"/>
                              <a:gd name="T58" fmla="+- 0 7830 7576"/>
                              <a:gd name="T59" fmla="*/ 7830 h 298"/>
                              <a:gd name="T60" fmla="+- 0 3342 3251"/>
                              <a:gd name="T61" fmla="*/ T60 w 297"/>
                              <a:gd name="T62" fmla="+- 0 7862 7576"/>
                              <a:gd name="T63" fmla="*/ 7862 h 298"/>
                              <a:gd name="T64" fmla="+- 0 3399 3251"/>
                              <a:gd name="T65" fmla="*/ T64 w 297"/>
                              <a:gd name="T66" fmla="+- 0 7874 7576"/>
                              <a:gd name="T67" fmla="*/ 787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8" name="Freeform 1468"/>
                        <wps:cNvSpPr>
                          <a:spLocks/>
                        </wps:cNvSpPr>
                        <wps:spPr bwMode="auto">
                          <a:xfrm>
                            <a:off x="4268" y="7582"/>
                            <a:ext cx="298" cy="298"/>
                          </a:xfrm>
                          <a:custGeom>
                            <a:avLst/>
                            <a:gdLst>
                              <a:gd name="T0" fmla="+- 0 4417 4268"/>
                              <a:gd name="T1" fmla="*/ T0 w 298"/>
                              <a:gd name="T2" fmla="+- 0 7582 7582"/>
                              <a:gd name="T3" fmla="*/ 7582 h 298"/>
                              <a:gd name="T4" fmla="+- 0 4359 4268"/>
                              <a:gd name="T5" fmla="*/ T4 w 298"/>
                              <a:gd name="T6" fmla="+- 0 7594 7582"/>
                              <a:gd name="T7" fmla="*/ 7594 h 298"/>
                              <a:gd name="T8" fmla="+- 0 4312 4268"/>
                              <a:gd name="T9" fmla="*/ T8 w 298"/>
                              <a:gd name="T10" fmla="+- 0 7626 7582"/>
                              <a:gd name="T11" fmla="*/ 7626 h 298"/>
                              <a:gd name="T12" fmla="+- 0 4280 4268"/>
                              <a:gd name="T13" fmla="*/ T12 w 298"/>
                              <a:gd name="T14" fmla="+- 0 7673 7582"/>
                              <a:gd name="T15" fmla="*/ 7673 h 298"/>
                              <a:gd name="T16" fmla="+- 0 4268 4268"/>
                              <a:gd name="T17" fmla="*/ T16 w 298"/>
                              <a:gd name="T18" fmla="+- 0 7731 7582"/>
                              <a:gd name="T19" fmla="*/ 7731 h 298"/>
                              <a:gd name="T20" fmla="+- 0 4280 4268"/>
                              <a:gd name="T21" fmla="*/ T20 w 298"/>
                              <a:gd name="T22" fmla="+- 0 7789 7582"/>
                              <a:gd name="T23" fmla="*/ 7789 h 298"/>
                              <a:gd name="T24" fmla="+- 0 4312 4268"/>
                              <a:gd name="T25" fmla="*/ T24 w 298"/>
                              <a:gd name="T26" fmla="+- 0 7836 7582"/>
                              <a:gd name="T27" fmla="*/ 7836 h 298"/>
                              <a:gd name="T28" fmla="+- 0 4359 4268"/>
                              <a:gd name="T29" fmla="*/ T28 w 298"/>
                              <a:gd name="T30" fmla="+- 0 7868 7582"/>
                              <a:gd name="T31" fmla="*/ 7868 h 298"/>
                              <a:gd name="T32" fmla="+- 0 4417 4268"/>
                              <a:gd name="T33" fmla="*/ T32 w 298"/>
                              <a:gd name="T34" fmla="+- 0 7880 7582"/>
                              <a:gd name="T35" fmla="*/ 7880 h 298"/>
                              <a:gd name="T36" fmla="+- 0 4475 4268"/>
                              <a:gd name="T37" fmla="*/ T36 w 298"/>
                              <a:gd name="T38" fmla="+- 0 7868 7582"/>
                              <a:gd name="T39" fmla="*/ 7868 h 298"/>
                              <a:gd name="T40" fmla="+- 0 4522 4268"/>
                              <a:gd name="T41" fmla="*/ T40 w 298"/>
                              <a:gd name="T42" fmla="+- 0 7836 7582"/>
                              <a:gd name="T43" fmla="*/ 7836 h 298"/>
                              <a:gd name="T44" fmla="+- 0 4554 4268"/>
                              <a:gd name="T45" fmla="*/ T44 w 298"/>
                              <a:gd name="T46" fmla="+- 0 7789 7582"/>
                              <a:gd name="T47" fmla="*/ 7789 h 298"/>
                              <a:gd name="T48" fmla="+- 0 4566 4268"/>
                              <a:gd name="T49" fmla="*/ T48 w 298"/>
                              <a:gd name="T50" fmla="+- 0 7731 7582"/>
                              <a:gd name="T51" fmla="*/ 7731 h 298"/>
                              <a:gd name="T52" fmla="+- 0 4554 4268"/>
                              <a:gd name="T53" fmla="*/ T52 w 298"/>
                              <a:gd name="T54" fmla="+- 0 7673 7582"/>
                              <a:gd name="T55" fmla="*/ 7673 h 298"/>
                              <a:gd name="T56" fmla="+- 0 4522 4268"/>
                              <a:gd name="T57" fmla="*/ T56 w 298"/>
                              <a:gd name="T58" fmla="+- 0 7626 7582"/>
                              <a:gd name="T59" fmla="*/ 7626 h 298"/>
                              <a:gd name="T60" fmla="+- 0 4475 4268"/>
                              <a:gd name="T61" fmla="*/ T60 w 298"/>
                              <a:gd name="T62" fmla="+- 0 7594 7582"/>
                              <a:gd name="T63" fmla="*/ 7594 h 298"/>
                              <a:gd name="T64" fmla="+- 0 4417 4268"/>
                              <a:gd name="T65" fmla="*/ T64 w 298"/>
                              <a:gd name="T66" fmla="+- 0 7582 7582"/>
                              <a:gd name="T67" fmla="*/ 758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Freeform 1467"/>
                        <wps:cNvSpPr>
                          <a:spLocks/>
                        </wps:cNvSpPr>
                        <wps:spPr bwMode="auto">
                          <a:xfrm>
                            <a:off x="4268" y="7582"/>
                            <a:ext cx="298" cy="298"/>
                          </a:xfrm>
                          <a:custGeom>
                            <a:avLst/>
                            <a:gdLst>
                              <a:gd name="T0" fmla="+- 0 4417 4268"/>
                              <a:gd name="T1" fmla="*/ T0 w 298"/>
                              <a:gd name="T2" fmla="+- 0 7880 7582"/>
                              <a:gd name="T3" fmla="*/ 7880 h 298"/>
                              <a:gd name="T4" fmla="+- 0 4475 4268"/>
                              <a:gd name="T5" fmla="*/ T4 w 298"/>
                              <a:gd name="T6" fmla="+- 0 7868 7582"/>
                              <a:gd name="T7" fmla="*/ 7868 h 298"/>
                              <a:gd name="T8" fmla="+- 0 4522 4268"/>
                              <a:gd name="T9" fmla="*/ T8 w 298"/>
                              <a:gd name="T10" fmla="+- 0 7836 7582"/>
                              <a:gd name="T11" fmla="*/ 7836 h 298"/>
                              <a:gd name="T12" fmla="+- 0 4554 4268"/>
                              <a:gd name="T13" fmla="*/ T12 w 298"/>
                              <a:gd name="T14" fmla="+- 0 7789 7582"/>
                              <a:gd name="T15" fmla="*/ 7789 h 298"/>
                              <a:gd name="T16" fmla="+- 0 4566 4268"/>
                              <a:gd name="T17" fmla="*/ T16 w 298"/>
                              <a:gd name="T18" fmla="+- 0 7731 7582"/>
                              <a:gd name="T19" fmla="*/ 7731 h 298"/>
                              <a:gd name="T20" fmla="+- 0 4554 4268"/>
                              <a:gd name="T21" fmla="*/ T20 w 298"/>
                              <a:gd name="T22" fmla="+- 0 7673 7582"/>
                              <a:gd name="T23" fmla="*/ 7673 h 298"/>
                              <a:gd name="T24" fmla="+- 0 4522 4268"/>
                              <a:gd name="T25" fmla="*/ T24 w 298"/>
                              <a:gd name="T26" fmla="+- 0 7626 7582"/>
                              <a:gd name="T27" fmla="*/ 7626 h 298"/>
                              <a:gd name="T28" fmla="+- 0 4475 4268"/>
                              <a:gd name="T29" fmla="*/ T28 w 298"/>
                              <a:gd name="T30" fmla="+- 0 7594 7582"/>
                              <a:gd name="T31" fmla="*/ 7594 h 298"/>
                              <a:gd name="T32" fmla="+- 0 4417 4268"/>
                              <a:gd name="T33" fmla="*/ T32 w 298"/>
                              <a:gd name="T34" fmla="+- 0 7582 7582"/>
                              <a:gd name="T35" fmla="*/ 7582 h 298"/>
                              <a:gd name="T36" fmla="+- 0 4359 4268"/>
                              <a:gd name="T37" fmla="*/ T36 w 298"/>
                              <a:gd name="T38" fmla="+- 0 7594 7582"/>
                              <a:gd name="T39" fmla="*/ 7594 h 298"/>
                              <a:gd name="T40" fmla="+- 0 4312 4268"/>
                              <a:gd name="T41" fmla="*/ T40 w 298"/>
                              <a:gd name="T42" fmla="+- 0 7626 7582"/>
                              <a:gd name="T43" fmla="*/ 7626 h 298"/>
                              <a:gd name="T44" fmla="+- 0 4280 4268"/>
                              <a:gd name="T45" fmla="*/ T44 w 298"/>
                              <a:gd name="T46" fmla="+- 0 7673 7582"/>
                              <a:gd name="T47" fmla="*/ 7673 h 298"/>
                              <a:gd name="T48" fmla="+- 0 4268 4268"/>
                              <a:gd name="T49" fmla="*/ T48 w 298"/>
                              <a:gd name="T50" fmla="+- 0 7731 7582"/>
                              <a:gd name="T51" fmla="*/ 7731 h 298"/>
                              <a:gd name="T52" fmla="+- 0 4280 4268"/>
                              <a:gd name="T53" fmla="*/ T52 w 298"/>
                              <a:gd name="T54" fmla="+- 0 7789 7582"/>
                              <a:gd name="T55" fmla="*/ 7789 h 298"/>
                              <a:gd name="T56" fmla="+- 0 4312 4268"/>
                              <a:gd name="T57" fmla="*/ T56 w 298"/>
                              <a:gd name="T58" fmla="+- 0 7836 7582"/>
                              <a:gd name="T59" fmla="*/ 7836 h 298"/>
                              <a:gd name="T60" fmla="+- 0 4359 4268"/>
                              <a:gd name="T61" fmla="*/ T60 w 298"/>
                              <a:gd name="T62" fmla="+- 0 7868 7582"/>
                              <a:gd name="T63" fmla="*/ 7868 h 298"/>
                              <a:gd name="T64" fmla="+- 0 4417 4268"/>
                              <a:gd name="T65" fmla="*/ T64 w 298"/>
                              <a:gd name="T66" fmla="+- 0 7880 7582"/>
                              <a:gd name="T67" fmla="*/ 788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0" name="Line 1466"/>
                        <wps:cNvCnPr>
                          <a:cxnSpLocks noChangeShapeType="1"/>
                        </wps:cNvCnPr>
                        <wps:spPr bwMode="auto">
                          <a:xfrm>
                            <a:off x="1366" y="740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1" name="Line 1465"/>
                        <wps:cNvCnPr>
                          <a:cxnSpLocks noChangeShapeType="1"/>
                        </wps:cNvCnPr>
                        <wps:spPr bwMode="auto">
                          <a:xfrm>
                            <a:off x="4414" y="743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2" name="Line 1464"/>
                        <wps:cNvCnPr>
                          <a:cxnSpLocks noChangeShapeType="1"/>
                        </wps:cNvCnPr>
                        <wps:spPr bwMode="auto">
                          <a:xfrm>
                            <a:off x="2375" y="741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3" name="Line 1463"/>
                        <wps:cNvCnPr>
                          <a:cxnSpLocks noChangeShapeType="1"/>
                        </wps:cNvCnPr>
                        <wps:spPr bwMode="auto">
                          <a:xfrm>
                            <a:off x="3397" y="741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4" name="Line 1462"/>
                        <wps:cNvCnPr>
                          <a:cxnSpLocks noChangeShapeType="1"/>
                        </wps:cNvCnPr>
                        <wps:spPr bwMode="auto">
                          <a:xfrm>
                            <a:off x="2370" y="7418"/>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D517C7" id="Group 1461" o:spid="_x0000_s1026" style="position:absolute;margin-left:-.1pt;margin-top:0;width:411.15pt;height:609pt;z-index:-260762624;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">
                <v:shape id="Picture 1493"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">
                  <v:imagedata r:id="rId13" o:title=""/>
                </v:shape>
                <v:shape id="Picture 1492"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">
                  <v:imagedata r:id="rId72" o:title=""/>
                </v:shape>
                <v:line id="Line 1491"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" strokecolor="#537b9e" strokeweight=".25pt"/>
                <v:shape id="Freeform 1490" o:spid="_x0000_s1030" style="position:absolute;left:1218;top:755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" path="m149,l91,12,44,44,12,91,,149r12,58l44,254r47,32l149,298r58,-12l254,254r32,-47l298,149,286,91,254,44,207,12,149,xe" stroked="f">
                  <v:path arrowok="t" o:connecttype="custom" o:connectlocs="149,7559;91,7571;44,7603;12,7650;0,7708;12,7766;44,7813;91,7845;149,7857;207,7845;254,7813;286,7766;298,7708;286,7650;254,7603;207,7571;149,7559" o:connectangles="0,0,0,0,0,0,0,0,0,0,0,0,0,0,0,0,0"/>
                </v:shape>
                <v:shape id="Freeform 1489" o:spid="_x0000_s1031" style="position:absolute;left:1218;top:755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" path="m149,298r58,-12l254,254r32,-47l298,149,286,91,254,44,207,12,149,,91,12,44,44,12,91,,149r12,58l44,254r47,32l149,298xe" filled="f" strokeweight=".5pt">
                  <v:path arrowok="t" o:connecttype="custom" o:connectlocs="149,7857;207,7845;254,7813;286,7766;298,7708;286,7650;254,7603;207,7571;149,7559;91,7571;44,7603;12,7650;0,7708;12,7766;44,7813;91,7845;149,7857" o:connectangles="0,0,0,0,0,0,0,0,0,0,0,0,0,0,0,0,0"/>
                </v:shape>
                <v:shape id="Freeform 1488" o:spid="_x0000_s1032" style="position:absolute;left:2234;top:756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" path="m149,l91,12,44,44,12,91,,149r12,58l44,254r47,32l149,298r58,-12l254,254r32,-47l298,149,286,91,254,44,207,12,149,xe" stroked="f">
                  <v:path arrowok="t" o:connecttype="custom" o:connectlocs="149,7565;91,7577;44,7609;12,7656;0,7714;12,7772;44,7819;91,7851;149,7863;207,7851;254,7819;286,7772;298,7714;286,7656;254,7609;207,7577;149,7565" o:connectangles="0,0,0,0,0,0,0,0,0,0,0,0,0,0,0,0,0"/>
                </v:shape>
                <v:shape id="Freeform 1487" o:spid="_x0000_s1033" style="position:absolute;left:2234;top:756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" path="m149,298r58,-12l254,254r32,-47l298,149,286,91,254,44,207,12,149,,91,12,44,44,12,91,,149r12,58l44,254r47,32l149,298xe" filled="f" strokeweight=".5pt">
                  <v:path arrowok="t" o:connecttype="custom" o:connectlocs="149,7863;207,7851;254,7819;286,7772;298,7714;286,7656;254,7609;207,7577;149,7565;91,7577;44,7609;12,7656;0,7714;12,7772;44,7819;91,7851;149,7863" o:connectangles="0,0,0,0,0,0,0,0,0,0,0,0,0,0,0,0,0"/>
                </v:shape>
                <v:shape id="Freeform 1486" o:spid="_x0000_s1034" style="position:absolute;left:3251;top:757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" path="m148,l91,12,43,44,11,91,,149r11,58l43,254r48,32l148,298r58,-12l254,254r32,-47l297,149,286,91,254,44,206,12,148,xe" stroked="f">
                  <v:path arrowok="t" o:connecttype="custom" o:connectlocs="148,7576;91,7588;43,7620;11,7667;0,7725;11,7783;43,7830;91,7862;148,7874;206,7862;254,7830;286,7783;297,7725;286,7667;254,7620;206,7588;148,7576" o:connectangles="0,0,0,0,0,0,0,0,0,0,0,0,0,0,0,0,0"/>
                </v:shape>
                <v:shape id="Freeform 1485" o:spid="_x0000_s1035" style="position:absolute;left:3251;top:757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" path="m148,298r58,-12l254,254r32,-47l297,149,286,91,254,44,206,12,148,,91,12,43,44,11,91,,149r11,58l43,254r48,32l148,298xe" filled="f" strokeweight=".5pt">
                  <v:path arrowok="t" o:connecttype="custom" o:connectlocs="148,7874;206,7862;254,7830;286,7783;297,7725;286,7667;254,7620;206,7588;148,7576;91,7588;43,7620;11,7667;0,7725;11,7783;43,7830;91,7862;148,7874" o:connectangles="0,0,0,0,0,0,0,0,0,0,0,0,0,0,0,0,0"/>
                </v:shape>
                <v:shape id="Freeform 1484" o:spid="_x0000_s1036" style="position:absolute;left:4268;top:758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" path="m149,l91,12,44,44,12,91,,149r12,58l44,254r47,32l149,298r58,-12l254,254r32,-47l298,149,286,91,254,44,207,12,149,xe" fillcolor="#41ad49" stroked="f">
                  <v:path arrowok="t" o:connecttype="custom" o:connectlocs="149,7582;91,7594;44,7626;12,7673;0,7731;12,7789;44,7836;91,7868;149,7880;207,7868;254,7836;286,7789;298,7731;286,7673;254,7626;207,7594;149,7582" o:connectangles="0,0,0,0,0,0,0,0,0,0,0,0,0,0,0,0,0"/>
                </v:shape>
                <v:shape id="Freeform 1483" o:spid="_x0000_s1037" style="position:absolute;left:4268;top:758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" path="m149,298r58,-12l254,254r32,-47l298,149,286,91,254,44,207,12,149,,91,12,44,44,12,91,,149r12,58l44,254r47,32l149,298xe" filled="f" strokeweight=".5pt">
                  <v:path arrowok="t" o:connecttype="custom" o:connectlocs="149,7880;207,7868;254,7836;286,7789;298,7731;286,7673;254,7626;207,7594;149,7582;91,7594;44,7626;12,7673;0,7731;12,7789;44,7836;91,7868;149,7880" o:connectangles="0,0,0,0,0,0,0,0,0,0,0,0,0,0,0,0,0"/>
                </v:shape>
                <v:line id="Line 1482" o:spid="_x0000_s1038" style="position:absolute;visibility:visible;mso-wrap-style:square" from="1366,7401" to="1366,7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" strokeweight=".5pt"/>
                <v:shape id="Picture 1481" o:spid="_x0000_s1039" type="#_x0000_t75" style="position:absolute;left:3760;top:758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">
                  <v:imagedata r:id="rId32" o:title=""/>
                </v:shape>
                <v:line id="Line 1480" o:spid="_x0000_s1040" style="position:absolute;visibility:visible;mso-wrap-style:square" from="4414,7430" to="4414,7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" strokeweight=".5pt"/>
                <v:shape id="Picture 1479" o:spid="_x0000_s1041" type="#_x0000_t75" style="position:absolute;left:1721;top:7560;width:299;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">
                  <v:imagedata r:id="rId32" o:title=""/>
                </v:shape>
                <v:line id="Line 1478" o:spid="_x0000_s1042" style="position:absolute;visibility:visible;mso-wrap-style:square" from="2375,7413" to="2375,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" strokeweight=".5pt"/>
                <v:line id="Line 1477" o:spid="_x0000_s1043" style="position:absolute;visibility:visible;mso-wrap-style:square" from="3397,7413" to="3397,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" strokeweight=".5pt"/>
                <v:line id="Line 1476" o:spid="_x0000_s1044" style="position:absolute;visibility:visible;mso-wrap-style:square" from="2370,7418" to="3402,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" strokeweight=".5pt"/>
                <v:shape id="Picture 1475" o:spid="_x0000_s1045" type="#_x0000_t75" style="position:absolute;left:2740;top:7562;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">
                  <v:imagedata r:id="rId32" o:title=""/>
                </v:shape>
                <v:shape id="Freeform 1474" o:spid="_x0000_s1046" style="position:absolute;left:1218;top:755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" path="m149,l91,12,44,44,12,91,,149r12,58l44,254r47,32l149,298r58,-12l254,254r32,-47l298,149,286,91,254,44,207,12,149,xe" stroked="f">
                  <v:path arrowok="t" o:connecttype="custom" o:connectlocs="149,7559;91,7571;44,7603;12,7650;0,7708;12,7766;44,7813;91,7845;149,7857;207,7845;254,7813;286,7766;298,7708;286,7650;254,7603;207,7571;149,7559" o:connectangles="0,0,0,0,0,0,0,0,0,0,0,0,0,0,0,0,0"/>
                </v:shape>
                <v:shape id="Freeform 1473" o:spid="_x0000_s1047" style="position:absolute;left:1218;top:755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" path="m149,298r58,-12l254,254r32,-47l298,149,286,91,254,44,207,12,149,,91,12,44,44,12,91,,149r12,58l44,254r47,32l149,298xe" filled="f" strokeweight=".5pt">
                  <v:path arrowok="t" o:connecttype="custom" o:connectlocs="149,7857;207,7845;254,7813;286,7766;298,7708;286,7650;254,7603;207,7571;149,7559;91,7571;44,7603;12,7650;0,7708;12,7766;44,7813;91,7845;149,7857" o:connectangles="0,0,0,0,0,0,0,0,0,0,0,0,0,0,0,0,0"/>
                </v:shape>
                <v:shape id="Freeform 1472" o:spid="_x0000_s1048" style="position:absolute;left:2234;top:756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" path="m149,l91,12,44,44,12,91,,149r12,58l44,254r47,32l149,298r58,-12l254,254r32,-47l298,149,286,91,254,44,207,12,149,xe" stroked="f">
                  <v:path arrowok="t" o:connecttype="custom" o:connectlocs="149,7565;91,7577;44,7609;12,7656;0,7714;12,7772;44,7819;91,7851;149,7863;207,7851;254,7819;286,7772;298,7714;286,7656;254,7609;207,7577;149,7565" o:connectangles="0,0,0,0,0,0,0,0,0,0,0,0,0,0,0,0,0"/>
                </v:shape>
                <v:shape id="Freeform 1471" o:spid="_x0000_s1049" style="position:absolute;left:2234;top:756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" path="m149,298r58,-12l254,254r32,-47l298,149,286,91,254,44,207,12,149,,91,12,44,44,12,91,,149r12,58l44,254r47,32l149,298xe" filled="f" strokeweight=".5pt">
                  <v:path arrowok="t" o:connecttype="custom" o:connectlocs="149,7863;207,7851;254,7819;286,7772;298,7714;286,7656;254,7609;207,7577;149,7565;91,7577;44,7609;12,7656;0,7714;12,7772;44,7819;91,7851;149,7863" o:connectangles="0,0,0,0,0,0,0,0,0,0,0,0,0,0,0,0,0"/>
                </v:shape>
                <v:shape id="Freeform 1470" o:spid="_x0000_s1050" style="position:absolute;left:3251;top:757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" path="m148,l91,12,43,44,11,91,,149r11,58l43,254r48,32l148,298r58,-12l254,254r32,-47l297,149,286,91,254,44,206,12,148,xe" stroked="f">
                  <v:path arrowok="t" o:connecttype="custom" o:connectlocs="148,7576;91,7588;43,7620;11,7667;0,7725;11,7783;43,7830;91,7862;148,7874;206,7862;254,7830;286,7783;297,7725;286,7667;254,7620;206,7588;148,7576" o:connectangles="0,0,0,0,0,0,0,0,0,0,0,0,0,0,0,0,0"/>
                </v:shape>
                <v:shape id="Freeform 1469" o:spid="_x0000_s1051" style="position:absolute;left:3251;top:757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" path="m148,298r58,-12l254,254r32,-47l297,149,286,91,254,44,206,12,148,,91,12,43,44,11,91,,149r11,58l43,254r48,32l148,298xe" filled="f" strokeweight=".5pt">
                  <v:path arrowok="t" o:connecttype="custom" o:connectlocs="148,7874;206,7862;254,7830;286,7783;297,7725;286,7667;254,7620;206,7588;148,7576;91,7588;43,7620;11,7667;0,7725;11,7783;43,7830;91,7862;148,7874" o:connectangles="0,0,0,0,0,0,0,0,0,0,0,0,0,0,0,0,0"/>
                </v:shape>
                <v:shape id="Freeform 1468" o:spid="_x0000_s1052" style="position:absolute;left:4268;top:758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" path="m149,l91,12,44,44,12,91,,149r12,58l44,254r47,32l149,298r58,-12l254,254r32,-47l298,149,286,91,254,44,207,12,149,xe" fillcolor="#41ad49" stroked="f">
                  <v:path arrowok="t" o:connecttype="custom" o:connectlocs="149,7582;91,7594;44,7626;12,7673;0,7731;12,7789;44,7836;91,7868;149,7880;207,7868;254,7836;286,7789;298,7731;286,7673;254,7626;207,7594;149,7582" o:connectangles="0,0,0,0,0,0,0,0,0,0,0,0,0,0,0,0,0"/>
                </v:shape>
                <v:shape id="Freeform 1467" o:spid="_x0000_s1053" style="position:absolute;left:4268;top:758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" path="m149,298r58,-12l254,254r32,-47l298,149,286,91,254,44,207,12,149,,91,12,44,44,12,91,,149r12,58l44,254r47,32l149,298xe" filled="f" strokeweight=".5pt">
                  <v:path arrowok="t" o:connecttype="custom" o:connectlocs="149,7880;207,7868;254,7836;286,7789;298,7731;286,7673;254,7626;207,7594;149,7582;91,7594;44,7626;12,7673;0,7731;12,7789;44,7836;91,7868;149,7880" o:connectangles="0,0,0,0,0,0,0,0,0,0,0,0,0,0,0,0,0"/>
                </v:shape>
                <v:line id="Line 1466" o:spid="_x0000_s1054" style="position:absolute;visibility:visible;mso-wrap-style:square" from="1366,7401" to="1366,7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" strokeweight=".5pt"/>
                <v:line id="Line 1465" o:spid="_x0000_s1055" style="position:absolute;visibility:visible;mso-wrap-style:square" from="4414,7430" to="4414,7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" strokeweight=".5pt"/>
                <v:line id="Line 1464" o:spid="_x0000_s1056" style="position:absolute;visibility:visible;mso-wrap-style:square" from="2375,7413" to="2375,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" strokeweight=".5pt"/>
                <v:line id="Line 1463" o:spid="_x0000_s1057" style="position:absolute;visibility:visible;mso-wrap-style:square" from="3397,7413" to="3397,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" strokeweight=".5pt"/>
                <v:line id="Line 1462" o:spid="_x0000_s1058" style="position:absolute;visibility:visible;mso-wrap-style:square" from="2370,7418" to="3402,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" strokeweight=".5pt"/>
                <w10:wrap anchorx="page" anchory="page"/>
              </v:group>
            </w:pict>
          </mc:Fallback>
        </mc:AlternateContent>
      </w:r>
    </w:p>
    <w:p w14:paraId="6081D290" w14:textId="77777777" w:rsidR="006500DE" w:rsidRPr="004A7191" w:rsidRDefault="004A7191">
      <w:pPr>
        <w:spacing w:before="93"/>
        <w:ind w:left="1120"/>
        <w:rPr>
          <w:color w:val="000000" w:themeColor="text1"/>
          <w:sz w:val="16"/>
        </w:rPr>
      </w:pPr>
      <w:r w:rsidRPr="004A7191">
        <w:rPr>
          <w:color w:val="000000" w:themeColor="text1"/>
          <w:sz w:val="16"/>
        </w:rPr>
        <w:t>Least Concern (IUCN 3.1)</w:t>
      </w:r>
    </w:p>
    <w:p w14:paraId="6F77C2A4" w14:textId="77777777" w:rsidR="006500DE" w:rsidRPr="004A7191" w:rsidRDefault="006500DE">
      <w:pPr>
        <w:pStyle w:val="BodyText"/>
        <w:spacing w:before="5"/>
        <w:rPr>
          <w:color w:val="000000" w:themeColor="text1"/>
          <w:sz w:val="15"/>
        </w:rPr>
      </w:pPr>
    </w:p>
    <w:p w14:paraId="6072EFBC" w14:textId="77777777" w:rsidR="006500DE" w:rsidRPr="004A7191" w:rsidRDefault="004A7191">
      <w:pPr>
        <w:pStyle w:val="BodyText"/>
        <w:ind w:left="1220"/>
        <w:rPr>
          <w:rFonts w:ascii="Bookman Old Style"/>
          <w:b/>
          <w:color w:val="000000" w:themeColor="text1"/>
        </w:rPr>
      </w:pPr>
      <w:r w:rsidRPr="004A7191">
        <w:rPr>
          <w:rFonts w:ascii="Bookman Old Style"/>
          <w:b/>
          <w:color w:val="000000" w:themeColor="text1"/>
        </w:rPr>
        <w:t>Scientific classification</w:t>
      </w:r>
    </w:p>
    <w:p w14:paraId="3463D757" w14:textId="77777777" w:rsidR="006500DE" w:rsidRPr="004A7191" w:rsidRDefault="006500DE">
      <w:pPr>
        <w:pStyle w:val="BodyText"/>
        <w:rPr>
          <w:rFonts w:ascii="Bookman Old Style"/>
          <w:b/>
          <w:color w:val="000000" w:themeColor="text1"/>
          <w:sz w:val="21"/>
        </w:rPr>
      </w:pPr>
    </w:p>
    <w:p w14:paraId="7548E87D" w14:textId="77777777" w:rsidR="006500DE" w:rsidRPr="004A7191" w:rsidRDefault="004A7191">
      <w:pPr>
        <w:pStyle w:val="BodyText"/>
        <w:tabs>
          <w:tab w:val="left" w:pos="3081"/>
        </w:tabs>
        <w:ind w:left="1220"/>
        <w:rPr>
          <w:color w:val="000000" w:themeColor="text1"/>
        </w:rPr>
      </w:pPr>
      <w:r w:rsidRPr="004A7191">
        <w:rPr>
          <w:color w:val="000000" w:themeColor="text1"/>
        </w:rPr>
        <w:t>Kingdom:</w:t>
      </w:r>
      <w:r w:rsidRPr="004A7191">
        <w:rPr>
          <w:color w:val="000000" w:themeColor="text1"/>
        </w:rPr>
        <w:tab/>
        <w:t>Animalia</w:t>
      </w:r>
    </w:p>
    <w:p w14:paraId="090BF2FB"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Phylum:</w:t>
      </w:r>
      <w:r w:rsidRPr="004A7191">
        <w:rPr>
          <w:color w:val="000000" w:themeColor="text1"/>
        </w:rPr>
        <w:tab/>
        <w:t>Chordata</w:t>
      </w:r>
    </w:p>
    <w:p w14:paraId="2A754C7E"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71045849" w14:textId="77777777" w:rsidR="006500DE" w:rsidRPr="004A7191" w:rsidRDefault="004A7191">
      <w:pPr>
        <w:tabs>
          <w:tab w:val="left" w:pos="3081"/>
        </w:tabs>
        <w:spacing w:before="113"/>
        <w:ind w:left="1220"/>
        <w:rPr>
          <w:color w:val="000000" w:themeColor="text1"/>
          <w:sz w:val="24"/>
        </w:rPr>
      </w:pPr>
      <w:r w:rsidRPr="004A7191">
        <w:rPr>
          <w:color w:val="000000" w:themeColor="text1"/>
          <w:position w:val="2"/>
          <w:sz w:val="20"/>
        </w:rPr>
        <w:t>Order:</w:t>
      </w:r>
      <w:r w:rsidRPr="004A7191">
        <w:rPr>
          <w:color w:val="000000" w:themeColor="text1"/>
          <w:position w:val="2"/>
          <w:sz w:val="20"/>
        </w:rPr>
        <w:tab/>
      </w:r>
      <w:proofErr w:type="spellStart"/>
      <w:r w:rsidRPr="004A7191">
        <w:rPr>
          <w:color w:val="000000" w:themeColor="text1"/>
          <w:spacing w:val="-3"/>
          <w:sz w:val="24"/>
        </w:rPr>
        <w:t>Coraciiformes</w:t>
      </w:r>
      <w:proofErr w:type="spellEnd"/>
    </w:p>
    <w:p w14:paraId="4EBBD28B" w14:textId="77777777" w:rsidR="006500DE" w:rsidRPr="004A7191" w:rsidRDefault="004A7191">
      <w:pPr>
        <w:tabs>
          <w:tab w:val="left" w:pos="3081"/>
        </w:tabs>
        <w:spacing w:before="84"/>
        <w:ind w:left="1220"/>
        <w:rPr>
          <w:color w:val="000000" w:themeColor="text1"/>
          <w:sz w:val="24"/>
        </w:rPr>
      </w:pPr>
      <w:r w:rsidRPr="004A7191">
        <w:rPr>
          <w:color w:val="000000" w:themeColor="text1"/>
          <w:position w:val="2"/>
          <w:sz w:val="20"/>
        </w:rPr>
        <w:t>Family:</w:t>
      </w:r>
      <w:r w:rsidRPr="004A7191">
        <w:rPr>
          <w:color w:val="000000" w:themeColor="text1"/>
          <w:position w:val="2"/>
          <w:sz w:val="20"/>
        </w:rPr>
        <w:tab/>
      </w:r>
      <w:proofErr w:type="spellStart"/>
      <w:r w:rsidRPr="004A7191">
        <w:rPr>
          <w:color w:val="000000" w:themeColor="text1"/>
          <w:sz w:val="24"/>
        </w:rPr>
        <w:t>Alcedinidae</w:t>
      </w:r>
      <w:proofErr w:type="spellEnd"/>
    </w:p>
    <w:p w14:paraId="1688F93D" w14:textId="77777777" w:rsidR="006500DE" w:rsidRPr="004A7191" w:rsidRDefault="004A7191">
      <w:pPr>
        <w:tabs>
          <w:tab w:val="left" w:pos="3081"/>
        </w:tabs>
        <w:spacing w:before="44"/>
        <w:ind w:left="1220"/>
        <w:rPr>
          <w:i/>
          <w:color w:val="000000" w:themeColor="text1"/>
          <w:sz w:val="24"/>
        </w:rPr>
      </w:pPr>
      <w:r w:rsidRPr="004A7191">
        <w:rPr>
          <w:color w:val="000000" w:themeColor="text1"/>
          <w:sz w:val="20"/>
        </w:rPr>
        <w:t>Genus:</w:t>
      </w:r>
      <w:r w:rsidRPr="004A7191">
        <w:rPr>
          <w:color w:val="000000" w:themeColor="text1"/>
          <w:sz w:val="20"/>
        </w:rPr>
        <w:tab/>
      </w:r>
      <w:proofErr w:type="spellStart"/>
      <w:r w:rsidRPr="004A7191">
        <w:rPr>
          <w:i/>
          <w:color w:val="000000" w:themeColor="text1"/>
          <w:spacing w:val="-3"/>
          <w:position w:val="-1"/>
          <w:sz w:val="24"/>
        </w:rPr>
        <w:t>Alcedo</w:t>
      </w:r>
      <w:proofErr w:type="spellEnd"/>
    </w:p>
    <w:p w14:paraId="1FCE4B5D" w14:textId="77777777" w:rsidR="006500DE" w:rsidRPr="004A7191" w:rsidRDefault="004A7191">
      <w:pPr>
        <w:tabs>
          <w:tab w:val="left" w:pos="3081"/>
          <w:tab w:val="left" w:pos="5459"/>
        </w:tabs>
        <w:spacing w:before="24"/>
        <w:ind w:left="1220"/>
        <w:rPr>
          <w:rFonts w:ascii="Trebuchet MS"/>
          <w:color w:val="000000" w:themeColor="text1"/>
          <w:sz w:val="16"/>
        </w:rPr>
      </w:pPr>
      <w:r w:rsidRPr="004A7191">
        <w:rPr>
          <w:color w:val="000000" w:themeColor="text1"/>
          <w:position w:val="8"/>
          <w:sz w:val="20"/>
        </w:rPr>
        <w:t>Species:</w:t>
      </w:r>
      <w:r w:rsidRPr="004A7191">
        <w:rPr>
          <w:color w:val="000000" w:themeColor="text1"/>
          <w:position w:val="8"/>
          <w:sz w:val="20"/>
        </w:rPr>
        <w:tab/>
      </w:r>
      <w:r w:rsidRPr="004A7191">
        <w:rPr>
          <w:i/>
          <w:color w:val="000000" w:themeColor="text1"/>
          <w:position w:val="6"/>
          <w:sz w:val="24"/>
        </w:rPr>
        <w:t>A.</w:t>
      </w:r>
      <w:r w:rsidRPr="004A7191">
        <w:rPr>
          <w:i/>
          <w:color w:val="000000" w:themeColor="text1"/>
          <w:spacing w:val="-9"/>
          <w:position w:val="6"/>
          <w:sz w:val="24"/>
        </w:rPr>
        <w:t xml:space="preserve"> </w:t>
      </w:r>
      <w:proofErr w:type="spellStart"/>
      <w:r w:rsidRPr="004A7191">
        <w:rPr>
          <w:i/>
          <w:color w:val="000000" w:themeColor="text1"/>
          <w:spacing w:val="-3"/>
          <w:position w:val="6"/>
          <w:sz w:val="24"/>
        </w:rPr>
        <w:t>atthis</w:t>
      </w:r>
      <w:proofErr w:type="spellEnd"/>
      <w:r w:rsidRPr="004A7191">
        <w:rPr>
          <w:i/>
          <w:color w:val="000000" w:themeColor="text1"/>
          <w:spacing w:val="-3"/>
          <w:position w:val="6"/>
          <w:sz w:val="24"/>
        </w:rPr>
        <w:tab/>
      </w:r>
      <w:r w:rsidRPr="004A7191">
        <w:rPr>
          <w:rFonts w:ascii="Trebuchet MS"/>
          <w:color w:val="000000" w:themeColor="text1"/>
          <w:sz w:val="16"/>
        </w:rPr>
        <w:t xml:space="preserve">Photograph: </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482DFD16"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75307B7" w14:textId="77777777" w:rsidR="006500DE" w:rsidRPr="004A7191" w:rsidRDefault="004A7191">
      <w:pPr>
        <w:pStyle w:val="Heading1"/>
        <w:tabs>
          <w:tab w:val="left" w:pos="1132"/>
          <w:tab w:val="left" w:pos="7739"/>
        </w:tabs>
        <w:rPr>
          <w:color w:val="000000" w:themeColor="text1"/>
        </w:rPr>
      </w:pPr>
      <w:r w:rsidRPr="004A7191">
        <w:rPr>
          <w:color w:val="000000" w:themeColor="text1"/>
          <w:shd w:val="clear" w:color="auto" w:fill="86B273"/>
        </w:rPr>
        <w:lastRenderedPageBreak/>
        <w:t xml:space="preserve"> </w:t>
      </w:r>
      <w:r w:rsidRPr="004A7191">
        <w:rPr>
          <w:color w:val="000000" w:themeColor="text1"/>
          <w:shd w:val="clear" w:color="auto" w:fill="86B273"/>
        </w:rPr>
        <w:tab/>
        <w:t>23.</w:t>
      </w:r>
      <w:r w:rsidRPr="004A7191">
        <w:rPr>
          <w:color w:val="000000" w:themeColor="text1"/>
          <w:spacing w:val="36"/>
          <w:shd w:val="clear" w:color="auto" w:fill="86B273"/>
        </w:rPr>
        <w:t xml:space="preserve"> </w:t>
      </w:r>
      <w:r w:rsidRPr="004A7191">
        <w:rPr>
          <w:color w:val="000000" w:themeColor="text1"/>
          <w:shd w:val="clear" w:color="auto" w:fill="86B273"/>
        </w:rPr>
        <w:t>Blue-tailed</w:t>
      </w:r>
      <w:r w:rsidR="00AD463E">
        <w:rPr>
          <w:color w:val="000000" w:themeColor="text1"/>
          <w:shd w:val="clear" w:color="auto" w:fill="86B273"/>
        </w:rPr>
        <w:t xml:space="preserve"> </w:t>
      </w:r>
      <w:r w:rsidRPr="004A7191">
        <w:rPr>
          <w:color w:val="000000" w:themeColor="text1"/>
          <w:shd w:val="clear" w:color="auto" w:fill="86B273"/>
        </w:rPr>
        <w:t>Bee-eater</w:t>
      </w:r>
      <w:r w:rsidRPr="004A7191">
        <w:rPr>
          <w:color w:val="000000" w:themeColor="text1"/>
          <w:shd w:val="clear" w:color="auto" w:fill="86B273"/>
        </w:rPr>
        <w:tab/>
      </w:r>
    </w:p>
    <w:p w14:paraId="375BBF56" w14:textId="77777777" w:rsidR="006500DE" w:rsidRPr="004A7191" w:rsidRDefault="004A7191">
      <w:pPr>
        <w:pStyle w:val="BodyText"/>
        <w:spacing w:before="300"/>
        <w:ind w:left="1140" w:right="1415"/>
        <w:rPr>
          <w:color w:val="000000" w:themeColor="text1"/>
        </w:rPr>
      </w:pPr>
      <w:proofErr w:type="spellStart"/>
      <w:r w:rsidRPr="004A7191">
        <w:rPr>
          <w:color w:val="000000" w:themeColor="text1"/>
        </w:rPr>
        <w:t>Theblue</w:t>
      </w:r>
      <w:proofErr w:type="spellEnd"/>
      <w:r w:rsidRPr="004A7191">
        <w:rPr>
          <w:color w:val="000000" w:themeColor="text1"/>
        </w:rPr>
        <w:t>-tailed</w:t>
      </w:r>
      <w:r w:rsidR="00E6055B">
        <w:rPr>
          <w:color w:val="000000" w:themeColor="text1"/>
        </w:rPr>
        <w:t xml:space="preserve"> </w:t>
      </w:r>
      <w:r w:rsidRPr="004A7191">
        <w:rPr>
          <w:color w:val="000000" w:themeColor="text1"/>
        </w:rPr>
        <w:t>bee-eater(</w:t>
      </w:r>
      <w:proofErr w:type="spellStart"/>
      <w:r w:rsidRPr="004A7191">
        <w:rPr>
          <w:rFonts w:ascii="Georgia"/>
          <w:i/>
          <w:color w:val="000000" w:themeColor="text1"/>
        </w:rPr>
        <w:t>Meropsphilippinus</w:t>
      </w:r>
      <w:proofErr w:type="spellEnd"/>
      <w:r w:rsidRPr="004A7191">
        <w:rPr>
          <w:color w:val="000000" w:themeColor="text1"/>
        </w:rPr>
        <w:t>)</w:t>
      </w:r>
      <w:r w:rsidR="00E6055B">
        <w:rPr>
          <w:color w:val="000000" w:themeColor="text1"/>
        </w:rPr>
        <w:t>i</w:t>
      </w:r>
      <w:r w:rsidRPr="004A7191">
        <w:rPr>
          <w:color w:val="000000" w:themeColor="text1"/>
        </w:rPr>
        <w:t>s</w:t>
      </w:r>
      <w:r w:rsidR="00E6055B">
        <w:rPr>
          <w:color w:val="000000" w:themeColor="text1"/>
        </w:rPr>
        <w:t xml:space="preserve"> </w:t>
      </w:r>
      <w:r w:rsidRPr="004A7191">
        <w:rPr>
          <w:color w:val="000000" w:themeColor="text1"/>
        </w:rPr>
        <w:t>an</w:t>
      </w:r>
      <w:r w:rsidR="00E6055B">
        <w:rPr>
          <w:color w:val="000000" w:themeColor="text1"/>
        </w:rPr>
        <w:t xml:space="preserve"> </w:t>
      </w:r>
      <w:r w:rsidRPr="004A7191">
        <w:rPr>
          <w:color w:val="000000" w:themeColor="text1"/>
        </w:rPr>
        <w:t>ear</w:t>
      </w:r>
      <w:r w:rsidR="00E6055B">
        <w:rPr>
          <w:color w:val="000000" w:themeColor="text1"/>
        </w:rPr>
        <w:t xml:space="preserve"> </w:t>
      </w:r>
      <w:r w:rsidRPr="004A7191">
        <w:rPr>
          <w:color w:val="000000" w:themeColor="text1"/>
        </w:rPr>
        <w:t xml:space="preserve">passerine bird in the bee-eater family </w:t>
      </w:r>
      <w:proofErr w:type="spellStart"/>
      <w:r w:rsidRPr="004A7191">
        <w:rPr>
          <w:color w:val="000000" w:themeColor="text1"/>
        </w:rPr>
        <w:t>Meropidae</w:t>
      </w:r>
      <w:proofErr w:type="spellEnd"/>
      <w:r w:rsidRPr="004A7191">
        <w:rPr>
          <w:color w:val="000000" w:themeColor="text1"/>
        </w:rPr>
        <w:t>. It breeds in southeastern Asia. It is strongly migratory, seen seasonally in much of peninsular India.</w:t>
      </w:r>
    </w:p>
    <w:p w14:paraId="55C82780" w14:textId="77777777" w:rsidR="006500DE" w:rsidRPr="004A7191" w:rsidRDefault="004A7191">
      <w:pPr>
        <w:pStyle w:val="BodyText"/>
        <w:spacing w:line="249" w:lineRule="auto"/>
        <w:ind w:left="1140" w:right="1436" w:firstLine="280"/>
        <w:rPr>
          <w:color w:val="000000" w:themeColor="text1"/>
        </w:rPr>
      </w:pPr>
      <w:r w:rsidRPr="004A7191">
        <w:rPr>
          <w:color w:val="000000" w:themeColor="text1"/>
        </w:rPr>
        <w:t>This</w:t>
      </w:r>
      <w:r w:rsidRPr="004A7191">
        <w:rPr>
          <w:color w:val="000000" w:themeColor="text1"/>
          <w:spacing w:val="-23"/>
        </w:rPr>
        <w:t xml:space="preserve"> </w:t>
      </w:r>
      <w:r w:rsidRPr="004A7191">
        <w:rPr>
          <w:color w:val="000000" w:themeColor="text1"/>
        </w:rPr>
        <w:t>species</w:t>
      </w:r>
      <w:r w:rsidRPr="004A7191">
        <w:rPr>
          <w:color w:val="000000" w:themeColor="text1"/>
          <w:spacing w:val="-22"/>
        </w:rPr>
        <w:t xml:space="preserve"> </w:t>
      </w:r>
      <w:r w:rsidRPr="004A7191">
        <w:rPr>
          <w:color w:val="000000" w:themeColor="text1"/>
        </w:rPr>
        <w:t>is</w:t>
      </w:r>
      <w:r w:rsidRPr="004A7191">
        <w:rPr>
          <w:color w:val="000000" w:themeColor="text1"/>
          <w:spacing w:val="-21"/>
        </w:rPr>
        <w:t xml:space="preserve"> </w:t>
      </w:r>
      <w:r w:rsidRPr="004A7191">
        <w:rPr>
          <w:color w:val="000000" w:themeColor="text1"/>
        </w:rPr>
        <w:t>sometimes</w:t>
      </w:r>
      <w:r w:rsidRPr="004A7191">
        <w:rPr>
          <w:color w:val="000000" w:themeColor="text1"/>
          <w:spacing w:val="-22"/>
        </w:rPr>
        <w:t xml:space="preserve"> </w:t>
      </w:r>
      <w:r w:rsidRPr="004A7191">
        <w:rPr>
          <w:color w:val="000000" w:themeColor="text1"/>
        </w:rPr>
        <w:t>considered</w:t>
      </w:r>
      <w:r w:rsidRPr="004A7191">
        <w:rPr>
          <w:color w:val="000000" w:themeColor="text1"/>
          <w:spacing w:val="-21"/>
        </w:rPr>
        <w:t xml:space="preserve"> </w:t>
      </w:r>
      <w:r w:rsidRPr="004A7191">
        <w:rPr>
          <w:color w:val="000000" w:themeColor="text1"/>
        </w:rPr>
        <w:t>to</w:t>
      </w:r>
      <w:r w:rsidRPr="004A7191">
        <w:rPr>
          <w:color w:val="000000" w:themeColor="text1"/>
          <w:spacing w:val="-22"/>
        </w:rPr>
        <w:t xml:space="preserve"> </w:t>
      </w:r>
      <w:r w:rsidRPr="004A7191">
        <w:rPr>
          <w:color w:val="000000" w:themeColor="text1"/>
        </w:rPr>
        <w:t>be</w:t>
      </w:r>
      <w:r w:rsidRPr="004A7191">
        <w:rPr>
          <w:color w:val="000000" w:themeColor="text1"/>
          <w:spacing w:val="-22"/>
        </w:rPr>
        <w:t xml:space="preserve"> </w:t>
      </w:r>
      <w:r w:rsidRPr="004A7191">
        <w:rPr>
          <w:color w:val="000000" w:themeColor="text1"/>
        </w:rPr>
        <w:t>conspecific</w:t>
      </w:r>
      <w:r w:rsidRPr="004A7191">
        <w:rPr>
          <w:color w:val="000000" w:themeColor="text1"/>
          <w:spacing w:val="-22"/>
        </w:rPr>
        <w:t xml:space="preserve"> </w:t>
      </w:r>
      <w:r w:rsidRPr="004A7191">
        <w:rPr>
          <w:color w:val="000000" w:themeColor="text1"/>
        </w:rPr>
        <w:t>with</w:t>
      </w:r>
      <w:r w:rsidRPr="004A7191">
        <w:rPr>
          <w:color w:val="000000" w:themeColor="text1"/>
          <w:spacing w:val="-1"/>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blue- cheeked</w:t>
      </w:r>
      <w:r w:rsidRPr="004A7191">
        <w:rPr>
          <w:color w:val="000000" w:themeColor="text1"/>
          <w:spacing w:val="-15"/>
        </w:rPr>
        <w:t xml:space="preserve"> </w:t>
      </w:r>
      <w:r w:rsidRPr="004A7191">
        <w:rPr>
          <w:color w:val="000000" w:themeColor="text1"/>
        </w:rPr>
        <w:t>bee-eater,</w:t>
      </w:r>
      <w:r w:rsidRPr="004A7191">
        <w:rPr>
          <w:color w:val="000000" w:themeColor="text1"/>
          <w:spacing w:val="-14"/>
        </w:rPr>
        <w:t xml:space="preserve"> </w:t>
      </w:r>
      <w:r w:rsidRPr="004A7191">
        <w:rPr>
          <w:color w:val="000000" w:themeColor="text1"/>
        </w:rPr>
        <w:t>M.</w:t>
      </w:r>
      <w:r w:rsidRPr="004A7191">
        <w:rPr>
          <w:color w:val="000000" w:themeColor="text1"/>
          <w:spacing w:val="-13"/>
        </w:rPr>
        <w:t xml:space="preserve"> </w:t>
      </w:r>
      <w:proofErr w:type="spellStart"/>
      <w:r w:rsidRPr="004A7191">
        <w:rPr>
          <w:color w:val="000000" w:themeColor="text1"/>
        </w:rPr>
        <w:t>persicus</w:t>
      </w:r>
      <w:proofErr w:type="spellEnd"/>
      <w:r w:rsidRPr="004A7191">
        <w:rPr>
          <w:color w:val="000000" w:themeColor="text1"/>
        </w:rPr>
        <w:t>.</w:t>
      </w:r>
    </w:p>
    <w:p w14:paraId="7AA02A7F" w14:textId="77777777" w:rsidR="006500DE" w:rsidRPr="004A7191" w:rsidRDefault="004A7191">
      <w:pPr>
        <w:pStyle w:val="BodyText"/>
        <w:spacing w:line="212" w:lineRule="exact"/>
        <w:ind w:left="1420"/>
        <w:rPr>
          <w:color w:val="000000" w:themeColor="text1"/>
        </w:rPr>
      </w:pPr>
      <w:r w:rsidRPr="004A7191">
        <w:rPr>
          <w:color w:val="000000" w:themeColor="text1"/>
        </w:rPr>
        <w:t xml:space="preserve">This species, like other bee-eaters, is a richly </w:t>
      </w:r>
      <w:proofErr w:type="spellStart"/>
      <w:r w:rsidRPr="004A7191">
        <w:rPr>
          <w:color w:val="000000" w:themeColor="text1"/>
        </w:rPr>
        <w:t>coloured</w:t>
      </w:r>
      <w:proofErr w:type="spellEnd"/>
      <w:r w:rsidRPr="004A7191">
        <w:rPr>
          <w:color w:val="000000" w:themeColor="text1"/>
        </w:rPr>
        <w:t>, slender bird. It is</w:t>
      </w:r>
    </w:p>
    <w:p w14:paraId="6D8B3189" w14:textId="77777777" w:rsidR="006500DE" w:rsidRPr="004A7191" w:rsidRDefault="004A7191">
      <w:pPr>
        <w:pStyle w:val="BodyText"/>
        <w:spacing w:before="7" w:line="230" w:lineRule="auto"/>
        <w:ind w:left="1140" w:right="1437"/>
        <w:rPr>
          <w:color w:val="000000" w:themeColor="text1"/>
        </w:rPr>
      </w:pPr>
      <w:r w:rsidRPr="004A7191">
        <w:rPr>
          <w:color w:val="000000" w:themeColor="text1"/>
        </w:rPr>
        <w:t>predominantly green; its face has a narrow blue patch with a black eye stripe, and a yellow and brown throat; the tail</w:t>
      </w:r>
    </w:p>
    <w:p w14:paraId="0FF84816" w14:textId="77777777" w:rsidR="006500DE" w:rsidRPr="004A7191" w:rsidRDefault="004A7191">
      <w:pPr>
        <w:pStyle w:val="BodyText"/>
        <w:spacing w:line="249" w:lineRule="auto"/>
        <w:ind w:left="1140" w:right="1065"/>
        <w:rPr>
          <w:color w:val="000000" w:themeColor="text1"/>
        </w:rPr>
      </w:pPr>
      <w:r w:rsidRPr="004A7191">
        <w:rPr>
          <w:color w:val="000000" w:themeColor="text1"/>
        </w:rPr>
        <w:t>is</w:t>
      </w:r>
      <w:r w:rsidRPr="004A7191">
        <w:rPr>
          <w:color w:val="000000" w:themeColor="text1"/>
          <w:spacing w:val="-18"/>
        </w:rPr>
        <w:t xml:space="preserve"> </w:t>
      </w:r>
      <w:r w:rsidRPr="004A7191">
        <w:rPr>
          <w:color w:val="000000" w:themeColor="text1"/>
        </w:rPr>
        <w:t>blue</w:t>
      </w:r>
      <w:r w:rsidRPr="004A7191">
        <w:rPr>
          <w:color w:val="000000" w:themeColor="text1"/>
          <w:spacing w:val="-19"/>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beak</w:t>
      </w:r>
      <w:r w:rsidRPr="004A7191">
        <w:rPr>
          <w:color w:val="000000" w:themeColor="text1"/>
          <w:spacing w:val="-18"/>
        </w:rPr>
        <w:t xml:space="preserve"> </w:t>
      </w:r>
      <w:r w:rsidRPr="004A7191">
        <w:rPr>
          <w:color w:val="000000" w:themeColor="text1"/>
        </w:rPr>
        <w:t>is</w:t>
      </w:r>
      <w:r w:rsidRPr="004A7191">
        <w:rPr>
          <w:color w:val="000000" w:themeColor="text1"/>
          <w:spacing w:val="-18"/>
        </w:rPr>
        <w:t xml:space="preserve"> </w:t>
      </w:r>
      <w:r w:rsidRPr="004A7191">
        <w:rPr>
          <w:color w:val="000000" w:themeColor="text1"/>
        </w:rPr>
        <w:t>black.</w:t>
      </w:r>
      <w:r w:rsidRPr="004A7191">
        <w:rPr>
          <w:color w:val="000000" w:themeColor="text1"/>
          <w:spacing w:val="-17"/>
        </w:rPr>
        <w:t xml:space="preserve"> </w:t>
      </w:r>
      <w:r w:rsidRPr="004A7191">
        <w:rPr>
          <w:color w:val="000000" w:themeColor="text1"/>
        </w:rPr>
        <w:t>It</w:t>
      </w:r>
      <w:r w:rsidRPr="004A7191">
        <w:rPr>
          <w:color w:val="000000" w:themeColor="text1"/>
          <w:spacing w:val="-21"/>
        </w:rPr>
        <w:t xml:space="preserve"> </w:t>
      </w:r>
      <w:r w:rsidRPr="004A7191">
        <w:rPr>
          <w:color w:val="000000" w:themeColor="text1"/>
        </w:rPr>
        <w:t>can</w:t>
      </w:r>
      <w:r w:rsidRPr="004A7191">
        <w:rPr>
          <w:color w:val="000000" w:themeColor="text1"/>
          <w:spacing w:val="-18"/>
        </w:rPr>
        <w:t xml:space="preserve"> </w:t>
      </w:r>
      <w:r w:rsidRPr="004A7191">
        <w:rPr>
          <w:color w:val="000000" w:themeColor="text1"/>
        </w:rPr>
        <w:t>reach</w:t>
      </w:r>
      <w:r w:rsidRPr="004A7191">
        <w:rPr>
          <w:color w:val="000000" w:themeColor="text1"/>
          <w:spacing w:val="-18"/>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length</w:t>
      </w:r>
      <w:r w:rsidRPr="004A7191">
        <w:rPr>
          <w:color w:val="000000" w:themeColor="text1"/>
          <w:spacing w:val="-18"/>
        </w:rPr>
        <w:t xml:space="preserve"> </w:t>
      </w:r>
      <w:r w:rsidRPr="004A7191">
        <w:rPr>
          <w:color w:val="000000" w:themeColor="text1"/>
        </w:rPr>
        <w:t>of</w:t>
      </w:r>
      <w:r w:rsidRPr="004A7191">
        <w:rPr>
          <w:color w:val="000000" w:themeColor="text1"/>
          <w:spacing w:val="-18"/>
        </w:rPr>
        <w:t xml:space="preserve"> </w:t>
      </w:r>
      <w:r w:rsidRPr="004A7191">
        <w:rPr>
          <w:color w:val="000000" w:themeColor="text1"/>
        </w:rPr>
        <w:t>23–26</w:t>
      </w:r>
      <w:r w:rsidRPr="004A7191">
        <w:rPr>
          <w:color w:val="000000" w:themeColor="text1"/>
          <w:spacing w:val="-17"/>
        </w:rPr>
        <w:t xml:space="preserve"> </w:t>
      </w:r>
      <w:r w:rsidRPr="004A7191">
        <w:rPr>
          <w:color w:val="000000" w:themeColor="text1"/>
        </w:rPr>
        <w:t>cm,</w:t>
      </w:r>
      <w:r w:rsidRPr="004A7191">
        <w:rPr>
          <w:color w:val="000000" w:themeColor="text1"/>
          <w:spacing w:val="-1"/>
        </w:rPr>
        <w:t xml:space="preserve"> </w:t>
      </w:r>
      <w:r w:rsidRPr="004A7191">
        <w:rPr>
          <w:color w:val="000000" w:themeColor="text1"/>
        </w:rPr>
        <w:t>including</w:t>
      </w:r>
      <w:r w:rsidRPr="004A7191">
        <w:rPr>
          <w:color w:val="000000" w:themeColor="text1"/>
          <w:spacing w:val="-23"/>
        </w:rPr>
        <w:t xml:space="preserve"> </w:t>
      </w:r>
      <w:r w:rsidRPr="004A7191">
        <w:rPr>
          <w:color w:val="000000" w:themeColor="text1"/>
          <w:spacing w:val="-4"/>
        </w:rPr>
        <w:t xml:space="preserve">the </w:t>
      </w:r>
      <w:r w:rsidRPr="004A7191">
        <w:rPr>
          <w:color w:val="000000" w:themeColor="text1"/>
        </w:rPr>
        <w:t>two</w:t>
      </w:r>
      <w:r w:rsidRPr="004A7191">
        <w:rPr>
          <w:color w:val="000000" w:themeColor="text1"/>
          <w:spacing w:val="-24"/>
        </w:rPr>
        <w:t xml:space="preserve"> </w:t>
      </w:r>
      <w:r w:rsidRPr="004A7191">
        <w:rPr>
          <w:color w:val="000000" w:themeColor="text1"/>
        </w:rPr>
        <w:t>elongated</w:t>
      </w:r>
      <w:r w:rsidRPr="004A7191">
        <w:rPr>
          <w:color w:val="000000" w:themeColor="text1"/>
          <w:spacing w:val="-23"/>
        </w:rPr>
        <w:t xml:space="preserve"> </w:t>
      </w:r>
      <w:r w:rsidRPr="004A7191">
        <w:rPr>
          <w:color w:val="000000" w:themeColor="text1"/>
        </w:rPr>
        <w:t>central</w:t>
      </w:r>
      <w:r w:rsidRPr="004A7191">
        <w:rPr>
          <w:color w:val="000000" w:themeColor="text1"/>
          <w:spacing w:val="-23"/>
        </w:rPr>
        <w:t xml:space="preserve"> </w:t>
      </w:r>
      <w:r w:rsidRPr="004A7191">
        <w:rPr>
          <w:color w:val="000000" w:themeColor="text1"/>
        </w:rPr>
        <w:t>tail</w:t>
      </w:r>
      <w:r w:rsidRPr="004A7191">
        <w:rPr>
          <w:color w:val="000000" w:themeColor="text1"/>
          <w:spacing w:val="-23"/>
        </w:rPr>
        <w:t xml:space="preserve"> </w:t>
      </w:r>
      <w:r w:rsidRPr="004A7191">
        <w:rPr>
          <w:color w:val="000000" w:themeColor="text1"/>
        </w:rPr>
        <w:t>feathers.</w:t>
      </w:r>
      <w:r w:rsidRPr="004A7191">
        <w:rPr>
          <w:color w:val="000000" w:themeColor="text1"/>
          <w:spacing w:val="-23"/>
        </w:rPr>
        <w:t xml:space="preserve"> </w:t>
      </w:r>
      <w:r w:rsidRPr="004A7191">
        <w:rPr>
          <w:color w:val="000000" w:themeColor="text1"/>
        </w:rPr>
        <w:t>Sexes</w:t>
      </w:r>
      <w:r w:rsidRPr="004A7191">
        <w:rPr>
          <w:color w:val="000000" w:themeColor="text1"/>
          <w:spacing w:val="-24"/>
        </w:rPr>
        <w:t xml:space="preserve"> </w:t>
      </w:r>
      <w:r w:rsidRPr="004A7191">
        <w:rPr>
          <w:color w:val="000000" w:themeColor="text1"/>
        </w:rPr>
        <w:t>are</w:t>
      </w:r>
      <w:r w:rsidRPr="004A7191">
        <w:rPr>
          <w:color w:val="000000" w:themeColor="text1"/>
          <w:spacing w:val="-23"/>
        </w:rPr>
        <w:t xml:space="preserve"> </w:t>
      </w:r>
      <w:r w:rsidRPr="004A7191">
        <w:rPr>
          <w:color w:val="000000" w:themeColor="text1"/>
        </w:rPr>
        <w:t>alike.</w:t>
      </w:r>
    </w:p>
    <w:p w14:paraId="42F23C73" w14:textId="77777777" w:rsidR="006500DE" w:rsidRPr="004A7191" w:rsidRDefault="004A7191">
      <w:pPr>
        <w:pStyle w:val="BodyText"/>
        <w:spacing w:line="212" w:lineRule="exact"/>
        <w:ind w:left="1420"/>
        <w:rPr>
          <w:color w:val="000000" w:themeColor="text1"/>
        </w:rPr>
      </w:pPr>
      <w:r w:rsidRPr="004A7191">
        <w:rPr>
          <w:color w:val="000000" w:themeColor="text1"/>
        </w:rPr>
        <w:t>This is a bird which breeds in sub-tropical open country, such as</w:t>
      </w:r>
    </w:p>
    <w:p w14:paraId="6205D40D" w14:textId="77777777" w:rsidR="006500DE" w:rsidRPr="004A7191" w:rsidRDefault="004A7191">
      <w:pPr>
        <w:pStyle w:val="BodyText"/>
        <w:spacing w:before="3" w:line="237" w:lineRule="auto"/>
        <w:ind w:left="1140" w:right="1165"/>
        <w:rPr>
          <w:color w:val="000000" w:themeColor="text1"/>
        </w:rPr>
      </w:pPr>
      <w:r w:rsidRPr="004A7191">
        <w:rPr>
          <w:color w:val="000000" w:themeColor="text1"/>
        </w:rPr>
        <w:t xml:space="preserve">farmland, parks or </w:t>
      </w:r>
      <w:proofErr w:type="spellStart"/>
      <w:r w:rsidRPr="004A7191">
        <w:rPr>
          <w:color w:val="000000" w:themeColor="text1"/>
        </w:rPr>
        <w:t>ricefields</w:t>
      </w:r>
      <w:proofErr w:type="spellEnd"/>
      <w:r w:rsidRPr="004A7191">
        <w:rPr>
          <w:color w:val="000000" w:themeColor="text1"/>
        </w:rPr>
        <w:t>. It is most often seen near large waterbodies. Like other bee-eaters it predominantly eats insects, especially bees, wasps and</w:t>
      </w:r>
      <w:r w:rsidRPr="004A7191">
        <w:rPr>
          <w:color w:val="000000" w:themeColor="text1"/>
          <w:spacing w:val="-17"/>
        </w:rPr>
        <w:t xml:space="preserve"> </w:t>
      </w:r>
      <w:r w:rsidRPr="004A7191">
        <w:rPr>
          <w:color w:val="000000" w:themeColor="text1"/>
        </w:rPr>
        <w:t>hornets,</w:t>
      </w:r>
      <w:r w:rsidRPr="004A7191">
        <w:rPr>
          <w:color w:val="000000" w:themeColor="text1"/>
          <w:spacing w:val="-17"/>
        </w:rPr>
        <w:t xml:space="preserve"> </w:t>
      </w:r>
      <w:r w:rsidRPr="004A7191">
        <w:rPr>
          <w:color w:val="000000" w:themeColor="text1"/>
        </w:rPr>
        <w:t>which</w:t>
      </w:r>
      <w:r w:rsidRPr="004A7191">
        <w:rPr>
          <w:color w:val="000000" w:themeColor="text1"/>
          <w:spacing w:val="-17"/>
        </w:rPr>
        <w:t xml:space="preserve"> </w:t>
      </w:r>
      <w:r w:rsidRPr="004A7191">
        <w:rPr>
          <w:color w:val="000000" w:themeColor="text1"/>
        </w:rPr>
        <w:t>are</w:t>
      </w:r>
      <w:r w:rsidRPr="004A7191">
        <w:rPr>
          <w:color w:val="000000" w:themeColor="text1"/>
          <w:spacing w:val="-17"/>
        </w:rPr>
        <w:t xml:space="preserve"> </w:t>
      </w:r>
      <w:r w:rsidRPr="004A7191">
        <w:rPr>
          <w:color w:val="000000" w:themeColor="text1"/>
        </w:rPr>
        <w:t>caught</w:t>
      </w:r>
      <w:r w:rsidRPr="004A7191">
        <w:rPr>
          <w:color w:val="000000" w:themeColor="text1"/>
          <w:spacing w:val="-17"/>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air</w:t>
      </w:r>
      <w:r w:rsidRPr="004A7191">
        <w:rPr>
          <w:color w:val="000000" w:themeColor="text1"/>
          <w:spacing w:val="-16"/>
        </w:rPr>
        <w:t xml:space="preserve"> </w:t>
      </w:r>
      <w:r w:rsidRPr="004A7191">
        <w:rPr>
          <w:color w:val="000000" w:themeColor="text1"/>
        </w:rPr>
        <w:t>by</w:t>
      </w:r>
      <w:r w:rsidRPr="004A7191">
        <w:rPr>
          <w:color w:val="000000" w:themeColor="text1"/>
          <w:spacing w:val="-6"/>
        </w:rPr>
        <w:t xml:space="preserve"> </w:t>
      </w:r>
      <w:r w:rsidRPr="004A7191">
        <w:rPr>
          <w:color w:val="000000" w:themeColor="text1"/>
        </w:rPr>
        <w:t>sorties</w:t>
      </w:r>
      <w:r w:rsidRPr="004A7191">
        <w:rPr>
          <w:color w:val="000000" w:themeColor="text1"/>
          <w:spacing w:val="-1"/>
        </w:rPr>
        <w:t xml:space="preserve"> </w:t>
      </w:r>
      <w:r w:rsidRPr="004A7191">
        <w:rPr>
          <w:color w:val="000000" w:themeColor="text1"/>
        </w:rPr>
        <w:t>from</w:t>
      </w:r>
      <w:r w:rsidRPr="004A7191">
        <w:rPr>
          <w:color w:val="000000" w:themeColor="text1"/>
          <w:spacing w:val="-2"/>
        </w:rPr>
        <w:t xml:space="preserve"> </w:t>
      </w:r>
      <w:r w:rsidRPr="004A7191">
        <w:rPr>
          <w:color w:val="000000" w:themeColor="text1"/>
        </w:rPr>
        <w:t>an</w:t>
      </w:r>
      <w:r w:rsidRPr="004A7191">
        <w:rPr>
          <w:color w:val="000000" w:themeColor="text1"/>
          <w:spacing w:val="-1"/>
        </w:rPr>
        <w:t xml:space="preserve"> </w:t>
      </w:r>
      <w:r w:rsidRPr="004A7191">
        <w:rPr>
          <w:color w:val="000000" w:themeColor="text1"/>
        </w:rPr>
        <w:t>open</w:t>
      </w:r>
      <w:r w:rsidRPr="004A7191">
        <w:rPr>
          <w:color w:val="000000" w:themeColor="text1"/>
          <w:spacing w:val="-1"/>
        </w:rPr>
        <w:t xml:space="preserve"> </w:t>
      </w:r>
      <w:proofErr w:type="spellStart"/>
      <w:r w:rsidRPr="004A7191">
        <w:rPr>
          <w:color w:val="000000" w:themeColor="text1"/>
        </w:rPr>
        <w:t>perch.This</w:t>
      </w:r>
      <w:proofErr w:type="spellEnd"/>
      <w:r w:rsidRPr="004A7191">
        <w:rPr>
          <w:color w:val="000000" w:themeColor="text1"/>
        </w:rPr>
        <w:t xml:space="preserve"> species</w:t>
      </w:r>
      <w:r w:rsidRPr="004A7191">
        <w:rPr>
          <w:color w:val="000000" w:themeColor="text1"/>
          <w:spacing w:val="-2"/>
        </w:rPr>
        <w:t xml:space="preserve"> </w:t>
      </w:r>
      <w:r w:rsidRPr="004A7191">
        <w:rPr>
          <w:color w:val="000000" w:themeColor="text1"/>
        </w:rPr>
        <w:t>probably</w:t>
      </w:r>
      <w:r w:rsidRPr="004A7191">
        <w:rPr>
          <w:color w:val="000000" w:themeColor="text1"/>
          <w:spacing w:val="-1"/>
        </w:rPr>
        <w:t xml:space="preserve"> </w:t>
      </w:r>
      <w:r w:rsidRPr="004A7191">
        <w:rPr>
          <w:color w:val="000000" w:themeColor="text1"/>
        </w:rPr>
        <w:t>takes</w:t>
      </w:r>
      <w:r w:rsidRPr="004A7191">
        <w:rPr>
          <w:color w:val="000000" w:themeColor="text1"/>
          <w:spacing w:val="-1"/>
        </w:rPr>
        <w:t xml:space="preserve"> </w:t>
      </w:r>
      <w:r w:rsidRPr="004A7191">
        <w:rPr>
          <w:color w:val="000000" w:themeColor="text1"/>
        </w:rPr>
        <w:t>bees</w:t>
      </w:r>
      <w:r w:rsidRPr="004A7191">
        <w:rPr>
          <w:color w:val="000000" w:themeColor="text1"/>
          <w:spacing w:val="-2"/>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dragonflies</w:t>
      </w:r>
      <w:r w:rsidRPr="004A7191">
        <w:rPr>
          <w:color w:val="000000" w:themeColor="text1"/>
          <w:spacing w:val="-17"/>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roughly</w:t>
      </w:r>
      <w:r w:rsidRPr="004A7191">
        <w:rPr>
          <w:color w:val="000000" w:themeColor="text1"/>
          <w:spacing w:val="-17"/>
        </w:rPr>
        <w:t xml:space="preserve"> </w:t>
      </w:r>
      <w:r w:rsidRPr="004A7191">
        <w:rPr>
          <w:color w:val="000000" w:themeColor="text1"/>
        </w:rPr>
        <w:t>equal</w:t>
      </w:r>
      <w:r w:rsidRPr="004A7191">
        <w:rPr>
          <w:color w:val="000000" w:themeColor="text1"/>
          <w:spacing w:val="-17"/>
        </w:rPr>
        <w:t xml:space="preserve"> </w:t>
      </w:r>
      <w:r w:rsidRPr="004A7191">
        <w:rPr>
          <w:color w:val="000000" w:themeColor="text1"/>
        </w:rPr>
        <w:t>numbers.</w:t>
      </w:r>
      <w:r w:rsidRPr="004A7191">
        <w:rPr>
          <w:color w:val="000000" w:themeColor="text1"/>
          <w:spacing w:val="-27"/>
        </w:rPr>
        <w:t xml:space="preserve"> </w:t>
      </w:r>
      <w:r w:rsidRPr="004A7191">
        <w:rPr>
          <w:color w:val="000000" w:themeColor="text1"/>
        </w:rPr>
        <w:t xml:space="preserve">The insects that are caught are beaten on the perch to kill and break the exoskeleton. This habit is seen in many other members of the </w:t>
      </w:r>
      <w:proofErr w:type="spellStart"/>
      <w:r w:rsidRPr="004A7191">
        <w:rPr>
          <w:color w:val="000000" w:themeColor="text1"/>
        </w:rPr>
        <w:t>coracii</w:t>
      </w:r>
      <w:proofErr w:type="spellEnd"/>
      <w:r w:rsidR="00E6055B">
        <w:rPr>
          <w:color w:val="000000" w:themeColor="text1"/>
        </w:rPr>
        <w:t xml:space="preserve"> </w:t>
      </w:r>
      <w:proofErr w:type="spellStart"/>
      <w:r w:rsidRPr="004A7191">
        <w:rPr>
          <w:color w:val="000000" w:themeColor="text1"/>
        </w:rPr>
        <w:t>formes</w:t>
      </w:r>
      <w:proofErr w:type="spellEnd"/>
      <w:r w:rsidRPr="004A7191">
        <w:rPr>
          <w:color w:val="000000" w:themeColor="text1"/>
          <w:spacing w:val="-11"/>
        </w:rPr>
        <w:t xml:space="preserve"> </w:t>
      </w:r>
      <w:r w:rsidRPr="004A7191">
        <w:rPr>
          <w:color w:val="000000" w:themeColor="text1"/>
          <w:spacing w:val="-6"/>
        </w:rPr>
        <w:t>order.</w:t>
      </w:r>
    </w:p>
    <w:p w14:paraId="14A4F37B" w14:textId="77777777" w:rsidR="006500DE" w:rsidRPr="004A7191" w:rsidRDefault="004A7191">
      <w:pPr>
        <w:pStyle w:val="BodyText"/>
        <w:spacing w:before="8" w:line="235" w:lineRule="auto"/>
        <w:ind w:left="1140" w:right="1188" w:firstLine="280"/>
        <w:rPr>
          <w:color w:val="000000" w:themeColor="text1"/>
        </w:rPr>
      </w:pPr>
      <w:r w:rsidRPr="004A7191">
        <w:rPr>
          <w:color w:val="000000" w:themeColor="text1"/>
        </w:rPr>
        <w:t>These bee-eaters are gregarious, nesting colonially in sandy banks or open flat areas. They make a relatively long tunnel in which the 5 to 7 spherical</w:t>
      </w:r>
      <w:r w:rsidRPr="004A7191">
        <w:rPr>
          <w:color w:val="000000" w:themeColor="text1"/>
          <w:spacing w:val="-17"/>
        </w:rPr>
        <w:t xml:space="preserve"> </w:t>
      </w:r>
      <w:r w:rsidRPr="004A7191">
        <w:rPr>
          <w:color w:val="000000" w:themeColor="text1"/>
        </w:rPr>
        <w:t>white</w:t>
      </w:r>
      <w:r w:rsidRPr="004A7191">
        <w:rPr>
          <w:color w:val="000000" w:themeColor="text1"/>
          <w:spacing w:val="-16"/>
        </w:rPr>
        <w:t xml:space="preserve"> </w:t>
      </w:r>
      <w:r w:rsidRPr="004A7191">
        <w:rPr>
          <w:color w:val="000000" w:themeColor="text1"/>
        </w:rPr>
        <w:t>eggs</w:t>
      </w:r>
      <w:r w:rsidRPr="004A7191">
        <w:rPr>
          <w:color w:val="000000" w:themeColor="text1"/>
          <w:spacing w:val="-17"/>
        </w:rPr>
        <w:t xml:space="preserve"> </w:t>
      </w:r>
      <w:r w:rsidRPr="004A7191">
        <w:rPr>
          <w:color w:val="000000" w:themeColor="text1"/>
        </w:rPr>
        <w:t>are</w:t>
      </w:r>
      <w:r w:rsidRPr="004A7191">
        <w:rPr>
          <w:color w:val="000000" w:themeColor="text1"/>
          <w:spacing w:val="-17"/>
        </w:rPr>
        <w:t xml:space="preserve"> </w:t>
      </w:r>
      <w:r w:rsidRPr="004A7191">
        <w:rPr>
          <w:color w:val="000000" w:themeColor="text1"/>
        </w:rPr>
        <w:t>laid.</w:t>
      </w:r>
      <w:r w:rsidRPr="004A7191">
        <w:rPr>
          <w:color w:val="000000" w:themeColor="text1"/>
          <w:spacing w:val="-16"/>
        </w:rPr>
        <w:t xml:space="preserve"> </w:t>
      </w:r>
      <w:r w:rsidRPr="004A7191">
        <w:rPr>
          <w:color w:val="000000" w:themeColor="text1"/>
        </w:rPr>
        <w:t>Both</w:t>
      </w:r>
      <w:r w:rsidRPr="004A7191">
        <w:rPr>
          <w:color w:val="000000" w:themeColor="text1"/>
          <w:spacing w:val="-16"/>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male</w:t>
      </w:r>
      <w:r w:rsidRPr="004A7191">
        <w:rPr>
          <w:color w:val="000000" w:themeColor="text1"/>
          <w:spacing w:val="-15"/>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female</w:t>
      </w:r>
      <w:r w:rsidRPr="004A7191">
        <w:rPr>
          <w:color w:val="000000" w:themeColor="text1"/>
          <w:spacing w:val="-16"/>
        </w:rPr>
        <w:t xml:space="preserve"> </w:t>
      </w:r>
      <w:r w:rsidRPr="004A7191">
        <w:rPr>
          <w:color w:val="000000" w:themeColor="text1"/>
        </w:rPr>
        <w:t>take</w:t>
      </w:r>
      <w:r w:rsidRPr="004A7191">
        <w:rPr>
          <w:color w:val="000000" w:themeColor="text1"/>
          <w:spacing w:val="-17"/>
        </w:rPr>
        <w:t xml:space="preserve"> </w:t>
      </w:r>
      <w:r w:rsidRPr="004A7191">
        <w:rPr>
          <w:color w:val="000000" w:themeColor="text1"/>
        </w:rPr>
        <w:t>care</w:t>
      </w:r>
      <w:r w:rsidRPr="004A7191">
        <w:rPr>
          <w:color w:val="000000" w:themeColor="text1"/>
          <w:spacing w:val="-17"/>
        </w:rPr>
        <w:t xml:space="preserve"> </w:t>
      </w:r>
      <w:r w:rsidRPr="004A7191">
        <w:rPr>
          <w:color w:val="000000" w:themeColor="text1"/>
        </w:rPr>
        <w:t>of</w:t>
      </w:r>
      <w:r w:rsidRPr="004A7191">
        <w:rPr>
          <w:color w:val="000000" w:themeColor="text1"/>
          <w:spacing w:val="-17"/>
        </w:rPr>
        <w:t xml:space="preserve"> </w:t>
      </w:r>
      <w:r w:rsidRPr="004A7191">
        <w:rPr>
          <w:color w:val="000000" w:themeColor="text1"/>
        </w:rPr>
        <w:t>the eggs.</w:t>
      </w:r>
      <w:r w:rsidRPr="004A7191">
        <w:rPr>
          <w:color w:val="000000" w:themeColor="text1"/>
          <w:spacing w:val="-28"/>
        </w:rPr>
        <w:t xml:space="preserve"> </w:t>
      </w:r>
      <w:r w:rsidRPr="004A7191">
        <w:rPr>
          <w:color w:val="000000" w:themeColor="text1"/>
        </w:rPr>
        <w:t>These</w:t>
      </w:r>
      <w:r w:rsidRPr="004A7191">
        <w:rPr>
          <w:color w:val="000000" w:themeColor="text1"/>
          <w:spacing w:val="-17"/>
        </w:rPr>
        <w:t xml:space="preserve"> </w:t>
      </w:r>
      <w:r w:rsidRPr="004A7191">
        <w:rPr>
          <w:color w:val="000000" w:themeColor="text1"/>
        </w:rPr>
        <w:t>birds</w:t>
      </w:r>
      <w:r w:rsidRPr="004A7191">
        <w:rPr>
          <w:color w:val="000000" w:themeColor="text1"/>
          <w:spacing w:val="-17"/>
        </w:rPr>
        <w:t xml:space="preserve"> </w:t>
      </w:r>
      <w:r w:rsidRPr="004A7191">
        <w:rPr>
          <w:color w:val="000000" w:themeColor="text1"/>
        </w:rPr>
        <w:t>also</w:t>
      </w:r>
      <w:r w:rsidRPr="004A7191">
        <w:rPr>
          <w:color w:val="000000" w:themeColor="text1"/>
          <w:spacing w:val="-16"/>
        </w:rPr>
        <w:t xml:space="preserve"> </w:t>
      </w:r>
      <w:r w:rsidRPr="004A7191">
        <w:rPr>
          <w:color w:val="000000" w:themeColor="text1"/>
        </w:rPr>
        <w:t>feed</w:t>
      </w:r>
      <w:r w:rsidRPr="004A7191">
        <w:rPr>
          <w:color w:val="000000" w:themeColor="text1"/>
          <w:spacing w:val="-16"/>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 xml:space="preserve">roost </w:t>
      </w:r>
      <w:r w:rsidRPr="004A7191">
        <w:rPr>
          <w:color w:val="000000" w:themeColor="text1"/>
          <w:spacing w:val="-4"/>
        </w:rPr>
        <w:t>communally.</w:t>
      </w:r>
      <w:r w:rsidRPr="004A7191">
        <w:rPr>
          <w:color w:val="000000" w:themeColor="text1"/>
          <w:spacing w:val="-32"/>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call</w:t>
      </w:r>
      <w:r w:rsidRPr="004A7191">
        <w:rPr>
          <w:color w:val="000000" w:themeColor="text1"/>
          <w:spacing w:val="-18"/>
        </w:rPr>
        <w:t xml:space="preserve"> </w:t>
      </w:r>
      <w:r w:rsidRPr="004A7191">
        <w:rPr>
          <w:color w:val="000000" w:themeColor="text1"/>
        </w:rPr>
        <w:t>is</w:t>
      </w:r>
      <w:r w:rsidRPr="004A7191">
        <w:rPr>
          <w:color w:val="000000" w:themeColor="text1"/>
          <w:spacing w:val="-17"/>
        </w:rPr>
        <w:t xml:space="preserve"> </w:t>
      </w:r>
      <w:r w:rsidRPr="004A7191">
        <w:rPr>
          <w:color w:val="000000" w:themeColor="text1"/>
        </w:rPr>
        <w:t>similar</w:t>
      </w:r>
      <w:r w:rsidRPr="004A7191">
        <w:rPr>
          <w:color w:val="000000" w:themeColor="text1"/>
          <w:spacing w:val="-19"/>
        </w:rPr>
        <w:t xml:space="preserve"> </w:t>
      </w:r>
      <w:r w:rsidRPr="004A7191">
        <w:rPr>
          <w:color w:val="000000" w:themeColor="text1"/>
        </w:rPr>
        <w:t>to</w:t>
      </w:r>
      <w:r w:rsidRPr="004A7191">
        <w:rPr>
          <w:color w:val="000000" w:themeColor="text1"/>
          <w:spacing w:val="-16"/>
        </w:rPr>
        <w:t xml:space="preserve"> </w:t>
      </w:r>
      <w:r w:rsidRPr="004A7191">
        <w:rPr>
          <w:color w:val="000000" w:themeColor="text1"/>
          <w:spacing w:val="-4"/>
        </w:rPr>
        <w:t xml:space="preserve">that </w:t>
      </w:r>
      <w:r w:rsidRPr="004A7191">
        <w:rPr>
          <w:color w:val="000000" w:themeColor="text1"/>
        </w:rPr>
        <w:t>of</w:t>
      </w:r>
      <w:r w:rsidRPr="004A7191">
        <w:rPr>
          <w:color w:val="000000" w:themeColor="text1"/>
          <w:spacing w:val="-19"/>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European</w:t>
      </w:r>
      <w:r w:rsidRPr="004A7191">
        <w:rPr>
          <w:color w:val="000000" w:themeColor="text1"/>
          <w:spacing w:val="-17"/>
        </w:rPr>
        <w:t xml:space="preserve"> </w:t>
      </w:r>
      <w:r w:rsidRPr="004A7191">
        <w:rPr>
          <w:color w:val="000000" w:themeColor="text1"/>
        </w:rPr>
        <w:t>bee-eater.</w:t>
      </w:r>
    </w:p>
    <w:p w14:paraId="171D79B9" w14:textId="77777777" w:rsidR="006500DE" w:rsidRPr="004A7191" w:rsidRDefault="006500DE">
      <w:pPr>
        <w:spacing w:line="235" w:lineRule="auto"/>
        <w:rPr>
          <w:color w:val="000000" w:themeColor="text1"/>
        </w:rPr>
        <w:sectPr w:rsidR="006500DE" w:rsidRPr="004A7191">
          <w:pgSz w:w="8240" w:h="12200"/>
          <w:pgMar w:top="1060" w:right="0" w:bottom="280" w:left="0" w:header="720" w:footer="720" w:gutter="0"/>
          <w:cols w:space="720"/>
        </w:sectPr>
      </w:pPr>
    </w:p>
    <w:p w14:paraId="60D35EFC" w14:textId="77777777" w:rsidR="006500DE" w:rsidRPr="004A7191" w:rsidRDefault="006500DE">
      <w:pPr>
        <w:pStyle w:val="BodyText"/>
        <w:rPr>
          <w:color w:val="000000" w:themeColor="text1"/>
        </w:rPr>
      </w:pPr>
    </w:p>
    <w:p w14:paraId="27EFCCE7" w14:textId="77777777" w:rsidR="006500DE" w:rsidRPr="004A7191" w:rsidRDefault="006500DE">
      <w:pPr>
        <w:pStyle w:val="BodyText"/>
        <w:rPr>
          <w:color w:val="000000" w:themeColor="text1"/>
        </w:rPr>
      </w:pPr>
    </w:p>
    <w:p w14:paraId="35948E37" w14:textId="77777777" w:rsidR="006500DE" w:rsidRPr="004A7191" w:rsidRDefault="006500DE">
      <w:pPr>
        <w:pStyle w:val="BodyText"/>
        <w:rPr>
          <w:color w:val="000000" w:themeColor="text1"/>
        </w:rPr>
      </w:pPr>
    </w:p>
    <w:p w14:paraId="1F2094B9" w14:textId="77777777" w:rsidR="006500DE" w:rsidRPr="004A7191" w:rsidRDefault="006500DE">
      <w:pPr>
        <w:pStyle w:val="BodyText"/>
        <w:rPr>
          <w:color w:val="000000" w:themeColor="text1"/>
        </w:rPr>
      </w:pPr>
    </w:p>
    <w:p w14:paraId="3FF62E49" w14:textId="77777777" w:rsidR="006500DE" w:rsidRPr="004A7191" w:rsidRDefault="006500DE">
      <w:pPr>
        <w:pStyle w:val="BodyText"/>
        <w:rPr>
          <w:color w:val="000000" w:themeColor="text1"/>
        </w:rPr>
      </w:pPr>
    </w:p>
    <w:p w14:paraId="625A7F62" w14:textId="77777777" w:rsidR="006500DE" w:rsidRPr="004A7191" w:rsidRDefault="006500DE">
      <w:pPr>
        <w:pStyle w:val="BodyText"/>
        <w:rPr>
          <w:color w:val="000000" w:themeColor="text1"/>
        </w:rPr>
      </w:pPr>
    </w:p>
    <w:p w14:paraId="44D5BCC6" w14:textId="77777777" w:rsidR="006500DE" w:rsidRPr="004A7191" w:rsidRDefault="006500DE">
      <w:pPr>
        <w:pStyle w:val="BodyText"/>
        <w:rPr>
          <w:color w:val="000000" w:themeColor="text1"/>
        </w:rPr>
      </w:pPr>
    </w:p>
    <w:p w14:paraId="56B7E087" w14:textId="77777777" w:rsidR="006500DE" w:rsidRPr="004A7191" w:rsidRDefault="006500DE">
      <w:pPr>
        <w:pStyle w:val="BodyText"/>
        <w:rPr>
          <w:color w:val="000000" w:themeColor="text1"/>
        </w:rPr>
      </w:pPr>
    </w:p>
    <w:p w14:paraId="672D8AC2" w14:textId="77777777" w:rsidR="006500DE" w:rsidRPr="004A7191" w:rsidRDefault="006500DE">
      <w:pPr>
        <w:pStyle w:val="BodyText"/>
        <w:rPr>
          <w:color w:val="000000" w:themeColor="text1"/>
        </w:rPr>
      </w:pPr>
    </w:p>
    <w:p w14:paraId="59312E02" w14:textId="77777777" w:rsidR="006500DE" w:rsidRPr="004A7191" w:rsidRDefault="006500DE">
      <w:pPr>
        <w:pStyle w:val="BodyText"/>
        <w:rPr>
          <w:color w:val="000000" w:themeColor="text1"/>
        </w:rPr>
      </w:pPr>
    </w:p>
    <w:p w14:paraId="4EBEF464" w14:textId="77777777" w:rsidR="006500DE" w:rsidRPr="004A7191" w:rsidRDefault="006500DE">
      <w:pPr>
        <w:pStyle w:val="BodyText"/>
        <w:rPr>
          <w:color w:val="000000" w:themeColor="text1"/>
        </w:rPr>
      </w:pPr>
    </w:p>
    <w:p w14:paraId="0EB28F3A" w14:textId="77777777" w:rsidR="006500DE" w:rsidRPr="004A7191" w:rsidRDefault="006500DE">
      <w:pPr>
        <w:pStyle w:val="BodyText"/>
        <w:rPr>
          <w:color w:val="000000" w:themeColor="text1"/>
        </w:rPr>
      </w:pPr>
    </w:p>
    <w:p w14:paraId="732D50F3" w14:textId="77777777" w:rsidR="006500DE" w:rsidRPr="004A7191" w:rsidRDefault="006500DE">
      <w:pPr>
        <w:pStyle w:val="BodyText"/>
        <w:rPr>
          <w:color w:val="000000" w:themeColor="text1"/>
        </w:rPr>
      </w:pPr>
    </w:p>
    <w:p w14:paraId="2C8772EA" w14:textId="77777777" w:rsidR="006500DE" w:rsidRPr="004A7191" w:rsidRDefault="006500DE">
      <w:pPr>
        <w:pStyle w:val="BodyText"/>
        <w:rPr>
          <w:color w:val="000000" w:themeColor="text1"/>
        </w:rPr>
      </w:pPr>
    </w:p>
    <w:p w14:paraId="63503F91" w14:textId="77777777" w:rsidR="006500DE" w:rsidRPr="004A7191" w:rsidRDefault="006500DE">
      <w:pPr>
        <w:pStyle w:val="BodyText"/>
        <w:rPr>
          <w:color w:val="000000" w:themeColor="text1"/>
        </w:rPr>
      </w:pPr>
    </w:p>
    <w:p w14:paraId="18A37F3C" w14:textId="77777777" w:rsidR="006500DE" w:rsidRPr="004A7191" w:rsidRDefault="006500DE">
      <w:pPr>
        <w:pStyle w:val="BodyText"/>
        <w:rPr>
          <w:color w:val="000000" w:themeColor="text1"/>
        </w:rPr>
      </w:pPr>
    </w:p>
    <w:p w14:paraId="5354E74E" w14:textId="77777777" w:rsidR="006500DE" w:rsidRPr="004A7191" w:rsidRDefault="006500DE">
      <w:pPr>
        <w:pStyle w:val="BodyText"/>
        <w:rPr>
          <w:color w:val="000000" w:themeColor="text1"/>
        </w:rPr>
      </w:pPr>
    </w:p>
    <w:p w14:paraId="7B3A7240" w14:textId="77777777" w:rsidR="006500DE" w:rsidRPr="004A7191" w:rsidRDefault="006500DE">
      <w:pPr>
        <w:pStyle w:val="BodyText"/>
        <w:rPr>
          <w:color w:val="000000" w:themeColor="text1"/>
        </w:rPr>
      </w:pPr>
    </w:p>
    <w:p w14:paraId="0C3DF611" w14:textId="77777777" w:rsidR="006500DE" w:rsidRPr="004A7191" w:rsidRDefault="006500DE">
      <w:pPr>
        <w:pStyle w:val="BodyText"/>
        <w:rPr>
          <w:color w:val="000000" w:themeColor="text1"/>
        </w:rPr>
      </w:pPr>
    </w:p>
    <w:p w14:paraId="4015A48C" w14:textId="77777777" w:rsidR="006500DE" w:rsidRPr="004A7191" w:rsidRDefault="006500DE">
      <w:pPr>
        <w:pStyle w:val="BodyText"/>
        <w:rPr>
          <w:color w:val="000000" w:themeColor="text1"/>
        </w:rPr>
      </w:pPr>
    </w:p>
    <w:p w14:paraId="19565572" w14:textId="77777777" w:rsidR="006500DE" w:rsidRPr="004A7191" w:rsidRDefault="006500DE">
      <w:pPr>
        <w:pStyle w:val="BodyText"/>
        <w:rPr>
          <w:color w:val="000000" w:themeColor="text1"/>
        </w:rPr>
      </w:pPr>
    </w:p>
    <w:p w14:paraId="2018ADF0" w14:textId="77777777" w:rsidR="006500DE" w:rsidRPr="004A7191" w:rsidRDefault="006500DE">
      <w:pPr>
        <w:pStyle w:val="BodyText"/>
        <w:rPr>
          <w:color w:val="000000" w:themeColor="text1"/>
        </w:rPr>
      </w:pPr>
    </w:p>
    <w:p w14:paraId="6DD59A84" w14:textId="77777777" w:rsidR="006500DE" w:rsidRPr="004A7191" w:rsidRDefault="006500DE">
      <w:pPr>
        <w:pStyle w:val="BodyText"/>
        <w:rPr>
          <w:color w:val="000000" w:themeColor="text1"/>
        </w:rPr>
      </w:pPr>
    </w:p>
    <w:p w14:paraId="36959AFC" w14:textId="77777777" w:rsidR="006500DE" w:rsidRPr="004A7191" w:rsidRDefault="004A7191">
      <w:pPr>
        <w:pStyle w:val="Heading2"/>
        <w:spacing w:before="206"/>
        <w:rPr>
          <w:color w:val="000000" w:themeColor="text1"/>
        </w:rPr>
      </w:pPr>
      <w:r w:rsidRPr="004A7191">
        <w:rPr>
          <w:color w:val="000000" w:themeColor="text1"/>
        </w:rPr>
        <w:t>Conservation status</w:t>
      </w:r>
    </w:p>
    <w:p w14:paraId="24679814" w14:textId="77777777" w:rsidR="006500DE" w:rsidRPr="004A7191" w:rsidRDefault="006500DE">
      <w:pPr>
        <w:pStyle w:val="BodyText"/>
        <w:spacing w:before="4"/>
        <w:rPr>
          <w:b/>
          <w:color w:val="000000" w:themeColor="text1"/>
          <w:sz w:val="14"/>
        </w:rPr>
      </w:pPr>
    </w:p>
    <w:p w14:paraId="35420BA3" w14:textId="77777777" w:rsidR="006500DE" w:rsidRPr="004A7191" w:rsidRDefault="006500DE">
      <w:pPr>
        <w:rPr>
          <w:color w:val="000000" w:themeColor="text1"/>
          <w:sz w:val="14"/>
        </w:rPr>
        <w:sectPr w:rsidR="006500DE" w:rsidRPr="004A7191">
          <w:pgSz w:w="8240" w:h="12200"/>
          <w:pgMar w:top="1140" w:right="0" w:bottom="280" w:left="0" w:header="720" w:footer="720" w:gutter="0"/>
          <w:cols w:space="720"/>
        </w:sectPr>
      </w:pPr>
    </w:p>
    <w:p w14:paraId="41C533EC" w14:textId="77777777" w:rsidR="006500DE" w:rsidRPr="004A7191" w:rsidRDefault="004A7191">
      <w:pPr>
        <w:tabs>
          <w:tab w:val="left" w:pos="2591"/>
        </w:tabs>
        <w:spacing w:before="94"/>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pacing w:val="-3"/>
          <w:sz w:val="16"/>
        </w:rPr>
        <w:t>Threatned</w:t>
      </w:r>
      <w:proofErr w:type="spellEnd"/>
    </w:p>
    <w:p w14:paraId="4565B80E" w14:textId="77777777" w:rsidR="006500DE" w:rsidRPr="004A7191" w:rsidRDefault="004A7191">
      <w:pPr>
        <w:pStyle w:val="Heading3"/>
        <w:tabs>
          <w:tab w:val="left" w:pos="1738"/>
          <w:tab w:val="left" w:pos="2269"/>
          <w:tab w:val="left" w:pos="2776"/>
        </w:tabs>
        <w:spacing w:before="177" w:line="247" w:lineRule="auto"/>
        <w:ind w:left="1260" w:right="209"/>
        <w:rPr>
          <w:color w:val="000000" w:themeColor="text1"/>
        </w:rPr>
      </w:pPr>
      <w:r w:rsidRPr="004A7191">
        <w:rPr>
          <w:color w:val="000000" w:themeColor="text1"/>
          <w:position w:val="2"/>
        </w:rPr>
        <w:t>EX</w:t>
      </w:r>
      <w:r w:rsidRPr="004A7191">
        <w:rPr>
          <w:color w:val="000000" w:themeColor="text1"/>
          <w:position w:val="2"/>
        </w:rPr>
        <w:tab/>
      </w:r>
      <w:r w:rsidRPr="004A7191">
        <w:rPr>
          <w:color w:val="000000" w:themeColor="text1"/>
        </w:rPr>
        <w:t>EW</w:t>
      </w:r>
      <w:r w:rsidRPr="004A7191">
        <w:rPr>
          <w:color w:val="000000" w:themeColor="text1"/>
        </w:rPr>
        <w:tab/>
        <w:t>CR</w:t>
      </w:r>
      <w:r w:rsidRPr="004A7191">
        <w:rPr>
          <w:color w:val="000000" w:themeColor="text1"/>
        </w:rPr>
        <w:tab/>
      </w:r>
      <w:r w:rsidRPr="004A7191">
        <w:rPr>
          <w:color w:val="000000" w:themeColor="text1"/>
          <w:spacing w:val="-6"/>
        </w:rPr>
        <w:t xml:space="preserve">EN </w:t>
      </w:r>
      <w:r w:rsidRPr="004A7191">
        <w:rPr>
          <w:color w:val="000000" w:themeColor="text1"/>
          <w:spacing w:val="-3"/>
        </w:rPr>
        <w:t>VU</w:t>
      </w:r>
    </w:p>
    <w:p w14:paraId="6A52CA53" w14:textId="77777777" w:rsidR="006500DE" w:rsidRPr="004A7191" w:rsidRDefault="004A7191">
      <w:pPr>
        <w:spacing w:before="113" w:line="208" w:lineRule="auto"/>
        <w:ind w:left="859"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0528B8CF" w14:textId="77777777" w:rsidR="006500DE" w:rsidRPr="004A7191" w:rsidRDefault="004A7191">
      <w:pPr>
        <w:pStyle w:val="Heading3"/>
        <w:tabs>
          <w:tab w:val="left" w:pos="1049"/>
        </w:tabs>
        <w:rPr>
          <w:color w:val="000000" w:themeColor="text1"/>
        </w:rPr>
      </w:pPr>
      <w:r w:rsidRPr="004A7191">
        <w:rPr>
          <w:color w:val="000000" w:themeColor="text1"/>
        </w:rPr>
        <w:t>NT</w:t>
      </w:r>
      <w:r w:rsidRPr="004A7191">
        <w:rPr>
          <w:color w:val="000000" w:themeColor="text1"/>
        </w:rPr>
        <w:tab/>
        <w:t>LC</w:t>
      </w:r>
    </w:p>
    <w:p w14:paraId="06468AD6" w14:textId="77777777" w:rsidR="006500DE" w:rsidRPr="004A7191" w:rsidRDefault="006500DE">
      <w:pPr>
        <w:rPr>
          <w:color w:val="000000" w:themeColor="text1"/>
        </w:rPr>
        <w:sectPr w:rsidR="006500DE" w:rsidRPr="004A7191">
          <w:type w:val="continuous"/>
          <w:pgSz w:w="8240" w:h="12200"/>
          <w:pgMar w:top="880" w:right="0" w:bottom="280" w:left="0" w:header="720" w:footer="720" w:gutter="0"/>
          <w:cols w:num="2" w:space="720" w:equalWidth="0">
            <w:col w:w="3241" w:space="40"/>
            <w:col w:w="4959"/>
          </w:cols>
        </w:sectPr>
      </w:pPr>
    </w:p>
    <w:p w14:paraId="5B48D89B" w14:textId="77777777" w:rsidR="006500DE" w:rsidRPr="004A7191" w:rsidRDefault="006500DE">
      <w:pPr>
        <w:pStyle w:val="BodyText"/>
        <w:spacing w:before="10"/>
        <w:rPr>
          <w:rFonts w:ascii="Trebuchet MS"/>
          <w:b/>
          <w:color w:val="000000" w:themeColor="text1"/>
          <w:sz w:val="17"/>
        </w:rPr>
      </w:pPr>
    </w:p>
    <w:p w14:paraId="14AA9A3D" w14:textId="77777777" w:rsidR="006500DE" w:rsidRPr="004A7191" w:rsidRDefault="006500DE">
      <w:pPr>
        <w:rPr>
          <w:rFonts w:ascii="Trebuchet MS"/>
          <w:color w:val="000000" w:themeColor="text1"/>
          <w:sz w:val="17"/>
        </w:rPr>
        <w:sectPr w:rsidR="006500DE" w:rsidRPr="004A7191">
          <w:type w:val="continuous"/>
          <w:pgSz w:w="8240" w:h="12200"/>
          <w:pgMar w:top="880" w:right="0" w:bottom="280" w:left="0" w:header="720" w:footer="720" w:gutter="0"/>
          <w:cols w:space="720"/>
        </w:sectPr>
      </w:pPr>
    </w:p>
    <w:p w14:paraId="6FEBC729" w14:textId="77777777" w:rsidR="006500DE" w:rsidRPr="004A7191" w:rsidRDefault="00AE6195">
      <w:pPr>
        <w:spacing w:before="93"/>
        <w:ind w:left="1140"/>
        <w:rPr>
          <w:color w:val="000000" w:themeColor="text1"/>
          <w:sz w:val="16"/>
        </w:rPr>
      </w:pPr>
      <w:r w:rsidRPr="004A7191">
        <w:rPr>
          <w:noProof/>
          <w:color w:val="000000" w:themeColor="text1"/>
        </w:rPr>
        <mc:AlternateContent>
          <mc:Choice Requires="wps">
            <w:drawing>
              <wp:anchor distT="0" distB="0" distL="114300" distR="114300" simplePos="0" relativeHeight="242556928" behindDoc="1" locked="0" layoutInCell="1" allowOverlap="1" wp14:anchorId="3ACC2FAC" wp14:editId="464DADB4">
                <wp:simplePos x="0" y="0"/>
                <wp:positionH relativeFrom="page">
                  <wp:posOffset>2311400</wp:posOffset>
                </wp:positionH>
                <wp:positionV relativeFrom="page">
                  <wp:posOffset>227965</wp:posOffset>
                </wp:positionV>
                <wp:extent cx="161925" cy="154940"/>
                <wp:effectExtent l="0" t="0" r="0" b="0"/>
                <wp:wrapNone/>
                <wp:docPr id="1110" name="Text Box 1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1AE21" w14:textId="77777777" w:rsidR="00B7268B" w:rsidRDefault="00B7268B">
                            <w:pPr>
                              <w:pStyle w:val="BodyText"/>
                              <w:rPr>
                                <w:rFonts w:ascii="Verdana"/>
                              </w:rPr>
                            </w:pPr>
                            <w:r>
                              <w:rPr>
                                <w:rFonts w:ascii="Verdana"/>
                                <w:color w:val="58595B"/>
                              </w:rPr>
                              <w:t>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C2FAC" id="Text Box 1456" o:spid="_x0000_s1083" type="#_x0000_t202" style="position:absolute;left:0;text-align:left;margin-left:182pt;margin-top:17.95pt;width:12.75pt;height:12.2pt;z-index:-26075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" filled="f" stroked="f">
                <v:textbox inset="0,0,0,0">
                  <w:txbxContent>
                    <w:p w14:paraId="04A1AE21" w14:textId="77777777" w:rsidR="00B7268B" w:rsidRDefault="00B7268B">
                      <w:pPr>
                        <w:pStyle w:val="BodyText"/>
                        <w:rPr>
                          <w:rFonts w:ascii="Verdana"/>
                        </w:rPr>
                      </w:pPr>
                      <w:r>
                        <w:rPr>
                          <w:rFonts w:ascii="Verdana"/>
                          <w:color w:val="58595B"/>
                        </w:rPr>
                        <w:t>57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57952" behindDoc="1" locked="0" layoutInCell="1" allowOverlap="1" wp14:anchorId="2D0DB286" wp14:editId="01869A3F">
                <wp:simplePos x="0" y="0"/>
                <wp:positionH relativeFrom="page">
                  <wp:posOffset>-1270</wp:posOffset>
                </wp:positionH>
                <wp:positionV relativeFrom="page">
                  <wp:posOffset>0</wp:posOffset>
                </wp:positionV>
                <wp:extent cx="5221605" cy="7734300"/>
                <wp:effectExtent l="0" t="0" r="0" b="0"/>
                <wp:wrapNone/>
                <wp:docPr id="1077" name="Group 1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078" name="Picture 14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9" name="Picture 14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0" name="Line 1453"/>
                        <wps:cNvCnPr>
                          <a:cxnSpLocks noChangeShapeType="1"/>
                        </wps:cNvCnPr>
                        <wps:spPr bwMode="auto">
                          <a:xfrm>
                            <a:off x="0" y="1134"/>
                            <a:ext cx="0" cy="869"/>
                          </a:xfrm>
                          <a:prstGeom prst="line">
                            <a:avLst/>
                          </a:prstGeom>
                          <a:noFill/>
                          <a:ln w="3175">
                            <a:solidFill>
                              <a:srgbClr val="86B273"/>
                            </a:solidFill>
                            <a:prstDash val="solid"/>
                            <a:round/>
                            <a:headEnd/>
                            <a:tailEnd/>
                          </a:ln>
                          <a:extLst>
                            <a:ext uri="{909E8E84-426E-40DD-AFC4-6F175D3DCCD1}">
                              <a14:hiddenFill xmlns:a14="http://schemas.microsoft.com/office/drawing/2010/main">
                                <a:noFill/>
                              </a14:hiddenFill>
                            </a:ext>
                          </a:extLst>
                        </wps:spPr>
                        <wps:bodyPr/>
                      </wps:wsp>
                      <wps:wsp>
                        <wps:cNvPr id="1081" name="Freeform 1452"/>
                        <wps:cNvSpPr>
                          <a:spLocks/>
                        </wps:cNvSpPr>
                        <wps:spPr bwMode="auto">
                          <a:xfrm>
                            <a:off x="1218" y="7630"/>
                            <a:ext cx="298" cy="298"/>
                          </a:xfrm>
                          <a:custGeom>
                            <a:avLst/>
                            <a:gdLst>
                              <a:gd name="T0" fmla="+- 0 1367 1218"/>
                              <a:gd name="T1" fmla="*/ T0 w 298"/>
                              <a:gd name="T2" fmla="+- 0 7630 7630"/>
                              <a:gd name="T3" fmla="*/ 7630 h 298"/>
                              <a:gd name="T4" fmla="+- 0 1309 1218"/>
                              <a:gd name="T5" fmla="*/ T4 w 298"/>
                              <a:gd name="T6" fmla="+- 0 7642 7630"/>
                              <a:gd name="T7" fmla="*/ 7642 h 298"/>
                              <a:gd name="T8" fmla="+- 0 1262 1218"/>
                              <a:gd name="T9" fmla="*/ T8 w 298"/>
                              <a:gd name="T10" fmla="+- 0 7674 7630"/>
                              <a:gd name="T11" fmla="*/ 7674 h 298"/>
                              <a:gd name="T12" fmla="+- 0 1230 1218"/>
                              <a:gd name="T13" fmla="*/ T12 w 298"/>
                              <a:gd name="T14" fmla="+- 0 7721 7630"/>
                              <a:gd name="T15" fmla="*/ 7721 h 298"/>
                              <a:gd name="T16" fmla="+- 0 1218 1218"/>
                              <a:gd name="T17" fmla="*/ T16 w 298"/>
                              <a:gd name="T18" fmla="+- 0 7779 7630"/>
                              <a:gd name="T19" fmla="*/ 7779 h 298"/>
                              <a:gd name="T20" fmla="+- 0 1230 1218"/>
                              <a:gd name="T21" fmla="*/ T20 w 298"/>
                              <a:gd name="T22" fmla="+- 0 7837 7630"/>
                              <a:gd name="T23" fmla="*/ 7837 h 298"/>
                              <a:gd name="T24" fmla="+- 0 1262 1218"/>
                              <a:gd name="T25" fmla="*/ T24 w 298"/>
                              <a:gd name="T26" fmla="+- 0 7884 7630"/>
                              <a:gd name="T27" fmla="*/ 7884 h 298"/>
                              <a:gd name="T28" fmla="+- 0 1309 1218"/>
                              <a:gd name="T29" fmla="*/ T28 w 298"/>
                              <a:gd name="T30" fmla="+- 0 7916 7630"/>
                              <a:gd name="T31" fmla="*/ 7916 h 298"/>
                              <a:gd name="T32" fmla="+- 0 1367 1218"/>
                              <a:gd name="T33" fmla="*/ T32 w 298"/>
                              <a:gd name="T34" fmla="+- 0 7928 7630"/>
                              <a:gd name="T35" fmla="*/ 7928 h 298"/>
                              <a:gd name="T36" fmla="+- 0 1425 1218"/>
                              <a:gd name="T37" fmla="*/ T36 w 298"/>
                              <a:gd name="T38" fmla="+- 0 7916 7630"/>
                              <a:gd name="T39" fmla="*/ 7916 h 298"/>
                              <a:gd name="T40" fmla="+- 0 1472 1218"/>
                              <a:gd name="T41" fmla="*/ T40 w 298"/>
                              <a:gd name="T42" fmla="+- 0 7884 7630"/>
                              <a:gd name="T43" fmla="*/ 7884 h 298"/>
                              <a:gd name="T44" fmla="+- 0 1504 1218"/>
                              <a:gd name="T45" fmla="*/ T44 w 298"/>
                              <a:gd name="T46" fmla="+- 0 7837 7630"/>
                              <a:gd name="T47" fmla="*/ 7837 h 298"/>
                              <a:gd name="T48" fmla="+- 0 1516 1218"/>
                              <a:gd name="T49" fmla="*/ T48 w 298"/>
                              <a:gd name="T50" fmla="+- 0 7779 7630"/>
                              <a:gd name="T51" fmla="*/ 7779 h 298"/>
                              <a:gd name="T52" fmla="+- 0 1504 1218"/>
                              <a:gd name="T53" fmla="*/ T52 w 298"/>
                              <a:gd name="T54" fmla="+- 0 7721 7630"/>
                              <a:gd name="T55" fmla="*/ 7721 h 298"/>
                              <a:gd name="T56" fmla="+- 0 1472 1218"/>
                              <a:gd name="T57" fmla="*/ T56 w 298"/>
                              <a:gd name="T58" fmla="+- 0 7674 7630"/>
                              <a:gd name="T59" fmla="*/ 7674 h 298"/>
                              <a:gd name="T60" fmla="+- 0 1425 1218"/>
                              <a:gd name="T61" fmla="*/ T60 w 298"/>
                              <a:gd name="T62" fmla="+- 0 7642 7630"/>
                              <a:gd name="T63" fmla="*/ 7642 h 298"/>
                              <a:gd name="T64" fmla="+- 0 1367 1218"/>
                              <a:gd name="T65" fmla="*/ T64 w 298"/>
                              <a:gd name="T66" fmla="+- 0 7630 7630"/>
                              <a:gd name="T67" fmla="*/ 763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2" name="Freeform 1451"/>
                        <wps:cNvSpPr>
                          <a:spLocks/>
                        </wps:cNvSpPr>
                        <wps:spPr bwMode="auto">
                          <a:xfrm>
                            <a:off x="1218" y="7630"/>
                            <a:ext cx="298" cy="298"/>
                          </a:xfrm>
                          <a:custGeom>
                            <a:avLst/>
                            <a:gdLst>
                              <a:gd name="T0" fmla="+- 0 1367 1218"/>
                              <a:gd name="T1" fmla="*/ T0 w 298"/>
                              <a:gd name="T2" fmla="+- 0 7928 7630"/>
                              <a:gd name="T3" fmla="*/ 7928 h 298"/>
                              <a:gd name="T4" fmla="+- 0 1425 1218"/>
                              <a:gd name="T5" fmla="*/ T4 w 298"/>
                              <a:gd name="T6" fmla="+- 0 7916 7630"/>
                              <a:gd name="T7" fmla="*/ 7916 h 298"/>
                              <a:gd name="T8" fmla="+- 0 1472 1218"/>
                              <a:gd name="T9" fmla="*/ T8 w 298"/>
                              <a:gd name="T10" fmla="+- 0 7884 7630"/>
                              <a:gd name="T11" fmla="*/ 7884 h 298"/>
                              <a:gd name="T12" fmla="+- 0 1504 1218"/>
                              <a:gd name="T13" fmla="*/ T12 w 298"/>
                              <a:gd name="T14" fmla="+- 0 7837 7630"/>
                              <a:gd name="T15" fmla="*/ 7837 h 298"/>
                              <a:gd name="T16" fmla="+- 0 1516 1218"/>
                              <a:gd name="T17" fmla="*/ T16 w 298"/>
                              <a:gd name="T18" fmla="+- 0 7779 7630"/>
                              <a:gd name="T19" fmla="*/ 7779 h 298"/>
                              <a:gd name="T20" fmla="+- 0 1504 1218"/>
                              <a:gd name="T21" fmla="*/ T20 w 298"/>
                              <a:gd name="T22" fmla="+- 0 7721 7630"/>
                              <a:gd name="T23" fmla="*/ 7721 h 298"/>
                              <a:gd name="T24" fmla="+- 0 1472 1218"/>
                              <a:gd name="T25" fmla="*/ T24 w 298"/>
                              <a:gd name="T26" fmla="+- 0 7674 7630"/>
                              <a:gd name="T27" fmla="*/ 7674 h 298"/>
                              <a:gd name="T28" fmla="+- 0 1425 1218"/>
                              <a:gd name="T29" fmla="*/ T28 w 298"/>
                              <a:gd name="T30" fmla="+- 0 7642 7630"/>
                              <a:gd name="T31" fmla="*/ 7642 h 298"/>
                              <a:gd name="T32" fmla="+- 0 1367 1218"/>
                              <a:gd name="T33" fmla="*/ T32 w 298"/>
                              <a:gd name="T34" fmla="+- 0 7630 7630"/>
                              <a:gd name="T35" fmla="*/ 7630 h 298"/>
                              <a:gd name="T36" fmla="+- 0 1309 1218"/>
                              <a:gd name="T37" fmla="*/ T36 w 298"/>
                              <a:gd name="T38" fmla="+- 0 7642 7630"/>
                              <a:gd name="T39" fmla="*/ 7642 h 298"/>
                              <a:gd name="T40" fmla="+- 0 1262 1218"/>
                              <a:gd name="T41" fmla="*/ T40 w 298"/>
                              <a:gd name="T42" fmla="+- 0 7674 7630"/>
                              <a:gd name="T43" fmla="*/ 7674 h 298"/>
                              <a:gd name="T44" fmla="+- 0 1230 1218"/>
                              <a:gd name="T45" fmla="*/ T44 w 298"/>
                              <a:gd name="T46" fmla="+- 0 7721 7630"/>
                              <a:gd name="T47" fmla="*/ 7721 h 298"/>
                              <a:gd name="T48" fmla="+- 0 1218 1218"/>
                              <a:gd name="T49" fmla="*/ T48 w 298"/>
                              <a:gd name="T50" fmla="+- 0 7779 7630"/>
                              <a:gd name="T51" fmla="*/ 7779 h 298"/>
                              <a:gd name="T52" fmla="+- 0 1230 1218"/>
                              <a:gd name="T53" fmla="*/ T52 w 298"/>
                              <a:gd name="T54" fmla="+- 0 7837 7630"/>
                              <a:gd name="T55" fmla="*/ 7837 h 298"/>
                              <a:gd name="T56" fmla="+- 0 1262 1218"/>
                              <a:gd name="T57" fmla="*/ T56 w 298"/>
                              <a:gd name="T58" fmla="+- 0 7884 7630"/>
                              <a:gd name="T59" fmla="*/ 7884 h 298"/>
                              <a:gd name="T60" fmla="+- 0 1309 1218"/>
                              <a:gd name="T61" fmla="*/ T60 w 298"/>
                              <a:gd name="T62" fmla="+- 0 7916 7630"/>
                              <a:gd name="T63" fmla="*/ 7916 h 298"/>
                              <a:gd name="T64" fmla="+- 0 1367 1218"/>
                              <a:gd name="T65" fmla="*/ T64 w 298"/>
                              <a:gd name="T66" fmla="+- 0 7928 7630"/>
                              <a:gd name="T67" fmla="*/ 792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3" name="Freeform 1450"/>
                        <wps:cNvSpPr>
                          <a:spLocks/>
                        </wps:cNvSpPr>
                        <wps:spPr bwMode="auto">
                          <a:xfrm>
                            <a:off x="2234" y="7635"/>
                            <a:ext cx="298" cy="298"/>
                          </a:xfrm>
                          <a:custGeom>
                            <a:avLst/>
                            <a:gdLst>
                              <a:gd name="T0" fmla="+- 0 2383 2234"/>
                              <a:gd name="T1" fmla="*/ T0 w 298"/>
                              <a:gd name="T2" fmla="+- 0 7635 7635"/>
                              <a:gd name="T3" fmla="*/ 7635 h 298"/>
                              <a:gd name="T4" fmla="+- 0 2325 2234"/>
                              <a:gd name="T5" fmla="*/ T4 w 298"/>
                              <a:gd name="T6" fmla="+- 0 7647 7635"/>
                              <a:gd name="T7" fmla="*/ 7647 h 298"/>
                              <a:gd name="T8" fmla="+- 0 2278 2234"/>
                              <a:gd name="T9" fmla="*/ T8 w 298"/>
                              <a:gd name="T10" fmla="+- 0 7678 7635"/>
                              <a:gd name="T11" fmla="*/ 7678 h 298"/>
                              <a:gd name="T12" fmla="+- 0 2246 2234"/>
                              <a:gd name="T13" fmla="*/ T12 w 298"/>
                              <a:gd name="T14" fmla="+- 0 7726 7635"/>
                              <a:gd name="T15" fmla="*/ 7726 h 298"/>
                              <a:gd name="T16" fmla="+- 0 2234 2234"/>
                              <a:gd name="T17" fmla="*/ T16 w 298"/>
                              <a:gd name="T18" fmla="+- 0 7784 7635"/>
                              <a:gd name="T19" fmla="*/ 7784 h 298"/>
                              <a:gd name="T20" fmla="+- 0 2246 2234"/>
                              <a:gd name="T21" fmla="*/ T20 w 298"/>
                              <a:gd name="T22" fmla="+- 0 7842 7635"/>
                              <a:gd name="T23" fmla="*/ 7842 h 298"/>
                              <a:gd name="T24" fmla="+- 0 2278 2234"/>
                              <a:gd name="T25" fmla="*/ T24 w 298"/>
                              <a:gd name="T26" fmla="+- 0 7889 7635"/>
                              <a:gd name="T27" fmla="*/ 7889 h 298"/>
                              <a:gd name="T28" fmla="+- 0 2325 2234"/>
                              <a:gd name="T29" fmla="*/ T28 w 298"/>
                              <a:gd name="T30" fmla="+- 0 7921 7635"/>
                              <a:gd name="T31" fmla="*/ 7921 h 298"/>
                              <a:gd name="T32" fmla="+- 0 2383 2234"/>
                              <a:gd name="T33" fmla="*/ T32 w 298"/>
                              <a:gd name="T34" fmla="+- 0 7933 7635"/>
                              <a:gd name="T35" fmla="*/ 7933 h 298"/>
                              <a:gd name="T36" fmla="+- 0 2441 2234"/>
                              <a:gd name="T37" fmla="*/ T36 w 298"/>
                              <a:gd name="T38" fmla="+- 0 7921 7635"/>
                              <a:gd name="T39" fmla="*/ 7921 h 298"/>
                              <a:gd name="T40" fmla="+- 0 2488 2234"/>
                              <a:gd name="T41" fmla="*/ T40 w 298"/>
                              <a:gd name="T42" fmla="+- 0 7889 7635"/>
                              <a:gd name="T43" fmla="*/ 7889 h 298"/>
                              <a:gd name="T44" fmla="+- 0 2520 2234"/>
                              <a:gd name="T45" fmla="*/ T44 w 298"/>
                              <a:gd name="T46" fmla="+- 0 7842 7635"/>
                              <a:gd name="T47" fmla="*/ 7842 h 298"/>
                              <a:gd name="T48" fmla="+- 0 2532 2234"/>
                              <a:gd name="T49" fmla="*/ T48 w 298"/>
                              <a:gd name="T50" fmla="+- 0 7784 7635"/>
                              <a:gd name="T51" fmla="*/ 7784 h 298"/>
                              <a:gd name="T52" fmla="+- 0 2520 2234"/>
                              <a:gd name="T53" fmla="*/ T52 w 298"/>
                              <a:gd name="T54" fmla="+- 0 7726 7635"/>
                              <a:gd name="T55" fmla="*/ 7726 h 298"/>
                              <a:gd name="T56" fmla="+- 0 2488 2234"/>
                              <a:gd name="T57" fmla="*/ T56 w 298"/>
                              <a:gd name="T58" fmla="+- 0 7678 7635"/>
                              <a:gd name="T59" fmla="*/ 7678 h 298"/>
                              <a:gd name="T60" fmla="+- 0 2441 2234"/>
                              <a:gd name="T61" fmla="*/ T60 w 298"/>
                              <a:gd name="T62" fmla="+- 0 7647 7635"/>
                              <a:gd name="T63" fmla="*/ 7647 h 298"/>
                              <a:gd name="T64" fmla="+- 0 2383 2234"/>
                              <a:gd name="T65" fmla="*/ T64 w 298"/>
                              <a:gd name="T66" fmla="+- 0 7635 7635"/>
                              <a:gd name="T67" fmla="*/ 763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4" name="Freeform 1449"/>
                        <wps:cNvSpPr>
                          <a:spLocks/>
                        </wps:cNvSpPr>
                        <wps:spPr bwMode="auto">
                          <a:xfrm>
                            <a:off x="2234" y="7635"/>
                            <a:ext cx="298" cy="298"/>
                          </a:xfrm>
                          <a:custGeom>
                            <a:avLst/>
                            <a:gdLst>
                              <a:gd name="T0" fmla="+- 0 2383 2234"/>
                              <a:gd name="T1" fmla="*/ T0 w 298"/>
                              <a:gd name="T2" fmla="+- 0 7933 7635"/>
                              <a:gd name="T3" fmla="*/ 7933 h 298"/>
                              <a:gd name="T4" fmla="+- 0 2441 2234"/>
                              <a:gd name="T5" fmla="*/ T4 w 298"/>
                              <a:gd name="T6" fmla="+- 0 7921 7635"/>
                              <a:gd name="T7" fmla="*/ 7921 h 298"/>
                              <a:gd name="T8" fmla="+- 0 2488 2234"/>
                              <a:gd name="T9" fmla="*/ T8 w 298"/>
                              <a:gd name="T10" fmla="+- 0 7889 7635"/>
                              <a:gd name="T11" fmla="*/ 7889 h 298"/>
                              <a:gd name="T12" fmla="+- 0 2520 2234"/>
                              <a:gd name="T13" fmla="*/ T12 w 298"/>
                              <a:gd name="T14" fmla="+- 0 7842 7635"/>
                              <a:gd name="T15" fmla="*/ 7842 h 298"/>
                              <a:gd name="T16" fmla="+- 0 2532 2234"/>
                              <a:gd name="T17" fmla="*/ T16 w 298"/>
                              <a:gd name="T18" fmla="+- 0 7784 7635"/>
                              <a:gd name="T19" fmla="*/ 7784 h 298"/>
                              <a:gd name="T20" fmla="+- 0 2520 2234"/>
                              <a:gd name="T21" fmla="*/ T20 w 298"/>
                              <a:gd name="T22" fmla="+- 0 7726 7635"/>
                              <a:gd name="T23" fmla="*/ 7726 h 298"/>
                              <a:gd name="T24" fmla="+- 0 2488 2234"/>
                              <a:gd name="T25" fmla="*/ T24 w 298"/>
                              <a:gd name="T26" fmla="+- 0 7678 7635"/>
                              <a:gd name="T27" fmla="*/ 7678 h 298"/>
                              <a:gd name="T28" fmla="+- 0 2441 2234"/>
                              <a:gd name="T29" fmla="*/ T28 w 298"/>
                              <a:gd name="T30" fmla="+- 0 7647 7635"/>
                              <a:gd name="T31" fmla="*/ 7647 h 298"/>
                              <a:gd name="T32" fmla="+- 0 2383 2234"/>
                              <a:gd name="T33" fmla="*/ T32 w 298"/>
                              <a:gd name="T34" fmla="+- 0 7635 7635"/>
                              <a:gd name="T35" fmla="*/ 7635 h 298"/>
                              <a:gd name="T36" fmla="+- 0 2325 2234"/>
                              <a:gd name="T37" fmla="*/ T36 w 298"/>
                              <a:gd name="T38" fmla="+- 0 7647 7635"/>
                              <a:gd name="T39" fmla="*/ 7647 h 298"/>
                              <a:gd name="T40" fmla="+- 0 2278 2234"/>
                              <a:gd name="T41" fmla="*/ T40 w 298"/>
                              <a:gd name="T42" fmla="+- 0 7678 7635"/>
                              <a:gd name="T43" fmla="*/ 7678 h 298"/>
                              <a:gd name="T44" fmla="+- 0 2246 2234"/>
                              <a:gd name="T45" fmla="*/ T44 w 298"/>
                              <a:gd name="T46" fmla="+- 0 7726 7635"/>
                              <a:gd name="T47" fmla="*/ 7726 h 298"/>
                              <a:gd name="T48" fmla="+- 0 2234 2234"/>
                              <a:gd name="T49" fmla="*/ T48 w 298"/>
                              <a:gd name="T50" fmla="+- 0 7784 7635"/>
                              <a:gd name="T51" fmla="*/ 7784 h 298"/>
                              <a:gd name="T52" fmla="+- 0 2246 2234"/>
                              <a:gd name="T53" fmla="*/ T52 w 298"/>
                              <a:gd name="T54" fmla="+- 0 7842 7635"/>
                              <a:gd name="T55" fmla="*/ 7842 h 298"/>
                              <a:gd name="T56" fmla="+- 0 2278 2234"/>
                              <a:gd name="T57" fmla="*/ T56 w 298"/>
                              <a:gd name="T58" fmla="+- 0 7889 7635"/>
                              <a:gd name="T59" fmla="*/ 7889 h 298"/>
                              <a:gd name="T60" fmla="+- 0 2325 2234"/>
                              <a:gd name="T61" fmla="*/ T60 w 298"/>
                              <a:gd name="T62" fmla="+- 0 7921 7635"/>
                              <a:gd name="T63" fmla="*/ 7921 h 298"/>
                              <a:gd name="T64" fmla="+- 0 2383 2234"/>
                              <a:gd name="T65" fmla="*/ T64 w 298"/>
                              <a:gd name="T66" fmla="+- 0 7933 7635"/>
                              <a:gd name="T67" fmla="*/ 79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5" name="Freeform 1448"/>
                        <wps:cNvSpPr>
                          <a:spLocks/>
                        </wps:cNvSpPr>
                        <wps:spPr bwMode="auto">
                          <a:xfrm>
                            <a:off x="3251" y="7647"/>
                            <a:ext cx="297" cy="298"/>
                          </a:xfrm>
                          <a:custGeom>
                            <a:avLst/>
                            <a:gdLst>
                              <a:gd name="T0" fmla="+- 0 3399 3251"/>
                              <a:gd name="T1" fmla="*/ T0 w 297"/>
                              <a:gd name="T2" fmla="+- 0 7647 7647"/>
                              <a:gd name="T3" fmla="*/ 7647 h 298"/>
                              <a:gd name="T4" fmla="+- 0 3342 3251"/>
                              <a:gd name="T5" fmla="*/ T4 w 297"/>
                              <a:gd name="T6" fmla="+- 0 7659 7647"/>
                              <a:gd name="T7" fmla="*/ 7659 h 298"/>
                              <a:gd name="T8" fmla="+- 0 3294 3251"/>
                              <a:gd name="T9" fmla="*/ T8 w 297"/>
                              <a:gd name="T10" fmla="+- 0 7691 7647"/>
                              <a:gd name="T11" fmla="*/ 7691 h 298"/>
                              <a:gd name="T12" fmla="+- 0 3262 3251"/>
                              <a:gd name="T13" fmla="*/ T12 w 297"/>
                              <a:gd name="T14" fmla="+- 0 7738 7647"/>
                              <a:gd name="T15" fmla="*/ 7738 h 298"/>
                              <a:gd name="T16" fmla="+- 0 3251 3251"/>
                              <a:gd name="T17" fmla="*/ T16 w 297"/>
                              <a:gd name="T18" fmla="+- 0 7796 7647"/>
                              <a:gd name="T19" fmla="*/ 7796 h 298"/>
                              <a:gd name="T20" fmla="+- 0 3262 3251"/>
                              <a:gd name="T21" fmla="*/ T20 w 297"/>
                              <a:gd name="T22" fmla="+- 0 7854 7647"/>
                              <a:gd name="T23" fmla="*/ 7854 h 298"/>
                              <a:gd name="T24" fmla="+- 0 3294 3251"/>
                              <a:gd name="T25" fmla="*/ T24 w 297"/>
                              <a:gd name="T26" fmla="+- 0 7901 7647"/>
                              <a:gd name="T27" fmla="*/ 7901 h 298"/>
                              <a:gd name="T28" fmla="+- 0 3342 3251"/>
                              <a:gd name="T29" fmla="*/ T28 w 297"/>
                              <a:gd name="T30" fmla="+- 0 7933 7647"/>
                              <a:gd name="T31" fmla="*/ 7933 h 298"/>
                              <a:gd name="T32" fmla="+- 0 3399 3251"/>
                              <a:gd name="T33" fmla="*/ T32 w 297"/>
                              <a:gd name="T34" fmla="+- 0 7945 7647"/>
                              <a:gd name="T35" fmla="*/ 7945 h 298"/>
                              <a:gd name="T36" fmla="+- 0 3457 3251"/>
                              <a:gd name="T37" fmla="*/ T36 w 297"/>
                              <a:gd name="T38" fmla="+- 0 7933 7647"/>
                              <a:gd name="T39" fmla="*/ 7933 h 298"/>
                              <a:gd name="T40" fmla="+- 0 3505 3251"/>
                              <a:gd name="T41" fmla="*/ T40 w 297"/>
                              <a:gd name="T42" fmla="+- 0 7901 7647"/>
                              <a:gd name="T43" fmla="*/ 7901 h 298"/>
                              <a:gd name="T44" fmla="+- 0 3537 3251"/>
                              <a:gd name="T45" fmla="*/ T44 w 297"/>
                              <a:gd name="T46" fmla="+- 0 7854 7647"/>
                              <a:gd name="T47" fmla="*/ 7854 h 298"/>
                              <a:gd name="T48" fmla="+- 0 3548 3251"/>
                              <a:gd name="T49" fmla="*/ T48 w 297"/>
                              <a:gd name="T50" fmla="+- 0 7796 7647"/>
                              <a:gd name="T51" fmla="*/ 7796 h 298"/>
                              <a:gd name="T52" fmla="+- 0 3537 3251"/>
                              <a:gd name="T53" fmla="*/ T52 w 297"/>
                              <a:gd name="T54" fmla="+- 0 7738 7647"/>
                              <a:gd name="T55" fmla="*/ 7738 h 298"/>
                              <a:gd name="T56" fmla="+- 0 3505 3251"/>
                              <a:gd name="T57" fmla="*/ T56 w 297"/>
                              <a:gd name="T58" fmla="+- 0 7691 7647"/>
                              <a:gd name="T59" fmla="*/ 7691 h 298"/>
                              <a:gd name="T60" fmla="+- 0 3457 3251"/>
                              <a:gd name="T61" fmla="*/ T60 w 297"/>
                              <a:gd name="T62" fmla="+- 0 7659 7647"/>
                              <a:gd name="T63" fmla="*/ 7659 h 298"/>
                              <a:gd name="T64" fmla="+- 0 3399 3251"/>
                              <a:gd name="T65" fmla="*/ T64 w 297"/>
                              <a:gd name="T66" fmla="+- 0 7647 7647"/>
                              <a:gd name="T67" fmla="*/ 76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6" name="Freeform 1447"/>
                        <wps:cNvSpPr>
                          <a:spLocks/>
                        </wps:cNvSpPr>
                        <wps:spPr bwMode="auto">
                          <a:xfrm>
                            <a:off x="3251" y="7647"/>
                            <a:ext cx="297" cy="298"/>
                          </a:xfrm>
                          <a:custGeom>
                            <a:avLst/>
                            <a:gdLst>
                              <a:gd name="T0" fmla="+- 0 3399 3251"/>
                              <a:gd name="T1" fmla="*/ T0 w 297"/>
                              <a:gd name="T2" fmla="+- 0 7945 7647"/>
                              <a:gd name="T3" fmla="*/ 7945 h 298"/>
                              <a:gd name="T4" fmla="+- 0 3457 3251"/>
                              <a:gd name="T5" fmla="*/ T4 w 297"/>
                              <a:gd name="T6" fmla="+- 0 7933 7647"/>
                              <a:gd name="T7" fmla="*/ 7933 h 298"/>
                              <a:gd name="T8" fmla="+- 0 3505 3251"/>
                              <a:gd name="T9" fmla="*/ T8 w 297"/>
                              <a:gd name="T10" fmla="+- 0 7901 7647"/>
                              <a:gd name="T11" fmla="*/ 7901 h 298"/>
                              <a:gd name="T12" fmla="+- 0 3537 3251"/>
                              <a:gd name="T13" fmla="*/ T12 w 297"/>
                              <a:gd name="T14" fmla="+- 0 7854 7647"/>
                              <a:gd name="T15" fmla="*/ 7854 h 298"/>
                              <a:gd name="T16" fmla="+- 0 3548 3251"/>
                              <a:gd name="T17" fmla="*/ T16 w 297"/>
                              <a:gd name="T18" fmla="+- 0 7796 7647"/>
                              <a:gd name="T19" fmla="*/ 7796 h 298"/>
                              <a:gd name="T20" fmla="+- 0 3537 3251"/>
                              <a:gd name="T21" fmla="*/ T20 w 297"/>
                              <a:gd name="T22" fmla="+- 0 7738 7647"/>
                              <a:gd name="T23" fmla="*/ 7738 h 298"/>
                              <a:gd name="T24" fmla="+- 0 3505 3251"/>
                              <a:gd name="T25" fmla="*/ T24 w 297"/>
                              <a:gd name="T26" fmla="+- 0 7691 7647"/>
                              <a:gd name="T27" fmla="*/ 7691 h 298"/>
                              <a:gd name="T28" fmla="+- 0 3457 3251"/>
                              <a:gd name="T29" fmla="*/ T28 w 297"/>
                              <a:gd name="T30" fmla="+- 0 7659 7647"/>
                              <a:gd name="T31" fmla="*/ 7659 h 298"/>
                              <a:gd name="T32" fmla="+- 0 3399 3251"/>
                              <a:gd name="T33" fmla="*/ T32 w 297"/>
                              <a:gd name="T34" fmla="+- 0 7647 7647"/>
                              <a:gd name="T35" fmla="*/ 7647 h 298"/>
                              <a:gd name="T36" fmla="+- 0 3342 3251"/>
                              <a:gd name="T37" fmla="*/ T36 w 297"/>
                              <a:gd name="T38" fmla="+- 0 7659 7647"/>
                              <a:gd name="T39" fmla="*/ 7659 h 298"/>
                              <a:gd name="T40" fmla="+- 0 3294 3251"/>
                              <a:gd name="T41" fmla="*/ T40 w 297"/>
                              <a:gd name="T42" fmla="+- 0 7691 7647"/>
                              <a:gd name="T43" fmla="*/ 7691 h 298"/>
                              <a:gd name="T44" fmla="+- 0 3262 3251"/>
                              <a:gd name="T45" fmla="*/ T44 w 297"/>
                              <a:gd name="T46" fmla="+- 0 7738 7647"/>
                              <a:gd name="T47" fmla="*/ 7738 h 298"/>
                              <a:gd name="T48" fmla="+- 0 3251 3251"/>
                              <a:gd name="T49" fmla="*/ T48 w 297"/>
                              <a:gd name="T50" fmla="+- 0 7796 7647"/>
                              <a:gd name="T51" fmla="*/ 7796 h 298"/>
                              <a:gd name="T52" fmla="+- 0 3262 3251"/>
                              <a:gd name="T53" fmla="*/ T52 w 297"/>
                              <a:gd name="T54" fmla="+- 0 7854 7647"/>
                              <a:gd name="T55" fmla="*/ 7854 h 298"/>
                              <a:gd name="T56" fmla="+- 0 3294 3251"/>
                              <a:gd name="T57" fmla="*/ T56 w 297"/>
                              <a:gd name="T58" fmla="+- 0 7901 7647"/>
                              <a:gd name="T59" fmla="*/ 7901 h 298"/>
                              <a:gd name="T60" fmla="+- 0 3342 3251"/>
                              <a:gd name="T61" fmla="*/ T60 w 297"/>
                              <a:gd name="T62" fmla="+- 0 7933 7647"/>
                              <a:gd name="T63" fmla="*/ 7933 h 298"/>
                              <a:gd name="T64" fmla="+- 0 3399 3251"/>
                              <a:gd name="T65" fmla="*/ T64 w 297"/>
                              <a:gd name="T66" fmla="+- 0 7945 7647"/>
                              <a:gd name="T67" fmla="*/ 79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7" name="Freeform 1446"/>
                        <wps:cNvSpPr>
                          <a:spLocks/>
                        </wps:cNvSpPr>
                        <wps:spPr bwMode="auto">
                          <a:xfrm>
                            <a:off x="4268" y="7652"/>
                            <a:ext cx="298" cy="298"/>
                          </a:xfrm>
                          <a:custGeom>
                            <a:avLst/>
                            <a:gdLst>
                              <a:gd name="T0" fmla="+- 0 4417 4268"/>
                              <a:gd name="T1" fmla="*/ T0 w 298"/>
                              <a:gd name="T2" fmla="+- 0 7652 7652"/>
                              <a:gd name="T3" fmla="*/ 7652 h 298"/>
                              <a:gd name="T4" fmla="+- 0 4359 4268"/>
                              <a:gd name="T5" fmla="*/ T4 w 298"/>
                              <a:gd name="T6" fmla="+- 0 7664 7652"/>
                              <a:gd name="T7" fmla="*/ 7664 h 298"/>
                              <a:gd name="T8" fmla="+- 0 4312 4268"/>
                              <a:gd name="T9" fmla="*/ T8 w 298"/>
                              <a:gd name="T10" fmla="+- 0 7695 7652"/>
                              <a:gd name="T11" fmla="*/ 7695 h 298"/>
                              <a:gd name="T12" fmla="+- 0 4280 4268"/>
                              <a:gd name="T13" fmla="*/ T12 w 298"/>
                              <a:gd name="T14" fmla="+- 0 7743 7652"/>
                              <a:gd name="T15" fmla="*/ 7743 h 298"/>
                              <a:gd name="T16" fmla="+- 0 4268 4268"/>
                              <a:gd name="T17" fmla="*/ T16 w 298"/>
                              <a:gd name="T18" fmla="+- 0 7801 7652"/>
                              <a:gd name="T19" fmla="*/ 7801 h 298"/>
                              <a:gd name="T20" fmla="+- 0 4280 4268"/>
                              <a:gd name="T21" fmla="*/ T20 w 298"/>
                              <a:gd name="T22" fmla="+- 0 7859 7652"/>
                              <a:gd name="T23" fmla="*/ 7859 h 298"/>
                              <a:gd name="T24" fmla="+- 0 4312 4268"/>
                              <a:gd name="T25" fmla="*/ T24 w 298"/>
                              <a:gd name="T26" fmla="+- 0 7906 7652"/>
                              <a:gd name="T27" fmla="*/ 7906 h 298"/>
                              <a:gd name="T28" fmla="+- 0 4359 4268"/>
                              <a:gd name="T29" fmla="*/ T28 w 298"/>
                              <a:gd name="T30" fmla="+- 0 7938 7652"/>
                              <a:gd name="T31" fmla="*/ 7938 h 298"/>
                              <a:gd name="T32" fmla="+- 0 4417 4268"/>
                              <a:gd name="T33" fmla="*/ T32 w 298"/>
                              <a:gd name="T34" fmla="+- 0 7950 7652"/>
                              <a:gd name="T35" fmla="*/ 7950 h 298"/>
                              <a:gd name="T36" fmla="+- 0 4475 4268"/>
                              <a:gd name="T37" fmla="*/ T36 w 298"/>
                              <a:gd name="T38" fmla="+- 0 7938 7652"/>
                              <a:gd name="T39" fmla="*/ 7938 h 298"/>
                              <a:gd name="T40" fmla="+- 0 4522 4268"/>
                              <a:gd name="T41" fmla="*/ T40 w 298"/>
                              <a:gd name="T42" fmla="+- 0 7906 7652"/>
                              <a:gd name="T43" fmla="*/ 7906 h 298"/>
                              <a:gd name="T44" fmla="+- 0 4554 4268"/>
                              <a:gd name="T45" fmla="*/ T44 w 298"/>
                              <a:gd name="T46" fmla="+- 0 7859 7652"/>
                              <a:gd name="T47" fmla="*/ 7859 h 298"/>
                              <a:gd name="T48" fmla="+- 0 4566 4268"/>
                              <a:gd name="T49" fmla="*/ T48 w 298"/>
                              <a:gd name="T50" fmla="+- 0 7801 7652"/>
                              <a:gd name="T51" fmla="*/ 7801 h 298"/>
                              <a:gd name="T52" fmla="+- 0 4554 4268"/>
                              <a:gd name="T53" fmla="*/ T52 w 298"/>
                              <a:gd name="T54" fmla="+- 0 7743 7652"/>
                              <a:gd name="T55" fmla="*/ 7743 h 298"/>
                              <a:gd name="T56" fmla="+- 0 4522 4268"/>
                              <a:gd name="T57" fmla="*/ T56 w 298"/>
                              <a:gd name="T58" fmla="+- 0 7695 7652"/>
                              <a:gd name="T59" fmla="*/ 7695 h 298"/>
                              <a:gd name="T60" fmla="+- 0 4475 4268"/>
                              <a:gd name="T61" fmla="*/ T60 w 298"/>
                              <a:gd name="T62" fmla="+- 0 7664 7652"/>
                              <a:gd name="T63" fmla="*/ 7664 h 298"/>
                              <a:gd name="T64" fmla="+- 0 4417 4268"/>
                              <a:gd name="T65" fmla="*/ T64 w 298"/>
                              <a:gd name="T66" fmla="+- 0 7652 7652"/>
                              <a:gd name="T67" fmla="*/ 765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 name="Freeform 1445"/>
                        <wps:cNvSpPr>
                          <a:spLocks/>
                        </wps:cNvSpPr>
                        <wps:spPr bwMode="auto">
                          <a:xfrm>
                            <a:off x="4268" y="7652"/>
                            <a:ext cx="298" cy="298"/>
                          </a:xfrm>
                          <a:custGeom>
                            <a:avLst/>
                            <a:gdLst>
                              <a:gd name="T0" fmla="+- 0 4417 4268"/>
                              <a:gd name="T1" fmla="*/ T0 w 298"/>
                              <a:gd name="T2" fmla="+- 0 7950 7652"/>
                              <a:gd name="T3" fmla="*/ 7950 h 298"/>
                              <a:gd name="T4" fmla="+- 0 4475 4268"/>
                              <a:gd name="T5" fmla="*/ T4 w 298"/>
                              <a:gd name="T6" fmla="+- 0 7938 7652"/>
                              <a:gd name="T7" fmla="*/ 7938 h 298"/>
                              <a:gd name="T8" fmla="+- 0 4522 4268"/>
                              <a:gd name="T9" fmla="*/ T8 w 298"/>
                              <a:gd name="T10" fmla="+- 0 7906 7652"/>
                              <a:gd name="T11" fmla="*/ 7906 h 298"/>
                              <a:gd name="T12" fmla="+- 0 4554 4268"/>
                              <a:gd name="T13" fmla="*/ T12 w 298"/>
                              <a:gd name="T14" fmla="+- 0 7859 7652"/>
                              <a:gd name="T15" fmla="*/ 7859 h 298"/>
                              <a:gd name="T16" fmla="+- 0 4566 4268"/>
                              <a:gd name="T17" fmla="*/ T16 w 298"/>
                              <a:gd name="T18" fmla="+- 0 7801 7652"/>
                              <a:gd name="T19" fmla="*/ 7801 h 298"/>
                              <a:gd name="T20" fmla="+- 0 4554 4268"/>
                              <a:gd name="T21" fmla="*/ T20 w 298"/>
                              <a:gd name="T22" fmla="+- 0 7743 7652"/>
                              <a:gd name="T23" fmla="*/ 7743 h 298"/>
                              <a:gd name="T24" fmla="+- 0 4522 4268"/>
                              <a:gd name="T25" fmla="*/ T24 w 298"/>
                              <a:gd name="T26" fmla="+- 0 7695 7652"/>
                              <a:gd name="T27" fmla="*/ 7695 h 298"/>
                              <a:gd name="T28" fmla="+- 0 4475 4268"/>
                              <a:gd name="T29" fmla="*/ T28 w 298"/>
                              <a:gd name="T30" fmla="+- 0 7664 7652"/>
                              <a:gd name="T31" fmla="*/ 7664 h 298"/>
                              <a:gd name="T32" fmla="+- 0 4417 4268"/>
                              <a:gd name="T33" fmla="*/ T32 w 298"/>
                              <a:gd name="T34" fmla="+- 0 7652 7652"/>
                              <a:gd name="T35" fmla="*/ 7652 h 298"/>
                              <a:gd name="T36" fmla="+- 0 4359 4268"/>
                              <a:gd name="T37" fmla="*/ T36 w 298"/>
                              <a:gd name="T38" fmla="+- 0 7664 7652"/>
                              <a:gd name="T39" fmla="*/ 7664 h 298"/>
                              <a:gd name="T40" fmla="+- 0 4312 4268"/>
                              <a:gd name="T41" fmla="*/ T40 w 298"/>
                              <a:gd name="T42" fmla="+- 0 7695 7652"/>
                              <a:gd name="T43" fmla="*/ 7695 h 298"/>
                              <a:gd name="T44" fmla="+- 0 4280 4268"/>
                              <a:gd name="T45" fmla="*/ T44 w 298"/>
                              <a:gd name="T46" fmla="+- 0 7743 7652"/>
                              <a:gd name="T47" fmla="*/ 7743 h 298"/>
                              <a:gd name="T48" fmla="+- 0 4268 4268"/>
                              <a:gd name="T49" fmla="*/ T48 w 298"/>
                              <a:gd name="T50" fmla="+- 0 7801 7652"/>
                              <a:gd name="T51" fmla="*/ 7801 h 298"/>
                              <a:gd name="T52" fmla="+- 0 4280 4268"/>
                              <a:gd name="T53" fmla="*/ T52 w 298"/>
                              <a:gd name="T54" fmla="+- 0 7859 7652"/>
                              <a:gd name="T55" fmla="*/ 7859 h 298"/>
                              <a:gd name="T56" fmla="+- 0 4312 4268"/>
                              <a:gd name="T57" fmla="*/ T56 w 298"/>
                              <a:gd name="T58" fmla="+- 0 7906 7652"/>
                              <a:gd name="T59" fmla="*/ 7906 h 298"/>
                              <a:gd name="T60" fmla="+- 0 4359 4268"/>
                              <a:gd name="T61" fmla="*/ T60 w 298"/>
                              <a:gd name="T62" fmla="+- 0 7938 7652"/>
                              <a:gd name="T63" fmla="*/ 7938 h 298"/>
                              <a:gd name="T64" fmla="+- 0 4417 4268"/>
                              <a:gd name="T65" fmla="*/ T64 w 298"/>
                              <a:gd name="T66" fmla="+- 0 7950 7652"/>
                              <a:gd name="T67" fmla="*/ 79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9" name="Line 1444"/>
                        <wps:cNvCnPr>
                          <a:cxnSpLocks noChangeShapeType="1"/>
                        </wps:cNvCnPr>
                        <wps:spPr bwMode="auto">
                          <a:xfrm>
                            <a:off x="1366" y="7472"/>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90" name="Picture 14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645"/>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1" name="Line 1442"/>
                        <wps:cNvCnPr>
                          <a:cxnSpLocks noChangeShapeType="1"/>
                        </wps:cNvCnPr>
                        <wps:spPr bwMode="auto">
                          <a:xfrm>
                            <a:off x="4414" y="7500"/>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92" name="Picture 14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1" y="7627"/>
                            <a:ext cx="299"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3" name="Line 1440"/>
                        <wps:cNvCnPr>
                          <a:cxnSpLocks noChangeShapeType="1"/>
                        </wps:cNvCnPr>
                        <wps:spPr bwMode="auto">
                          <a:xfrm>
                            <a:off x="2375" y="748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94" name="Line 1439"/>
                        <wps:cNvCnPr>
                          <a:cxnSpLocks noChangeShapeType="1"/>
                        </wps:cNvCnPr>
                        <wps:spPr bwMode="auto">
                          <a:xfrm>
                            <a:off x="3397" y="748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95" name="Line 1438"/>
                        <wps:cNvCnPr>
                          <a:cxnSpLocks noChangeShapeType="1"/>
                        </wps:cNvCnPr>
                        <wps:spPr bwMode="auto">
                          <a:xfrm>
                            <a:off x="2370" y="7488"/>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96" name="Picture 14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0" y="764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7" name="Freeform 1436"/>
                        <wps:cNvSpPr>
                          <a:spLocks/>
                        </wps:cNvSpPr>
                        <wps:spPr bwMode="auto">
                          <a:xfrm>
                            <a:off x="1218" y="7630"/>
                            <a:ext cx="298" cy="298"/>
                          </a:xfrm>
                          <a:custGeom>
                            <a:avLst/>
                            <a:gdLst>
                              <a:gd name="T0" fmla="+- 0 1367 1218"/>
                              <a:gd name="T1" fmla="*/ T0 w 298"/>
                              <a:gd name="T2" fmla="+- 0 7630 7630"/>
                              <a:gd name="T3" fmla="*/ 7630 h 298"/>
                              <a:gd name="T4" fmla="+- 0 1309 1218"/>
                              <a:gd name="T5" fmla="*/ T4 w 298"/>
                              <a:gd name="T6" fmla="+- 0 7642 7630"/>
                              <a:gd name="T7" fmla="*/ 7642 h 298"/>
                              <a:gd name="T8" fmla="+- 0 1262 1218"/>
                              <a:gd name="T9" fmla="*/ T8 w 298"/>
                              <a:gd name="T10" fmla="+- 0 7674 7630"/>
                              <a:gd name="T11" fmla="*/ 7674 h 298"/>
                              <a:gd name="T12" fmla="+- 0 1230 1218"/>
                              <a:gd name="T13" fmla="*/ T12 w 298"/>
                              <a:gd name="T14" fmla="+- 0 7721 7630"/>
                              <a:gd name="T15" fmla="*/ 7721 h 298"/>
                              <a:gd name="T16" fmla="+- 0 1218 1218"/>
                              <a:gd name="T17" fmla="*/ T16 w 298"/>
                              <a:gd name="T18" fmla="+- 0 7779 7630"/>
                              <a:gd name="T19" fmla="*/ 7779 h 298"/>
                              <a:gd name="T20" fmla="+- 0 1230 1218"/>
                              <a:gd name="T21" fmla="*/ T20 w 298"/>
                              <a:gd name="T22" fmla="+- 0 7837 7630"/>
                              <a:gd name="T23" fmla="*/ 7837 h 298"/>
                              <a:gd name="T24" fmla="+- 0 1262 1218"/>
                              <a:gd name="T25" fmla="*/ T24 w 298"/>
                              <a:gd name="T26" fmla="+- 0 7884 7630"/>
                              <a:gd name="T27" fmla="*/ 7884 h 298"/>
                              <a:gd name="T28" fmla="+- 0 1309 1218"/>
                              <a:gd name="T29" fmla="*/ T28 w 298"/>
                              <a:gd name="T30" fmla="+- 0 7916 7630"/>
                              <a:gd name="T31" fmla="*/ 7916 h 298"/>
                              <a:gd name="T32" fmla="+- 0 1367 1218"/>
                              <a:gd name="T33" fmla="*/ T32 w 298"/>
                              <a:gd name="T34" fmla="+- 0 7928 7630"/>
                              <a:gd name="T35" fmla="*/ 7928 h 298"/>
                              <a:gd name="T36" fmla="+- 0 1425 1218"/>
                              <a:gd name="T37" fmla="*/ T36 w 298"/>
                              <a:gd name="T38" fmla="+- 0 7916 7630"/>
                              <a:gd name="T39" fmla="*/ 7916 h 298"/>
                              <a:gd name="T40" fmla="+- 0 1472 1218"/>
                              <a:gd name="T41" fmla="*/ T40 w 298"/>
                              <a:gd name="T42" fmla="+- 0 7884 7630"/>
                              <a:gd name="T43" fmla="*/ 7884 h 298"/>
                              <a:gd name="T44" fmla="+- 0 1504 1218"/>
                              <a:gd name="T45" fmla="*/ T44 w 298"/>
                              <a:gd name="T46" fmla="+- 0 7837 7630"/>
                              <a:gd name="T47" fmla="*/ 7837 h 298"/>
                              <a:gd name="T48" fmla="+- 0 1516 1218"/>
                              <a:gd name="T49" fmla="*/ T48 w 298"/>
                              <a:gd name="T50" fmla="+- 0 7779 7630"/>
                              <a:gd name="T51" fmla="*/ 7779 h 298"/>
                              <a:gd name="T52" fmla="+- 0 1504 1218"/>
                              <a:gd name="T53" fmla="*/ T52 w 298"/>
                              <a:gd name="T54" fmla="+- 0 7721 7630"/>
                              <a:gd name="T55" fmla="*/ 7721 h 298"/>
                              <a:gd name="T56" fmla="+- 0 1472 1218"/>
                              <a:gd name="T57" fmla="*/ T56 w 298"/>
                              <a:gd name="T58" fmla="+- 0 7674 7630"/>
                              <a:gd name="T59" fmla="*/ 7674 h 298"/>
                              <a:gd name="T60" fmla="+- 0 1425 1218"/>
                              <a:gd name="T61" fmla="*/ T60 w 298"/>
                              <a:gd name="T62" fmla="+- 0 7642 7630"/>
                              <a:gd name="T63" fmla="*/ 7642 h 298"/>
                              <a:gd name="T64" fmla="+- 0 1367 1218"/>
                              <a:gd name="T65" fmla="*/ T64 w 298"/>
                              <a:gd name="T66" fmla="+- 0 7630 7630"/>
                              <a:gd name="T67" fmla="*/ 763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8" name="Freeform 1435"/>
                        <wps:cNvSpPr>
                          <a:spLocks/>
                        </wps:cNvSpPr>
                        <wps:spPr bwMode="auto">
                          <a:xfrm>
                            <a:off x="1218" y="7630"/>
                            <a:ext cx="298" cy="298"/>
                          </a:xfrm>
                          <a:custGeom>
                            <a:avLst/>
                            <a:gdLst>
                              <a:gd name="T0" fmla="+- 0 1367 1218"/>
                              <a:gd name="T1" fmla="*/ T0 w 298"/>
                              <a:gd name="T2" fmla="+- 0 7928 7630"/>
                              <a:gd name="T3" fmla="*/ 7928 h 298"/>
                              <a:gd name="T4" fmla="+- 0 1425 1218"/>
                              <a:gd name="T5" fmla="*/ T4 w 298"/>
                              <a:gd name="T6" fmla="+- 0 7916 7630"/>
                              <a:gd name="T7" fmla="*/ 7916 h 298"/>
                              <a:gd name="T8" fmla="+- 0 1472 1218"/>
                              <a:gd name="T9" fmla="*/ T8 w 298"/>
                              <a:gd name="T10" fmla="+- 0 7884 7630"/>
                              <a:gd name="T11" fmla="*/ 7884 h 298"/>
                              <a:gd name="T12" fmla="+- 0 1504 1218"/>
                              <a:gd name="T13" fmla="*/ T12 w 298"/>
                              <a:gd name="T14" fmla="+- 0 7837 7630"/>
                              <a:gd name="T15" fmla="*/ 7837 h 298"/>
                              <a:gd name="T16" fmla="+- 0 1516 1218"/>
                              <a:gd name="T17" fmla="*/ T16 w 298"/>
                              <a:gd name="T18" fmla="+- 0 7779 7630"/>
                              <a:gd name="T19" fmla="*/ 7779 h 298"/>
                              <a:gd name="T20" fmla="+- 0 1504 1218"/>
                              <a:gd name="T21" fmla="*/ T20 w 298"/>
                              <a:gd name="T22" fmla="+- 0 7721 7630"/>
                              <a:gd name="T23" fmla="*/ 7721 h 298"/>
                              <a:gd name="T24" fmla="+- 0 1472 1218"/>
                              <a:gd name="T25" fmla="*/ T24 w 298"/>
                              <a:gd name="T26" fmla="+- 0 7674 7630"/>
                              <a:gd name="T27" fmla="*/ 7674 h 298"/>
                              <a:gd name="T28" fmla="+- 0 1425 1218"/>
                              <a:gd name="T29" fmla="*/ T28 w 298"/>
                              <a:gd name="T30" fmla="+- 0 7642 7630"/>
                              <a:gd name="T31" fmla="*/ 7642 h 298"/>
                              <a:gd name="T32" fmla="+- 0 1367 1218"/>
                              <a:gd name="T33" fmla="*/ T32 w 298"/>
                              <a:gd name="T34" fmla="+- 0 7630 7630"/>
                              <a:gd name="T35" fmla="*/ 7630 h 298"/>
                              <a:gd name="T36" fmla="+- 0 1309 1218"/>
                              <a:gd name="T37" fmla="*/ T36 w 298"/>
                              <a:gd name="T38" fmla="+- 0 7642 7630"/>
                              <a:gd name="T39" fmla="*/ 7642 h 298"/>
                              <a:gd name="T40" fmla="+- 0 1262 1218"/>
                              <a:gd name="T41" fmla="*/ T40 w 298"/>
                              <a:gd name="T42" fmla="+- 0 7674 7630"/>
                              <a:gd name="T43" fmla="*/ 7674 h 298"/>
                              <a:gd name="T44" fmla="+- 0 1230 1218"/>
                              <a:gd name="T45" fmla="*/ T44 w 298"/>
                              <a:gd name="T46" fmla="+- 0 7721 7630"/>
                              <a:gd name="T47" fmla="*/ 7721 h 298"/>
                              <a:gd name="T48" fmla="+- 0 1218 1218"/>
                              <a:gd name="T49" fmla="*/ T48 w 298"/>
                              <a:gd name="T50" fmla="+- 0 7779 7630"/>
                              <a:gd name="T51" fmla="*/ 7779 h 298"/>
                              <a:gd name="T52" fmla="+- 0 1230 1218"/>
                              <a:gd name="T53" fmla="*/ T52 w 298"/>
                              <a:gd name="T54" fmla="+- 0 7837 7630"/>
                              <a:gd name="T55" fmla="*/ 7837 h 298"/>
                              <a:gd name="T56" fmla="+- 0 1262 1218"/>
                              <a:gd name="T57" fmla="*/ T56 w 298"/>
                              <a:gd name="T58" fmla="+- 0 7884 7630"/>
                              <a:gd name="T59" fmla="*/ 7884 h 298"/>
                              <a:gd name="T60" fmla="+- 0 1309 1218"/>
                              <a:gd name="T61" fmla="*/ T60 w 298"/>
                              <a:gd name="T62" fmla="+- 0 7916 7630"/>
                              <a:gd name="T63" fmla="*/ 7916 h 298"/>
                              <a:gd name="T64" fmla="+- 0 1367 1218"/>
                              <a:gd name="T65" fmla="*/ T64 w 298"/>
                              <a:gd name="T66" fmla="+- 0 7928 7630"/>
                              <a:gd name="T67" fmla="*/ 792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9" name="Freeform 1434"/>
                        <wps:cNvSpPr>
                          <a:spLocks/>
                        </wps:cNvSpPr>
                        <wps:spPr bwMode="auto">
                          <a:xfrm>
                            <a:off x="2234" y="7635"/>
                            <a:ext cx="298" cy="298"/>
                          </a:xfrm>
                          <a:custGeom>
                            <a:avLst/>
                            <a:gdLst>
                              <a:gd name="T0" fmla="+- 0 2383 2234"/>
                              <a:gd name="T1" fmla="*/ T0 w 298"/>
                              <a:gd name="T2" fmla="+- 0 7635 7635"/>
                              <a:gd name="T3" fmla="*/ 7635 h 298"/>
                              <a:gd name="T4" fmla="+- 0 2325 2234"/>
                              <a:gd name="T5" fmla="*/ T4 w 298"/>
                              <a:gd name="T6" fmla="+- 0 7647 7635"/>
                              <a:gd name="T7" fmla="*/ 7647 h 298"/>
                              <a:gd name="T8" fmla="+- 0 2278 2234"/>
                              <a:gd name="T9" fmla="*/ T8 w 298"/>
                              <a:gd name="T10" fmla="+- 0 7678 7635"/>
                              <a:gd name="T11" fmla="*/ 7678 h 298"/>
                              <a:gd name="T12" fmla="+- 0 2246 2234"/>
                              <a:gd name="T13" fmla="*/ T12 w 298"/>
                              <a:gd name="T14" fmla="+- 0 7726 7635"/>
                              <a:gd name="T15" fmla="*/ 7726 h 298"/>
                              <a:gd name="T16" fmla="+- 0 2234 2234"/>
                              <a:gd name="T17" fmla="*/ T16 w 298"/>
                              <a:gd name="T18" fmla="+- 0 7784 7635"/>
                              <a:gd name="T19" fmla="*/ 7784 h 298"/>
                              <a:gd name="T20" fmla="+- 0 2246 2234"/>
                              <a:gd name="T21" fmla="*/ T20 w 298"/>
                              <a:gd name="T22" fmla="+- 0 7842 7635"/>
                              <a:gd name="T23" fmla="*/ 7842 h 298"/>
                              <a:gd name="T24" fmla="+- 0 2278 2234"/>
                              <a:gd name="T25" fmla="*/ T24 w 298"/>
                              <a:gd name="T26" fmla="+- 0 7889 7635"/>
                              <a:gd name="T27" fmla="*/ 7889 h 298"/>
                              <a:gd name="T28" fmla="+- 0 2325 2234"/>
                              <a:gd name="T29" fmla="*/ T28 w 298"/>
                              <a:gd name="T30" fmla="+- 0 7921 7635"/>
                              <a:gd name="T31" fmla="*/ 7921 h 298"/>
                              <a:gd name="T32" fmla="+- 0 2383 2234"/>
                              <a:gd name="T33" fmla="*/ T32 w 298"/>
                              <a:gd name="T34" fmla="+- 0 7933 7635"/>
                              <a:gd name="T35" fmla="*/ 7933 h 298"/>
                              <a:gd name="T36" fmla="+- 0 2441 2234"/>
                              <a:gd name="T37" fmla="*/ T36 w 298"/>
                              <a:gd name="T38" fmla="+- 0 7921 7635"/>
                              <a:gd name="T39" fmla="*/ 7921 h 298"/>
                              <a:gd name="T40" fmla="+- 0 2488 2234"/>
                              <a:gd name="T41" fmla="*/ T40 w 298"/>
                              <a:gd name="T42" fmla="+- 0 7889 7635"/>
                              <a:gd name="T43" fmla="*/ 7889 h 298"/>
                              <a:gd name="T44" fmla="+- 0 2520 2234"/>
                              <a:gd name="T45" fmla="*/ T44 w 298"/>
                              <a:gd name="T46" fmla="+- 0 7842 7635"/>
                              <a:gd name="T47" fmla="*/ 7842 h 298"/>
                              <a:gd name="T48" fmla="+- 0 2532 2234"/>
                              <a:gd name="T49" fmla="*/ T48 w 298"/>
                              <a:gd name="T50" fmla="+- 0 7784 7635"/>
                              <a:gd name="T51" fmla="*/ 7784 h 298"/>
                              <a:gd name="T52" fmla="+- 0 2520 2234"/>
                              <a:gd name="T53" fmla="*/ T52 w 298"/>
                              <a:gd name="T54" fmla="+- 0 7726 7635"/>
                              <a:gd name="T55" fmla="*/ 7726 h 298"/>
                              <a:gd name="T56" fmla="+- 0 2488 2234"/>
                              <a:gd name="T57" fmla="*/ T56 w 298"/>
                              <a:gd name="T58" fmla="+- 0 7678 7635"/>
                              <a:gd name="T59" fmla="*/ 7678 h 298"/>
                              <a:gd name="T60" fmla="+- 0 2441 2234"/>
                              <a:gd name="T61" fmla="*/ T60 w 298"/>
                              <a:gd name="T62" fmla="+- 0 7647 7635"/>
                              <a:gd name="T63" fmla="*/ 7647 h 298"/>
                              <a:gd name="T64" fmla="+- 0 2383 2234"/>
                              <a:gd name="T65" fmla="*/ T64 w 298"/>
                              <a:gd name="T66" fmla="+- 0 7635 7635"/>
                              <a:gd name="T67" fmla="*/ 763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0" name="Freeform 1433"/>
                        <wps:cNvSpPr>
                          <a:spLocks/>
                        </wps:cNvSpPr>
                        <wps:spPr bwMode="auto">
                          <a:xfrm>
                            <a:off x="2234" y="7635"/>
                            <a:ext cx="298" cy="298"/>
                          </a:xfrm>
                          <a:custGeom>
                            <a:avLst/>
                            <a:gdLst>
                              <a:gd name="T0" fmla="+- 0 2383 2234"/>
                              <a:gd name="T1" fmla="*/ T0 w 298"/>
                              <a:gd name="T2" fmla="+- 0 7933 7635"/>
                              <a:gd name="T3" fmla="*/ 7933 h 298"/>
                              <a:gd name="T4" fmla="+- 0 2441 2234"/>
                              <a:gd name="T5" fmla="*/ T4 w 298"/>
                              <a:gd name="T6" fmla="+- 0 7921 7635"/>
                              <a:gd name="T7" fmla="*/ 7921 h 298"/>
                              <a:gd name="T8" fmla="+- 0 2488 2234"/>
                              <a:gd name="T9" fmla="*/ T8 w 298"/>
                              <a:gd name="T10" fmla="+- 0 7889 7635"/>
                              <a:gd name="T11" fmla="*/ 7889 h 298"/>
                              <a:gd name="T12" fmla="+- 0 2520 2234"/>
                              <a:gd name="T13" fmla="*/ T12 w 298"/>
                              <a:gd name="T14" fmla="+- 0 7842 7635"/>
                              <a:gd name="T15" fmla="*/ 7842 h 298"/>
                              <a:gd name="T16" fmla="+- 0 2532 2234"/>
                              <a:gd name="T17" fmla="*/ T16 w 298"/>
                              <a:gd name="T18" fmla="+- 0 7784 7635"/>
                              <a:gd name="T19" fmla="*/ 7784 h 298"/>
                              <a:gd name="T20" fmla="+- 0 2520 2234"/>
                              <a:gd name="T21" fmla="*/ T20 w 298"/>
                              <a:gd name="T22" fmla="+- 0 7726 7635"/>
                              <a:gd name="T23" fmla="*/ 7726 h 298"/>
                              <a:gd name="T24" fmla="+- 0 2488 2234"/>
                              <a:gd name="T25" fmla="*/ T24 w 298"/>
                              <a:gd name="T26" fmla="+- 0 7678 7635"/>
                              <a:gd name="T27" fmla="*/ 7678 h 298"/>
                              <a:gd name="T28" fmla="+- 0 2441 2234"/>
                              <a:gd name="T29" fmla="*/ T28 w 298"/>
                              <a:gd name="T30" fmla="+- 0 7647 7635"/>
                              <a:gd name="T31" fmla="*/ 7647 h 298"/>
                              <a:gd name="T32" fmla="+- 0 2383 2234"/>
                              <a:gd name="T33" fmla="*/ T32 w 298"/>
                              <a:gd name="T34" fmla="+- 0 7635 7635"/>
                              <a:gd name="T35" fmla="*/ 7635 h 298"/>
                              <a:gd name="T36" fmla="+- 0 2325 2234"/>
                              <a:gd name="T37" fmla="*/ T36 w 298"/>
                              <a:gd name="T38" fmla="+- 0 7647 7635"/>
                              <a:gd name="T39" fmla="*/ 7647 h 298"/>
                              <a:gd name="T40" fmla="+- 0 2278 2234"/>
                              <a:gd name="T41" fmla="*/ T40 w 298"/>
                              <a:gd name="T42" fmla="+- 0 7678 7635"/>
                              <a:gd name="T43" fmla="*/ 7678 h 298"/>
                              <a:gd name="T44" fmla="+- 0 2246 2234"/>
                              <a:gd name="T45" fmla="*/ T44 w 298"/>
                              <a:gd name="T46" fmla="+- 0 7726 7635"/>
                              <a:gd name="T47" fmla="*/ 7726 h 298"/>
                              <a:gd name="T48" fmla="+- 0 2234 2234"/>
                              <a:gd name="T49" fmla="*/ T48 w 298"/>
                              <a:gd name="T50" fmla="+- 0 7784 7635"/>
                              <a:gd name="T51" fmla="*/ 7784 h 298"/>
                              <a:gd name="T52" fmla="+- 0 2246 2234"/>
                              <a:gd name="T53" fmla="*/ T52 w 298"/>
                              <a:gd name="T54" fmla="+- 0 7842 7635"/>
                              <a:gd name="T55" fmla="*/ 7842 h 298"/>
                              <a:gd name="T56" fmla="+- 0 2278 2234"/>
                              <a:gd name="T57" fmla="*/ T56 w 298"/>
                              <a:gd name="T58" fmla="+- 0 7889 7635"/>
                              <a:gd name="T59" fmla="*/ 7889 h 298"/>
                              <a:gd name="T60" fmla="+- 0 2325 2234"/>
                              <a:gd name="T61" fmla="*/ T60 w 298"/>
                              <a:gd name="T62" fmla="+- 0 7921 7635"/>
                              <a:gd name="T63" fmla="*/ 7921 h 298"/>
                              <a:gd name="T64" fmla="+- 0 2383 2234"/>
                              <a:gd name="T65" fmla="*/ T64 w 298"/>
                              <a:gd name="T66" fmla="+- 0 7933 7635"/>
                              <a:gd name="T67" fmla="*/ 79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1" name="Freeform 1432"/>
                        <wps:cNvSpPr>
                          <a:spLocks/>
                        </wps:cNvSpPr>
                        <wps:spPr bwMode="auto">
                          <a:xfrm>
                            <a:off x="3251" y="7647"/>
                            <a:ext cx="297" cy="298"/>
                          </a:xfrm>
                          <a:custGeom>
                            <a:avLst/>
                            <a:gdLst>
                              <a:gd name="T0" fmla="+- 0 3399 3251"/>
                              <a:gd name="T1" fmla="*/ T0 w 297"/>
                              <a:gd name="T2" fmla="+- 0 7647 7647"/>
                              <a:gd name="T3" fmla="*/ 7647 h 298"/>
                              <a:gd name="T4" fmla="+- 0 3342 3251"/>
                              <a:gd name="T5" fmla="*/ T4 w 297"/>
                              <a:gd name="T6" fmla="+- 0 7659 7647"/>
                              <a:gd name="T7" fmla="*/ 7659 h 298"/>
                              <a:gd name="T8" fmla="+- 0 3294 3251"/>
                              <a:gd name="T9" fmla="*/ T8 w 297"/>
                              <a:gd name="T10" fmla="+- 0 7691 7647"/>
                              <a:gd name="T11" fmla="*/ 7691 h 298"/>
                              <a:gd name="T12" fmla="+- 0 3262 3251"/>
                              <a:gd name="T13" fmla="*/ T12 w 297"/>
                              <a:gd name="T14" fmla="+- 0 7738 7647"/>
                              <a:gd name="T15" fmla="*/ 7738 h 298"/>
                              <a:gd name="T16" fmla="+- 0 3251 3251"/>
                              <a:gd name="T17" fmla="*/ T16 w 297"/>
                              <a:gd name="T18" fmla="+- 0 7796 7647"/>
                              <a:gd name="T19" fmla="*/ 7796 h 298"/>
                              <a:gd name="T20" fmla="+- 0 3262 3251"/>
                              <a:gd name="T21" fmla="*/ T20 w 297"/>
                              <a:gd name="T22" fmla="+- 0 7854 7647"/>
                              <a:gd name="T23" fmla="*/ 7854 h 298"/>
                              <a:gd name="T24" fmla="+- 0 3294 3251"/>
                              <a:gd name="T25" fmla="*/ T24 w 297"/>
                              <a:gd name="T26" fmla="+- 0 7901 7647"/>
                              <a:gd name="T27" fmla="*/ 7901 h 298"/>
                              <a:gd name="T28" fmla="+- 0 3342 3251"/>
                              <a:gd name="T29" fmla="*/ T28 w 297"/>
                              <a:gd name="T30" fmla="+- 0 7933 7647"/>
                              <a:gd name="T31" fmla="*/ 7933 h 298"/>
                              <a:gd name="T32" fmla="+- 0 3399 3251"/>
                              <a:gd name="T33" fmla="*/ T32 w 297"/>
                              <a:gd name="T34" fmla="+- 0 7945 7647"/>
                              <a:gd name="T35" fmla="*/ 7945 h 298"/>
                              <a:gd name="T36" fmla="+- 0 3457 3251"/>
                              <a:gd name="T37" fmla="*/ T36 w 297"/>
                              <a:gd name="T38" fmla="+- 0 7933 7647"/>
                              <a:gd name="T39" fmla="*/ 7933 h 298"/>
                              <a:gd name="T40" fmla="+- 0 3505 3251"/>
                              <a:gd name="T41" fmla="*/ T40 w 297"/>
                              <a:gd name="T42" fmla="+- 0 7901 7647"/>
                              <a:gd name="T43" fmla="*/ 7901 h 298"/>
                              <a:gd name="T44" fmla="+- 0 3537 3251"/>
                              <a:gd name="T45" fmla="*/ T44 w 297"/>
                              <a:gd name="T46" fmla="+- 0 7854 7647"/>
                              <a:gd name="T47" fmla="*/ 7854 h 298"/>
                              <a:gd name="T48" fmla="+- 0 3548 3251"/>
                              <a:gd name="T49" fmla="*/ T48 w 297"/>
                              <a:gd name="T50" fmla="+- 0 7796 7647"/>
                              <a:gd name="T51" fmla="*/ 7796 h 298"/>
                              <a:gd name="T52" fmla="+- 0 3537 3251"/>
                              <a:gd name="T53" fmla="*/ T52 w 297"/>
                              <a:gd name="T54" fmla="+- 0 7738 7647"/>
                              <a:gd name="T55" fmla="*/ 7738 h 298"/>
                              <a:gd name="T56" fmla="+- 0 3505 3251"/>
                              <a:gd name="T57" fmla="*/ T56 w 297"/>
                              <a:gd name="T58" fmla="+- 0 7691 7647"/>
                              <a:gd name="T59" fmla="*/ 7691 h 298"/>
                              <a:gd name="T60" fmla="+- 0 3457 3251"/>
                              <a:gd name="T61" fmla="*/ T60 w 297"/>
                              <a:gd name="T62" fmla="+- 0 7659 7647"/>
                              <a:gd name="T63" fmla="*/ 7659 h 298"/>
                              <a:gd name="T64" fmla="+- 0 3399 3251"/>
                              <a:gd name="T65" fmla="*/ T64 w 297"/>
                              <a:gd name="T66" fmla="+- 0 7647 7647"/>
                              <a:gd name="T67" fmla="*/ 76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2" name="Freeform 1431"/>
                        <wps:cNvSpPr>
                          <a:spLocks/>
                        </wps:cNvSpPr>
                        <wps:spPr bwMode="auto">
                          <a:xfrm>
                            <a:off x="3251" y="7647"/>
                            <a:ext cx="297" cy="298"/>
                          </a:xfrm>
                          <a:custGeom>
                            <a:avLst/>
                            <a:gdLst>
                              <a:gd name="T0" fmla="+- 0 3399 3251"/>
                              <a:gd name="T1" fmla="*/ T0 w 297"/>
                              <a:gd name="T2" fmla="+- 0 7945 7647"/>
                              <a:gd name="T3" fmla="*/ 7945 h 298"/>
                              <a:gd name="T4" fmla="+- 0 3457 3251"/>
                              <a:gd name="T5" fmla="*/ T4 w 297"/>
                              <a:gd name="T6" fmla="+- 0 7933 7647"/>
                              <a:gd name="T7" fmla="*/ 7933 h 298"/>
                              <a:gd name="T8" fmla="+- 0 3505 3251"/>
                              <a:gd name="T9" fmla="*/ T8 w 297"/>
                              <a:gd name="T10" fmla="+- 0 7901 7647"/>
                              <a:gd name="T11" fmla="*/ 7901 h 298"/>
                              <a:gd name="T12" fmla="+- 0 3537 3251"/>
                              <a:gd name="T13" fmla="*/ T12 w 297"/>
                              <a:gd name="T14" fmla="+- 0 7854 7647"/>
                              <a:gd name="T15" fmla="*/ 7854 h 298"/>
                              <a:gd name="T16" fmla="+- 0 3548 3251"/>
                              <a:gd name="T17" fmla="*/ T16 w 297"/>
                              <a:gd name="T18" fmla="+- 0 7796 7647"/>
                              <a:gd name="T19" fmla="*/ 7796 h 298"/>
                              <a:gd name="T20" fmla="+- 0 3537 3251"/>
                              <a:gd name="T21" fmla="*/ T20 w 297"/>
                              <a:gd name="T22" fmla="+- 0 7738 7647"/>
                              <a:gd name="T23" fmla="*/ 7738 h 298"/>
                              <a:gd name="T24" fmla="+- 0 3505 3251"/>
                              <a:gd name="T25" fmla="*/ T24 w 297"/>
                              <a:gd name="T26" fmla="+- 0 7691 7647"/>
                              <a:gd name="T27" fmla="*/ 7691 h 298"/>
                              <a:gd name="T28" fmla="+- 0 3457 3251"/>
                              <a:gd name="T29" fmla="*/ T28 w 297"/>
                              <a:gd name="T30" fmla="+- 0 7659 7647"/>
                              <a:gd name="T31" fmla="*/ 7659 h 298"/>
                              <a:gd name="T32" fmla="+- 0 3399 3251"/>
                              <a:gd name="T33" fmla="*/ T32 w 297"/>
                              <a:gd name="T34" fmla="+- 0 7647 7647"/>
                              <a:gd name="T35" fmla="*/ 7647 h 298"/>
                              <a:gd name="T36" fmla="+- 0 3342 3251"/>
                              <a:gd name="T37" fmla="*/ T36 w 297"/>
                              <a:gd name="T38" fmla="+- 0 7659 7647"/>
                              <a:gd name="T39" fmla="*/ 7659 h 298"/>
                              <a:gd name="T40" fmla="+- 0 3294 3251"/>
                              <a:gd name="T41" fmla="*/ T40 w 297"/>
                              <a:gd name="T42" fmla="+- 0 7691 7647"/>
                              <a:gd name="T43" fmla="*/ 7691 h 298"/>
                              <a:gd name="T44" fmla="+- 0 3262 3251"/>
                              <a:gd name="T45" fmla="*/ T44 w 297"/>
                              <a:gd name="T46" fmla="+- 0 7738 7647"/>
                              <a:gd name="T47" fmla="*/ 7738 h 298"/>
                              <a:gd name="T48" fmla="+- 0 3251 3251"/>
                              <a:gd name="T49" fmla="*/ T48 w 297"/>
                              <a:gd name="T50" fmla="+- 0 7796 7647"/>
                              <a:gd name="T51" fmla="*/ 7796 h 298"/>
                              <a:gd name="T52" fmla="+- 0 3262 3251"/>
                              <a:gd name="T53" fmla="*/ T52 w 297"/>
                              <a:gd name="T54" fmla="+- 0 7854 7647"/>
                              <a:gd name="T55" fmla="*/ 7854 h 298"/>
                              <a:gd name="T56" fmla="+- 0 3294 3251"/>
                              <a:gd name="T57" fmla="*/ T56 w 297"/>
                              <a:gd name="T58" fmla="+- 0 7901 7647"/>
                              <a:gd name="T59" fmla="*/ 7901 h 298"/>
                              <a:gd name="T60" fmla="+- 0 3342 3251"/>
                              <a:gd name="T61" fmla="*/ T60 w 297"/>
                              <a:gd name="T62" fmla="+- 0 7933 7647"/>
                              <a:gd name="T63" fmla="*/ 7933 h 298"/>
                              <a:gd name="T64" fmla="+- 0 3399 3251"/>
                              <a:gd name="T65" fmla="*/ T64 w 297"/>
                              <a:gd name="T66" fmla="+- 0 7945 7647"/>
                              <a:gd name="T67" fmla="*/ 79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3" name="Freeform 1430"/>
                        <wps:cNvSpPr>
                          <a:spLocks/>
                        </wps:cNvSpPr>
                        <wps:spPr bwMode="auto">
                          <a:xfrm>
                            <a:off x="4268" y="7652"/>
                            <a:ext cx="298" cy="298"/>
                          </a:xfrm>
                          <a:custGeom>
                            <a:avLst/>
                            <a:gdLst>
                              <a:gd name="T0" fmla="+- 0 4417 4268"/>
                              <a:gd name="T1" fmla="*/ T0 w 298"/>
                              <a:gd name="T2" fmla="+- 0 7652 7652"/>
                              <a:gd name="T3" fmla="*/ 7652 h 298"/>
                              <a:gd name="T4" fmla="+- 0 4359 4268"/>
                              <a:gd name="T5" fmla="*/ T4 w 298"/>
                              <a:gd name="T6" fmla="+- 0 7664 7652"/>
                              <a:gd name="T7" fmla="*/ 7664 h 298"/>
                              <a:gd name="T8" fmla="+- 0 4312 4268"/>
                              <a:gd name="T9" fmla="*/ T8 w 298"/>
                              <a:gd name="T10" fmla="+- 0 7695 7652"/>
                              <a:gd name="T11" fmla="*/ 7695 h 298"/>
                              <a:gd name="T12" fmla="+- 0 4280 4268"/>
                              <a:gd name="T13" fmla="*/ T12 w 298"/>
                              <a:gd name="T14" fmla="+- 0 7743 7652"/>
                              <a:gd name="T15" fmla="*/ 7743 h 298"/>
                              <a:gd name="T16" fmla="+- 0 4268 4268"/>
                              <a:gd name="T17" fmla="*/ T16 w 298"/>
                              <a:gd name="T18" fmla="+- 0 7801 7652"/>
                              <a:gd name="T19" fmla="*/ 7801 h 298"/>
                              <a:gd name="T20" fmla="+- 0 4280 4268"/>
                              <a:gd name="T21" fmla="*/ T20 w 298"/>
                              <a:gd name="T22" fmla="+- 0 7859 7652"/>
                              <a:gd name="T23" fmla="*/ 7859 h 298"/>
                              <a:gd name="T24" fmla="+- 0 4312 4268"/>
                              <a:gd name="T25" fmla="*/ T24 w 298"/>
                              <a:gd name="T26" fmla="+- 0 7906 7652"/>
                              <a:gd name="T27" fmla="*/ 7906 h 298"/>
                              <a:gd name="T28" fmla="+- 0 4359 4268"/>
                              <a:gd name="T29" fmla="*/ T28 w 298"/>
                              <a:gd name="T30" fmla="+- 0 7938 7652"/>
                              <a:gd name="T31" fmla="*/ 7938 h 298"/>
                              <a:gd name="T32" fmla="+- 0 4417 4268"/>
                              <a:gd name="T33" fmla="*/ T32 w 298"/>
                              <a:gd name="T34" fmla="+- 0 7950 7652"/>
                              <a:gd name="T35" fmla="*/ 7950 h 298"/>
                              <a:gd name="T36" fmla="+- 0 4475 4268"/>
                              <a:gd name="T37" fmla="*/ T36 w 298"/>
                              <a:gd name="T38" fmla="+- 0 7938 7652"/>
                              <a:gd name="T39" fmla="*/ 7938 h 298"/>
                              <a:gd name="T40" fmla="+- 0 4522 4268"/>
                              <a:gd name="T41" fmla="*/ T40 w 298"/>
                              <a:gd name="T42" fmla="+- 0 7906 7652"/>
                              <a:gd name="T43" fmla="*/ 7906 h 298"/>
                              <a:gd name="T44" fmla="+- 0 4554 4268"/>
                              <a:gd name="T45" fmla="*/ T44 w 298"/>
                              <a:gd name="T46" fmla="+- 0 7859 7652"/>
                              <a:gd name="T47" fmla="*/ 7859 h 298"/>
                              <a:gd name="T48" fmla="+- 0 4566 4268"/>
                              <a:gd name="T49" fmla="*/ T48 w 298"/>
                              <a:gd name="T50" fmla="+- 0 7801 7652"/>
                              <a:gd name="T51" fmla="*/ 7801 h 298"/>
                              <a:gd name="T52" fmla="+- 0 4554 4268"/>
                              <a:gd name="T53" fmla="*/ T52 w 298"/>
                              <a:gd name="T54" fmla="+- 0 7743 7652"/>
                              <a:gd name="T55" fmla="*/ 7743 h 298"/>
                              <a:gd name="T56" fmla="+- 0 4522 4268"/>
                              <a:gd name="T57" fmla="*/ T56 w 298"/>
                              <a:gd name="T58" fmla="+- 0 7695 7652"/>
                              <a:gd name="T59" fmla="*/ 7695 h 298"/>
                              <a:gd name="T60" fmla="+- 0 4475 4268"/>
                              <a:gd name="T61" fmla="*/ T60 w 298"/>
                              <a:gd name="T62" fmla="+- 0 7664 7652"/>
                              <a:gd name="T63" fmla="*/ 7664 h 298"/>
                              <a:gd name="T64" fmla="+- 0 4417 4268"/>
                              <a:gd name="T65" fmla="*/ T64 w 298"/>
                              <a:gd name="T66" fmla="+- 0 7652 7652"/>
                              <a:gd name="T67" fmla="*/ 765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4" name="Freeform 1429"/>
                        <wps:cNvSpPr>
                          <a:spLocks/>
                        </wps:cNvSpPr>
                        <wps:spPr bwMode="auto">
                          <a:xfrm>
                            <a:off x="4268" y="7652"/>
                            <a:ext cx="298" cy="298"/>
                          </a:xfrm>
                          <a:custGeom>
                            <a:avLst/>
                            <a:gdLst>
                              <a:gd name="T0" fmla="+- 0 4417 4268"/>
                              <a:gd name="T1" fmla="*/ T0 w 298"/>
                              <a:gd name="T2" fmla="+- 0 7950 7652"/>
                              <a:gd name="T3" fmla="*/ 7950 h 298"/>
                              <a:gd name="T4" fmla="+- 0 4475 4268"/>
                              <a:gd name="T5" fmla="*/ T4 w 298"/>
                              <a:gd name="T6" fmla="+- 0 7938 7652"/>
                              <a:gd name="T7" fmla="*/ 7938 h 298"/>
                              <a:gd name="T8" fmla="+- 0 4522 4268"/>
                              <a:gd name="T9" fmla="*/ T8 w 298"/>
                              <a:gd name="T10" fmla="+- 0 7906 7652"/>
                              <a:gd name="T11" fmla="*/ 7906 h 298"/>
                              <a:gd name="T12" fmla="+- 0 4554 4268"/>
                              <a:gd name="T13" fmla="*/ T12 w 298"/>
                              <a:gd name="T14" fmla="+- 0 7859 7652"/>
                              <a:gd name="T15" fmla="*/ 7859 h 298"/>
                              <a:gd name="T16" fmla="+- 0 4566 4268"/>
                              <a:gd name="T17" fmla="*/ T16 w 298"/>
                              <a:gd name="T18" fmla="+- 0 7801 7652"/>
                              <a:gd name="T19" fmla="*/ 7801 h 298"/>
                              <a:gd name="T20" fmla="+- 0 4554 4268"/>
                              <a:gd name="T21" fmla="*/ T20 w 298"/>
                              <a:gd name="T22" fmla="+- 0 7743 7652"/>
                              <a:gd name="T23" fmla="*/ 7743 h 298"/>
                              <a:gd name="T24" fmla="+- 0 4522 4268"/>
                              <a:gd name="T25" fmla="*/ T24 w 298"/>
                              <a:gd name="T26" fmla="+- 0 7695 7652"/>
                              <a:gd name="T27" fmla="*/ 7695 h 298"/>
                              <a:gd name="T28" fmla="+- 0 4475 4268"/>
                              <a:gd name="T29" fmla="*/ T28 w 298"/>
                              <a:gd name="T30" fmla="+- 0 7664 7652"/>
                              <a:gd name="T31" fmla="*/ 7664 h 298"/>
                              <a:gd name="T32" fmla="+- 0 4417 4268"/>
                              <a:gd name="T33" fmla="*/ T32 w 298"/>
                              <a:gd name="T34" fmla="+- 0 7652 7652"/>
                              <a:gd name="T35" fmla="*/ 7652 h 298"/>
                              <a:gd name="T36" fmla="+- 0 4359 4268"/>
                              <a:gd name="T37" fmla="*/ T36 w 298"/>
                              <a:gd name="T38" fmla="+- 0 7664 7652"/>
                              <a:gd name="T39" fmla="*/ 7664 h 298"/>
                              <a:gd name="T40" fmla="+- 0 4312 4268"/>
                              <a:gd name="T41" fmla="*/ T40 w 298"/>
                              <a:gd name="T42" fmla="+- 0 7695 7652"/>
                              <a:gd name="T43" fmla="*/ 7695 h 298"/>
                              <a:gd name="T44" fmla="+- 0 4280 4268"/>
                              <a:gd name="T45" fmla="*/ T44 w 298"/>
                              <a:gd name="T46" fmla="+- 0 7743 7652"/>
                              <a:gd name="T47" fmla="*/ 7743 h 298"/>
                              <a:gd name="T48" fmla="+- 0 4268 4268"/>
                              <a:gd name="T49" fmla="*/ T48 w 298"/>
                              <a:gd name="T50" fmla="+- 0 7801 7652"/>
                              <a:gd name="T51" fmla="*/ 7801 h 298"/>
                              <a:gd name="T52" fmla="+- 0 4280 4268"/>
                              <a:gd name="T53" fmla="*/ T52 w 298"/>
                              <a:gd name="T54" fmla="+- 0 7859 7652"/>
                              <a:gd name="T55" fmla="*/ 7859 h 298"/>
                              <a:gd name="T56" fmla="+- 0 4312 4268"/>
                              <a:gd name="T57" fmla="*/ T56 w 298"/>
                              <a:gd name="T58" fmla="+- 0 7906 7652"/>
                              <a:gd name="T59" fmla="*/ 7906 h 298"/>
                              <a:gd name="T60" fmla="+- 0 4359 4268"/>
                              <a:gd name="T61" fmla="*/ T60 w 298"/>
                              <a:gd name="T62" fmla="+- 0 7938 7652"/>
                              <a:gd name="T63" fmla="*/ 7938 h 298"/>
                              <a:gd name="T64" fmla="+- 0 4417 4268"/>
                              <a:gd name="T65" fmla="*/ T64 w 298"/>
                              <a:gd name="T66" fmla="+- 0 7950 7652"/>
                              <a:gd name="T67" fmla="*/ 79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5" name="Line 1428"/>
                        <wps:cNvCnPr>
                          <a:cxnSpLocks noChangeShapeType="1"/>
                        </wps:cNvCnPr>
                        <wps:spPr bwMode="auto">
                          <a:xfrm>
                            <a:off x="1366" y="7472"/>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06" name="Line 1427"/>
                        <wps:cNvCnPr>
                          <a:cxnSpLocks noChangeShapeType="1"/>
                        </wps:cNvCnPr>
                        <wps:spPr bwMode="auto">
                          <a:xfrm>
                            <a:off x="4414" y="7500"/>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07" name="Line 1426"/>
                        <wps:cNvCnPr>
                          <a:cxnSpLocks noChangeShapeType="1"/>
                        </wps:cNvCnPr>
                        <wps:spPr bwMode="auto">
                          <a:xfrm>
                            <a:off x="2375" y="748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08" name="Line 1425"/>
                        <wps:cNvCnPr>
                          <a:cxnSpLocks noChangeShapeType="1"/>
                        </wps:cNvCnPr>
                        <wps:spPr bwMode="auto">
                          <a:xfrm>
                            <a:off x="3397" y="748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09" name="Line 1424"/>
                        <wps:cNvCnPr>
                          <a:cxnSpLocks noChangeShapeType="1"/>
                        </wps:cNvCnPr>
                        <wps:spPr bwMode="auto">
                          <a:xfrm>
                            <a:off x="2370" y="7488"/>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BDF4D3" id="Group 1423" o:spid="_x0000_s1026" style="position:absolute;margin-left:-.1pt;margin-top:0;width:411.15pt;height:609pt;z-index:-260758528;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">
                <v:shape id="Picture 1455"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">
                  <v:imagedata r:id="rId13" o:title=""/>
                </v:shape>
                <v:shape id="Picture 1454"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">
                  <v:imagedata r:id="rId74" o:title=""/>
                </v:shape>
                <v:line id="Line 1453"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" strokecolor="#86b273" strokeweight=".25pt"/>
                <v:shape id="Freeform 1452" o:spid="_x0000_s1030" style="position:absolute;left:1218;top:763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" path="m149,l91,12,44,44,12,91,,149r12,58l44,254r47,32l149,298r58,-12l254,254r32,-47l298,149,286,91,254,44,207,12,149,xe" stroked="f">
                  <v:path arrowok="t" o:connecttype="custom" o:connectlocs="149,7630;91,7642;44,7674;12,7721;0,7779;12,7837;44,7884;91,7916;149,7928;207,7916;254,7884;286,7837;298,7779;286,7721;254,7674;207,7642;149,7630" o:connectangles="0,0,0,0,0,0,0,0,0,0,0,0,0,0,0,0,0"/>
                </v:shape>
                <v:shape id="Freeform 1451" o:spid="_x0000_s1031" style="position:absolute;left:1218;top:763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" path="m149,298r58,-12l254,254r32,-47l298,149,286,91,254,44,207,12,149,,91,12,44,44,12,91,,149r12,58l44,254r47,32l149,298xe" filled="f" strokeweight=".5pt">
                  <v:path arrowok="t" o:connecttype="custom" o:connectlocs="149,7928;207,7916;254,7884;286,7837;298,7779;286,7721;254,7674;207,7642;149,7630;91,7642;44,7674;12,7721;0,7779;12,7837;44,7884;91,7916;149,7928" o:connectangles="0,0,0,0,0,0,0,0,0,0,0,0,0,0,0,0,0"/>
                </v:shape>
                <v:shape id="Freeform 1450" o:spid="_x0000_s1032" style="position:absolute;left:2234;top:76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" path="m149,l91,12,44,43,12,91,,149r12,58l44,254r47,32l149,298r58,-12l254,254r32,-47l298,149,286,91,254,43,207,12,149,xe" stroked="f">
                  <v:path arrowok="t" o:connecttype="custom" o:connectlocs="149,7635;91,7647;44,7678;12,7726;0,7784;12,7842;44,7889;91,7921;149,7933;207,7921;254,7889;286,7842;298,7784;286,7726;254,7678;207,7647;149,7635" o:connectangles="0,0,0,0,0,0,0,0,0,0,0,0,0,0,0,0,0"/>
                </v:shape>
                <v:shape id="Freeform 1449" o:spid="_x0000_s1033" style="position:absolute;left:2234;top:76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" path="m149,298r58,-12l254,254r32,-47l298,149,286,91,254,43,207,12,149,,91,12,44,43,12,91,,149r12,58l44,254r47,32l149,298xe" filled="f" strokeweight=".5pt">
                  <v:path arrowok="t" o:connecttype="custom" o:connectlocs="149,7933;207,7921;254,7889;286,7842;298,7784;286,7726;254,7678;207,7647;149,7635;91,7647;44,7678;12,7726;0,7784;12,7842;44,7889;91,7921;149,7933" o:connectangles="0,0,0,0,0,0,0,0,0,0,0,0,0,0,0,0,0"/>
                </v:shape>
                <v:shape id="Freeform 1448" o:spid="_x0000_s1034" style="position:absolute;left:3251;top:76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" path="m148,l91,12,43,44,11,91,,149r11,58l43,254r48,32l148,298r58,-12l254,254r32,-47l297,149,286,91,254,44,206,12,148,xe" stroked="f">
                  <v:path arrowok="t" o:connecttype="custom" o:connectlocs="148,7647;91,7659;43,7691;11,7738;0,7796;11,7854;43,7901;91,7933;148,7945;206,7933;254,7901;286,7854;297,7796;286,7738;254,7691;206,7659;148,7647" o:connectangles="0,0,0,0,0,0,0,0,0,0,0,0,0,0,0,0,0"/>
                </v:shape>
                <v:shape id="Freeform 1447" o:spid="_x0000_s1035" style="position:absolute;left:3251;top:76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" path="m148,298r58,-12l254,254r32,-47l297,149,286,91,254,44,206,12,148,,91,12,43,44,11,91,,149r11,58l43,254r48,32l148,298xe" filled="f" strokeweight=".5pt">
                  <v:path arrowok="t" o:connecttype="custom" o:connectlocs="148,7945;206,7933;254,7901;286,7854;297,7796;286,7738;254,7691;206,7659;148,7647;91,7659;43,7691;11,7738;0,7796;11,7854;43,7901;91,7933;148,7945" o:connectangles="0,0,0,0,0,0,0,0,0,0,0,0,0,0,0,0,0"/>
                </v:shape>
                <v:shape id="Freeform 1446" o:spid="_x0000_s1036" style="position:absolute;left:4268;top:765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" path="m149,l91,12,44,43,12,91,,149r12,58l44,254r47,32l149,298r58,-12l254,254r32,-47l298,149,286,91,254,43,207,12,149,xe" fillcolor="#41ad49" stroked="f">
                  <v:path arrowok="t" o:connecttype="custom" o:connectlocs="149,7652;91,7664;44,7695;12,7743;0,7801;12,7859;44,7906;91,7938;149,7950;207,7938;254,7906;286,7859;298,7801;286,7743;254,7695;207,7664;149,7652" o:connectangles="0,0,0,0,0,0,0,0,0,0,0,0,0,0,0,0,0"/>
                </v:shape>
                <v:shape id="Freeform 1445" o:spid="_x0000_s1037" style="position:absolute;left:4268;top:765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" path="m149,298r58,-12l254,254r32,-47l298,149,286,91,254,43,207,12,149,,91,12,44,43,12,91,,149r12,58l44,254r47,32l149,298xe" filled="f" strokeweight=".5pt">
                  <v:path arrowok="t" o:connecttype="custom" o:connectlocs="149,7950;207,7938;254,7906;286,7859;298,7801;286,7743;254,7695;207,7664;149,7652;91,7664;44,7695;12,7743;0,7801;12,7859;44,7906;91,7938;149,7950" o:connectangles="0,0,0,0,0,0,0,0,0,0,0,0,0,0,0,0,0"/>
                </v:shape>
                <v:line id="Line 1444" o:spid="_x0000_s1038" style="position:absolute;visibility:visible;mso-wrap-style:square" from="1366,7472" to="1366,7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" strokecolor="white" strokeweight=".5pt"/>
                <v:shape id="Picture 1443" o:spid="_x0000_s1039" type="#_x0000_t75" style="position:absolute;left:3760;top:7645;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">
                  <v:imagedata r:id="rId32" o:title=""/>
                </v:shape>
                <v:line id="Line 1442" o:spid="_x0000_s1040" style="position:absolute;visibility:visible;mso-wrap-style:square" from="4414,7500" to="4414,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" strokecolor="white" strokeweight=".5pt"/>
                <v:shape id="Picture 1441" o:spid="_x0000_s1041" type="#_x0000_t75" style="position:absolute;left:1721;top:7627;width:299;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">
                  <v:imagedata r:id="rId32" o:title=""/>
                </v:shape>
                <v:line id="Line 1440" o:spid="_x0000_s1042" style="position:absolute;visibility:visible;mso-wrap-style:square" from="2375,7483" to="2375,7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" strokecolor="white" strokeweight=".5pt"/>
                <v:line id="Line 1439" o:spid="_x0000_s1043" style="position:absolute;visibility:visible;mso-wrap-style:square" from="3397,7483" to="3397,7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" strokecolor="white" strokeweight=".5pt"/>
                <v:line id="Line 1438" o:spid="_x0000_s1044" style="position:absolute;visibility:visible;mso-wrap-style:square" from="2370,7488" to="3402,7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" strokecolor="white" strokeweight=".5pt"/>
                <v:shape id="Picture 1437" o:spid="_x0000_s1045" type="#_x0000_t75" style="position:absolute;left:2740;top:764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">
                  <v:imagedata r:id="rId32" o:title=""/>
                </v:shape>
                <v:shape id="Freeform 1436" o:spid="_x0000_s1046" style="position:absolute;left:1218;top:763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" path="m149,l91,12,44,44,12,91,,149r12,58l44,254r47,32l149,298r58,-12l254,254r32,-47l298,149,286,91,254,44,207,12,149,xe" stroked="f">
                  <v:path arrowok="t" o:connecttype="custom" o:connectlocs="149,7630;91,7642;44,7674;12,7721;0,7779;12,7837;44,7884;91,7916;149,7928;207,7916;254,7884;286,7837;298,7779;286,7721;254,7674;207,7642;149,7630" o:connectangles="0,0,0,0,0,0,0,0,0,0,0,0,0,0,0,0,0"/>
                </v:shape>
                <v:shape id="Freeform 1435" o:spid="_x0000_s1047" style="position:absolute;left:1218;top:763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" path="m149,298r58,-12l254,254r32,-47l298,149,286,91,254,44,207,12,149,,91,12,44,44,12,91,,149r12,58l44,254r47,32l149,298xe" filled="f" strokeweight=".5pt">
                  <v:path arrowok="t" o:connecttype="custom" o:connectlocs="149,7928;207,7916;254,7884;286,7837;298,7779;286,7721;254,7674;207,7642;149,7630;91,7642;44,7674;12,7721;0,7779;12,7837;44,7884;91,7916;149,7928" o:connectangles="0,0,0,0,0,0,0,0,0,0,0,0,0,0,0,0,0"/>
                </v:shape>
                <v:shape id="Freeform 1434" o:spid="_x0000_s1048" style="position:absolute;left:2234;top:76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" path="m149,l91,12,44,43,12,91,,149r12,58l44,254r47,32l149,298r58,-12l254,254r32,-47l298,149,286,91,254,43,207,12,149,xe" stroked="f">
                  <v:path arrowok="t" o:connecttype="custom" o:connectlocs="149,7635;91,7647;44,7678;12,7726;0,7784;12,7842;44,7889;91,7921;149,7933;207,7921;254,7889;286,7842;298,7784;286,7726;254,7678;207,7647;149,7635" o:connectangles="0,0,0,0,0,0,0,0,0,0,0,0,0,0,0,0,0"/>
                </v:shape>
                <v:shape id="Freeform 1433" o:spid="_x0000_s1049" style="position:absolute;left:2234;top:76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" path="m149,298r58,-12l254,254r32,-47l298,149,286,91,254,43,207,12,149,,91,12,44,43,12,91,,149r12,58l44,254r47,32l149,298xe" filled="f" strokeweight=".5pt">
                  <v:path arrowok="t" o:connecttype="custom" o:connectlocs="149,7933;207,7921;254,7889;286,7842;298,7784;286,7726;254,7678;207,7647;149,7635;91,7647;44,7678;12,7726;0,7784;12,7842;44,7889;91,7921;149,7933" o:connectangles="0,0,0,0,0,0,0,0,0,0,0,0,0,0,0,0,0"/>
                </v:shape>
                <v:shape id="Freeform 1432" o:spid="_x0000_s1050" style="position:absolute;left:3251;top:76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" path="m148,l91,12,43,44,11,91,,149r11,58l43,254r48,32l148,298r58,-12l254,254r32,-47l297,149,286,91,254,44,206,12,148,xe" stroked="f">
                  <v:path arrowok="t" o:connecttype="custom" o:connectlocs="148,7647;91,7659;43,7691;11,7738;0,7796;11,7854;43,7901;91,7933;148,7945;206,7933;254,7901;286,7854;297,7796;286,7738;254,7691;206,7659;148,7647" o:connectangles="0,0,0,0,0,0,0,0,0,0,0,0,0,0,0,0,0"/>
                </v:shape>
                <v:shape id="Freeform 1431" o:spid="_x0000_s1051" style="position:absolute;left:3251;top:76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" path="m148,298r58,-12l254,254r32,-47l297,149,286,91,254,44,206,12,148,,91,12,43,44,11,91,,149r11,58l43,254r48,32l148,298xe" filled="f" strokeweight=".5pt">
                  <v:path arrowok="t" o:connecttype="custom" o:connectlocs="148,7945;206,7933;254,7901;286,7854;297,7796;286,7738;254,7691;206,7659;148,7647;91,7659;43,7691;11,7738;0,7796;11,7854;43,7901;91,7933;148,7945" o:connectangles="0,0,0,0,0,0,0,0,0,0,0,0,0,0,0,0,0"/>
                </v:shape>
                <v:shape id="Freeform 1430" o:spid="_x0000_s1052" style="position:absolute;left:4268;top:765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" path="m149,l91,12,44,43,12,91,,149r12,58l44,254r47,32l149,298r58,-12l254,254r32,-47l298,149,286,91,254,43,207,12,149,xe" fillcolor="#41ad49" stroked="f">
                  <v:path arrowok="t" o:connecttype="custom" o:connectlocs="149,7652;91,7664;44,7695;12,7743;0,7801;12,7859;44,7906;91,7938;149,7950;207,7938;254,7906;286,7859;298,7801;286,7743;254,7695;207,7664;149,7652" o:connectangles="0,0,0,0,0,0,0,0,0,0,0,0,0,0,0,0,0"/>
                </v:shape>
                <v:shape id="Freeform 1429" o:spid="_x0000_s1053" style="position:absolute;left:4268;top:765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" path="m149,298r58,-12l254,254r32,-47l298,149,286,91,254,43,207,12,149,,91,12,44,43,12,91,,149r12,58l44,254r47,32l149,298xe" filled="f" strokeweight=".5pt">
                  <v:path arrowok="t" o:connecttype="custom" o:connectlocs="149,7950;207,7938;254,7906;286,7859;298,7801;286,7743;254,7695;207,7664;149,7652;91,7664;44,7695;12,7743;0,7801;12,7859;44,7906;91,7938;149,7950" o:connectangles="0,0,0,0,0,0,0,0,0,0,0,0,0,0,0,0,0"/>
                </v:shape>
                <v:line id="Line 1428" o:spid="_x0000_s1054" style="position:absolute;visibility:visible;mso-wrap-style:square" from="1366,7472" to="1366,7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" strokecolor="white" strokeweight=".5pt"/>
                <v:line id="Line 1427" o:spid="_x0000_s1055" style="position:absolute;visibility:visible;mso-wrap-style:square" from="4414,7500" to="4414,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" strokecolor="white" strokeweight=".5pt"/>
                <v:line id="Line 1426" o:spid="_x0000_s1056" style="position:absolute;visibility:visible;mso-wrap-style:square" from="2375,7483" to="2375,7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" strokecolor="white" strokeweight=".5pt"/>
                <v:line id="Line 1425" o:spid="_x0000_s1057" style="position:absolute;visibility:visible;mso-wrap-style:square" from="3397,7483" to="3397,7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" strokecolor="white" strokeweight=".5pt"/>
                <v:line id="Line 1424" o:spid="_x0000_s1058" style="position:absolute;visibility:visible;mso-wrap-style:square" from="2370,7488" to="3402,7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" strokecolor="white" strokeweight=".5pt"/>
                <w10:wrap anchorx="page" anchory="page"/>
              </v:group>
            </w:pict>
          </mc:Fallback>
        </mc:AlternateContent>
      </w:r>
      <w:r w:rsidR="004A7191" w:rsidRPr="004A7191">
        <w:rPr>
          <w:color w:val="000000" w:themeColor="text1"/>
          <w:sz w:val="16"/>
        </w:rPr>
        <w:t>Least Concern (IUCN 3.1)</w:t>
      </w:r>
    </w:p>
    <w:p w14:paraId="43446828" w14:textId="77777777" w:rsidR="006500DE" w:rsidRPr="004A7191" w:rsidRDefault="004A7191">
      <w:pPr>
        <w:pStyle w:val="BodyText"/>
        <w:tabs>
          <w:tab w:val="left" w:pos="2455"/>
        </w:tabs>
        <w:spacing w:before="117" w:line="297" w:lineRule="auto"/>
        <w:ind w:left="1220" w:right="567"/>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Animalia</w:t>
      </w:r>
    </w:p>
    <w:p w14:paraId="325C8E8A" w14:textId="77777777" w:rsidR="006500DE" w:rsidRPr="004A7191" w:rsidRDefault="004A7191">
      <w:pPr>
        <w:pStyle w:val="BodyText"/>
        <w:tabs>
          <w:tab w:val="left" w:pos="2455"/>
        </w:tabs>
        <w:spacing w:before="14"/>
        <w:ind w:left="1220"/>
        <w:rPr>
          <w:color w:val="000000" w:themeColor="text1"/>
        </w:rPr>
      </w:pPr>
      <w:r w:rsidRPr="004A7191">
        <w:rPr>
          <w:color w:val="000000" w:themeColor="text1"/>
        </w:rPr>
        <w:t>Phylum:</w:t>
      </w:r>
      <w:r w:rsidRPr="004A7191">
        <w:rPr>
          <w:color w:val="000000" w:themeColor="text1"/>
        </w:rPr>
        <w:tab/>
        <w:t>Chordata</w:t>
      </w:r>
    </w:p>
    <w:p w14:paraId="23D50CF7" w14:textId="77777777" w:rsidR="006500DE" w:rsidRPr="004A7191" w:rsidRDefault="004A7191">
      <w:pPr>
        <w:pStyle w:val="BodyText"/>
        <w:tabs>
          <w:tab w:val="left" w:pos="2455"/>
        </w:tabs>
        <w:spacing w:before="7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3F5F287C" w14:textId="77777777" w:rsidR="006500DE" w:rsidRPr="004A7191" w:rsidRDefault="004A7191">
      <w:pPr>
        <w:pStyle w:val="BodyText"/>
        <w:tabs>
          <w:tab w:val="left" w:pos="2455"/>
        </w:tabs>
        <w:spacing w:before="70"/>
        <w:ind w:left="1220"/>
        <w:rPr>
          <w:color w:val="000000" w:themeColor="text1"/>
        </w:rPr>
      </w:pPr>
      <w:r w:rsidRPr="004A7191">
        <w:rPr>
          <w:color w:val="000000" w:themeColor="text1"/>
        </w:rPr>
        <w:t>Order:</w:t>
      </w:r>
      <w:r w:rsidRPr="004A7191">
        <w:rPr>
          <w:color w:val="000000" w:themeColor="text1"/>
        </w:rPr>
        <w:tab/>
      </w:r>
      <w:proofErr w:type="spellStart"/>
      <w:r w:rsidRPr="004A7191">
        <w:rPr>
          <w:color w:val="000000" w:themeColor="text1"/>
        </w:rPr>
        <w:t>Coraciiformes</w:t>
      </w:r>
      <w:proofErr w:type="spellEnd"/>
    </w:p>
    <w:p w14:paraId="40A10533" w14:textId="77777777" w:rsidR="006500DE" w:rsidRPr="004A7191" w:rsidRDefault="004A7191">
      <w:pPr>
        <w:pStyle w:val="BodyText"/>
        <w:tabs>
          <w:tab w:val="left" w:pos="2455"/>
        </w:tabs>
        <w:spacing w:before="70"/>
        <w:ind w:left="12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Meropidae</w:t>
      </w:r>
      <w:proofErr w:type="spellEnd"/>
    </w:p>
    <w:p w14:paraId="7C513B6F" w14:textId="77777777" w:rsidR="006500DE" w:rsidRPr="004A7191" w:rsidRDefault="004A7191">
      <w:pPr>
        <w:tabs>
          <w:tab w:val="left" w:pos="2455"/>
        </w:tabs>
        <w:spacing w:before="70"/>
        <w:ind w:left="122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Merops</w:t>
      </w:r>
      <w:proofErr w:type="spellEnd"/>
    </w:p>
    <w:p w14:paraId="5361FD38" w14:textId="77777777" w:rsidR="006500DE" w:rsidRPr="004A7191" w:rsidRDefault="004A7191">
      <w:pPr>
        <w:tabs>
          <w:tab w:val="left" w:pos="2455"/>
        </w:tabs>
        <w:spacing w:before="90"/>
        <w:ind w:left="122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M.</w:t>
      </w:r>
      <w:r w:rsidRPr="004A7191">
        <w:rPr>
          <w:rFonts w:ascii="Georgia"/>
          <w:i/>
          <w:color w:val="000000" w:themeColor="text1"/>
          <w:spacing w:val="-30"/>
          <w:sz w:val="20"/>
        </w:rPr>
        <w:t xml:space="preserve"> </w:t>
      </w:r>
      <w:proofErr w:type="spellStart"/>
      <w:r w:rsidRPr="004A7191">
        <w:rPr>
          <w:rFonts w:ascii="Georgia"/>
          <w:i/>
          <w:color w:val="000000" w:themeColor="text1"/>
          <w:sz w:val="20"/>
        </w:rPr>
        <w:t>philippinus</w:t>
      </w:r>
      <w:proofErr w:type="spellEnd"/>
    </w:p>
    <w:p w14:paraId="713C3CC2" w14:textId="77777777" w:rsidR="006500DE" w:rsidRPr="004A7191" w:rsidRDefault="004A7191">
      <w:pPr>
        <w:pStyle w:val="BodyText"/>
        <w:rPr>
          <w:rFonts w:ascii="Georgia"/>
          <w:i/>
          <w:color w:val="000000" w:themeColor="text1"/>
          <w:sz w:val="18"/>
        </w:rPr>
      </w:pPr>
      <w:r w:rsidRPr="004A7191">
        <w:rPr>
          <w:color w:val="000000" w:themeColor="text1"/>
        </w:rPr>
        <w:br w:type="column"/>
      </w:r>
    </w:p>
    <w:p w14:paraId="2EF3E280" w14:textId="77777777" w:rsidR="006500DE" w:rsidRPr="004A7191" w:rsidRDefault="006500DE">
      <w:pPr>
        <w:pStyle w:val="BodyText"/>
        <w:rPr>
          <w:rFonts w:ascii="Georgia"/>
          <w:i/>
          <w:color w:val="000000" w:themeColor="text1"/>
          <w:sz w:val="18"/>
        </w:rPr>
      </w:pPr>
    </w:p>
    <w:p w14:paraId="5D452470" w14:textId="77777777" w:rsidR="006500DE" w:rsidRPr="004A7191" w:rsidRDefault="006500DE">
      <w:pPr>
        <w:pStyle w:val="BodyText"/>
        <w:rPr>
          <w:rFonts w:ascii="Georgia"/>
          <w:i/>
          <w:color w:val="000000" w:themeColor="text1"/>
          <w:sz w:val="18"/>
        </w:rPr>
      </w:pPr>
    </w:p>
    <w:p w14:paraId="4093B1A8" w14:textId="77777777" w:rsidR="006500DE" w:rsidRPr="004A7191" w:rsidRDefault="006500DE">
      <w:pPr>
        <w:pStyle w:val="BodyText"/>
        <w:rPr>
          <w:rFonts w:ascii="Georgia"/>
          <w:i/>
          <w:color w:val="000000" w:themeColor="text1"/>
          <w:sz w:val="18"/>
        </w:rPr>
      </w:pPr>
    </w:p>
    <w:p w14:paraId="7D13531E" w14:textId="77777777" w:rsidR="006500DE" w:rsidRPr="004A7191" w:rsidRDefault="006500DE">
      <w:pPr>
        <w:pStyle w:val="BodyText"/>
        <w:rPr>
          <w:rFonts w:ascii="Georgia"/>
          <w:i/>
          <w:color w:val="000000" w:themeColor="text1"/>
          <w:sz w:val="18"/>
        </w:rPr>
      </w:pPr>
    </w:p>
    <w:p w14:paraId="6968A4FA" w14:textId="77777777" w:rsidR="006500DE" w:rsidRPr="004A7191" w:rsidRDefault="006500DE">
      <w:pPr>
        <w:pStyle w:val="BodyText"/>
        <w:rPr>
          <w:rFonts w:ascii="Georgia"/>
          <w:i/>
          <w:color w:val="000000" w:themeColor="text1"/>
          <w:sz w:val="18"/>
        </w:rPr>
      </w:pPr>
    </w:p>
    <w:p w14:paraId="6E8DE70E" w14:textId="77777777" w:rsidR="006500DE" w:rsidRPr="004A7191" w:rsidRDefault="006500DE">
      <w:pPr>
        <w:pStyle w:val="BodyText"/>
        <w:rPr>
          <w:rFonts w:ascii="Georgia"/>
          <w:i/>
          <w:color w:val="000000" w:themeColor="text1"/>
          <w:sz w:val="18"/>
        </w:rPr>
      </w:pPr>
    </w:p>
    <w:p w14:paraId="54E5F4ED" w14:textId="77777777" w:rsidR="006500DE" w:rsidRPr="004A7191" w:rsidRDefault="006500DE">
      <w:pPr>
        <w:pStyle w:val="BodyText"/>
        <w:rPr>
          <w:rFonts w:ascii="Georgia"/>
          <w:i/>
          <w:color w:val="000000" w:themeColor="text1"/>
          <w:sz w:val="18"/>
        </w:rPr>
      </w:pPr>
    </w:p>
    <w:p w14:paraId="14F21738" w14:textId="77777777" w:rsidR="006500DE" w:rsidRPr="004A7191" w:rsidRDefault="006500DE">
      <w:pPr>
        <w:pStyle w:val="BodyText"/>
        <w:rPr>
          <w:rFonts w:ascii="Georgia"/>
          <w:i/>
          <w:color w:val="000000" w:themeColor="text1"/>
          <w:sz w:val="18"/>
        </w:rPr>
      </w:pPr>
    </w:p>
    <w:p w14:paraId="26718122" w14:textId="77777777" w:rsidR="006500DE" w:rsidRPr="004A7191" w:rsidRDefault="006500DE">
      <w:pPr>
        <w:pStyle w:val="BodyText"/>
        <w:rPr>
          <w:rFonts w:ascii="Georgia"/>
          <w:i/>
          <w:color w:val="000000" w:themeColor="text1"/>
          <w:sz w:val="18"/>
        </w:rPr>
      </w:pPr>
    </w:p>
    <w:p w14:paraId="6B73BB42" w14:textId="77777777" w:rsidR="006500DE" w:rsidRPr="004A7191" w:rsidRDefault="006500DE">
      <w:pPr>
        <w:pStyle w:val="BodyText"/>
        <w:rPr>
          <w:rFonts w:ascii="Georgia"/>
          <w:i/>
          <w:color w:val="000000" w:themeColor="text1"/>
          <w:sz w:val="18"/>
        </w:rPr>
      </w:pPr>
    </w:p>
    <w:p w14:paraId="51E3BEDF" w14:textId="77777777" w:rsidR="006500DE" w:rsidRPr="004A7191" w:rsidRDefault="006500DE">
      <w:pPr>
        <w:pStyle w:val="BodyText"/>
        <w:rPr>
          <w:rFonts w:ascii="Georgia"/>
          <w:i/>
          <w:color w:val="000000" w:themeColor="text1"/>
          <w:sz w:val="18"/>
        </w:rPr>
      </w:pPr>
    </w:p>
    <w:p w14:paraId="291E606F" w14:textId="77777777" w:rsidR="006500DE" w:rsidRPr="004A7191" w:rsidRDefault="006500DE">
      <w:pPr>
        <w:pStyle w:val="BodyText"/>
        <w:rPr>
          <w:rFonts w:ascii="Georgia"/>
          <w:i/>
          <w:color w:val="000000" w:themeColor="text1"/>
          <w:sz w:val="18"/>
        </w:rPr>
      </w:pPr>
    </w:p>
    <w:p w14:paraId="0D6639A0" w14:textId="77777777" w:rsidR="006500DE" w:rsidRPr="004A7191" w:rsidRDefault="006500DE">
      <w:pPr>
        <w:pStyle w:val="BodyText"/>
        <w:rPr>
          <w:rFonts w:ascii="Georgia"/>
          <w:i/>
          <w:color w:val="000000" w:themeColor="text1"/>
          <w:sz w:val="18"/>
        </w:rPr>
      </w:pPr>
    </w:p>
    <w:p w14:paraId="25BD648D" w14:textId="77777777" w:rsidR="006500DE" w:rsidRPr="004A7191" w:rsidRDefault="004A7191">
      <w:pPr>
        <w:spacing w:before="149"/>
        <w:ind w:left="114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6DC73C41"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num="2" w:space="720" w:equalWidth="0">
            <w:col w:w="3770" w:space="490"/>
            <w:col w:w="3980"/>
          </w:cols>
        </w:sectPr>
      </w:pPr>
    </w:p>
    <w:p w14:paraId="0F5F6AF3" w14:textId="77777777" w:rsidR="003B34BB" w:rsidRPr="004A7191" w:rsidRDefault="003B34BB" w:rsidP="003B34BB">
      <w:pPr>
        <w:pStyle w:val="Heading1"/>
        <w:tabs>
          <w:tab w:val="left" w:pos="1132"/>
          <w:tab w:val="left" w:pos="7739"/>
        </w:tabs>
        <w:rPr>
          <w:color w:val="000000" w:themeColor="text1"/>
        </w:rPr>
      </w:pPr>
      <w:r w:rsidRPr="004A7191">
        <w:rPr>
          <w:color w:val="000000" w:themeColor="text1"/>
          <w:shd w:val="clear" w:color="auto" w:fill="86B273"/>
        </w:rPr>
        <w:lastRenderedPageBreak/>
        <w:t xml:space="preserve"> </w:t>
      </w:r>
      <w:r w:rsidRPr="004A7191">
        <w:rPr>
          <w:color w:val="000000" w:themeColor="text1"/>
          <w:shd w:val="clear" w:color="auto" w:fill="86B273"/>
        </w:rPr>
        <w:tab/>
        <w:t>2</w:t>
      </w:r>
      <w:r>
        <w:rPr>
          <w:color w:val="000000" w:themeColor="text1"/>
          <w:shd w:val="clear" w:color="auto" w:fill="86B273"/>
        </w:rPr>
        <w:t>4</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Eurasian Hoopoe</w:t>
      </w:r>
      <w:r w:rsidRPr="004A7191">
        <w:rPr>
          <w:color w:val="000000" w:themeColor="text1"/>
          <w:shd w:val="clear" w:color="auto" w:fill="86B273"/>
        </w:rPr>
        <w:tab/>
      </w:r>
    </w:p>
    <w:p w14:paraId="5A969DF4" w14:textId="77777777" w:rsidR="006500DE" w:rsidRPr="004A7191" w:rsidRDefault="004A7191">
      <w:pPr>
        <w:pStyle w:val="BodyText"/>
        <w:spacing w:before="267" w:line="230" w:lineRule="auto"/>
        <w:ind w:left="1140" w:right="1662"/>
        <w:rPr>
          <w:color w:val="000000" w:themeColor="text1"/>
        </w:rPr>
      </w:pPr>
      <w:r w:rsidRPr="004A7191">
        <w:rPr>
          <w:color w:val="000000" w:themeColor="text1"/>
        </w:rPr>
        <w:t>The</w:t>
      </w:r>
      <w:r w:rsidR="00E6055B">
        <w:rPr>
          <w:color w:val="000000" w:themeColor="text1"/>
        </w:rPr>
        <w:t xml:space="preserve"> </w:t>
      </w:r>
      <w:r w:rsidRPr="004A7191">
        <w:rPr>
          <w:color w:val="000000" w:themeColor="text1"/>
        </w:rPr>
        <w:t>Eurasian hoopoe (</w:t>
      </w:r>
      <w:r w:rsidRPr="004A7191">
        <w:rPr>
          <w:rFonts w:ascii="Georgia"/>
          <w:i/>
          <w:color w:val="000000" w:themeColor="text1"/>
        </w:rPr>
        <w:t xml:space="preserve">Upupa </w:t>
      </w:r>
      <w:proofErr w:type="spellStart"/>
      <w:r w:rsidRPr="004A7191">
        <w:rPr>
          <w:rFonts w:ascii="Georgia"/>
          <w:i/>
          <w:color w:val="000000" w:themeColor="text1"/>
        </w:rPr>
        <w:t>epops</w:t>
      </w:r>
      <w:proofErr w:type="spellEnd"/>
      <w:r w:rsidRPr="004A7191">
        <w:rPr>
          <w:color w:val="000000" w:themeColor="text1"/>
        </w:rPr>
        <w:t>) is the</w:t>
      </w:r>
      <w:r w:rsidR="00E6055B">
        <w:rPr>
          <w:color w:val="000000" w:themeColor="text1"/>
        </w:rPr>
        <w:t xml:space="preserve"> </w:t>
      </w:r>
      <w:r w:rsidRPr="004A7191">
        <w:rPr>
          <w:color w:val="000000" w:themeColor="text1"/>
        </w:rPr>
        <w:t>most</w:t>
      </w:r>
      <w:r w:rsidR="00E6055B">
        <w:rPr>
          <w:color w:val="000000" w:themeColor="text1"/>
        </w:rPr>
        <w:t xml:space="preserve"> </w:t>
      </w:r>
      <w:r w:rsidRPr="004A7191">
        <w:rPr>
          <w:color w:val="000000" w:themeColor="text1"/>
        </w:rPr>
        <w:t>widespread species of the genus Upupa, native to Europe, Asia and the northern half of Africa.</w:t>
      </w:r>
    </w:p>
    <w:p w14:paraId="5F3683E3" w14:textId="77777777" w:rsidR="006500DE" w:rsidRPr="004A7191" w:rsidRDefault="00AE6195">
      <w:pPr>
        <w:pStyle w:val="BodyText"/>
        <w:spacing w:before="12" w:line="237" w:lineRule="auto"/>
        <w:ind w:left="1140" w:right="1198" w:firstLine="280"/>
        <w:rPr>
          <w:color w:val="000000" w:themeColor="text1"/>
        </w:rPr>
      </w:pPr>
      <w:r w:rsidRPr="004A7191">
        <w:rPr>
          <w:noProof/>
          <w:color w:val="000000" w:themeColor="text1"/>
        </w:rPr>
        <mc:AlternateContent>
          <mc:Choice Requires="wps">
            <w:drawing>
              <wp:anchor distT="0" distB="0" distL="114300" distR="114300" simplePos="0" relativeHeight="242558976" behindDoc="1" locked="0" layoutInCell="1" allowOverlap="1" wp14:anchorId="23D81504" wp14:editId="33AB01CA">
                <wp:simplePos x="0" y="0"/>
                <wp:positionH relativeFrom="page">
                  <wp:posOffset>2565400</wp:posOffset>
                </wp:positionH>
                <wp:positionV relativeFrom="paragraph">
                  <wp:posOffset>35560</wp:posOffset>
                </wp:positionV>
                <wp:extent cx="161925" cy="154940"/>
                <wp:effectExtent l="0" t="0" r="0" b="0"/>
                <wp:wrapNone/>
                <wp:docPr id="1076" name="Text Box 1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15F66" w14:textId="77777777" w:rsidR="00B7268B" w:rsidRDefault="00B7268B">
                            <w:pPr>
                              <w:pStyle w:val="BodyText"/>
                              <w:rPr>
                                <w:rFonts w:ascii="Verdana"/>
                              </w:rPr>
                            </w:pPr>
                            <w:r>
                              <w:rPr>
                                <w:rFonts w:ascii="Verdana"/>
                                <w:color w:val="58595B"/>
                              </w:rPr>
                              <w:t>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81504" id="Text Box 1418" o:spid="_x0000_s1084" type="#_x0000_t202" style="position:absolute;left:0;text-align:left;margin-left:202pt;margin-top:2.8pt;width:12.75pt;height:12.2pt;z-index:-26075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" filled="f" stroked="f">
                <v:textbox inset="0,0,0,0">
                  <w:txbxContent>
                    <w:p w14:paraId="63615F66" w14:textId="77777777" w:rsidR="00B7268B" w:rsidRDefault="00B7268B">
                      <w:pPr>
                        <w:pStyle w:val="BodyText"/>
                        <w:rPr>
                          <w:rFonts w:ascii="Verdana"/>
                        </w:rPr>
                      </w:pPr>
                      <w:r>
                        <w:rPr>
                          <w:rFonts w:ascii="Verdana"/>
                          <w:color w:val="58595B"/>
                        </w:rPr>
                        <w:t>58</w:t>
                      </w:r>
                    </w:p>
                  </w:txbxContent>
                </v:textbox>
                <w10:wrap anchorx="page"/>
              </v:shape>
            </w:pict>
          </mc:Fallback>
        </mc:AlternateContent>
      </w:r>
      <w:r w:rsidR="004A7191" w:rsidRPr="004A7191">
        <w:rPr>
          <w:color w:val="000000" w:themeColor="text1"/>
        </w:rPr>
        <w:t>The Eurasian hoopoe is a medium-sized bird, 25–32 cm (9.8–12.6in) long,</w:t>
      </w:r>
      <w:r w:rsidR="004A7191" w:rsidRPr="004A7191">
        <w:rPr>
          <w:color w:val="000000" w:themeColor="text1"/>
          <w:spacing w:val="-33"/>
        </w:rPr>
        <w:t xml:space="preserve"> </w:t>
      </w:r>
      <w:proofErr w:type="spellStart"/>
      <w:r w:rsidR="004A7191" w:rsidRPr="004A7191">
        <w:rPr>
          <w:color w:val="000000" w:themeColor="text1"/>
          <w:spacing w:val="3"/>
        </w:rPr>
        <w:t>witha</w:t>
      </w:r>
      <w:proofErr w:type="spellEnd"/>
      <w:r w:rsidR="004A7191" w:rsidRPr="004A7191">
        <w:rPr>
          <w:color w:val="000000" w:themeColor="text1"/>
          <w:spacing w:val="-32"/>
        </w:rPr>
        <w:t xml:space="preserve"> </w:t>
      </w:r>
      <w:r w:rsidR="004A7191" w:rsidRPr="004A7191">
        <w:rPr>
          <w:color w:val="000000" w:themeColor="text1"/>
        </w:rPr>
        <w:t>44–48</w:t>
      </w:r>
      <w:r w:rsidR="004A7191" w:rsidRPr="004A7191">
        <w:rPr>
          <w:color w:val="000000" w:themeColor="text1"/>
          <w:spacing w:val="-33"/>
        </w:rPr>
        <w:t xml:space="preserve"> </w:t>
      </w:r>
      <w:r w:rsidR="004A7191" w:rsidRPr="004A7191">
        <w:rPr>
          <w:color w:val="000000" w:themeColor="text1"/>
        </w:rPr>
        <w:t>cm</w:t>
      </w:r>
      <w:r w:rsidR="004A7191" w:rsidRPr="004A7191">
        <w:rPr>
          <w:color w:val="000000" w:themeColor="text1"/>
          <w:spacing w:val="-33"/>
        </w:rPr>
        <w:t xml:space="preserve"> </w:t>
      </w:r>
      <w:r w:rsidR="004A7191" w:rsidRPr="004A7191">
        <w:rPr>
          <w:color w:val="000000" w:themeColor="text1"/>
        </w:rPr>
        <w:t>(17–19</w:t>
      </w:r>
      <w:r w:rsidR="004A7191" w:rsidRPr="004A7191">
        <w:rPr>
          <w:color w:val="000000" w:themeColor="text1"/>
          <w:spacing w:val="-33"/>
        </w:rPr>
        <w:t xml:space="preserve"> </w:t>
      </w:r>
      <w:r w:rsidR="004A7191" w:rsidRPr="004A7191">
        <w:rPr>
          <w:color w:val="000000" w:themeColor="text1"/>
        </w:rPr>
        <w:t>in)wingspan.</w:t>
      </w:r>
      <w:r w:rsidR="004A7191" w:rsidRPr="004A7191">
        <w:rPr>
          <w:color w:val="000000" w:themeColor="text1"/>
          <w:spacing w:val="-33"/>
        </w:rPr>
        <w:t xml:space="preserve"> </w:t>
      </w:r>
      <w:r w:rsidR="004A7191" w:rsidRPr="004A7191">
        <w:rPr>
          <w:color w:val="000000" w:themeColor="text1"/>
        </w:rPr>
        <w:t>It</w:t>
      </w:r>
      <w:r w:rsidR="004A7191" w:rsidRPr="004A7191">
        <w:rPr>
          <w:color w:val="000000" w:themeColor="text1"/>
          <w:spacing w:val="-36"/>
        </w:rPr>
        <w:t xml:space="preserve"> </w:t>
      </w:r>
      <w:r w:rsidR="004A7191" w:rsidRPr="004A7191">
        <w:rPr>
          <w:color w:val="000000" w:themeColor="text1"/>
        </w:rPr>
        <w:t>weighs</w:t>
      </w:r>
      <w:r w:rsidR="004A7191" w:rsidRPr="004A7191">
        <w:rPr>
          <w:color w:val="000000" w:themeColor="text1"/>
          <w:spacing w:val="2"/>
        </w:rPr>
        <w:t xml:space="preserve"> </w:t>
      </w:r>
      <w:r w:rsidR="004A7191" w:rsidRPr="004A7191">
        <w:rPr>
          <w:color w:val="000000" w:themeColor="text1"/>
        </w:rPr>
        <w:t>46–89</w:t>
      </w:r>
      <w:r w:rsidR="004A7191" w:rsidRPr="004A7191">
        <w:rPr>
          <w:color w:val="000000" w:themeColor="text1"/>
          <w:spacing w:val="-33"/>
        </w:rPr>
        <w:t xml:space="preserve"> </w:t>
      </w:r>
      <w:r w:rsidR="004A7191" w:rsidRPr="004A7191">
        <w:rPr>
          <w:color w:val="000000" w:themeColor="text1"/>
        </w:rPr>
        <w:t>g</w:t>
      </w:r>
      <w:r w:rsidR="004A7191" w:rsidRPr="004A7191">
        <w:rPr>
          <w:color w:val="000000" w:themeColor="text1"/>
          <w:spacing w:val="-30"/>
        </w:rPr>
        <w:t xml:space="preserve"> </w:t>
      </w:r>
      <w:r w:rsidR="004A7191" w:rsidRPr="004A7191">
        <w:rPr>
          <w:color w:val="000000" w:themeColor="text1"/>
        </w:rPr>
        <w:t>(1.6–3.1</w:t>
      </w:r>
      <w:r w:rsidR="004A7191" w:rsidRPr="004A7191">
        <w:rPr>
          <w:color w:val="000000" w:themeColor="text1"/>
          <w:spacing w:val="-32"/>
        </w:rPr>
        <w:t xml:space="preserve"> </w:t>
      </w:r>
      <w:r w:rsidR="004A7191" w:rsidRPr="004A7191">
        <w:rPr>
          <w:color w:val="000000" w:themeColor="text1"/>
        </w:rPr>
        <w:t>oz). The</w:t>
      </w:r>
      <w:r w:rsidR="004A7191" w:rsidRPr="004A7191">
        <w:rPr>
          <w:color w:val="000000" w:themeColor="text1"/>
          <w:spacing w:val="-33"/>
        </w:rPr>
        <w:t xml:space="preserve"> </w:t>
      </w:r>
      <w:r w:rsidR="004A7191" w:rsidRPr="004A7191">
        <w:rPr>
          <w:color w:val="000000" w:themeColor="text1"/>
        </w:rPr>
        <w:t>species</w:t>
      </w:r>
      <w:r w:rsidR="004A7191" w:rsidRPr="004A7191">
        <w:rPr>
          <w:color w:val="000000" w:themeColor="text1"/>
          <w:spacing w:val="-32"/>
        </w:rPr>
        <w:t xml:space="preserve"> </w:t>
      </w:r>
      <w:r w:rsidR="004A7191" w:rsidRPr="004A7191">
        <w:rPr>
          <w:color w:val="000000" w:themeColor="text1"/>
        </w:rPr>
        <w:t>is</w:t>
      </w:r>
      <w:r w:rsidR="004A7191" w:rsidRPr="004A7191">
        <w:rPr>
          <w:color w:val="000000" w:themeColor="text1"/>
          <w:spacing w:val="-33"/>
        </w:rPr>
        <w:t xml:space="preserve"> </w:t>
      </w:r>
      <w:r w:rsidR="004A7191" w:rsidRPr="004A7191">
        <w:rPr>
          <w:color w:val="000000" w:themeColor="text1"/>
        </w:rPr>
        <w:t>highly</w:t>
      </w:r>
      <w:r w:rsidR="004A7191" w:rsidRPr="004A7191">
        <w:rPr>
          <w:color w:val="000000" w:themeColor="text1"/>
          <w:spacing w:val="-31"/>
        </w:rPr>
        <w:t xml:space="preserve"> </w:t>
      </w:r>
      <w:r w:rsidR="004A7191" w:rsidRPr="004A7191">
        <w:rPr>
          <w:color w:val="000000" w:themeColor="text1"/>
        </w:rPr>
        <w:t>distinctive,</w:t>
      </w:r>
      <w:r w:rsidR="004A7191" w:rsidRPr="004A7191">
        <w:rPr>
          <w:color w:val="000000" w:themeColor="text1"/>
          <w:spacing w:val="-32"/>
        </w:rPr>
        <w:t xml:space="preserve"> </w:t>
      </w:r>
      <w:proofErr w:type="spellStart"/>
      <w:r w:rsidR="004A7191" w:rsidRPr="004A7191">
        <w:rPr>
          <w:color w:val="000000" w:themeColor="text1"/>
          <w:spacing w:val="3"/>
        </w:rPr>
        <w:t>witha</w:t>
      </w:r>
      <w:proofErr w:type="spellEnd"/>
      <w:r w:rsidR="004A7191" w:rsidRPr="004A7191">
        <w:rPr>
          <w:color w:val="000000" w:themeColor="text1"/>
          <w:spacing w:val="-32"/>
        </w:rPr>
        <w:t xml:space="preserve"> </w:t>
      </w:r>
      <w:r w:rsidR="004A7191" w:rsidRPr="004A7191">
        <w:rPr>
          <w:color w:val="000000" w:themeColor="text1"/>
        </w:rPr>
        <w:t>long,</w:t>
      </w:r>
      <w:r w:rsidR="004A7191" w:rsidRPr="004A7191">
        <w:rPr>
          <w:color w:val="000000" w:themeColor="text1"/>
          <w:spacing w:val="-1"/>
        </w:rPr>
        <w:t xml:space="preserve"> </w:t>
      </w:r>
      <w:r w:rsidR="004A7191" w:rsidRPr="004A7191">
        <w:rPr>
          <w:color w:val="000000" w:themeColor="text1"/>
        </w:rPr>
        <w:t>thin</w:t>
      </w:r>
      <w:r w:rsidR="004A7191" w:rsidRPr="004A7191">
        <w:rPr>
          <w:color w:val="000000" w:themeColor="text1"/>
          <w:spacing w:val="-15"/>
        </w:rPr>
        <w:t xml:space="preserve"> </w:t>
      </w:r>
      <w:r w:rsidR="004A7191" w:rsidRPr="004A7191">
        <w:rPr>
          <w:color w:val="000000" w:themeColor="text1"/>
        </w:rPr>
        <w:t>tapering</w:t>
      </w:r>
      <w:r w:rsidR="004A7191" w:rsidRPr="004A7191">
        <w:rPr>
          <w:color w:val="000000" w:themeColor="text1"/>
          <w:spacing w:val="-16"/>
        </w:rPr>
        <w:t xml:space="preserve"> </w:t>
      </w:r>
      <w:r w:rsidR="004A7191" w:rsidRPr="004A7191">
        <w:rPr>
          <w:color w:val="000000" w:themeColor="text1"/>
        </w:rPr>
        <w:t>bill</w:t>
      </w:r>
      <w:r w:rsidR="004A7191" w:rsidRPr="004A7191">
        <w:rPr>
          <w:color w:val="000000" w:themeColor="text1"/>
          <w:spacing w:val="-16"/>
        </w:rPr>
        <w:t xml:space="preserve"> </w:t>
      </w:r>
      <w:r w:rsidR="004A7191" w:rsidRPr="004A7191">
        <w:rPr>
          <w:color w:val="000000" w:themeColor="text1"/>
        </w:rPr>
        <w:t>that</w:t>
      </w:r>
      <w:r w:rsidR="004A7191" w:rsidRPr="004A7191">
        <w:rPr>
          <w:color w:val="000000" w:themeColor="text1"/>
          <w:spacing w:val="-15"/>
        </w:rPr>
        <w:t xml:space="preserve"> </w:t>
      </w:r>
      <w:r w:rsidR="004A7191" w:rsidRPr="004A7191">
        <w:rPr>
          <w:color w:val="000000" w:themeColor="text1"/>
        </w:rPr>
        <w:t>is</w:t>
      </w:r>
      <w:r w:rsidR="004A7191" w:rsidRPr="004A7191">
        <w:rPr>
          <w:color w:val="000000" w:themeColor="text1"/>
          <w:spacing w:val="-16"/>
        </w:rPr>
        <w:t xml:space="preserve"> </w:t>
      </w:r>
      <w:r w:rsidR="004A7191" w:rsidRPr="004A7191">
        <w:rPr>
          <w:color w:val="000000" w:themeColor="text1"/>
        </w:rPr>
        <w:t>black with</w:t>
      </w:r>
      <w:r w:rsidR="004A7191" w:rsidRPr="004A7191">
        <w:rPr>
          <w:color w:val="000000" w:themeColor="text1"/>
          <w:spacing w:val="-18"/>
        </w:rPr>
        <w:t xml:space="preserve"> </w:t>
      </w:r>
      <w:r w:rsidR="004A7191" w:rsidRPr="004A7191">
        <w:rPr>
          <w:color w:val="000000" w:themeColor="text1"/>
        </w:rPr>
        <w:t>a</w:t>
      </w:r>
      <w:r w:rsidR="004A7191" w:rsidRPr="004A7191">
        <w:rPr>
          <w:color w:val="000000" w:themeColor="text1"/>
          <w:spacing w:val="-15"/>
        </w:rPr>
        <w:t xml:space="preserve"> </w:t>
      </w:r>
      <w:proofErr w:type="spellStart"/>
      <w:r w:rsidR="004A7191" w:rsidRPr="004A7191">
        <w:rPr>
          <w:color w:val="000000" w:themeColor="text1"/>
        </w:rPr>
        <w:t>fawn</w:t>
      </w:r>
      <w:proofErr w:type="spellEnd"/>
      <w:r w:rsidR="004A7191" w:rsidRPr="004A7191">
        <w:rPr>
          <w:color w:val="000000" w:themeColor="text1"/>
          <w:spacing w:val="-15"/>
        </w:rPr>
        <w:t xml:space="preserve"> </w:t>
      </w:r>
      <w:r w:rsidR="004A7191" w:rsidRPr="004A7191">
        <w:rPr>
          <w:color w:val="000000" w:themeColor="text1"/>
        </w:rPr>
        <w:t>base.</w:t>
      </w:r>
      <w:r w:rsidR="004A7191" w:rsidRPr="004A7191">
        <w:rPr>
          <w:color w:val="000000" w:themeColor="text1"/>
          <w:spacing w:val="-27"/>
        </w:rPr>
        <w:t xml:space="preserve"> </w:t>
      </w:r>
      <w:r w:rsidR="004A7191" w:rsidRPr="004A7191">
        <w:rPr>
          <w:color w:val="000000" w:themeColor="text1"/>
        </w:rPr>
        <w:t>The</w:t>
      </w:r>
      <w:r w:rsidR="004A7191" w:rsidRPr="004A7191">
        <w:rPr>
          <w:color w:val="000000" w:themeColor="text1"/>
          <w:spacing w:val="-16"/>
        </w:rPr>
        <w:t xml:space="preserve"> </w:t>
      </w:r>
      <w:r w:rsidR="004A7191" w:rsidRPr="004A7191">
        <w:rPr>
          <w:color w:val="000000" w:themeColor="text1"/>
        </w:rPr>
        <w:t>strengthened</w:t>
      </w:r>
      <w:r w:rsidR="004A7191" w:rsidRPr="004A7191">
        <w:rPr>
          <w:color w:val="000000" w:themeColor="text1"/>
          <w:spacing w:val="-1"/>
        </w:rPr>
        <w:t xml:space="preserve"> </w:t>
      </w:r>
      <w:r w:rsidR="004A7191" w:rsidRPr="004A7191">
        <w:rPr>
          <w:color w:val="000000" w:themeColor="text1"/>
        </w:rPr>
        <w:t>musculature</w:t>
      </w:r>
      <w:r w:rsidR="004A7191" w:rsidRPr="004A7191">
        <w:rPr>
          <w:color w:val="000000" w:themeColor="text1"/>
          <w:spacing w:val="-2"/>
        </w:rPr>
        <w:t xml:space="preserve"> </w:t>
      </w:r>
      <w:r w:rsidR="004A7191" w:rsidRPr="004A7191">
        <w:rPr>
          <w:color w:val="000000" w:themeColor="text1"/>
        </w:rPr>
        <w:t>of</w:t>
      </w:r>
      <w:r w:rsidR="004A7191" w:rsidRPr="004A7191">
        <w:rPr>
          <w:color w:val="000000" w:themeColor="text1"/>
          <w:spacing w:val="-1"/>
        </w:rPr>
        <w:t xml:space="preserve"> </w:t>
      </w:r>
      <w:r w:rsidR="004A7191" w:rsidRPr="004A7191">
        <w:rPr>
          <w:color w:val="000000" w:themeColor="text1"/>
        </w:rPr>
        <w:t>the</w:t>
      </w:r>
      <w:r w:rsidR="004A7191" w:rsidRPr="004A7191">
        <w:rPr>
          <w:color w:val="000000" w:themeColor="text1"/>
          <w:spacing w:val="-2"/>
        </w:rPr>
        <w:t xml:space="preserve"> </w:t>
      </w:r>
      <w:r w:rsidR="004A7191" w:rsidRPr="004A7191">
        <w:rPr>
          <w:color w:val="000000" w:themeColor="text1"/>
        </w:rPr>
        <w:t>head</w:t>
      </w:r>
      <w:r w:rsidR="004A7191" w:rsidRPr="004A7191">
        <w:rPr>
          <w:color w:val="000000" w:themeColor="text1"/>
          <w:spacing w:val="-1"/>
        </w:rPr>
        <w:t xml:space="preserve"> </w:t>
      </w:r>
      <w:r w:rsidR="004A7191" w:rsidRPr="004A7191">
        <w:rPr>
          <w:color w:val="000000" w:themeColor="text1"/>
        </w:rPr>
        <w:t>allows the</w:t>
      </w:r>
      <w:r w:rsidR="004A7191" w:rsidRPr="004A7191">
        <w:rPr>
          <w:color w:val="000000" w:themeColor="text1"/>
          <w:spacing w:val="-2"/>
        </w:rPr>
        <w:t xml:space="preserve"> </w:t>
      </w:r>
      <w:r w:rsidR="004A7191" w:rsidRPr="004A7191">
        <w:rPr>
          <w:color w:val="000000" w:themeColor="text1"/>
        </w:rPr>
        <w:t xml:space="preserve">bill to be opened when probing inside the soil. The hoopoe has broad and rounded wings capable of strong flight; these are larger in the northern migratory subspecies. The hoopoe has a characteristic undulating flight, which is like that of a giant </w:t>
      </w:r>
      <w:r w:rsidR="004A7191" w:rsidRPr="004A7191">
        <w:rPr>
          <w:color w:val="000000" w:themeColor="text1"/>
          <w:spacing w:val="-4"/>
        </w:rPr>
        <w:t xml:space="preserve">butterfly, </w:t>
      </w:r>
      <w:r w:rsidR="004A7191" w:rsidRPr="004A7191">
        <w:rPr>
          <w:color w:val="000000" w:themeColor="text1"/>
        </w:rPr>
        <w:t xml:space="preserve">caused by the wings half closing at the end of each beat or short sequence of beats. Adults may begin their </w:t>
      </w:r>
      <w:proofErr w:type="spellStart"/>
      <w:r w:rsidR="004A7191" w:rsidRPr="004A7191">
        <w:rPr>
          <w:color w:val="000000" w:themeColor="text1"/>
        </w:rPr>
        <w:t>moult</w:t>
      </w:r>
      <w:proofErr w:type="spellEnd"/>
      <w:r w:rsidR="004A7191" w:rsidRPr="004A7191">
        <w:rPr>
          <w:color w:val="000000" w:themeColor="text1"/>
        </w:rPr>
        <w:t xml:space="preserve"> after the breeding season and continue after they have migrated for the</w:t>
      </w:r>
      <w:r w:rsidR="004A7191" w:rsidRPr="004A7191">
        <w:rPr>
          <w:color w:val="000000" w:themeColor="text1"/>
          <w:spacing w:val="-13"/>
        </w:rPr>
        <w:t xml:space="preserve"> </w:t>
      </w:r>
      <w:r w:rsidR="004A7191" w:rsidRPr="004A7191">
        <w:rPr>
          <w:color w:val="000000" w:themeColor="text1"/>
          <w:spacing w:val="-5"/>
        </w:rPr>
        <w:t>winter.</w:t>
      </w:r>
    </w:p>
    <w:p w14:paraId="496E8B08" w14:textId="77777777" w:rsidR="006500DE" w:rsidRPr="004A7191" w:rsidRDefault="004A7191">
      <w:pPr>
        <w:pStyle w:val="BodyText"/>
        <w:spacing w:before="14" w:line="225" w:lineRule="exact"/>
        <w:ind w:left="1420"/>
        <w:rPr>
          <w:color w:val="000000" w:themeColor="text1"/>
        </w:rPr>
      </w:pPr>
      <w:r w:rsidRPr="004A7191">
        <w:rPr>
          <w:color w:val="000000" w:themeColor="text1"/>
        </w:rPr>
        <w:t xml:space="preserve">The call is typically a trisyllabic </w:t>
      </w:r>
      <w:proofErr w:type="spellStart"/>
      <w:r w:rsidRPr="004A7191">
        <w:rPr>
          <w:color w:val="000000" w:themeColor="text1"/>
        </w:rPr>
        <w:t>oop-oop-oop</w:t>
      </w:r>
      <w:proofErr w:type="spellEnd"/>
      <w:r w:rsidRPr="004A7191">
        <w:rPr>
          <w:color w:val="000000" w:themeColor="text1"/>
        </w:rPr>
        <w:t>.</w:t>
      </w:r>
    </w:p>
    <w:p w14:paraId="30D89D81" w14:textId="77777777" w:rsidR="006500DE" w:rsidRPr="004A7191" w:rsidRDefault="004A7191">
      <w:pPr>
        <w:pStyle w:val="BodyText"/>
        <w:ind w:left="1140" w:right="1142" w:firstLine="280"/>
        <w:rPr>
          <w:color w:val="000000" w:themeColor="text1"/>
        </w:rPr>
      </w:pPr>
      <w:r w:rsidRPr="004A7191">
        <w:rPr>
          <w:color w:val="000000" w:themeColor="text1"/>
        </w:rPr>
        <w:t xml:space="preserve">The Eurasian hoopoe is widespread in Europe, Asia, and North Africa and northern Sub-Saharan Africa. Most European and north Asian birds migrate to the tropics in winter.[5] In contrast, the African populations are sedentary all </w:t>
      </w:r>
      <w:r w:rsidRPr="004A7191">
        <w:rPr>
          <w:color w:val="000000" w:themeColor="text1"/>
          <w:spacing w:val="-6"/>
        </w:rPr>
        <w:t xml:space="preserve">year. </w:t>
      </w:r>
      <w:r w:rsidRPr="004A7191">
        <w:rPr>
          <w:color w:val="000000" w:themeColor="text1"/>
        </w:rPr>
        <w:t xml:space="preserve">The species has been a vagrant in Alaska; U. e. </w:t>
      </w:r>
      <w:proofErr w:type="spellStart"/>
      <w:r w:rsidRPr="004A7191">
        <w:rPr>
          <w:color w:val="000000" w:themeColor="text1"/>
        </w:rPr>
        <w:t>saturata</w:t>
      </w:r>
      <w:proofErr w:type="spellEnd"/>
      <w:r w:rsidRPr="004A7191">
        <w:rPr>
          <w:color w:val="000000" w:themeColor="text1"/>
        </w:rPr>
        <w:t xml:space="preserve"> was</w:t>
      </w:r>
      <w:r w:rsidRPr="004A7191">
        <w:rPr>
          <w:color w:val="000000" w:themeColor="text1"/>
          <w:spacing w:val="-23"/>
        </w:rPr>
        <w:t xml:space="preserve"> </w:t>
      </w:r>
      <w:r w:rsidRPr="004A7191">
        <w:rPr>
          <w:color w:val="000000" w:themeColor="text1"/>
        </w:rPr>
        <w:t>recorded</w:t>
      </w:r>
      <w:r w:rsidRPr="004A7191">
        <w:rPr>
          <w:color w:val="000000" w:themeColor="text1"/>
          <w:spacing w:val="-21"/>
        </w:rPr>
        <w:t xml:space="preserve"> </w:t>
      </w:r>
      <w:r w:rsidRPr="004A7191">
        <w:rPr>
          <w:color w:val="000000" w:themeColor="text1"/>
        </w:rPr>
        <w:t>there</w:t>
      </w:r>
      <w:r w:rsidRPr="004A7191">
        <w:rPr>
          <w:color w:val="000000" w:themeColor="text1"/>
          <w:spacing w:val="-22"/>
        </w:rPr>
        <w:t xml:space="preserve"> </w:t>
      </w:r>
      <w:r w:rsidRPr="004A7191">
        <w:rPr>
          <w:color w:val="000000" w:themeColor="text1"/>
        </w:rPr>
        <w:t>in</w:t>
      </w:r>
      <w:r w:rsidRPr="004A7191">
        <w:rPr>
          <w:color w:val="000000" w:themeColor="text1"/>
          <w:spacing w:val="-20"/>
        </w:rPr>
        <w:t xml:space="preserve"> </w:t>
      </w:r>
      <w:r w:rsidRPr="004A7191">
        <w:rPr>
          <w:color w:val="000000" w:themeColor="text1"/>
        </w:rPr>
        <w:t>1975 in</w:t>
      </w:r>
      <w:r w:rsidRPr="004A7191">
        <w:rPr>
          <w:color w:val="000000" w:themeColor="text1"/>
          <w:spacing w:val="-16"/>
        </w:rPr>
        <w:t xml:space="preserve"> </w:t>
      </w:r>
      <w:proofErr w:type="spellStart"/>
      <w:r w:rsidRPr="004A7191">
        <w:rPr>
          <w:color w:val="000000" w:themeColor="text1"/>
          <w:spacing w:val="-3"/>
        </w:rPr>
        <w:t>theYukon</w:t>
      </w:r>
      <w:proofErr w:type="spellEnd"/>
      <w:r w:rsidRPr="004A7191">
        <w:rPr>
          <w:color w:val="000000" w:themeColor="text1"/>
          <w:spacing w:val="-20"/>
        </w:rPr>
        <w:t xml:space="preserve"> </w:t>
      </w:r>
      <w:r w:rsidRPr="004A7191">
        <w:rPr>
          <w:color w:val="000000" w:themeColor="text1"/>
        </w:rPr>
        <w:t>Delta.</w:t>
      </w:r>
      <w:r w:rsidRPr="004A7191">
        <w:rPr>
          <w:color w:val="000000" w:themeColor="text1"/>
          <w:spacing w:val="-18"/>
        </w:rPr>
        <w:t xml:space="preserve"> </w:t>
      </w:r>
      <w:r w:rsidRPr="004A7191">
        <w:rPr>
          <w:color w:val="000000" w:themeColor="text1"/>
        </w:rPr>
        <w:t>Hoopoes</w:t>
      </w:r>
      <w:r w:rsidRPr="004A7191">
        <w:rPr>
          <w:color w:val="000000" w:themeColor="text1"/>
          <w:spacing w:val="-16"/>
        </w:rPr>
        <w:t xml:space="preserve"> </w:t>
      </w:r>
      <w:r w:rsidRPr="004A7191">
        <w:rPr>
          <w:color w:val="000000" w:themeColor="text1"/>
        </w:rPr>
        <w:t>have</w:t>
      </w:r>
      <w:r w:rsidRPr="004A7191">
        <w:rPr>
          <w:color w:val="000000" w:themeColor="text1"/>
          <w:spacing w:val="-16"/>
        </w:rPr>
        <w:t xml:space="preserve"> </w:t>
      </w:r>
      <w:r w:rsidRPr="004A7191">
        <w:rPr>
          <w:color w:val="000000" w:themeColor="text1"/>
        </w:rPr>
        <w:t>been</w:t>
      </w:r>
      <w:r w:rsidRPr="004A7191">
        <w:rPr>
          <w:color w:val="000000" w:themeColor="text1"/>
          <w:spacing w:val="-17"/>
        </w:rPr>
        <w:t xml:space="preserve"> </w:t>
      </w:r>
      <w:r w:rsidRPr="004A7191">
        <w:rPr>
          <w:color w:val="000000" w:themeColor="text1"/>
        </w:rPr>
        <w:t>known</w:t>
      </w:r>
      <w:r w:rsidRPr="004A7191">
        <w:rPr>
          <w:color w:val="000000" w:themeColor="text1"/>
          <w:spacing w:val="-17"/>
        </w:rPr>
        <w:t xml:space="preserve"> </w:t>
      </w:r>
      <w:r w:rsidRPr="004A7191">
        <w:rPr>
          <w:color w:val="000000" w:themeColor="text1"/>
        </w:rPr>
        <w:t>to breed</w:t>
      </w:r>
      <w:r w:rsidRPr="004A7191">
        <w:rPr>
          <w:color w:val="000000" w:themeColor="text1"/>
          <w:spacing w:val="-17"/>
        </w:rPr>
        <w:t xml:space="preserve"> </w:t>
      </w:r>
      <w:r w:rsidRPr="004A7191">
        <w:rPr>
          <w:color w:val="000000" w:themeColor="text1"/>
        </w:rPr>
        <w:t>north</w:t>
      </w:r>
      <w:r w:rsidRPr="004A7191">
        <w:rPr>
          <w:color w:val="000000" w:themeColor="text1"/>
          <w:spacing w:val="-17"/>
        </w:rPr>
        <w:t xml:space="preserve"> </w:t>
      </w:r>
      <w:r w:rsidRPr="004A7191">
        <w:rPr>
          <w:color w:val="000000" w:themeColor="text1"/>
        </w:rPr>
        <w:t>of</w:t>
      </w:r>
      <w:r w:rsidRPr="004A7191">
        <w:rPr>
          <w:color w:val="000000" w:themeColor="text1"/>
          <w:spacing w:val="-1"/>
        </w:rPr>
        <w:t xml:space="preserve"> </w:t>
      </w:r>
      <w:r w:rsidRPr="004A7191">
        <w:rPr>
          <w:color w:val="000000" w:themeColor="text1"/>
        </w:rPr>
        <w:t>their</w:t>
      </w:r>
      <w:r w:rsidRPr="004A7191">
        <w:rPr>
          <w:color w:val="000000" w:themeColor="text1"/>
          <w:spacing w:val="-13"/>
        </w:rPr>
        <w:t xml:space="preserve"> </w:t>
      </w:r>
      <w:r w:rsidRPr="004A7191">
        <w:rPr>
          <w:color w:val="000000" w:themeColor="text1"/>
        </w:rPr>
        <w:t>European</w:t>
      </w:r>
      <w:r w:rsidRPr="004A7191">
        <w:rPr>
          <w:color w:val="000000" w:themeColor="text1"/>
          <w:spacing w:val="-13"/>
        </w:rPr>
        <w:t xml:space="preserve"> </w:t>
      </w:r>
      <w:r w:rsidRPr="004A7191">
        <w:rPr>
          <w:color w:val="000000" w:themeColor="text1"/>
        </w:rPr>
        <w:t>range,</w:t>
      </w:r>
      <w:r w:rsidRPr="004A7191">
        <w:rPr>
          <w:color w:val="000000" w:themeColor="text1"/>
          <w:spacing w:val="-13"/>
        </w:rPr>
        <w:t xml:space="preserve"> </w:t>
      </w:r>
      <w:r w:rsidRPr="004A7191">
        <w:rPr>
          <w:color w:val="000000" w:themeColor="text1"/>
        </w:rPr>
        <w:t>and</w:t>
      </w:r>
      <w:r w:rsidRPr="004A7191">
        <w:rPr>
          <w:color w:val="000000" w:themeColor="text1"/>
          <w:spacing w:val="-13"/>
        </w:rPr>
        <w:t xml:space="preserve"> </w:t>
      </w:r>
      <w:r w:rsidRPr="004A7191">
        <w:rPr>
          <w:color w:val="000000" w:themeColor="text1"/>
        </w:rPr>
        <w:t>in</w:t>
      </w:r>
      <w:r w:rsidRPr="004A7191">
        <w:rPr>
          <w:color w:val="000000" w:themeColor="text1"/>
          <w:spacing w:val="-12"/>
        </w:rPr>
        <w:t xml:space="preserve"> </w:t>
      </w:r>
      <w:r w:rsidRPr="004A7191">
        <w:rPr>
          <w:color w:val="000000" w:themeColor="text1"/>
        </w:rPr>
        <w:t>southern</w:t>
      </w:r>
      <w:r w:rsidRPr="004A7191">
        <w:rPr>
          <w:color w:val="000000" w:themeColor="text1"/>
          <w:spacing w:val="-13"/>
        </w:rPr>
        <w:t xml:space="preserve"> </w:t>
      </w:r>
      <w:r w:rsidRPr="004A7191">
        <w:rPr>
          <w:color w:val="000000" w:themeColor="text1"/>
        </w:rPr>
        <w:t>England</w:t>
      </w:r>
      <w:r w:rsidRPr="004A7191">
        <w:rPr>
          <w:color w:val="000000" w:themeColor="text1"/>
          <w:spacing w:val="-14"/>
        </w:rPr>
        <w:t xml:space="preserve"> </w:t>
      </w:r>
      <w:r w:rsidRPr="004A7191">
        <w:rPr>
          <w:color w:val="000000" w:themeColor="text1"/>
        </w:rPr>
        <w:t>during</w:t>
      </w:r>
      <w:r w:rsidRPr="004A7191">
        <w:rPr>
          <w:color w:val="000000" w:themeColor="text1"/>
          <w:spacing w:val="-11"/>
        </w:rPr>
        <w:t xml:space="preserve"> </w:t>
      </w:r>
      <w:r w:rsidRPr="004A7191">
        <w:rPr>
          <w:color w:val="000000" w:themeColor="text1"/>
        </w:rPr>
        <w:t>warm, dry summers that provide plenty of grasshoppers and similar insects, although as of the early 1980s northern European populations were reported to be in the decline, possibly due to changes in</w:t>
      </w:r>
      <w:r w:rsidRPr="004A7191">
        <w:rPr>
          <w:color w:val="000000" w:themeColor="text1"/>
          <w:spacing w:val="-6"/>
        </w:rPr>
        <w:t xml:space="preserve"> </w:t>
      </w:r>
      <w:r w:rsidRPr="004A7191">
        <w:rPr>
          <w:color w:val="000000" w:themeColor="text1"/>
        </w:rPr>
        <w:t>climate.</w:t>
      </w:r>
    </w:p>
    <w:p w14:paraId="011F316A" w14:textId="77777777" w:rsidR="006500DE" w:rsidRPr="004A7191" w:rsidRDefault="004A7191">
      <w:pPr>
        <w:pStyle w:val="BodyText"/>
        <w:ind w:left="1140" w:right="1253" w:firstLine="280"/>
        <w:rPr>
          <w:color w:val="000000" w:themeColor="text1"/>
        </w:rPr>
      </w:pPr>
      <w:r w:rsidRPr="004A7191">
        <w:rPr>
          <w:color w:val="000000" w:themeColor="text1"/>
        </w:rPr>
        <w:t xml:space="preserve">The hoopoe has two basic requirements of its habitat: bare or lightly vegetated ground on which to forage and vertical surfaces with cavities (such as trees, cliffs or even walls, </w:t>
      </w:r>
      <w:proofErr w:type="spellStart"/>
      <w:r w:rsidRPr="004A7191">
        <w:rPr>
          <w:color w:val="000000" w:themeColor="text1"/>
        </w:rPr>
        <w:t>nestboxes</w:t>
      </w:r>
      <w:proofErr w:type="spellEnd"/>
      <w:r w:rsidRPr="004A7191">
        <w:rPr>
          <w:color w:val="000000" w:themeColor="text1"/>
        </w:rPr>
        <w:t xml:space="preserve">, haystacks, and abandoned burrows) in which to nest. These requirements can be provided in a wide range of ecosystems, and as a consequence the hoopoe inhabits a wide range of habitats such as heathland, wooded steppes, savannas and grasslands, as well as </w:t>
      </w:r>
      <w:proofErr w:type="spellStart"/>
      <w:r w:rsidRPr="004A7191">
        <w:rPr>
          <w:color w:val="000000" w:themeColor="text1"/>
        </w:rPr>
        <w:t>forestglades</w:t>
      </w:r>
      <w:proofErr w:type="spellEnd"/>
      <w:r w:rsidRPr="004A7191">
        <w:rPr>
          <w:color w:val="000000" w:themeColor="text1"/>
        </w:rPr>
        <w:t>.</w:t>
      </w:r>
    </w:p>
    <w:p w14:paraId="24B750EE" w14:textId="77777777" w:rsidR="006500DE" w:rsidRPr="004A7191" w:rsidRDefault="006500DE">
      <w:pPr>
        <w:rPr>
          <w:color w:val="000000" w:themeColor="text1"/>
        </w:rPr>
        <w:sectPr w:rsidR="006500DE" w:rsidRPr="004A7191">
          <w:pgSz w:w="8240" w:h="12200"/>
          <w:pgMar w:top="1140" w:right="0" w:bottom="280" w:left="0" w:header="720" w:footer="720" w:gutter="0"/>
          <w:cols w:space="720"/>
        </w:sectPr>
      </w:pPr>
    </w:p>
    <w:p w14:paraId="27A86E64" w14:textId="77777777" w:rsidR="006500DE" w:rsidRPr="004A7191" w:rsidRDefault="006500DE">
      <w:pPr>
        <w:pStyle w:val="BodyText"/>
        <w:rPr>
          <w:color w:val="000000" w:themeColor="text1"/>
        </w:rPr>
      </w:pPr>
    </w:p>
    <w:p w14:paraId="039FAC97" w14:textId="77777777" w:rsidR="006500DE" w:rsidRPr="004A7191" w:rsidRDefault="006500DE">
      <w:pPr>
        <w:pStyle w:val="BodyText"/>
        <w:rPr>
          <w:color w:val="000000" w:themeColor="text1"/>
        </w:rPr>
      </w:pPr>
    </w:p>
    <w:p w14:paraId="1FACC5CE" w14:textId="77777777" w:rsidR="006500DE" w:rsidRPr="004A7191" w:rsidRDefault="006500DE">
      <w:pPr>
        <w:pStyle w:val="BodyText"/>
        <w:rPr>
          <w:color w:val="000000" w:themeColor="text1"/>
        </w:rPr>
      </w:pPr>
    </w:p>
    <w:p w14:paraId="422D40B9" w14:textId="77777777" w:rsidR="006500DE" w:rsidRPr="004A7191" w:rsidRDefault="006500DE">
      <w:pPr>
        <w:pStyle w:val="BodyText"/>
        <w:rPr>
          <w:color w:val="000000" w:themeColor="text1"/>
        </w:rPr>
      </w:pPr>
    </w:p>
    <w:p w14:paraId="5D18C2F9" w14:textId="77777777" w:rsidR="006500DE" w:rsidRPr="004A7191" w:rsidRDefault="006500DE">
      <w:pPr>
        <w:pStyle w:val="BodyText"/>
        <w:rPr>
          <w:color w:val="000000" w:themeColor="text1"/>
        </w:rPr>
      </w:pPr>
    </w:p>
    <w:p w14:paraId="19FCB0D0" w14:textId="77777777" w:rsidR="006500DE" w:rsidRPr="004A7191" w:rsidRDefault="006500DE">
      <w:pPr>
        <w:pStyle w:val="BodyText"/>
        <w:rPr>
          <w:color w:val="000000" w:themeColor="text1"/>
        </w:rPr>
      </w:pPr>
    </w:p>
    <w:p w14:paraId="0E17D3B0" w14:textId="77777777" w:rsidR="006500DE" w:rsidRPr="004A7191" w:rsidRDefault="006500DE">
      <w:pPr>
        <w:pStyle w:val="BodyText"/>
        <w:rPr>
          <w:color w:val="000000" w:themeColor="text1"/>
        </w:rPr>
      </w:pPr>
    </w:p>
    <w:p w14:paraId="4320BC49" w14:textId="77777777" w:rsidR="006500DE" w:rsidRPr="004A7191" w:rsidRDefault="006500DE">
      <w:pPr>
        <w:pStyle w:val="BodyText"/>
        <w:rPr>
          <w:color w:val="000000" w:themeColor="text1"/>
        </w:rPr>
      </w:pPr>
    </w:p>
    <w:p w14:paraId="59E422F2" w14:textId="77777777" w:rsidR="006500DE" w:rsidRPr="004A7191" w:rsidRDefault="006500DE">
      <w:pPr>
        <w:pStyle w:val="BodyText"/>
        <w:rPr>
          <w:color w:val="000000" w:themeColor="text1"/>
        </w:rPr>
      </w:pPr>
    </w:p>
    <w:p w14:paraId="201D835F" w14:textId="77777777" w:rsidR="006500DE" w:rsidRPr="004A7191" w:rsidRDefault="006500DE">
      <w:pPr>
        <w:pStyle w:val="BodyText"/>
        <w:rPr>
          <w:color w:val="000000" w:themeColor="text1"/>
        </w:rPr>
      </w:pPr>
    </w:p>
    <w:p w14:paraId="274584BE" w14:textId="77777777" w:rsidR="006500DE" w:rsidRPr="004A7191" w:rsidRDefault="006500DE">
      <w:pPr>
        <w:pStyle w:val="BodyText"/>
        <w:rPr>
          <w:color w:val="000000" w:themeColor="text1"/>
        </w:rPr>
      </w:pPr>
    </w:p>
    <w:p w14:paraId="31022D77" w14:textId="77777777" w:rsidR="006500DE" w:rsidRPr="004A7191" w:rsidRDefault="006500DE">
      <w:pPr>
        <w:pStyle w:val="BodyText"/>
        <w:rPr>
          <w:color w:val="000000" w:themeColor="text1"/>
        </w:rPr>
      </w:pPr>
    </w:p>
    <w:p w14:paraId="3B96E9CD" w14:textId="77777777" w:rsidR="006500DE" w:rsidRPr="004A7191" w:rsidRDefault="006500DE">
      <w:pPr>
        <w:pStyle w:val="BodyText"/>
        <w:rPr>
          <w:color w:val="000000" w:themeColor="text1"/>
        </w:rPr>
      </w:pPr>
    </w:p>
    <w:p w14:paraId="27942076" w14:textId="77777777" w:rsidR="006500DE" w:rsidRPr="004A7191" w:rsidRDefault="006500DE">
      <w:pPr>
        <w:pStyle w:val="BodyText"/>
        <w:rPr>
          <w:color w:val="000000" w:themeColor="text1"/>
        </w:rPr>
      </w:pPr>
    </w:p>
    <w:p w14:paraId="78AE112D" w14:textId="77777777" w:rsidR="006500DE" w:rsidRPr="004A7191" w:rsidRDefault="006500DE">
      <w:pPr>
        <w:pStyle w:val="BodyText"/>
        <w:rPr>
          <w:color w:val="000000" w:themeColor="text1"/>
        </w:rPr>
      </w:pPr>
    </w:p>
    <w:p w14:paraId="48D5E209" w14:textId="77777777" w:rsidR="006500DE" w:rsidRPr="004A7191" w:rsidRDefault="006500DE">
      <w:pPr>
        <w:pStyle w:val="BodyText"/>
        <w:rPr>
          <w:color w:val="000000" w:themeColor="text1"/>
        </w:rPr>
      </w:pPr>
    </w:p>
    <w:p w14:paraId="504D4251" w14:textId="77777777" w:rsidR="006500DE" w:rsidRPr="004A7191" w:rsidRDefault="006500DE">
      <w:pPr>
        <w:pStyle w:val="BodyText"/>
        <w:rPr>
          <w:color w:val="000000" w:themeColor="text1"/>
        </w:rPr>
      </w:pPr>
    </w:p>
    <w:p w14:paraId="3EF60F78" w14:textId="77777777" w:rsidR="006500DE" w:rsidRPr="004A7191" w:rsidRDefault="006500DE">
      <w:pPr>
        <w:pStyle w:val="BodyText"/>
        <w:rPr>
          <w:color w:val="000000" w:themeColor="text1"/>
        </w:rPr>
      </w:pPr>
    </w:p>
    <w:p w14:paraId="00BC339B" w14:textId="77777777" w:rsidR="006500DE" w:rsidRPr="004A7191" w:rsidRDefault="006500DE">
      <w:pPr>
        <w:pStyle w:val="BodyText"/>
        <w:rPr>
          <w:color w:val="000000" w:themeColor="text1"/>
        </w:rPr>
      </w:pPr>
    </w:p>
    <w:p w14:paraId="4F147FF3" w14:textId="77777777" w:rsidR="006500DE" w:rsidRPr="004A7191" w:rsidRDefault="006500DE">
      <w:pPr>
        <w:pStyle w:val="BodyText"/>
        <w:rPr>
          <w:color w:val="000000" w:themeColor="text1"/>
        </w:rPr>
      </w:pPr>
    </w:p>
    <w:p w14:paraId="607D616C" w14:textId="77777777" w:rsidR="006500DE" w:rsidRPr="004A7191" w:rsidRDefault="006500DE">
      <w:pPr>
        <w:pStyle w:val="BodyText"/>
        <w:rPr>
          <w:color w:val="000000" w:themeColor="text1"/>
        </w:rPr>
      </w:pPr>
    </w:p>
    <w:p w14:paraId="450F50DD" w14:textId="77777777" w:rsidR="006500DE" w:rsidRPr="004A7191" w:rsidRDefault="006500DE">
      <w:pPr>
        <w:pStyle w:val="BodyText"/>
        <w:rPr>
          <w:color w:val="000000" w:themeColor="text1"/>
        </w:rPr>
      </w:pPr>
    </w:p>
    <w:p w14:paraId="779E05F3" w14:textId="77777777" w:rsidR="006500DE" w:rsidRPr="004A7191" w:rsidRDefault="006500DE">
      <w:pPr>
        <w:pStyle w:val="BodyText"/>
        <w:rPr>
          <w:color w:val="000000" w:themeColor="text1"/>
        </w:rPr>
      </w:pPr>
    </w:p>
    <w:p w14:paraId="0457290D" w14:textId="77777777" w:rsidR="006500DE" w:rsidRPr="00AE6195" w:rsidRDefault="004A7191">
      <w:pPr>
        <w:pStyle w:val="Heading2"/>
        <w:spacing w:before="206"/>
        <w:rPr>
          <w:color w:val="FFFFFF" w:themeColor="background1"/>
        </w:rPr>
      </w:pPr>
      <w:r w:rsidRPr="00AE6195">
        <w:rPr>
          <w:color w:val="FFFFFF" w:themeColor="background1"/>
        </w:rPr>
        <w:t>Conservation status</w:t>
      </w:r>
    </w:p>
    <w:p w14:paraId="1ECE8F3F" w14:textId="77777777" w:rsidR="006500DE" w:rsidRPr="00AE6195" w:rsidRDefault="006500DE">
      <w:pPr>
        <w:pStyle w:val="BodyText"/>
        <w:spacing w:before="7"/>
        <w:rPr>
          <w:b/>
          <w:color w:val="FFFFFF" w:themeColor="background1"/>
          <w:sz w:val="19"/>
        </w:rPr>
      </w:pPr>
    </w:p>
    <w:p w14:paraId="755A2E36" w14:textId="77777777" w:rsidR="006500DE" w:rsidRPr="00AE6195" w:rsidRDefault="006500DE">
      <w:pPr>
        <w:rPr>
          <w:color w:val="FFFFFF" w:themeColor="background1"/>
          <w:sz w:val="19"/>
        </w:rPr>
        <w:sectPr w:rsidR="006500DE" w:rsidRPr="00AE6195">
          <w:pgSz w:w="8240" w:h="12200"/>
          <w:pgMar w:top="1140" w:right="0" w:bottom="280" w:left="0" w:header="720" w:footer="720" w:gutter="0"/>
          <w:cols w:space="720"/>
        </w:sectPr>
      </w:pPr>
    </w:p>
    <w:p w14:paraId="1FABD504" w14:textId="77777777" w:rsidR="006500DE" w:rsidRPr="00AE6195" w:rsidRDefault="004A7191">
      <w:pPr>
        <w:tabs>
          <w:tab w:val="left" w:pos="2591"/>
        </w:tabs>
        <w:spacing w:before="93"/>
        <w:ind w:left="1140"/>
        <w:rPr>
          <w:color w:val="FFFFFF" w:themeColor="background1"/>
          <w:sz w:val="16"/>
        </w:rPr>
      </w:pPr>
      <w:r w:rsidRPr="00AE6195">
        <w:rPr>
          <w:color w:val="FFFFFF" w:themeColor="background1"/>
          <w:position w:val="-1"/>
          <w:sz w:val="16"/>
        </w:rPr>
        <w:t>Extinct</w:t>
      </w:r>
      <w:r w:rsidRPr="00AE6195">
        <w:rPr>
          <w:color w:val="FFFFFF" w:themeColor="background1"/>
          <w:position w:val="-1"/>
          <w:sz w:val="16"/>
        </w:rPr>
        <w:tab/>
      </w:r>
      <w:proofErr w:type="spellStart"/>
      <w:r w:rsidRPr="00AE6195">
        <w:rPr>
          <w:color w:val="FFFFFF" w:themeColor="background1"/>
          <w:sz w:val="16"/>
        </w:rPr>
        <w:t>Threatned</w:t>
      </w:r>
      <w:proofErr w:type="spellEnd"/>
    </w:p>
    <w:p w14:paraId="1E17B69F" w14:textId="77777777" w:rsidR="006500DE" w:rsidRPr="00AE6195" w:rsidRDefault="004A7191">
      <w:pPr>
        <w:pStyle w:val="BodyText"/>
        <w:tabs>
          <w:tab w:val="left" w:pos="1738"/>
          <w:tab w:val="left" w:pos="2269"/>
          <w:tab w:val="left" w:pos="2775"/>
          <w:tab w:val="left" w:pos="3277"/>
        </w:tabs>
        <w:spacing w:before="178"/>
        <w:ind w:left="1260"/>
        <w:rPr>
          <w:rFonts w:ascii="Trebuchet MS"/>
          <w:color w:val="FFFFFF" w:themeColor="background1"/>
        </w:rPr>
      </w:pPr>
      <w:r w:rsidRPr="00AE6195">
        <w:rPr>
          <w:rFonts w:ascii="Trebuchet MS"/>
          <w:color w:val="FFFFFF" w:themeColor="background1"/>
          <w:position w:val="2"/>
        </w:rPr>
        <w:t>EX</w:t>
      </w:r>
      <w:r w:rsidRPr="00AE6195">
        <w:rPr>
          <w:rFonts w:ascii="Trebuchet MS"/>
          <w:color w:val="FFFFFF" w:themeColor="background1"/>
          <w:position w:val="2"/>
        </w:rPr>
        <w:tab/>
      </w:r>
      <w:r w:rsidRPr="00AE6195">
        <w:rPr>
          <w:rFonts w:ascii="Trebuchet MS"/>
          <w:color w:val="FFFFFF" w:themeColor="background1"/>
        </w:rPr>
        <w:t>EW</w:t>
      </w:r>
      <w:r w:rsidRPr="00AE6195">
        <w:rPr>
          <w:rFonts w:ascii="Trebuchet MS"/>
          <w:color w:val="FFFFFF" w:themeColor="background1"/>
        </w:rPr>
        <w:tab/>
        <w:t>CR</w:t>
      </w:r>
      <w:r w:rsidRPr="00AE6195">
        <w:rPr>
          <w:rFonts w:ascii="Trebuchet MS"/>
          <w:color w:val="FFFFFF" w:themeColor="background1"/>
        </w:rPr>
        <w:tab/>
        <w:t>EN</w:t>
      </w:r>
      <w:r w:rsidRPr="00AE6195">
        <w:rPr>
          <w:rFonts w:ascii="Trebuchet MS"/>
          <w:color w:val="FFFFFF" w:themeColor="background1"/>
        </w:rPr>
        <w:tab/>
      </w:r>
      <w:r w:rsidRPr="00AE6195">
        <w:rPr>
          <w:rFonts w:ascii="Trebuchet MS"/>
          <w:color w:val="FFFFFF" w:themeColor="background1"/>
          <w:spacing w:val="-13"/>
          <w:position w:val="-1"/>
        </w:rPr>
        <w:t>VU</w:t>
      </w:r>
    </w:p>
    <w:p w14:paraId="0EC5C622" w14:textId="77777777" w:rsidR="006500DE" w:rsidRPr="00AE6195" w:rsidRDefault="004A7191">
      <w:pPr>
        <w:spacing w:before="113" w:line="208" w:lineRule="auto"/>
        <w:ind w:left="580" w:right="3537" w:firstLine="100"/>
        <w:rPr>
          <w:color w:val="FFFFFF" w:themeColor="background1"/>
          <w:sz w:val="16"/>
        </w:rPr>
      </w:pPr>
      <w:r w:rsidRPr="00AE6195">
        <w:rPr>
          <w:color w:val="FFFFFF" w:themeColor="background1"/>
        </w:rPr>
        <w:br w:type="column"/>
      </w:r>
      <w:r w:rsidRPr="00AE6195">
        <w:rPr>
          <w:color w:val="FFFFFF" w:themeColor="background1"/>
          <w:sz w:val="16"/>
        </w:rPr>
        <w:t>Least Concern</w:t>
      </w:r>
    </w:p>
    <w:p w14:paraId="544ECE0F" w14:textId="77777777" w:rsidR="006500DE" w:rsidRPr="00AE6195" w:rsidRDefault="004A7191">
      <w:pPr>
        <w:pStyle w:val="BodyText"/>
        <w:tabs>
          <w:tab w:val="left" w:pos="770"/>
        </w:tabs>
        <w:spacing w:before="142"/>
        <w:ind w:left="240"/>
        <w:rPr>
          <w:rFonts w:ascii="Trebuchet MS"/>
          <w:color w:val="FFFFFF" w:themeColor="background1"/>
        </w:rPr>
      </w:pPr>
      <w:r w:rsidRPr="00AE6195">
        <w:rPr>
          <w:rFonts w:ascii="Trebuchet MS"/>
          <w:color w:val="FFFFFF" w:themeColor="background1"/>
        </w:rPr>
        <w:t>NT</w:t>
      </w:r>
      <w:r w:rsidRPr="00AE6195">
        <w:rPr>
          <w:rFonts w:ascii="Trebuchet MS"/>
          <w:color w:val="FFFFFF" w:themeColor="background1"/>
        </w:rPr>
        <w:tab/>
        <w:t>LC</w:t>
      </w:r>
    </w:p>
    <w:p w14:paraId="6E43E8C4" w14:textId="77777777" w:rsidR="006500DE" w:rsidRPr="00AE6195" w:rsidRDefault="006500DE">
      <w:pPr>
        <w:rPr>
          <w:rFonts w:ascii="Trebuchet MS"/>
          <w:color w:val="FFFFFF" w:themeColor="background1"/>
        </w:rPr>
        <w:sectPr w:rsidR="006500DE" w:rsidRPr="00AE6195">
          <w:type w:val="continuous"/>
          <w:pgSz w:w="8240" w:h="12200"/>
          <w:pgMar w:top="880" w:right="0" w:bottom="280" w:left="0" w:header="720" w:footer="720" w:gutter="0"/>
          <w:cols w:num="2" w:space="720" w:equalWidth="0">
            <w:col w:w="3520" w:space="40"/>
            <w:col w:w="4680"/>
          </w:cols>
        </w:sectPr>
      </w:pPr>
    </w:p>
    <w:p w14:paraId="3E45A6CE" w14:textId="77777777" w:rsidR="006500DE" w:rsidRPr="00AE6195" w:rsidRDefault="006500DE">
      <w:pPr>
        <w:pStyle w:val="BodyText"/>
        <w:spacing w:before="7"/>
        <w:rPr>
          <w:rFonts w:ascii="Trebuchet MS"/>
          <w:color w:val="FFFFFF" w:themeColor="background1"/>
          <w:sz w:val="16"/>
        </w:rPr>
      </w:pPr>
    </w:p>
    <w:p w14:paraId="111D1391" w14:textId="77777777" w:rsidR="006500DE" w:rsidRPr="00AE6195" w:rsidRDefault="006500DE">
      <w:pPr>
        <w:rPr>
          <w:rFonts w:ascii="Trebuchet MS"/>
          <w:color w:val="FFFFFF" w:themeColor="background1"/>
          <w:sz w:val="16"/>
        </w:rPr>
        <w:sectPr w:rsidR="006500DE" w:rsidRPr="00AE6195">
          <w:type w:val="continuous"/>
          <w:pgSz w:w="8240" w:h="12200"/>
          <w:pgMar w:top="880" w:right="0" w:bottom="280" w:left="0" w:header="720" w:footer="720" w:gutter="0"/>
          <w:cols w:space="720"/>
        </w:sectPr>
      </w:pPr>
    </w:p>
    <w:p w14:paraId="23845647" w14:textId="77777777" w:rsidR="006500DE" w:rsidRPr="00AE6195" w:rsidRDefault="00AE6195">
      <w:pPr>
        <w:spacing w:before="93"/>
        <w:ind w:left="1160"/>
        <w:rPr>
          <w:color w:val="FFFFFF" w:themeColor="background1"/>
          <w:sz w:val="16"/>
        </w:rPr>
      </w:pPr>
      <w:r w:rsidRPr="00AE6195">
        <w:rPr>
          <w:noProof/>
          <w:color w:val="FFFFFF" w:themeColor="background1"/>
        </w:rPr>
        <mc:AlternateContent>
          <mc:Choice Requires="wps">
            <w:drawing>
              <wp:anchor distT="0" distB="0" distL="114300" distR="114300" simplePos="0" relativeHeight="242561024" behindDoc="1" locked="0" layoutInCell="1" allowOverlap="1" wp14:anchorId="42705E5D" wp14:editId="6BE0EBEA">
                <wp:simplePos x="0" y="0"/>
                <wp:positionH relativeFrom="page">
                  <wp:posOffset>2311400</wp:posOffset>
                </wp:positionH>
                <wp:positionV relativeFrom="page">
                  <wp:posOffset>240665</wp:posOffset>
                </wp:positionV>
                <wp:extent cx="161925" cy="154940"/>
                <wp:effectExtent l="0" t="0" r="0" b="0"/>
                <wp:wrapNone/>
                <wp:docPr id="1075" name="Text Box 1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F0034" w14:textId="77777777" w:rsidR="00B7268B" w:rsidRDefault="00B7268B">
                            <w:pPr>
                              <w:pStyle w:val="BodyText"/>
                              <w:rPr>
                                <w:rFonts w:ascii="Verdana"/>
                              </w:rPr>
                            </w:pPr>
                            <w:r>
                              <w:rPr>
                                <w:rFonts w:ascii="Verdana"/>
                                <w:color w:val="58595B"/>
                              </w:rPr>
                              <w:t>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05E5D" id="Text Box 1417" o:spid="_x0000_s1085" type="#_x0000_t202" style="position:absolute;left:0;text-align:left;margin-left:182pt;margin-top:18.95pt;width:12.75pt;height:12.2pt;z-index:-26075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" filled="f" stroked="f">
                <v:textbox inset="0,0,0,0">
                  <w:txbxContent>
                    <w:p w14:paraId="6EBF0034" w14:textId="77777777" w:rsidR="00B7268B" w:rsidRDefault="00B7268B">
                      <w:pPr>
                        <w:pStyle w:val="BodyText"/>
                        <w:rPr>
                          <w:rFonts w:ascii="Verdana"/>
                        </w:rPr>
                      </w:pPr>
                      <w:r>
                        <w:rPr>
                          <w:rFonts w:ascii="Verdana"/>
                          <w:color w:val="58595B"/>
                        </w:rPr>
                        <w:t>59</w:t>
                      </w:r>
                    </w:p>
                  </w:txbxContent>
                </v:textbox>
                <w10:wrap anchorx="page" anchory="page"/>
              </v:shape>
            </w:pict>
          </mc:Fallback>
        </mc:AlternateContent>
      </w:r>
      <w:r w:rsidRPr="00AE6195">
        <w:rPr>
          <w:noProof/>
          <w:color w:val="FFFFFF" w:themeColor="background1"/>
        </w:rPr>
        <mc:AlternateContent>
          <mc:Choice Requires="wpg">
            <w:drawing>
              <wp:anchor distT="0" distB="0" distL="114300" distR="114300" simplePos="0" relativeHeight="242562048" behindDoc="1" locked="0" layoutInCell="1" allowOverlap="1" wp14:anchorId="2EC7552A" wp14:editId="301AE820">
                <wp:simplePos x="0" y="0"/>
                <wp:positionH relativeFrom="page">
                  <wp:posOffset>-1905</wp:posOffset>
                </wp:positionH>
                <wp:positionV relativeFrom="page">
                  <wp:posOffset>0</wp:posOffset>
                </wp:positionV>
                <wp:extent cx="5221605" cy="7740015"/>
                <wp:effectExtent l="0" t="0" r="0" b="0"/>
                <wp:wrapNone/>
                <wp:docPr id="1041"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40015"/>
                          <a:chOff x="-3" y="0"/>
                          <a:chExt cx="8223" cy="12189"/>
                        </a:xfrm>
                      </wpg:grpSpPr>
                      <pic:pic xmlns:pic="http://schemas.openxmlformats.org/drawingml/2006/picture">
                        <pic:nvPicPr>
                          <pic:cNvPr id="1042" name="Picture 14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Line 1415"/>
                        <wps:cNvCnPr>
                          <a:cxnSpLocks noChangeShapeType="1"/>
                        </wps:cNvCnPr>
                        <wps:spPr bwMode="auto">
                          <a:xfrm>
                            <a:off x="0" y="0"/>
                            <a:ext cx="0" cy="12189"/>
                          </a:xfrm>
                          <a:prstGeom prst="line">
                            <a:avLst/>
                          </a:prstGeom>
                          <a:noFill/>
                          <a:ln w="3175">
                            <a:solidFill>
                              <a:srgbClr val="D3D0D7"/>
                            </a:solidFill>
                            <a:prstDash val="solid"/>
                            <a:round/>
                            <a:headEnd/>
                            <a:tailEnd/>
                          </a:ln>
                          <a:extLst>
                            <a:ext uri="{909E8E84-426E-40DD-AFC4-6F175D3DCCD1}">
                              <a14:hiddenFill xmlns:a14="http://schemas.microsoft.com/office/drawing/2010/main">
                                <a:noFill/>
                              </a14:hiddenFill>
                            </a:ext>
                          </a:extLst>
                        </wps:spPr>
                        <wps:bodyPr/>
                      </wps:wsp>
                      <wps:wsp>
                        <wps:cNvPr id="1044" name="Line 1414"/>
                        <wps:cNvCnPr>
                          <a:cxnSpLocks noChangeShapeType="1"/>
                        </wps:cNvCnPr>
                        <wps:spPr bwMode="auto">
                          <a:xfrm>
                            <a:off x="6" y="1134"/>
                            <a:ext cx="0" cy="869"/>
                          </a:xfrm>
                          <a:prstGeom prst="line">
                            <a:avLst/>
                          </a:prstGeom>
                          <a:noFill/>
                          <a:ln w="7201">
                            <a:solidFill>
                              <a:srgbClr val="EF8F7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5" name="Picture 14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6" name="Freeform 1412"/>
                        <wps:cNvSpPr>
                          <a:spLocks/>
                        </wps:cNvSpPr>
                        <wps:spPr bwMode="auto">
                          <a:xfrm>
                            <a:off x="1218" y="7630"/>
                            <a:ext cx="298" cy="298"/>
                          </a:xfrm>
                          <a:custGeom>
                            <a:avLst/>
                            <a:gdLst>
                              <a:gd name="T0" fmla="+- 0 1367 1218"/>
                              <a:gd name="T1" fmla="*/ T0 w 298"/>
                              <a:gd name="T2" fmla="+- 0 7630 7630"/>
                              <a:gd name="T3" fmla="*/ 7630 h 298"/>
                              <a:gd name="T4" fmla="+- 0 1309 1218"/>
                              <a:gd name="T5" fmla="*/ T4 w 298"/>
                              <a:gd name="T6" fmla="+- 0 7642 7630"/>
                              <a:gd name="T7" fmla="*/ 7642 h 298"/>
                              <a:gd name="T8" fmla="+- 0 1262 1218"/>
                              <a:gd name="T9" fmla="*/ T8 w 298"/>
                              <a:gd name="T10" fmla="+- 0 7674 7630"/>
                              <a:gd name="T11" fmla="*/ 7674 h 298"/>
                              <a:gd name="T12" fmla="+- 0 1230 1218"/>
                              <a:gd name="T13" fmla="*/ T12 w 298"/>
                              <a:gd name="T14" fmla="+- 0 7721 7630"/>
                              <a:gd name="T15" fmla="*/ 7721 h 298"/>
                              <a:gd name="T16" fmla="+- 0 1218 1218"/>
                              <a:gd name="T17" fmla="*/ T16 w 298"/>
                              <a:gd name="T18" fmla="+- 0 7779 7630"/>
                              <a:gd name="T19" fmla="*/ 7779 h 298"/>
                              <a:gd name="T20" fmla="+- 0 1230 1218"/>
                              <a:gd name="T21" fmla="*/ T20 w 298"/>
                              <a:gd name="T22" fmla="+- 0 7837 7630"/>
                              <a:gd name="T23" fmla="*/ 7837 h 298"/>
                              <a:gd name="T24" fmla="+- 0 1262 1218"/>
                              <a:gd name="T25" fmla="*/ T24 w 298"/>
                              <a:gd name="T26" fmla="+- 0 7884 7630"/>
                              <a:gd name="T27" fmla="*/ 7884 h 298"/>
                              <a:gd name="T28" fmla="+- 0 1309 1218"/>
                              <a:gd name="T29" fmla="*/ T28 w 298"/>
                              <a:gd name="T30" fmla="+- 0 7916 7630"/>
                              <a:gd name="T31" fmla="*/ 7916 h 298"/>
                              <a:gd name="T32" fmla="+- 0 1367 1218"/>
                              <a:gd name="T33" fmla="*/ T32 w 298"/>
                              <a:gd name="T34" fmla="+- 0 7928 7630"/>
                              <a:gd name="T35" fmla="*/ 7928 h 298"/>
                              <a:gd name="T36" fmla="+- 0 1425 1218"/>
                              <a:gd name="T37" fmla="*/ T36 w 298"/>
                              <a:gd name="T38" fmla="+- 0 7916 7630"/>
                              <a:gd name="T39" fmla="*/ 7916 h 298"/>
                              <a:gd name="T40" fmla="+- 0 1472 1218"/>
                              <a:gd name="T41" fmla="*/ T40 w 298"/>
                              <a:gd name="T42" fmla="+- 0 7884 7630"/>
                              <a:gd name="T43" fmla="*/ 7884 h 298"/>
                              <a:gd name="T44" fmla="+- 0 1504 1218"/>
                              <a:gd name="T45" fmla="*/ T44 w 298"/>
                              <a:gd name="T46" fmla="+- 0 7837 7630"/>
                              <a:gd name="T47" fmla="*/ 7837 h 298"/>
                              <a:gd name="T48" fmla="+- 0 1516 1218"/>
                              <a:gd name="T49" fmla="*/ T48 w 298"/>
                              <a:gd name="T50" fmla="+- 0 7779 7630"/>
                              <a:gd name="T51" fmla="*/ 7779 h 298"/>
                              <a:gd name="T52" fmla="+- 0 1504 1218"/>
                              <a:gd name="T53" fmla="*/ T52 w 298"/>
                              <a:gd name="T54" fmla="+- 0 7721 7630"/>
                              <a:gd name="T55" fmla="*/ 7721 h 298"/>
                              <a:gd name="T56" fmla="+- 0 1472 1218"/>
                              <a:gd name="T57" fmla="*/ T56 w 298"/>
                              <a:gd name="T58" fmla="+- 0 7674 7630"/>
                              <a:gd name="T59" fmla="*/ 7674 h 298"/>
                              <a:gd name="T60" fmla="+- 0 1425 1218"/>
                              <a:gd name="T61" fmla="*/ T60 w 298"/>
                              <a:gd name="T62" fmla="+- 0 7642 7630"/>
                              <a:gd name="T63" fmla="*/ 7642 h 298"/>
                              <a:gd name="T64" fmla="+- 0 1367 1218"/>
                              <a:gd name="T65" fmla="*/ T64 w 298"/>
                              <a:gd name="T66" fmla="+- 0 7630 7630"/>
                              <a:gd name="T67" fmla="*/ 763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Freeform 1411"/>
                        <wps:cNvSpPr>
                          <a:spLocks/>
                        </wps:cNvSpPr>
                        <wps:spPr bwMode="auto">
                          <a:xfrm>
                            <a:off x="1218" y="7630"/>
                            <a:ext cx="298" cy="298"/>
                          </a:xfrm>
                          <a:custGeom>
                            <a:avLst/>
                            <a:gdLst>
                              <a:gd name="T0" fmla="+- 0 1367 1218"/>
                              <a:gd name="T1" fmla="*/ T0 w 298"/>
                              <a:gd name="T2" fmla="+- 0 7928 7630"/>
                              <a:gd name="T3" fmla="*/ 7928 h 298"/>
                              <a:gd name="T4" fmla="+- 0 1425 1218"/>
                              <a:gd name="T5" fmla="*/ T4 w 298"/>
                              <a:gd name="T6" fmla="+- 0 7916 7630"/>
                              <a:gd name="T7" fmla="*/ 7916 h 298"/>
                              <a:gd name="T8" fmla="+- 0 1472 1218"/>
                              <a:gd name="T9" fmla="*/ T8 w 298"/>
                              <a:gd name="T10" fmla="+- 0 7884 7630"/>
                              <a:gd name="T11" fmla="*/ 7884 h 298"/>
                              <a:gd name="T12" fmla="+- 0 1504 1218"/>
                              <a:gd name="T13" fmla="*/ T12 w 298"/>
                              <a:gd name="T14" fmla="+- 0 7837 7630"/>
                              <a:gd name="T15" fmla="*/ 7837 h 298"/>
                              <a:gd name="T16" fmla="+- 0 1516 1218"/>
                              <a:gd name="T17" fmla="*/ T16 w 298"/>
                              <a:gd name="T18" fmla="+- 0 7779 7630"/>
                              <a:gd name="T19" fmla="*/ 7779 h 298"/>
                              <a:gd name="T20" fmla="+- 0 1504 1218"/>
                              <a:gd name="T21" fmla="*/ T20 w 298"/>
                              <a:gd name="T22" fmla="+- 0 7721 7630"/>
                              <a:gd name="T23" fmla="*/ 7721 h 298"/>
                              <a:gd name="T24" fmla="+- 0 1472 1218"/>
                              <a:gd name="T25" fmla="*/ T24 w 298"/>
                              <a:gd name="T26" fmla="+- 0 7674 7630"/>
                              <a:gd name="T27" fmla="*/ 7674 h 298"/>
                              <a:gd name="T28" fmla="+- 0 1425 1218"/>
                              <a:gd name="T29" fmla="*/ T28 w 298"/>
                              <a:gd name="T30" fmla="+- 0 7642 7630"/>
                              <a:gd name="T31" fmla="*/ 7642 h 298"/>
                              <a:gd name="T32" fmla="+- 0 1367 1218"/>
                              <a:gd name="T33" fmla="*/ T32 w 298"/>
                              <a:gd name="T34" fmla="+- 0 7630 7630"/>
                              <a:gd name="T35" fmla="*/ 7630 h 298"/>
                              <a:gd name="T36" fmla="+- 0 1309 1218"/>
                              <a:gd name="T37" fmla="*/ T36 w 298"/>
                              <a:gd name="T38" fmla="+- 0 7642 7630"/>
                              <a:gd name="T39" fmla="*/ 7642 h 298"/>
                              <a:gd name="T40" fmla="+- 0 1262 1218"/>
                              <a:gd name="T41" fmla="*/ T40 w 298"/>
                              <a:gd name="T42" fmla="+- 0 7674 7630"/>
                              <a:gd name="T43" fmla="*/ 7674 h 298"/>
                              <a:gd name="T44" fmla="+- 0 1230 1218"/>
                              <a:gd name="T45" fmla="*/ T44 w 298"/>
                              <a:gd name="T46" fmla="+- 0 7721 7630"/>
                              <a:gd name="T47" fmla="*/ 7721 h 298"/>
                              <a:gd name="T48" fmla="+- 0 1218 1218"/>
                              <a:gd name="T49" fmla="*/ T48 w 298"/>
                              <a:gd name="T50" fmla="+- 0 7779 7630"/>
                              <a:gd name="T51" fmla="*/ 7779 h 298"/>
                              <a:gd name="T52" fmla="+- 0 1230 1218"/>
                              <a:gd name="T53" fmla="*/ T52 w 298"/>
                              <a:gd name="T54" fmla="+- 0 7837 7630"/>
                              <a:gd name="T55" fmla="*/ 7837 h 298"/>
                              <a:gd name="T56" fmla="+- 0 1262 1218"/>
                              <a:gd name="T57" fmla="*/ T56 w 298"/>
                              <a:gd name="T58" fmla="+- 0 7884 7630"/>
                              <a:gd name="T59" fmla="*/ 7884 h 298"/>
                              <a:gd name="T60" fmla="+- 0 1309 1218"/>
                              <a:gd name="T61" fmla="*/ T60 w 298"/>
                              <a:gd name="T62" fmla="+- 0 7916 7630"/>
                              <a:gd name="T63" fmla="*/ 7916 h 298"/>
                              <a:gd name="T64" fmla="+- 0 1367 1218"/>
                              <a:gd name="T65" fmla="*/ T64 w 298"/>
                              <a:gd name="T66" fmla="+- 0 7928 7630"/>
                              <a:gd name="T67" fmla="*/ 792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8" name="Freeform 1410"/>
                        <wps:cNvSpPr>
                          <a:spLocks/>
                        </wps:cNvSpPr>
                        <wps:spPr bwMode="auto">
                          <a:xfrm>
                            <a:off x="2234" y="7635"/>
                            <a:ext cx="298" cy="298"/>
                          </a:xfrm>
                          <a:custGeom>
                            <a:avLst/>
                            <a:gdLst>
                              <a:gd name="T0" fmla="+- 0 2383 2234"/>
                              <a:gd name="T1" fmla="*/ T0 w 298"/>
                              <a:gd name="T2" fmla="+- 0 7635 7635"/>
                              <a:gd name="T3" fmla="*/ 7635 h 298"/>
                              <a:gd name="T4" fmla="+- 0 2325 2234"/>
                              <a:gd name="T5" fmla="*/ T4 w 298"/>
                              <a:gd name="T6" fmla="+- 0 7647 7635"/>
                              <a:gd name="T7" fmla="*/ 7647 h 298"/>
                              <a:gd name="T8" fmla="+- 0 2278 2234"/>
                              <a:gd name="T9" fmla="*/ T8 w 298"/>
                              <a:gd name="T10" fmla="+- 0 7678 7635"/>
                              <a:gd name="T11" fmla="*/ 7678 h 298"/>
                              <a:gd name="T12" fmla="+- 0 2246 2234"/>
                              <a:gd name="T13" fmla="*/ T12 w 298"/>
                              <a:gd name="T14" fmla="+- 0 7726 7635"/>
                              <a:gd name="T15" fmla="*/ 7726 h 298"/>
                              <a:gd name="T16" fmla="+- 0 2234 2234"/>
                              <a:gd name="T17" fmla="*/ T16 w 298"/>
                              <a:gd name="T18" fmla="+- 0 7784 7635"/>
                              <a:gd name="T19" fmla="*/ 7784 h 298"/>
                              <a:gd name="T20" fmla="+- 0 2246 2234"/>
                              <a:gd name="T21" fmla="*/ T20 w 298"/>
                              <a:gd name="T22" fmla="+- 0 7842 7635"/>
                              <a:gd name="T23" fmla="*/ 7842 h 298"/>
                              <a:gd name="T24" fmla="+- 0 2278 2234"/>
                              <a:gd name="T25" fmla="*/ T24 w 298"/>
                              <a:gd name="T26" fmla="+- 0 7889 7635"/>
                              <a:gd name="T27" fmla="*/ 7889 h 298"/>
                              <a:gd name="T28" fmla="+- 0 2325 2234"/>
                              <a:gd name="T29" fmla="*/ T28 w 298"/>
                              <a:gd name="T30" fmla="+- 0 7921 7635"/>
                              <a:gd name="T31" fmla="*/ 7921 h 298"/>
                              <a:gd name="T32" fmla="+- 0 2383 2234"/>
                              <a:gd name="T33" fmla="*/ T32 w 298"/>
                              <a:gd name="T34" fmla="+- 0 7933 7635"/>
                              <a:gd name="T35" fmla="*/ 7933 h 298"/>
                              <a:gd name="T36" fmla="+- 0 2441 2234"/>
                              <a:gd name="T37" fmla="*/ T36 w 298"/>
                              <a:gd name="T38" fmla="+- 0 7921 7635"/>
                              <a:gd name="T39" fmla="*/ 7921 h 298"/>
                              <a:gd name="T40" fmla="+- 0 2488 2234"/>
                              <a:gd name="T41" fmla="*/ T40 w 298"/>
                              <a:gd name="T42" fmla="+- 0 7889 7635"/>
                              <a:gd name="T43" fmla="*/ 7889 h 298"/>
                              <a:gd name="T44" fmla="+- 0 2520 2234"/>
                              <a:gd name="T45" fmla="*/ T44 w 298"/>
                              <a:gd name="T46" fmla="+- 0 7842 7635"/>
                              <a:gd name="T47" fmla="*/ 7842 h 298"/>
                              <a:gd name="T48" fmla="+- 0 2532 2234"/>
                              <a:gd name="T49" fmla="*/ T48 w 298"/>
                              <a:gd name="T50" fmla="+- 0 7784 7635"/>
                              <a:gd name="T51" fmla="*/ 7784 h 298"/>
                              <a:gd name="T52" fmla="+- 0 2520 2234"/>
                              <a:gd name="T53" fmla="*/ T52 w 298"/>
                              <a:gd name="T54" fmla="+- 0 7726 7635"/>
                              <a:gd name="T55" fmla="*/ 7726 h 298"/>
                              <a:gd name="T56" fmla="+- 0 2488 2234"/>
                              <a:gd name="T57" fmla="*/ T56 w 298"/>
                              <a:gd name="T58" fmla="+- 0 7678 7635"/>
                              <a:gd name="T59" fmla="*/ 7678 h 298"/>
                              <a:gd name="T60" fmla="+- 0 2441 2234"/>
                              <a:gd name="T61" fmla="*/ T60 w 298"/>
                              <a:gd name="T62" fmla="+- 0 7647 7635"/>
                              <a:gd name="T63" fmla="*/ 7647 h 298"/>
                              <a:gd name="T64" fmla="+- 0 2383 2234"/>
                              <a:gd name="T65" fmla="*/ T64 w 298"/>
                              <a:gd name="T66" fmla="+- 0 7635 7635"/>
                              <a:gd name="T67" fmla="*/ 763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Freeform 1409"/>
                        <wps:cNvSpPr>
                          <a:spLocks/>
                        </wps:cNvSpPr>
                        <wps:spPr bwMode="auto">
                          <a:xfrm>
                            <a:off x="2234" y="7635"/>
                            <a:ext cx="298" cy="298"/>
                          </a:xfrm>
                          <a:custGeom>
                            <a:avLst/>
                            <a:gdLst>
                              <a:gd name="T0" fmla="+- 0 2383 2234"/>
                              <a:gd name="T1" fmla="*/ T0 w 298"/>
                              <a:gd name="T2" fmla="+- 0 7933 7635"/>
                              <a:gd name="T3" fmla="*/ 7933 h 298"/>
                              <a:gd name="T4" fmla="+- 0 2441 2234"/>
                              <a:gd name="T5" fmla="*/ T4 w 298"/>
                              <a:gd name="T6" fmla="+- 0 7921 7635"/>
                              <a:gd name="T7" fmla="*/ 7921 h 298"/>
                              <a:gd name="T8" fmla="+- 0 2488 2234"/>
                              <a:gd name="T9" fmla="*/ T8 w 298"/>
                              <a:gd name="T10" fmla="+- 0 7889 7635"/>
                              <a:gd name="T11" fmla="*/ 7889 h 298"/>
                              <a:gd name="T12" fmla="+- 0 2520 2234"/>
                              <a:gd name="T13" fmla="*/ T12 w 298"/>
                              <a:gd name="T14" fmla="+- 0 7842 7635"/>
                              <a:gd name="T15" fmla="*/ 7842 h 298"/>
                              <a:gd name="T16" fmla="+- 0 2532 2234"/>
                              <a:gd name="T17" fmla="*/ T16 w 298"/>
                              <a:gd name="T18" fmla="+- 0 7784 7635"/>
                              <a:gd name="T19" fmla="*/ 7784 h 298"/>
                              <a:gd name="T20" fmla="+- 0 2520 2234"/>
                              <a:gd name="T21" fmla="*/ T20 w 298"/>
                              <a:gd name="T22" fmla="+- 0 7726 7635"/>
                              <a:gd name="T23" fmla="*/ 7726 h 298"/>
                              <a:gd name="T24" fmla="+- 0 2488 2234"/>
                              <a:gd name="T25" fmla="*/ T24 w 298"/>
                              <a:gd name="T26" fmla="+- 0 7678 7635"/>
                              <a:gd name="T27" fmla="*/ 7678 h 298"/>
                              <a:gd name="T28" fmla="+- 0 2441 2234"/>
                              <a:gd name="T29" fmla="*/ T28 w 298"/>
                              <a:gd name="T30" fmla="+- 0 7647 7635"/>
                              <a:gd name="T31" fmla="*/ 7647 h 298"/>
                              <a:gd name="T32" fmla="+- 0 2383 2234"/>
                              <a:gd name="T33" fmla="*/ T32 w 298"/>
                              <a:gd name="T34" fmla="+- 0 7635 7635"/>
                              <a:gd name="T35" fmla="*/ 7635 h 298"/>
                              <a:gd name="T36" fmla="+- 0 2325 2234"/>
                              <a:gd name="T37" fmla="*/ T36 w 298"/>
                              <a:gd name="T38" fmla="+- 0 7647 7635"/>
                              <a:gd name="T39" fmla="*/ 7647 h 298"/>
                              <a:gd name="T40" fmla="+- 0 2278 2234"/>
                              <a:gd name="T41" fmla="*/ T40 w 298"/>
                              <a:gd name="T42" fmla="+- 0 7678 7635"/>
                              <a:gd name="T43" fmla="*/ 7678 h 298"/>
                              <a:gd name="T44" fmla="+- 0 2246 2234"/>
                              <a:gd name="T45" fmla="*/ T44 w 298"/>
                              <a:gd name="T46" fmla="+- 0 7726 7635"/>
                              <a:gd name="T47" fmla="*/ 7726 h 298"/>
                              <a:gd name="T48" fmla="+- 0 2234 2234"/>
                              <a:gd name="T49" fmla="*/ T48 w 298"/>
                              <a:gd name="T50" fmla="+- 0 7784 7635"/>
                              <a:gd name="T51" fmla="*/ 7784 h 298"/>
                              <a:gd name="T52" fmla="+- 0 2246 2234"/>
                              <a:gd name="T53" fmla="*/ T52 w 298"/>
                              <a:gd name="T54" fmla="+- 0 7842 7635"/>
                              <a:gd name="T55" fmla="*/ 7842 h 298"/>
                              <a:gd name="T56" fmla="+- 0 2278 2234"/>
                              <a:gd name="T57" fmla="*/ T56 w 298"/>
                              <a:gd name="T58" fmla="+- 0 7889 7635"/>
                              <a:gd name="T59" fmla="*/ 7889 h 298"/>
                              <a:gd name="T60" fmla="+- 0 2325 2234"/>
                              <a:gd name="T61" fmla="*/ T60 w 298"/>
                              <a:gd name="T62" fmla="+- 0 7921 7635"/>
                              <a:gd name="T63" fmla="*/ 7921 h 298"/>
                              <a:gd name="T64" fmla="+- 0 2383 2234"/>
                              <a:gd name="T65" fmla="*/ T64 w 298"/>
                              <a:gd name="T66" fmla="+- 0 7933 7635"/>
                              <a:gd name="T67" fmla="*/ 79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 name="Freeform 1408"/>
                        <wps:cNvSpPr>
                          <a:spLocks/>
                        </wps:cNvSpPr>
                        <wps:spPr bwMode="auto">
                          <a:xfrm>
                            <a:off x="3251" y="7647"/>
                            <a:ext cx="297" cy="298"/>
                          </a:xfrm>
                          <a:custGeom>
                            <a:avLst/>
                            <a:gdLst>
                              <a:gd name="T0" fmla="+- 0 3399 3251"/>
                              <a:gd name="T1" fmla="*/ T0 w 297"/>
                              <a:gd name="T2" fmla="+- 0 7647 7647"/>
                              <a:gd name="T3" fmla="*/ 7647 h 298"/>
                              <a:gd name="T4" fmla="+- 0 3342 3251"/>
                              <a:gd name="T5" fmla="*/ T4 w 297"/>
                              <a:gd name="T6" fmla="+- 0 7659 7647"/>
                              <a:gd name="T7" fmla="*/ 7659 h 298"/>
                              <a:gd name="T8" fmla="+- 0 3294 3251"/>
                              <a:gd name="T9" fmla="*/ T8 w 297"/>
                              <a:gd name="T10" fmla="+- 0 7691 7647"/>
                              <a:gd name="T11" fmla="*/ 7691 h 298"/>
                              <a:gd name="T12" fmla="+- 0 3262 3251"/>
                              <a:gd name="T13" fmla="*/ T12 w 297"/>
                              <a:gd name="T14" fmla="+- 0 7738 7647"/>
                              <a:gd name="T15" fmla="*/ 7738 h 298"/>
                              <a:gd name="T16" fmla="+- 0 3251 3251"/>
                              <a:gd name="T17" fmla="*/ T16 w 297"/>
                              <a:gd name="T18" fmla="+- 0 7796 7647"/>
                              <a:gd name="T19" fmla="*/ 7796 h 298"/>
                              <a:gd name="T20" fmla="+- 0 3262 3251"/>
                              <a:gd name="T21" fmla="*/ T20 w 297"/>
                              <a:gd name="T22" fmla="+- 0 7854 7647"/>
                              <a:gd name="T23" fmla="*/ 7854 h 298"/>
                              <a:gd name="T24" fmla="+- 0 3294 3251"/>
                              <a:gd name="T25" fmla="*/ T24 w 297"/>
                              <a:gd name="T26" fmla="+- 0 7901 7647"/>
                              <a:gd name="T27" fmla="*/ 7901 h 298"/>
                              <a:gd name="T28" fmla="+- 0 3342 3251"/>
                              <a:gd name="T29" fmla="*/ T28 w 297"/>
                              <a:gd name="T30" fmla="+- 0 7933 7647"/>
                              <a:gd name="T31" fmla="*/ 7933 h 298"/>
                              <a:gd name="T32" fmla="+- 0 3399 3251"/>
                              <a:gd name="T33" fmla="*/ T32 w 297"/>
                              <a:gd name="T34" fmla="+- 0 7945 7647"/>
                              <a:gd name="T35" fmla="*/ 7945 h 298"/>
                              <a:gd name="T36" fmla="+- 0 3457 3251"/>
                              <a:gd name="T37" fmla="*/ T36 w 297"/>
                              <a:gd name="T38" fmla="+- 0 7933 7647"/>
                              <a:gd name="T39" fmla="*/ 7933 h 298"/>
                              <a:gd name="T40" fmla="+- 0 3505 3251"/>
                              <a:gd name="T41" fmla="*/ T40 w 297"/>
                              <a:gd name="T42" fmla="+- 0 7901 7647"/>
                              <a:gd name="T43" fmla="*/ 7901 h 298"/>
                              <a:gd name="T44" fmla="+- 0 3537 3251"/>
                              <a:gd name="T45" fmla="*/ T44 w 297"/>
                              <a:gd name="T46" fmla="+- 0 7854 7647"/>
                              <a:gd name="T47" fmla="*/ 7854 h 298"/>
                              <a:gd name="T48" fmla="+- 0 3548 3251"/>
                              <a:gd name="T49" fmla="*/ T48 w 297"/>
                              <a:gd name="T50" fmla="+- 0 7796 7647"/>
                              <a:gd name="T51" fmla="*/ 7796 h 298"/>
                              <a:gd name="T52" fmla="+- 0 3537 3251"/>
                              <a:gd name="T53" fmla="*/ T52 w 297"/>
                              <a:gd name="T54" fmla="+- 0 7738 7647"/>
                              <a:gd name="T55" fmla="*/ 7738 h 298"/>
                              <a:gd name="T56" fmla="+- 0 3505 3251"/>
                              <a:gd name="T57" fmla="*/ T56 w 297"/>
                              <a:gd name="T58" fmla="+- 0 7691 7647"/>
                              <a:gd name="T59" fmla="*/ 7691 h 298"/>
                              <a:gd name="T60" fmla="+- 0 3457 3251"/>
                              <a:gd name="T61" fmla="*/ T60 w 297"/>
                              <a:gd name="T62" fmla="+- 0 7659 7647"/>
                              <a:gd name="T63" fmla="*/ 7659 h 298"/>
                              <a:gd name="T64" fmla="+- 0 3399 3251"/>
                              <a:gd name="T65" fmla="*/ T64 w 297"/>
                              <a:gd name="T66" fmla="+- 0 7647 7647"/>
                              <a:gd name="T67" fmla="*/ 76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Freeform 1407"/>
                        <wps:cNvSpPr>
                          <a:spLocks/>
                        </wps:cNvSpPr>
                        <wps:spPr bwMode="auto">
                          <a:xfrm>
                            <a:off x="3251" y="7647"/>
                            <a:ext cx="297" cy="298"/>
                          </a:xfrm>
                          <a:custGeom>
                            <a:avLst/>
                            <a:gdLst>
                              <a:gd name="T0" fmla="+- 0 3399 3251"/>
                              <a:gd name="T1" fmla="*/ T0 w 297"/>
                              <a:gd name="T2" fmla="+- 0 7945 7647"/>
                              <a:gd name="T3" fmla="*/ 7945 h 298"/>
                              <a:gd name="T4" fmla="+- 0 3457 3251"/>
                              <a:gd name="T5" fmla="*/ T4 w 297"/>
                              <a:gd name="T6" fmla="+- 0 7933 7647"/>
                              <a:gd name="T7" fmla="*/ 7933 h 298"/>
                              <a:gd name="T8" fmla="+- 0 3505 3251"/>
                              <a:gd name="T9" fmla="*/ T8 w 297"/>
                              <a:gd name="T10" fmla="+- 0 7901 7647"/>
                              <a:gd name="T11" fmla="*/ 7901 h 298"/>
                              <a:gd name="T12" fmla="+- 0 3537 3251"/>
                              <a:gd name="T13" fmla="*/ T12 w 297"/>
                              <a:gd name="T14" fmla="+- 0 7854 7647"/>
                              <a:gd name="T15" fmla="*/ 7854 h 298"/>
                              <a:gd name="T16" fmla="+- 0 3548 3251"/>
                              <a:gd name="T17" fmla="*/ T16 w 297"/>
                              <a:gd name="T18" fmla="+- 0 7796 7647"/>
                              <a:gd name="T19" fmla="*/ 7796 h 298"/>
                              <a:gd name="T20" fmla="+- 0 3537 3251"/>
                              <a:gd name="T21" fmla="*/ T20 w 297"/>
                              <a:gd name="T22" fmla="+- 0 7738 7647"/>
                              <a:gd name="T23" fmla="*/ 7738 h 298"/>
                              <a:gd name="T24" fmla="+- 0 3505 3251"/>
                              <a:gd name="T25" fmla="*/ T24 w 297"/>
                              <a:gd name="T26" fmla="+- 0 7691 7647"/>
                              <a:gd name="T27" fmla="*/ 7691 h 298"/>
                              <a:gd name="T28" fmla="+- 0 3457 3251"/>
                              <a:gd name="T29" fmla="*/ T28 w 297"/>
                              <a:gd name="T30" fmla="+- 0 7659 7647"/>
                              <a:gd name="T31" fmla="*/ 7659 h 298"/>
                              <a:gd name="T32" fmla="+- 0 3399 3251"/>
                              <a:gd name="T33" fmla="*/ T32 w 297"/>
                              <a:gd name="T34" fmla="+- 0 7647 7647"/>
                              <a:gd name="T35" fmla="*/ 7647 h 298"/>
                              <a:gd name="T36" fmla="+- 0 3342 3251"/>
                              <a:gd name="T37" fmla="*/ T36 w 297"/>
                              <a:gd name="T38" fmla="+- 0 7659 7647"/>
                              <a:gd name="T39" fmla="*/ 7659 h 298"/>
                              <a:gd name="T40" fmla="+- 0 3294 3251"/>
                              <a:gd name="T41" fmla="*/ T40 w 297"/>
                              <a:gd name="T42" fmla="+- 0 7691 7647"/>
                              <a:gd name="T43" fmla="*/ 7691 h 298"/>
                              <a:gd name="T44" fmla="+- 0 3262 3251"/>
                              <a:gd name="T45" fmla="*/ T44 w 297"/>
                              <a:gd name="T46" fmla="+- 0 7738 7647"/>
                              <a:gd name="T47" fmla="*/ 7738 h 298"/>
                              <a:gd name="T48" fmla="+- 0 3251 3251"/>
                              <a:gd name="T49" fmla="*/ T48 w 297"/>
                              <a:gd name="T50" fmla="+- 0 7796 7647"/>
                              <a:gd name="T51" fmla="*/ 7796 h 298"/>
                              <a:gd name="T52" fmla="+- 0 3262 3251"/>
                              <a:gd name="T53" fmla="*/ T52 w 297"/>
                              <a:gd name="T54" fmla="+- 0 7854 7647"/>
                              <a:gd name="T55" fmla="*/ 7854 h 298"/>
                              <a:gd name="T56" fmla="+- 0 3294 3251"/>
                              <a:gd name="T57" fmla="*/ T56 w 297"/>
                              <a:gd name="T58" fmla="+- 0 7901 7647"/>
                              <a:gd name="T59" fmla="*/ 7901 h 298"/>
                              <a:gd name="T60" fmla="+- 0 3342 3251"/>
                              <a:gd name="T61" fmla="*/ T60 w 297"/>
                              <a:gd name="T62" fmla="+- 0 7933 7647"/>
                              <a:gd name="T63" fmla="*/ 7933 h 298"/>
                              <a:gd name="T64" fmla="+- 0 3399 3251"/>
                              <a:gd name="T65" fmla="*/ T64 w 297"/>
                              <a:gd name="T66" fmla="+- 0 7945 7647"/>
                              <a:gd name="T67" fmla="*/ 79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2" name="Freeform 1406"/>
                        <wps:cNvSpPr>
                          <a:spLocks/>
                        </wps:cNvSpPr>
                        <wps:spPr bwMode="auto">
                          <a:xfrm>
                            <a:off x="4268" y="7652"/>
                            <a:ext cx="298" cy="298"/>
                          </a:xfrm>
                          <a:custGeom>
                            <a:avLst/>
                            <a:gdLst>
                              <a:gd name="T0" fmla="+- 0 4417 4268"/>
                              <a:gd name="T1" fmla="*/ T0 w 298"/>
                              <a:gd name="T2" fmla="+- 0 7652 7652"/>
                              <a:gd name="T3" fmla="*/ 7652 h 298"/>
                              <a:gd name="T4" fmla="+- 0 4359 4268"/>
                              <a:gd name="T5" fmla="*/ T4 w 298"/>
                              <a:gd name="T6" fmla="+- 0 7664 7652"/>
                              <a:gd name="T7" fmla="*/ 7664 h 298"/>
                              <a:gd name="T8" fmla="+- 0 4312 4268"/>
                              <a:gd name="T9" fmla="*/ T8 w 298"/>
                              <a:gd name="T10" fmla="+- 0 7695 7652"/>
                              <a:gd name="T11" fmla="*/ 7695 h 298"/>
                              <a:gd name="T12" fmla="+- 0 4280 4268"/>
                              <a:gd name="T13" fmla="*/ T12 w 298"/>
                              <a:gd name="T14" fmla="+- 0 7743 7652"/>
                              <a:gd name="T15" fmla="*/ 7743 h 298"/>
                              <a:gd name="T16" fmla="+- 0 4268 4268"/>
                              <a:gd name="T17" fmla="*/ T16 w 298"/>
                              <a:gd name="T18" fmla="+- 0 7801 7652"/>
                              <a:gd name="T19" fmla="*/ 7801 h 298"/>
                              <a:gd name="T20" fmla="+- 0 4280 4268"/>
                              <a:gd name="T21" fmla="*/ T20 w 298"/>
                              <a:gd name="T22" fmla="+- 0 7859 7652"/>
                              <a:gd name="T23" fmla="*/ 7859 h 298"/>
                              <a:gd name="T24" fmla="+- 0 4312 4268"/>
                              <a:gd name="T25" fmla="*/ T24 w 298"/>
                              <a:gd name="T26" fmla="+- 0 7906 7652"/>
                              <a:gd name="T27" fmla="*/ 7906 h 298"/>
                              <a:gd name="T28" fmla="+- 0 4359 4268"/>
                              <a:gd name="T29" fmla="*/ T28 w 298"/>
                              <a:gd name="T30" fmla="+- 0 7938 7652"/>
                              <a:gd name="T31" fmla="*/ 7938 h 298"/>
                              <a:gd name="T32" fmla="+- 0 4417 4268"/>
                              <a:gd name="T33" fmla="*/ T32 w 298"/>
                              <a:gd name="T34" fmla="+- 0 7950 7652"/>
                              <a:gd name="T35" fmla="*/ 7950 h 298"/>
                              <a:gd name="T36" fmla="+- 0 4475 4268"/>
                              <a:gd name="T37" fmla="*/ T36 w 298"/>
                              <a:gd name="T38" fmla="+- 0 7938 7652"/>
                              <a:gd name="T39" fmla="*/ 7938 h 298"/>
                              <a:gd name="T40" fmla="+- 0 4522 4268"/>
                              <a:gd name="T41" fmla="*/ T40 w 298"/>
                              <a:gd name="T42" fmla="+- 0 7906 7652"/>
                              <a:gd name="T43" fmla="*/ 7906 h 298"/>
                              <a:gd name="T44" fmla="+- 0 4554 4268"/>
                              <a:gd name="T45" fmla="*/ T44 w 298"/>
                              <a:gd name="T46" fmla="+- 0 7859 7652"/>
                              <a:gd name="T47" fmla="*/ 7859 h 298"/>
                              <a:gd name="T48" fmla="+- 0 4566 4268"/>
                              <a:gd name="T49" fmla="*/ T48 w 298"/>
                              <a:gd name="T50" fmla="+- 0 7801 7652"/>
                              <a:gd name="T51" fmla="*/ 7801 h 298"/>
                              <a:gd name="T52" fmla="+- 0 4554 4268"/>
                              <a:gd name="T53" fmla="*/ T52 w 298"/>
                              <a:gd name="T54" fmla="+- 0 7743 7652"/>
                              <a:gd name="T55" fmla="*/ 7743 h 298"/>
                              <a:gd name="T56" fmla="+- 0 4522 4268"/>
                              <a:gd name="T57" fmla="*/ T56 w 298"/>
                              <a:gd name="T58" fmla="+- 0 7695 7652"/>
                              <a:gd name="T59" fmla="*/ 7695 h 298"/>
                              <a:gd name="T60" fmla="+- 0 4475 4268"/>
                              <a:gd name="T61" fmla="*/ T60 w 298"/>
                              <a:gd name="T62" fmla="+- 0 7664 7652"/>
                              <a:gd name="T63" fmla="*/ 7664 h 298"/>
                              <a:gd name="T64" fmla="+- 0 4417 4268"/>
                              <a:gd name="T65" fmla="*/ T64 w 298"/>
                              <a:gd name="T66" fmla="+- 0 7652 7652"/>
                              <a:gd name="T67" fmla="*/ 765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Freeform 1405"/>
                        <wps:cNvSpPr>
                          <a:spLocks/>
                        </wps:cNvSpPr>
                        <wps:spPr bwMode="auto">
                          <a:xfrm>
                            <a:off x="4268" y="7652"/>
                            <a:ext cx="298" cy="298"/>
                          </a:xfrm>
                          <a:custGeom>
                            <a:avLst/>
                            <a:gdLst>
                              <a:gd name="T0" fmla="+- 0 4417 4268"/>
                              <a:gd name="T1" fmla="*/ T0 w 298"/>
                              <a:gd name="T2" fmla="+- 0 7950 7652"/>
                              <a:gd name="T3" fmla="*/ 7950 h 298"/>
                              <a:gd name="T4" fmla="+- 0 4475 4268"/>
                              <a:gd name="T5" fmla="*/ T4 w 298"/>
                              <a:gd name="T6" fmla="+- 0 7938 7652"/>
                              <a:gd name="T7" fmla="*/ 7938 h 298"/>
                              <a:gd name="T8" fmla="+- 0 4522 4268"/>
                              <a:gd name="T9" fmla="*/ T8 w 298"/>
                              <a:gd name="T10" fmla="+- 0 7906 7652"/>
                              <a:gd name="T11" fmla="*/ 7906 h 298"/>
                              <a:gd name="T12" fmla="+- 0 4554 4268"/>
                              <a:gd name="T13" fmla="*/ T12 w 298"/>
                              <a:gd name="T14" fmla="+- 0 7859 7652"/>
                              <a:gd name="T15" fmla="*/ 7859 h 298"/>
                              <a:gd name="T16" fmla="+- 0 4566 4268"/>
                              <a:gd name="T17" fmla="*/ T16 w 298"/>
                              <a:gd name="T18" fmla="+- 0 7801 7652"/>
                              <a:gd name="T19" fmla="*/ 7801 h 298"/>
                              <a:gd name="T20" fmla="+- 0 4554 4268"/>
                              <a:gd name="T21" fmla="*/ T20 w 298"/>
                              <a:gd name="T22" fmla="+- 0 7743 7652"/>
                              <a:gd name="T23" fmla="*/ 7743 h 298"/>
                              <a:gd name="T24" fmla="+- 0 4522 4268"/>
                              <a:gd name="T25" fmla="*/ T24 w 298"/>
                              <a:gd name="T26" fmla="+- 0 7695 7652"/>
                              <a:gd name="T27" fmla="*/ 7695 h 298"/>
                              <a:gd name="T28" fmla="+- 0 4475 4268"/>
                              <a:gd name="T29" fmla="*/ T28 w 298"/>
                              <a:gd name="T30" fmla="+- 0 7664 7652"/>
                              <a:gd name="T31" fmla="*/ 7664 h 298"/>
                              <a:gd name="T32" fmla="+- 0 4417 4268"/>
                              <a:gd name="T33" fmla="*/ T32 w 298"/>
                              <a:gd name="T34" fmla="+- 0 7652 7652"/>
                              <a:gd name="T35" fmla="*/ 7652 h 298"/>
                              <a:gd name="T36" fmla="+- 0 4359 4268"/>
                              <a:gd name="T37" fmla="*/ T36 w 298"/>
                              <a:gd name="T38" fmla="+- 0 7664 7652"/>
                              <a:gd name="T39" fmla="*/ 7664 h 298"/>
                              <a:gd name="T40" fmla="+- 0 4312 4268"/>
                              <a:gd name="T41" fmla="*/ T40 w 298"/>
                              <a:gd name="T42" fmla="+- 0 7695 7652"/>
                              <a:gd name="T43" fmla="*/ 7695 h 298"/>
                              <a:gd name="T44" fmla="+- 0 4280 4268"/>
                              <a:gd name="T45" fmla="*/ T44 w 298"/>
                              <a:gd name="T46" fmla="+- 0 7743 7652"/>
                              <a:gd name="T47" fmla="*/ 7743 h 298"/>
                              <a:gd name="T48" fmla="+- 0 4268 4268"/>
                              <a:gd name="T49" fmla="*/ T48 w 298"/>
                              <a:gd name="T50" fmla="+- 0 7801 7652"/>
                              <a:gd name="T51" fmla="*/ 7801 h 298"/>
                              <a:gd name="T52" fmla="+- 0 4280 4268"/>
                              <a:gd name="T53" fmla="*/ T52 w 298"/>
                              <a:gd name="T54" fmla="+- 0 7859 7652"/>
                              <a:gd name="T55" fmla="*/ 7859 h 298"/>
                              <a:gd name="T56" fmla="+- 0 4312 4268"/>
                              <a:gd name="T57" fmla="*/ T56 w 298"/>
                              <a:gd name="T58" fmla="+- 0 7906 7652"/>
                              <a:gd name="T59" fmla="*/ 7906 h 298"/>
                              <a:gd name="T60" fmla="+- 0 4359 4268"/>
                              <a:gd name="T61" fmla="*/ T60 w 298"/>
                              <a:gd name="T62" fmla="+- 0 7938 7652"/>
                              <a:gd name="T63" fmla="*/ 7938 h 298"/>
                              <a:gd name="T64" fmla="+- 0 4417 4268"/>
                              <a:gd name="T65" fmla="*/ T64 w 298"/>
                              <a:gd name="T66" fmla="+- 0 7950 7652"/>
                              <a:gd name="T67" fmla="*/ 79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4" name="Line 1404"/>
                        <wps:cNvCnPr>
                          <a:cxnSpLocks noChangeShapeType="1"/>
                        </wps:cNvCnPr>
                        <wps:spPr bwMode="auto">
                          <a:xfrm>
                            <a:off x="1366" y="7472"/>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55" name="Picture 14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645"/>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6" name="Line 1402"/>
                        <wps:cNvCnPr>
                          <a:cxnSpLocks noChangeShapeType="1"/>
                        </wps:cNvCnPr>
                        <wps:spPr bwMode="auto">
                          <a:xfrm>
                            <a:off x="4414" y="7500"/>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57" name="Picture 14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1" y="7627"/>
                            <a:ext cx="299"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8" name="Line 1400"/>
                        <wps:cNvCnPr>
                          <a:cxnSpLocks noChangeShapeType="1"/>
                        </wps:cNvCnPr>
                        <wps:spPr bwMode="auto">
                          <a:xfrm>
                            <a:off x="2375" y="748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59" name="Line 1399"/>
                        <wps:cNvCnPr>
                          <a:cxnSpLocks noChangeShapeType="1"/>
                        </wps:cNvCnPr>
                        <wps:spPr bwMode="auto">
                          <a:xfrm>
                            <a:off x="3397" y="748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60" name="Line 1398"/>
                        <wps:cNvCnPr>
                          <a:cxnSpLocks noChangeShapeType="1"/>
                        </wps:cNvCnPr>
                        <wps:spPr bwMode="auto">
                          <a:xfrm>
                            <a:off x="2370" y="7488"/>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61" name="Picture 139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0" y="764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2" name="Freeform 1396"/>
                        <wps:cNvSpPr>
                          <a:spLocks/>
                        </wps:cNvSpPr>
                        <wps:spPr bwMode="auto">
                          <a:xfrm>
                            <a:off x="1218" y="7630"/>
                            <a:ext cx="298" cy="298"/>
                          </a:xfrm>
                          <a:custGeom>
                            <a:avLst/>
                            <a:gdLst>
                              <a:gd name="T0" fmla="+- 0 1367 1218"/>
                              <a:gd name="T1" fmla="*/ T0 w 298"/>
                              <a:gd name="T2" fmla="+- 0 7630 7630"/>
                              <a:gd name="T3" fmla="*/ 7630 h 298"/>
                              <a:gd name="T4" fmla="+- 0 1309 1218"/>
                              <a:gd name="T5" fmla="*/ T4 w 298"/>
                              <a:gd name="T6" fmla="+- 0 7642 7630"/>
                              <a:gd name="T7" fmla="*/ 7642 h 298"/>
                              <a:gd name="T8" fmla="+- 0 1262 1218"/>
                              <a:gd name="T9" fmla="*/ T8 w 298"/>
                              <a:gd name="T10" fmla="+- 0 7674 7630"/>
                              <a:gd name="T11" fmla="*/ 7674 h 298"/>
                              <a:gd name="T12" fmla="+- 0 1230 1218"/>
                              <a:gd name="T13" fmla="*/ T12 w 298"/>
                              <a:gd name="T14" fmla="+- 0 7721 7630"/>
                              <a:gd name="T15" fmla="*/ 7721 h 298"/>
                              <a:gd name="T16" fmla="+- 0 1218 1218"/>
                              <a:gd name="T17" fmla="*/ T16 w 298"/>
                              <a:gd name="T18" fmla="+- 0 7779 7630"/>
                              <a:gd name="T19" fmla="*/ 7779 h 298"/>
                              <a:gd name="T20" fmla="+- 0 1230 1218"/>
                              <a:gd name="T21" fmla="*/ T20 w 298"/>
                              <a:gd name="T22" fmla="+- 0 7837 7630"/>
                              <a:gd name="T23" fmla="*/ 7837 h 298"/>
                              <a:gd name="T24" fmla="+- 0 1262 1218"/>
                              <a:gd name="T25" fmla="*/ T24 w 298"/>
                              <a:gd name="T26" fmla="+- 0 7884 7630"/>
                              <a:gd name="T27" fmla="*/ 7884 h 298"/>
                              <a:gd name="T28" fmla="+- 0 1309 1218"/>
                              <a:gd name="T29" fmla="*/ T28 w 298"/>
                              <a:gd name="T30" fmla="+- 0 7916 7630"/>
                              <a:gd name="T31" fmla="*/ 7916 h 298"/>
                              <a:gd name="T32" fmla="+- 0 1367 1218"/>
                              <a:gd name="T33" fmla="*/ T32 w 298"/>
                              <a:gd name="T34" fmla="+- 0 7928 7630"/>
                              <a:gd name="T35" fmla="*/ 7928 h 298"/>
                              <a:gd name="T36" fmla="+- 0 1425 1218"/>
                              <a:gd name="T37" fmla="*/ T36 w 298"/>
                              <a:gd name="T38" fmla="+- 0 7916 7630"/>
                              <a:gd name="T39" fmla="*/ 7916 h 298"/>
                              <a:gd name="T40" fmla="+- 0 1472 1218"/>
                              <a:gd name="T41" fmla="*/ T40 w 298"/>
                              <a:gd name="T42" fmla="+- 0 7884 7630"/>
                              <a:gd name="T43" fmla="*/ 7884 h 298"/>
                              <a:gd name="T44" fmla="+- 0 1504 1218"/>
                              <a:gd name="T45" fmla="*/ T44 w 298"/>
                              <a:gd name="T46" fmla="+- 0 7837 7630"/>
                              <a:gd name="T47" fmla="*/ 7837 h 298"/>
                              <a:gd name="T48" fmla="+- 0 1516 1218"/>
                              <a:gd name="T49" fmla="*/ T48 w 298"/>
                              <a:gd name="T50" fmla="+- 0 7779 7630"/>
                              <a:gd name="T51" fmla="*/ 7779 h 298"/>
                              <a:gd name="T52" fmla="+- 0 1504 1218"/>
                              <a:gd name="T53" fmla="*/ T52 w 298"/>
                              <a:gd name="T54" fmla="+- 0 7721 7630"/>
                              <a:gd name="T55" fmla="*/ 7721 h 298"/>
                              <a:gd name="T56" fmla="+- 0 1472 1218"/>
                              <a:gd name="T57" fmla="*/ T56 w 298"/>
                              <a:gd name="T58" fmla="+- 0 7674 7630"/>
                              <a:gd name="T59" fmla="*/ 7674 h 298"/>
                              <a:gd name="T60" fmla="+- 0 1425 1218"/>
                              <a:gd name="T61" fmla="*/ T60 w 298"/>
                              <a:gd name="T62" fmla="+- 0 7642 7630"/>
                              <a:gd name="T63" fmla="*/ 7642 h 298"/>
                              <a:gd name="T64" fmla="+- 0 1367 1218"/>
                              <a:gd name="T65" fmla="*/ T64 w 298"/>
                              <a:gd name="T66" fmla="+- 0 7630 7630"/>
                              <a:gd name="T67" fmla="*/ 763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3" name="Freeform 1395"/>
                        <wps:cNvSpPr>
                          <a:spLocks/>
                        </wps:cNvSpPr>
                        <wps:spPr bwMode="auto">
                          <a:xfrm>
                            <a:off x="1218" y="7630"/>
                            <a:ext cx="298" cy="298"/>
                          </a:xfrm>
                          <a:custGeom>
                            <a:avLst/>
                            <a:gdLst>
                              <a:gd name="T0" fmla="+- 0 1367 1218"/>
                              <a:gd name="T1" fmla="*/ T0 w 298"/>
                              <a:gd name="T2" fmla="+- 0 7928 7630"/>
                              <a:gd name="T3" fmla="*/ 7928 h 298"/>
                              <a:gd name="T4" fmla="+- 0 1425 1218"/>
                              <a:gd name="T5" fmla="*/ T4 w 298"/>
                              <a:gd name="T6" fmla="+- 0 7916 7630"/>
                              <a:gd name="T7" fmla="*/ 7916 h 298"/>
                              <a:gd name="T8" fmla="+- 0 1472 1218"/>
                              <a:gd name="T9" fmla="*/ T8 w 298"/>
                              <a:gd name="T10" fmla="+- 0 7884 7630"/>
                              <a:gd name="T11" fmla="*/ 7884 h 298"/>
                              <a:gd name="T12" fmla="+- 0 1504 1218"/>
                              <a:gd name="T13" fmla="*/ T12 w 298"/>
                              <a:gd name="T14" fmla="+- 0 7837 7630"/>
                              <a:gd name="T15" fmla="*/ 7837 h 298"/>
                              <a:gd name="T16" fmla="+- 0 1516 1218"/>
                              <a:gd name="T17" fmla="*/ T16 w 298"/>
                              <a:gd name="T18" fmla="+- 0 7779 7630"/>
                              <a:gd name="T19" fmla="*/ 7779 h 298"/>
                              <a:gd name="T20" fmla="+- 0 1504 1218"/>
                              <a:gd name="T21" fmla="*/ T20 w 298"/>
                              <a:gd name="T22" fmla="+- 0 7721 7630"/>
                              <a:gd name="T23" fmla="*/ 7721 h 298"/>
                              <a:gd name="T24" fmla="+- 0 1472 1218"/>
                              <a:gd name="T25" fmla="*/ T24 w 298"/>
                              <a:gd name="T26" fmla="+- 0 7674 7630"/>
                              <a:gd name="T27" fmla="*/ 7674 h 298"/>
                              <a:gd name="T28" fmla="+- 0 1425 1218"/>
                              <a:gd name="T29" fmla="*/ T28 w 298"/>
                              <a:gd name="T30" fmla="+- 0 7642 7630"/>
                              <a:gd name="T31" fmla="*/ 7642 h 298"/>
                              <a:gd name="T32" fmla="+- 0 1367 1218"/>
                              <a:gd name="T33" fmla="*/ T32 w 298"/>
                              <a:gd name="T34" fmla="+- 0 7630 7630"/>
                              <a:gd name="T35" fmla="*/ 7630 h 298"/>
                              <a:gd name="T36" fmla="+- 0 1309 1218"/>
                              <a:gd name="T37" fmla="*/ T36 w 298"/>
                              <a:gd name="T38" fmla="+- 0 7642 7630"/>
                              <a:gd name="T39" fmla="*/ 7642 h 298"/>
                              <a:gd name="T40" fmla="+- 0 1262 1218"/>
                              <a:gd name="T41" fmla="*/ T40 w 298"/>
                              <a:gd name="T42" fmla="+- 0 7674 7630"/>
                              <a:gd name="T43" fmla="*/ 7674 h 298"/>
                              <a:gd name="T44" fmla="+- 0 1230 1218"/>
                              <a:gd name="T45" fmla="*/ T44 w 298"/>
                              <a:gd name="T46" fmla="+- 0 7721 7630"/>
                              <a:gd name="T47" fmla="*/ 7721 h 298"/>
                              <a:gd name="T48" fmla="+- 0 1218 1218"/>
                              <a:gd name="T49" fmla="*/ T48 w 298"/>
                              <a:gd name="T50" fmla="+- 0 7779 7630"/>
                              <a:gd name="T51" fmla="*/ 7779 h 298"/>
                              <a:gd name="T52" fmla="+- 0 1230 1218"/>
                              <a:gd name="T53" fmla="*/ T52 w 298"/>
                              <a:gd name="T54" fmla="+- 0 7837 7630"/>
                              <a:gd name="T55" fmla="*/ 7837 h 298"/>
                              <a:gd name="T56" fmla="+- 0 1262 1218"/>
                              <a:gd name="T57" fmla="*/ T56 w 298"/>
                              <a:gd name="T58" fmla="+- 0 7884 7630"/>
                              <a:gd name="T59" fmla="*/ 7884 h 298"/>
                              <a:gd name="T60" fmla="+- 0 1309 1218"/>
                              <a:gd name="T61" fmla="*/ T60 w 298"/>
                              <a:gd name="T62" fmla="+- 0 7916 7630"/>
                              <a:gd name="T63" fmla="*/ 7916 h 298"/>
                              <a:gd name="T64" fmla="+- 0 1367 1218"/>
                              <a:gd name="T65" fmla="*/ T64 w 298"/>
                              <a:gd name="T66" fmla="+- 0 7928 7630"/>
                              <a:gd name="T67" fmla="*/ 792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4" name="Freeform 1394"/>
                        <wps:cNvSpPr>
                          <a:spLocks/>
                        </wps:cNvSpPr>
                        <wps:spPr bwMode="auto">
                          <a:xfrm>
                            <a:off x="2234" y="7635"/>
                            <a:ext cx="298" cy="298"/>
                          </a:xfrm>
                          <a:custGeom>
                            <a:avLst/>
                            <a:gdLst>
                              <a:gd name="T0" fmla="+- 0 2383 2234"/>
                              <a:gd name="T1" fmla="*/ T0 w 298"/>
                              <a:gd name="T2" fmla="+- 0 7635 7635"/>
                              <a:gd name="T3" fmla="*/ 7635 h 298"/>
                              <a:gd name="T4" fmla="+- 0 2325 2234"/>
                              <a:gd name="T5" fmla="*/ T4 w 298"/>
                              <a:gd name="T6" fmla="+- 0 7647 7635"/>
                              <a:gd name="T7" fmla="*/ 7647 h 298"/>
                              <a:gd name="T8" fmla="+- 0 2278 2234"/>
                              <a:gd name="T9" fmla="*/ T8 w 298"/>
                              <a:gd name="T10" fmla="+- 0 7678 7635"/>
                              <a:gd name="T11" fmla="*/ 7678 h 298"/>
                              <a:gd name="T12" fmla="+- 0 2246 2234"/>
                              <a:gd name="T13" fmla="*/ T12 w 298"/>
                              <a:gd name="T14" fmla="+- 0 7726 7635"/>
                              <a:gd name="T15" fmla="*/ 7726 h 298"/>
                              <a:gd name="T16" fmla="+- 0 2234 2234"/>
                              <a:gd name="T17" fmla="*/ T16 w 298"/>
                              <a:gd name="T18" fmla="+- 0 7784 7635"/>
                              <a:gd name="T19" fmla="*/ 7784 h 298"/>
                              <a:gd name="T20" fmla="+- 0 2246 2234"/>
                              <a:gd name="T21" fmla="*/ T20 w 298"/>
                              <a:gd name="T22" fmla="+- 0 7842 7635"/>
                              <a:gd name="T23" fmla="*/ 7842 h 298"/>
                              <a:gd name="T24" fmla="+- 0 2278 2234"/>
                              <a:gd name="T25" fmla="*/ T24 w 298"/>
                              <a:gd name="T26" fmla="+- 0 7889 7635"/>
                              <a:gd name="T27" fmla="*/ 7889 h 298"/>
                              <a:gd name="T28" fmla="+- 0 2325 2234"/>
                              <a:gd name="T29" fmla="*/ T28 w 298"/>
                              <a:gd name="T30" fmla="+- 0 7921 7635"/>
                              <a:gd name="T31" fmla="*/ 7921 h 298"/>
                              <a:gd name="T32" fmla="+- 0 2383 2234"/>
                              <a:gd name="T33" fmla="*/ T32 w 298"/>
                              <a:gd name="T34" fmla="+- 0 7933 7635"/>
                              <a:gd name="T35" fmla="*/ 7933 h 298"/>
                              <a:gd name="T36" fmla="+- 0 2441 2234"/>
                              <a:gd name="T37" fmla="*/ T36 w 298"/>
                              <a:gd name="T38" fmla="+- 0 7921 7635"/>
                              <a:gd name="T39" fmla="*/ 7921 h 298"/>
                              <a:gd name="T40" fmla="+- 0 2488 2234"/>
                              <a:gd name="T41" fmla="*/ T40 w 298"/>
                              <a:gd name="T42" fmla="+- 0 7889 7635"/>
                              <a:gd name="T43" fmla="*/ 7889 h 298"/>
                              <a:gd name="T44" fmla="+- 0 2520 2234"/>
                              <a:gd name="T45" fmla="*/ T44 w 298"/>
                              <a:gd name="T46" fmla="+- 0 7842 7635"/>
                              <a:gd name="T47" fmla="*/ 7842 h 298"/>
                              <a:gd name="T48" fmla="+- 0 2532 2234"/>
                              <a:gd name="T49" fmla="*/ T48 w 298"/>
                              <a:gd name="T50" fmla="+- 0 7784 7635"/>
                              <a:gd name="T51" fmla="*/ 7784 h 298"/>
                              <a:gd name="T52" fmla="+- 0 2520 2234"/>
                              <a:gd name="T53" fmla="*/ T52 w 298"/>
                              <a:gd name="T54" fmla="+- 0 7726 7635"/>
                              <a:gd name="T55" fmla="*/ 7726 h 298"/>
                              <a:gd name="T56" fmla="+- 0 2488 2234"/>
                              <a:gd name="T57" fmla="*/ T56 w 298"/>
                              <a:gd name="T58" fmla="+- 0 7678 7635"/>
                              <a:gd name="T59" fmla="*/ 7678 h 298"/>
                              <a:gd name="T60" fmla="+- 0 2441 2234"/>
                              <a:gd name="T61" fmla="*/ T60 w 298"/>
                              <a:gd name="T62" fmla="+- 0 7647 7635"/>
                              <a:gd name="T63" fmla="*/ 7647 h 298"/>
                              <a:gd name="T64" fmla="+- 0 2383 2234"/>
                              <a:gd name="T65" fmla="*/ T64 w 298"/>
                              <a:gd name="T66" fmla="+- 0 7635 7635"/>
                              <a:gd name="T67" fmla="*/ 763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Freeform 1393"/>
                        <wps:cNvSpPr>
                          <a:spLocks/>
                        </wps:cNvSpPr>
                        <wps:spPr bwMode="auto">
                          <a:xfrm>
                            <a:off x="2234" y="7635"/>
                            <a:ext cx="298" cy="298"/>
                          </a:xfrm>
                          <a:custGeom>
                            <a:avLst/>
                            <a:gdLst>
                              <a:gd name="T0" fmla="+- 0 2383 2234"/>
                              <a:gd name="T1" fmla="*/ T0 w 298"/>
                              <a:gd name="T2" fmla="+- 0 7933 7635"/>
                              <a:gd name="T3" fmla="*/ 7933 h 298"/>
                              <a:gd name="T4" fmla="+- 0 2441 2234"/>
                              <a:gd name="T5" fmla="*/ T4 w 298"/>
                              <a:gd name="T6" fmla="+- 0 7921 7635"/>
                              <a:gd name="T7" fmla="*/ 7921 h 298"/>
                              <a:gd name="T8" fmla="+- 0 2488 2234"/>
                              <a:gd name="T9" fmla="*/ T8 w 298"/>
                              <a:gd name="T10" fmla="+- 0 7889 7635"/>
                              <a:gd name="T11" fmla="*/ 7889 h 298"/>
                              <a:gd name="T12" fmla="+- 0 2520 2234"/>
                              <a:gd name="T13" fmla="*/ T12 w 298"/>
                              <a:gd name="T14" fmla="+- 0 7842 7635"/>
                              <a:gd name="T15" fmla="*/ 7842 h 298"/>
                              <a:gd name="T16" fmla="+- 0 2532 2234"/>
                              <a:gd name="T17" fmla="*/ T16 w 298"/>
                              <a:gd name="T18" fmla="+- 0 7784 7635"/>
                              <a:gd name="T19" fmla="*/ 7784 h 298"/>
                              <a:gd name="T20" fmla="+- 0 2520 2234"/>
                              <a:gd name="T21" fmla="*/ T20 w 298"/>
                              <a:gd name="T22" fmla="+- 0 7726 7635"/>
                              <a:gd name="T23" fmla="*/ 7726 h 298"/>
                              <a:gd name="T24" fmla="+- 0 2488 2234"/>
                              <a:gd name="T25" fmla="*/ T24 w 298"/>
                              <a:gd name="T26" fmla="+- 0 7678 7635"/>
                              <a:gd name="T27" fmla="*/ 7678 h 298"/>
                              <a:gd name="T28" fmla="+- 0 2441 2234"/>
                              <a:gd name="T29" fmla="*/ T28 w 298"/>
                              <a:gd name="T30" fmla="+- 0 7647 7635"/>
                              <a:gd name="T31" fmla="*/ 7647 h 298"/>
                              <a:gd name="T32" fmla="+- 0 2383 2234"/>
                              <a:gd name="T33" fmla="*/ T32 w 298"/>
                              <a:gd name="T34" fmla="+- 0 7635 7635"/>
                              <a:gd name="T35" fmla="*/ 7635 h 298"/>
                              <a:gd name="T36" fmla="+- 0 2325 2234"/>
                              <a:gd name="T37" fmla="*/ T36 w 298"/>
                              <a:gd name="T38" fmla="+- 0 7647 7635"/>
                              <a:gd name="T39" fmla="*/ 7647 h 298"/>
                              <a:gd name="T40" fmla="+- 0 2278 2234"/>
                              <a:gd name="T41" fmla="*/ T40 w 298"/>
                              <a:gd name="T42" fmla="+- 0 7678 7635"/>
                              <a:gd name="T43" fmla="*/ 7678 h 298"/>
                              <a:gd name="T44" fmla="+- 0 2246 2234"/>
                              <a:gd name="T45" fmla="*/ T44 w 298"/>
                              <a:gd name="T46" fmla="+- 0 7726 7635"/>
                              <a:gd name="T47" fmla="*/ 7726 h 298"/>
                              <a:gd name="T48" fmla="+- 0 2234 2234"/>
                              <a:gd name="T49" fmla="*/ T48 w 298"/>
                              <a:gd name="T50" fmla="+- 0 7784 7635"/>
                              <a:gd name="T51" fmla="*/ 7784 h 298"/>
                              <a:gd name="T52" fmla="+- 0 2246 2234"/>
                              <a:gd name="T53" fmla="*/ T52 w 298"/>
                              <a:gd name="T54" fmla="+- 0 7842 7635"/>
                              <a:gd name="T55" fmla="*/ 7842 h 298"/>
                              <a:gd name="T56" fmla="+- 0 2278 2234"/>
                              <a:gd name="T57" fmla="*/ T56 w 298"/>
                              <a:gd name="T58" fmla="+- 0 7889 7635"/>
                              <a:gd name="T59" fmla="*/ 7889 h 298"/>
                              <a:gd name="T60" fmla="+- 0 2325 2234"/>
                              <a:gd name="T61" fmla="*/ T60 w 298"/>
                              <a:gd name="T62" fmla="+- 0 7921 7635"/>
                              <a:gd name="T63" fmla="*/ 7921 h 298"/>
                              <a:gd name="T64" fmla="+- 0 2383 2234"/>
                              <a:gd name="T65" fmla="*/ T64 w 298"/>
                              <a:gd name="T66" fmla="+- 0 7933 7635"/>
                              <a:gd name="T67" fmla="*/ 79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6" name="Freeform 1392"/>
                        <wps:cNvSpPr>
                          <a:spLocks/>
                        </wps:cNvSpPr>
                        <wps:spPr bwMode="auto">
                          <a:xfrm>
                            <a:off x="3251" y="7647"/>
                            <a:ext cx="297" cy="298"/>
                          </a:xfrm>
                          <a:custGeom>
                            <a:avLst/>
                            <a:gdLst>
                              <a:gd name="T0" fmla="+- 0 3399 3251"/>
                              <a:gd name="T1" fmla="*/ T0 w 297"/>
                              <a:gd name="T2" fmla="+- 0 7647 7647"/>
                              <a:gd name="T3" fmla="*/ 7647 h 298"/>
                              <a:gd name="T4" fmla="+- 0 3342 3251"/>
                              <a:gd name="T5" fmla="*/ T4 w 297"/>
                              <a:gd name="T6" fmla="+- 0 7659 7647"/>
                              <a:gd name="T7" fmla="*/ 7659 h 298"/>
                              <a:gd name="T8" fmla="+- 0 3294 3251"/>
                              <a:gd name="T9" fmla="*/ T8 w 297"/>
                              <a:gd name="T10" fmla="+- 0 7691 7647"/>
                              <a:gd name="T11" fmla="*/ 7691 h 298"/>
                              <a:gd name="T12" fmla="+- 0 3262 3251"/>
                              <a:gd name="T13" fmla="*/ T12 w 297"/>
                              <a:gd name="T14" fmla="+- 0 7738 7647"/>
                              <a:gd name="T15" fmla="*/ 7738 h 298"/>
                              <a:gd name="T16" fmla="+- 0 3251 3251"/>
                              <a:gd name="T17" fmla="*/ T16 w 297"/>
                              <a:gd name="T18" fmla="+- 0 7796 7647"/>
                              <a:gd name="T19" fmla="*/ 7796 h 298"/>
                              <a:gd name="T20" fmla="+- 0 3262 3251"/>
                              <a:gd name="T21" fmla="*/ T20 w 297"/>
                              <a:gd name="T22" fmla="+- 0 7854 7647"/>
                              <a:gd name="T23" fmla="*/ 7854 h 298"/>
                              <a:gd name="T24" fmla="+- 0 3294 3251"/>
                              <a:gd name="T25" fmla="*/ T24 w 297"/>
                              <a:gd name="T26" fmla="+- 0 7901 7647"/>
                              <a:gd name="T27" fmla="*/ 7901 h 298"/>
                              <a:gd name="T28" fmla="+- 0 3342 3251"/>
                              <a:gd name="T29" fmla="*/ T28 w 297"/>
                              <a:gd name="T30" fmla="+- 0 7933 7647"/>
                              <a:gd name="T31" fmla="*/ 7933 h 298"/>
                              <a:gd name="T32" fmla="+- 0 3399 3251"/>
                              <a:gd name="T33" fmla="*/ T32 w 297"/>
                              <a:gd name="T34" fmla="+- 0 7945 7647"/>
                              <a:gd name="T35" fmla="*/ 7945 h 298"/>
                              <a:gd name="T36" fmla="+- 0 3457 3251"/>
                              <a:gd name="T37" fmla="*/ T36 w 297"/>
                              <a:gd name="T38" fmla="+- 0 7933 7647"/>
                              <a:gd name="T39" fmla="*/ 7933 h 298"/>
                              <a:gd name="T40" fmla="+- 0 3505 3251"/>
                              <a:gd name="T41" fmla="*/ T40 w 297"/>
                              <a:gd name="T42" fmla="+- 0 7901 7647"/>
                              <a:gd name="T43" fmla="*/ 7901 h 298"/>
                              <a:gd name="T44" fmla="+- 0 3537 3251"/>
                              <a:gd name="T45" fmla="*/ T44 w 297"/>
                              <a:gd name="T46" fmla="+- 0 7854 7647"/>
                              <a:gd name="T47" fmla="*/ 7854 h 298"/>
                              <a:gd name="T48" fmla="+- 0 3548 3251"/>
                              <a:gd name="T49" fmla="*/ T48 w 297"/>
                              <a:gd name="T50" fmla="+- 0 7796 7647"/>
                              <a:gd name="T51" fmla="*/ 7796 h 298"/>
                              <a:gd name="T52" fmla="+- 0 3537 3251"/>
                              <a:gd name="T53" fmla="*/ T52 w 297"/>
                              <a:gd name="T54" fmla="+- 0 7738 7647"/>
                              <a:gd name="T55" fmla="*/ 7738 h 298"/>
                              <a:gd name="T56" fmla="+- 0 3505 3251"/>
                              <a:gd name="T57" fmla="*/ T56 w 297"/>
                              <a:gd name="T58" fmla="+- 0 7691 7647"/>
                              <a:gd name="T59" fmla="*/ 7691 h 298"/>
                              <a:gd name="T60" fmla="+- 0 3457 3251"/>
                              <a:gd name="T61" fmla="*/ T60 w 297"/>
                              <a:gd name="T62" fmla="+- 0 7659 7647"/>
                              <a:gd name="T63" fmla="*/ 7659 h 298"/>
                              <a:gd name="T64" fmla="+- 0 3399 3251"/>
                              <a:gd name="T65" fmla="*/ T64 w 297"/>
                              <a:gd name="T66" fmla="+- 0 7647 7647"/>
                              <a:gd name="T67" fmla="*/ 76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7" name="Freeform 1391"/>
                        <wps:cNvSpPr>
                          <a:spLocks/>
                        </wps:cNvSpPr>
                        <wps:spPr bwMode="auto">
                          <a:xfrm>
                            <a:off x="3251" y="7647"/>
                            <a:ext cx="297" cy="298"/>
                          </a:xfrm>
                          <a:custGeom>
                            <a:avLst/>
                            <a:gdLst>
                              <a:gd name="T0" fmla="+- 0 3399 3251"/>
                              <a:gd name="T1" fmla="*/ T0 w 297"/>
                              <a:gd name="T2" fmla="+- 0 7945 7647"/>
                              <a:gd name="T3" fmla="*/ 7945 h 298"/>
                              <a:gd name="T4" fmla="+- 0 3457 3251"/>
                              <a:gd name="T5" fmla="*/ T4 w 297"/>
                              <a:gd name="T6" fmla="+- 0 7933 7647"/>
                              <a:gd name="T7" fmla="*/ 7933 h 298"/>
                              <a:gd name="T8" fmla="+- 0 3505 3251"/>
                              <a:gd name="T9" fmla="*/ T8 w 297"/>
                              <a:gd name="T10" fmla="+- 0 7901 7647"/>
                              <a:gd name="T11" fmla="*/ 7901 h 298"/>
                              <a:gd name="T12" fmla="+- 0 3537 3251"/>
                              <a:gd name="T13" fmla="*/ T12 w 297"/>
                              <a:gd name="T14" fmla="+- 0 7854 7647"/>
                              <a:gd name="T15" fmla="*/ 7854 h 298"/>
                              <a:gd name="T16" fmla="+- 0 3548 3251"/>
                              <a:gd name="T17" fmla="*/ T16 w 297"/>
                              <a:gd name="T18" fmla="+- 0 7796 7647"/>
                              <a:gd name="T19" fmla="*/ 7796 h 298"/>
                              <a:gd name="T20" fmla="+- 0 3537 3251"/>
                              <a:gd name="T21" fmla="*/ T20 w 297"/>
                              <a:gd name="T22" fmla="+- 0 7738 7647"/>
                              <a:gd name="T23" fmla="*/ 7738 h 298"/>
                              <a:gd name="T24" fmla="+- 0 3505 3251"/>
                              <a:gd name="T25" fmla="*/ T24 w 297"/>
                              <a:gd name="T26" fmla="+- 0 7691 7647"/>
                              <a:gd name="T27" fmla="*/ 7691 h 298"/>
                              <a:gd name="T28" fmla="+- 0 3457 3251"/>
                              <a:gd name="T29" fmla="*/ T28 w 297"/>
                              <a:gd name="T30" fmla="+- 0 7659 7647"/>
                              <a:gd name="T31" fmla="*/ 7659 h 298"/>
                              <a:gd name="T32" fmla="+- 0 3399 3251"/>
                              <a:gd name="T33" fmla="*/ T32 w 297"/>
                              <a:gd name="T34" fmla="+- 0 7647 7647"/>
                              <a:gd name="T35" fmla="*/ 7647 h 298"/>
                              <a:gd name="T36" fmla="+- 0 3342 3251"/>
                              <a:gd name="T37" fmla="*/ T36 w 297"/>
                              <a:gd name="T38" fmla="+- 0 7659 7647"/>
                              <a:gd name="T39" fmla="*/ 7659 h 298"/>
                              <a:gd name="T40" fmla="+- 0 3294 3251"/>
                              <a:gd name="T41" fmla="*/ T40 w 297"/>
                              <a:gd name="T42" fmla="+- 0 7691 7647"/>
                              <a:gd name="T43" fmla="*/ 7691 h 298"/>
                              <a:gd name="T44" fmla="+- 0 3262 3251"/>
                              <a:gd name="T45" fmla="*/ T44 w 297"/>
                              <a:gd name="T46" fmla="+- 0 7738 7647"/>
                              <a:gd name="T47" fmla="*/ 7738 h 298"/>
                              <a:gd name="T48" fmla="+- 0 3251 3251"/>
                              <a:gd name="T49" fmla="*/ T48 w 297"/>
                              <a:gd name="T50" fmla="+- 0 7796 7647"/>
                              <a:gd name="T51" fmla="*/ 7796 h 298"/>
                              <a:gd name="T52" fmla="+- 0 3262 3251"/>
                              <a:gd name="T53" fmla="*/ T52 w 297"/>
                              <a:gd name="T54" fmla="+- 0 7854 7647"/>
                              <a:gd name="T55" fmla="*/ 7854 h 298"/>
                              <a:gd name="T56" fmla="+- 0 3294 3251"/>
                              <a:gd name="T57" fmla="*/ T56 w 297"/>
                              <a:gd name="T58" fmla="+- 0 7901 7647"/>
                              <a:gd name="T59" fmla="*/ 7901 h 298"/>
                              <a:gd name="T60" fmla="+- 0 3342 3251"/>
                              <a:gd name="T61" fmla="*/ T60 w 297"/>
                              <a:gd name="T62" fmla="+- 0 7933 7647"/>
                              <a:gd name="T63" fmla="*/ 7933 h 298"/>
                              <a:gd name="T64" fmla="+- 0 3399 3251"/>
                              <a:gd name="T65" fmla="*/ T64 w 297"/>
                              <a:gd name="T66" fmla="+- 0 7945 7647"/>
                              <a:gd name="T67" fmla="*/ 79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8" name="Freeform 1390"/>
                        <wps:cNvSpPr>
                          <a:spLocks/>
                        </wps:cNvSpPr>
                        <wps:spPr bwMode="auto">
                          <a:xfrm>
                            <a:off x="4268" y="7652"/>
                            <a:ext cx="298" cy="298"/>
                          </a:xfrm>
                          <a:custGeom>
                            <a:avLst/>
                            <a:gdLst>
                              <a:gd name="T0" fmla="+- 0 4417 4268"/>
                              <a:gd name="T1" fmla="*/ T0 w 298"/>
                              <a:gd name="T2" fmla="+- 0 7652 7652"/>
                              <a:gd name="T3" fmla="*/ 7652 h 298"/>
                              <a:gd name="T4" fmla="+- 0 4359 4268"/>
                              <a:gd name="T5" fmla="*/ T4 w 298"/>
                              <a:gd name="T6" fmla="+- 0 7664 7652"/>
                              <a:gd name="T7" fmla="*/ 7664 h 298"/>
                              <a:gd name="T8" fmla="+- 0 4312 4268"/>
                              <a:gd name="T9" fmla="*/ T8 w 298"/>
                              <a:gd name="T10" fmla="+- 0 7695 7652"/>
                              <a:gd name="T11" fmla="*/ 7695 h 298"/>
                              <a:gd name="T12" fmla="+- 0 4280 4268"/>
                              <a:gd name="T13" fmla="*/ T12 w 298"/>
                              <a:gd name="T14" fmla="+- 0 7743 7652"/>
                              <a:gd name="T15" fmla="*/ 7743 h 298"/>
                              <a:gd name="T16" fmla="+- 0 4268 4268"/>
                              <a:gd name="T17" fmla="*/ T16 w 298"/>
                              <a:gd name="T18" fmla="+- 0 7801 7652"/>
                              <a:gd name="T19" fmla="*/ 7801 h 298"/>
                              <a:gd name="T20" fmla="+- 0 4280 4268"/>
                              <a:gd name="T21" fmla="*/ T20 w 298"/>
                              <a:gd name="T22" fmla="+- 0 7859 7652"/>
                              <a:gd name="T23" fmla="*/ 7859 h 298"/>
                              <a:gd name="T24" fmla="+- 0 4312 4268"/>
                              <a:gd name="T25" fmla="*/ T24 w 298"/>
                              <a:gd name="T26" fmla="+- 0 7906 7652"/>
                              <a:gd name="T27" fmla="*/ 7906 h 298"/>
                              <a:gd name="T28" fmla="+- 0 4359 4268"/>
                              <a:gd name="T29" fmla="*/ T28 w 298"/>
                              <a:gd name="T30" fmla="+- 0 7938 7652"/>
                              <a:gd name="T31" fmla="*/ 7938 h 298"/>
                              <a:gd name="T32" fmla="+- 0 4417 4268"/>
                              <a:gd name="T33" fmla="*/ T32 w 298"/>
                              <a:gd name="T34" fmla="+- 0 7950 7652"/>
                              <a:gd name="T35" fmla="*/ 7950 h 298"/>
                              <a:gd name="T36" fmla="+- 0 4475 4268"/>
                              <a:gd name="T37" fmla="*/ T36 w 298"/>
                              <a:gd name="T38" fmla="+- 0 7938 7652"/>
                              <a:gd name="T39" fmla="*/ 7938 h 298"/>
                              <a:gd name="T40" fmla="+- 0 4522 4268"/>
                              <a:gd name="T41" fmla="*/ T40 w 298"/>
                              <a:gd name="T42" fmla="+- 0 7906 7652"/>
                              <a:gd name="T43" fmla="*/ 7906 h 298"/>
                              <a:gd name="T44" fmla="+- 0 4554 4268"/>
                              <a:gd name="T45" fmla="*/ T44 w 298"/>
                              <a:gd name="T46" fmla="+- 0 7859 7652"/>
                              <a:gd name="T47" fmla="*/ 7859 h 298"/>
                              <a:gd name="T48" fmla="+- 0 4566 4268"/>
                              <a:gd name="T49" fmla="*/ T48 w 298"/>
                              <a:gd name="T50" fmla="+- 0 7801 7652"/>
                              <a:gd name="T51" fmla="*/ 7801 h 298"/>
                              <a:gd name="T52" fmla="+- 0 4554 4268"/>
                              <a:gd name="T53" fmla="*/ T52 w 298"/>
                              <a:gd name="T54" fmla="+- 0 7743 7652"/>
                              <a:gd name="T55" fmla="*/ 7743 h 298"/>
                              <a:gd name="T56" fmla="+- 0 4522 4268"/>
                              <a:gd name="T57" fmla="*/ T56 w 298"/>
                              <a:gd name="T58" fmla="+- 0 7695 7652"/>
                              <a:gd name="T59" fmla="*/ 7695 h 298"/>
                              <a:gd name="T60" fmla="+- 0 4475 4268"/>
                              <a:gd name="T61" fmla="*/ T60 w 298"/>
                              <a:gd name="T62" fmla="+- 0 7664 7652"/>
                              <a:gd name="T63" fmla="*/ 7664 h 298"/>
                              <a:gd name="T64" fmla="+- 0 4417 4268"/>
                              <a:gd name="T65" fmla="*/ T64 w 298"/>
                              <a:gd name="T66" fmla="+- 0 7652 7652"/>
                              <a:gd name="T67" fmla="*/ 765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Freeform 1389"/>
                        <wps:cNvSpPr>
                          <a:spLocks/>
                        </wps:cNvSpPr>
                        <wps:spPr bwMode="auto">
                          <a:xfrm>
                            <a:off x="4268" y="7652"/>
                            <a:ext cx="298" cy="298"/>
                          </a:xfrm>
                          <a:custGeom>
                            <a:avLst/>
                            <a:gdLst>
                              <a:gd name="T0" fmla="+- 0 4417 4268"/>
                              <a:gd name="T1" fmla="*/ T0 w 298"/>
                              <a:gd name="T2" fmla="+- 0 7950 7652"/>
                              <a:gd name="T3" fmla="*/ 7950 h 298"/>
                              <a:gd name="T4" fmla="+- 0 4475 4268"/>
                              <a:gd name="T5" fmla="*/ T4 w 298"/>
                              <a:gd name="T6" fmla="+- 0 7938 7652"/>
                              <a:gd name="T7" fmla="*/ 7938 h 298"/>
                              <a:gd name="T8" fmla="+- 0 4522 4268"/>
                              <a:gd name="T9" fmla="*/ T8 w 298"/>
                              <a:gd name="T10" fmla="+- 0 7906 7652"/>
                              <a:gd name="T11" fmla="*/ 7906 h 298"/>
                              <a:gd name="T12" fmla="+- 0 4554 4268"/>
                              <a:gd name="T13" fmla="*/ T12 w 298"/>
                              <a:gd name="T14" fmla="+- 0 7859 7652"/>
                              <a:gd name="T15" fmla="*/ 7859 h 298"/>
                              <a:gd name="T16" fmla="+- 0 4566 4268"/>
                              <a:gd name="T17" fmla="*/ T16 w 298"/>
                              <a:gd name="T18" fmla="+- 0 7801 7652"/>
                              <a:gd name="T19" fmla="*/ 7801 h 298"/>
                              <a:gd name="T20" fmla="+- 0 4554 4268"/>
                              <a:gd name="T21" fmla="*/ T20 w 298"/>
                              <a:gd name="T22" fmla="+- 0 7743 7652"/>
                              <a:gd name="T23" fmla="*/ 7743 h 298"/>
                              <a:gd name="T24" fmla="+- 0 4522 4268"/>
                              <a:gd name="T25" fmla="*/ T24 w 298"/>
                              <a:gd name="T26" fmla="+- 0 7695 7652"/>
                              <a:gd name="T27" fmla="*/ 7695 h 298"/>
                              <a:gd name="T28" fmla="+- 0 4475 4268"/>
                              <a:gd name="T29" fmla="*/ T28 w 298"/>
                              <a:gd name="T30" fmla="+- 0 7664 7652"/>
                              <a:gd name="T31" fmla="*/ 7664 h 298"/>
                              <a:gd name="T32" fmla="+- 0 4417 4268"/>
                              <a:gd name="T33" fmla="*/ T32 w 298"/>
                              <a:gd name="T34" fmla="+- 0 7652 7652"/>
                              <a:gd name="T35" fmla="*/ 7652 h 298"/>
                              <a:gd name="T36" fmla="+- 0 4359 4268"/>
                              <a:gd name="T37" fmla="*/ T36 w 298"/>
                              <a:gd name="T38" fmla="+- 0 7664 7652"/>
                              <a:gd name="T39" fmla="*/ 7664 h 298"/>
                              <a:gd name="T40" fmla="+- 0 4312 4268"/>
                              <a:gd name="T41" fmla="*/ T40 w 298"/>
                              <a:gd name="T42" fmla="+- 0 7695 7652"/>
                              <a:gd name="T43" fmla="*/ 7695 h 298"/>
                              <a:gd name="T44" fmla="+- 0 4280 4268"/>
                              <a:gd name="T45" fmla="*/ T44 w 298"/>
                              <a:gd name="T46" fmla="+- 0 7743 7652"/>
                              <a:gd name="T47" fmla="*/ 7743 h 298"/>
                              <a:gd name="T48" fmla="+- 0 4268 4268"/>
                              <a:gd name="T49" fmla="*/ T48 w 298"/>
                              <a:gd name="T50" fmla="+- 0 7801 7652"/>
                              <a:gd name="T51" fmla="*/ 7801 h 298"/>
                              <a:gd name="T52" fmla="+- 0 4280 4268"/>
                              <a:gd name="T53" fmla="*/ T52 w 298"/>
                              <a:gd name="T54" fmla="+- 0 7859 7652"/>
                              <a:gd name="T55" fmla="*/ 7859 h 298"/>
                              <a:gd name="T56" fmla="+- 0 4312 4268"/>
                              <a:gd name="T57" fmla="*/ T56 w 298"/>
                              <a:gd name="T58" fmla="+- 0 7906 7652"/>
                              <a:gd name="T59" fmla="*/ 7906 h 298"/>
                              <a:gd name="T60" fmla="+- 0 4359 4268"/>
                              <a:gd name="T61" fmla="*/ T60 w 298"/>
                              <a:gd name="T62" fmla="+- 0 7938 7652"/>
                              <a:gd name="T63" fmla="*/ 7938 h 298"/>
                              <a:gd name="T64" fmla="+- 0 4417 4268"/>
                              <a:gd name="T65" fmla="*/ T64 w 298"/>
                              <a:gd name="T66" fmla="+- 0 7950 7652"/>
                              <a:gd name="T67" fmla="*/ 79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0" name="Line 1388"/>
                        <wps:cNvCnPr>
                          <a:cxnSpLocks noChangeShapeType="1"/>
                        </wps:cNvCnPr>
                        <wps:spPr bwMode="auto">
                          <a:xfrm>
                            <a:off x="1366" y="7472"/>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71" name="Line 1387"/>
                        <wps:cNvCnPr>
                          <a:cxnSpLocks noChangeShapeType="1"/>
                        </wps:cNvCnPr>
                        <wps:spPr bwMode="auto">
                          <a:xfrm>
                            <a:off x="4414" y="7500"/>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72" name="Line 1386"/>
                        <wps:cNvCnPr>
                          <a:cxnSpLocks noChangeShapeType="1"/>
                        </wps:cNvCnPr>
                        <wps:spPr bwMode="auto">
                          <a:xfrm>
                            <a:off x="2375" y="748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73" name="Line 1385"/>
                        <wps:cNvCnPr>
                          <a:cxnSpLocks noChangeShapeType="1"/>
                        </wps:cNvCnPr>
                        <wps:spPr bwMode="auto">
                          <a:xfrm>
                            <a:off x="3397" y="7483"/>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074" name="Line 1384"/>
                        <wps:cNvCnPr>
                          <a:cxnSpLocks noChangeShapeType="1"/>
                        </wps:cNvCnPr>
                        <wps:spPr bwMode="auto">
                          <a:xfrm>
                            <a:off x="2370" y="7488"/>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4F9257" id="Group 1383" o:spid="_x0000_s1026" style="position:absolute;margin-left:-.15pt;margin-top:0;width:411.15pt;height:609.45pt;z-index:-260754432;mso-position-horizontal-relative:page;mso-position-vertical-relative:page" coordorigin="-3" coordsize="8223,121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">
                <v:shape id="Picture 1416"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">
                  <v:imagedata r:id="rId13" o:title=""/>
                </v:shape>
                <v:line id="Line 1415" o:spid="_x0000_s1028" style="position:absolute;visibility:visible;mso-wrap-style:square" from="0,0" to="0,12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" strokecolor="#d3d0d7" strokeweight=".25pt"/>
                <v:line id="Line 1414" o:spid="_x0000_s1029" style="position:absolute;visibility:visible;mso-wrap-style:square" from="6,1134" to="6,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" strokecolor="#ef8f77" strokeweight=".20003mm"/>
                <v:shape id="Picture 1413" o:spid="_x0000_s1030"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">
                  <v:imagedata r:id="rId76" o:title=""/>
                </v:shape>
                <v:shape id="Freeform 1412" o:spid="_x0000_s1031" style="position:absolute;left:1218;top:763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" path="m149,l91,12,44,44,12,91,,149r12,58l44,254r47,32l149,298r58,-12l254,254r32,-47l298,149,286,91,254,44,207,12,149,xe" stroked="f">
                  <v:path arrowok="t" o:connecttype="custom" o:connectlocs="149,7630;91,7642;44,7674;12,7721;0,7779;12,7837;44,7884;91,7916;149,7928;207,7916;254,7884;286,7837;298,7779;286,7721;254,7674;207,7642;149,7630" o:connectangles="0,0,0,0,0,0,0,0,0,0,0,0,0,0,0,0,0"/>
                </v:shape>
                <v:shape id="Freeform 1411" o:spid="_x0000_s1032" style="position:absolute;left:1218;top:763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" path="m149,298r58,-12l254,254r32,-47l298,149,286,91,254,44,207,12,149,,91,12,44,44,12,91,,149r12,58l44,254r47,32l149,298xe" filled="f" strokeweight=".5pt">
                  <v:path arrowok="t" o:connecttype="custom" o:connectlocs="149,7928;207,7916;254,7884;286,7837;298,7779;286,7721;254,7674;207,7642;149,7630;91,7642;44,7674;12,7721;0,7779;12,7837;44,7884;91,7916;149,7928" o:connectangles="0,0,0,0,0,0,0,0,0,0,0,0,0,0,0,0,0"/>
                </v:shape>
                <v:shape id="Freeform 1410" o:spid="_x0000_s1033" style="position:absolute;left:2234;top:76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" path="m149,l91,12,44,43,12,91,,149r12,58l44,254r47,32l149,298r58,-12l254,254r32,-47l298,149,286,91,254,43,207,12,149,xe" stroked="f">
                  <v:path arrowok="t" o:connecttype="custom" o:connectlocs="149,7635;91,7647;44,7678;12,7726;0,7784;12,7842;44,7889;91,7921;149,7933;207,7921;254,7889;286,7842;298,7784;286,7726;254,7678;207,7647;149,7635" o:connectangles="0,0,0,0,0,0,0,0,0,0,0,0,0,0,0,0,0"/>
                </v:shape>
                <v:shape id="Freeform 1409" o:spid="_x0000_s1034" style="position:absolute;left:2234;top:76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" path="m149,298r58,-12l254,254r32,-47l298,149,286,91,254,43,207,12,149,,91,12,44,43,12,91,,149r12,58l44,254r47,32l149,298xe" filled="f" strokeweight=".5pt">
                  <v:path arrowok="t" o:connecttype="custom" o:connectlocs="149,7933;207,7921;254,7889;286,7842;298,7784;286,7726;254,7678;207,7647;149,7635;91,7647;44,7678;12,7726;0,7784;12,7842;44,7889;91,7921;149,7933" o:connectangles="0,0,0,0,0,0,0,0,0,0,0,0,0,0,0,0,0"/>
                </v:shape>
                <v:shape id="Freeform 1408" o:spid="_x0000_s1035" style="position:absolute;left:3251;top:76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" path="m148,l91,12,43,44,11,91,,149r11,58l43,254r48,32l148,298r58,-12l254,254r32,-47l297,149,286,91,254,44,206,12,148,xe" stroked="f">
                  <v:path arrowok="t" o:connecttype="custom" o:connectlocs="148,7647;91,7659;43,7691;11,7738;0,7796;11,7854;43,7901;91,7933;148,7945;206,7933;254,7901;286,7854;297,7796;286,7738;254,7691;206,7659;148,7647" o:connectangles="0,0,0,0,0,0,0,0,0,0,0,0,0,0,0,0,0"/>
                </v:shape>
                <v:shape id="Freeform 1407" o:spid="_x0000_s1036" style="position:absolute;left:3251;top:76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" path="m148,298r58,-12l254,254r32,-47l297,149,286,91,254,44,206,12,148,,91,12,43,44,11,91,,149r11,58l43,254r48,32l148,298xe" filled="f" strokeweight=".5pt">
                  <v:path arrowok="t" o:connecttype="custom" o:connectlocs="148,7945;206,7933;254,7901;286,7854;297,7796;286,7738;254,7691;206,7659;148,7647;91,7659;43,7691;11,7738;0,7796;11,7854;43,7901;91,7933;148,7945" o:connectangles="0,0,0,0,0,0,0,0,0,0,0,0,0,0,0,0,0"/>
                </v:shape>
                <v:shape id="Freeform 1406" o:spid="_x0000_s1037" style="position:absolute;left:4268;top:765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" path="m149,l91,12,44,43,12,91,,149r12,58l44,254r47,32l149,298r58,-12l254,254r32,-47l298,149,286,91,254,43,207,12,149,xe" fillcolor="#41ad49" stroked="f">
                  <v:path arrowok="t" o:connecttype="custom" o:connectlocs="149,7652;91,7664;44,7695;12,7743;0,7801;12,7859;44,7906;91,7938;149,7950;207,7938;254,7906;286,7859;298,7801;286,7743;254,7695;207,7664;149,7652" o:connectangles="0,0,0,0,0,0,0,0,0,0,0,0,0,0,0,0,0"/>
                </v:shape>
                <v:shape id="Freeform 1405" o:spid="_x0000_s1038" style="position:absolute;left:4268;top:765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" path="m149,298r58,-12l254,254r32,-47l298,149,286,91,254,43,207,12,149,,91,12,44,43,12,91,,149r12,58l44,254r47,32l149,298xe" filled="f" strokeweight=".5pt">
                  <v:path arrowok="t" o:connecttype="custom" o:connectlocs="149,7950;207,7938;254,7906;286,7859;298,7801;286,7743;254,7695;207,7664;149,7652;91,7664;44,7695;12,7743;0,7801;12,7859;44,7906;91,7938;149,7950" o:connectangles="0,0,0,0,0,0,0,0,0,0,0,0,0,0,0,0,0"/>
                </v:shape>
                <v:line id="Line 1404" o:spid="_x0000_s1039" style="position:absolute;visibility:visible;mso-wrap-style:square" from="1366,7472" to="1366,7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" strokecolor="white" strokeweight=".5pt"/>
                <v:shape id="Picture 1403" o:spid="_x0000_s1040" type="#_x0000_t75" style="position:absolute;left:3760;top:7645;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">
                  <v:imagedata r:id="rId32" o:title=""/>
                </v:shape>
                <v:line id="Line 1402" o:spid="_x0000_s1041" style="position:absolute;visibility:visible;mso-wrap-style:square" from="4414,7500" to="4414,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" strokecolor="white" strokeweight=".5pt"/>
                <v:shape id="Picture 1401" o:spid="_x0000_s1042" type="#_x0000_t75" style="position:absolute;left:1721;top:7627;width:299;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">
                  <v:imagedata r:id="rId32" o:title=""/>
                </v:shape>
                <v:line id="Line 1400" o:spid="_x0000_s1043" style="position:absolute;visibility:visible;mso-wrap-style:square" from="2375,7483" to="2375,7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" strokecolor="white" strokeweight=".5pt"/>
                <v:line id="Line 1399" o:spid="_x0000_s1044" style="position:absolute;visibility:visible;mso-wrap-style:square" from="3397,7483" to="3397,7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" strokecolor="white" strokeweight=".5pt"/>
                <v:line id="Line 1398" o:spid="_x0000_s1045" style="position:absolute;visibility:visible;mso-wrap-style:square" from="2370,7488" to="3402,7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" strokecolor="white" strokeweight=".5pt"/>
                <v:shape id="Picture 1397" o:spid="_x0000_s1046" type="#_x0000_t75" style="position:absolute;left:2740;top:764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">
                  <v:imagedata r:id="rId32" o:title=""/>
                </v:shape>
                <v:shape id="Freeform 1396" o:spid="_x0000_s1047" style="position:absolute;left:1218;top:763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" path="m149,l91,12,44,44,12,91,,149r12,58l44,254r47,32l149,298r58,-12l254,254r32,-47l298,149,286,91,254,44,207,12,149,xe" stroked="f">
                  <v:path arrowok="t" o:connecttype="custom" o:connectlocs="149,7630;91,7642;44,7674;12,7721;0,7779;12,7837;44,7884;91,7916;149,7928;207,7916;254,7884;286,7837;298,7779;286,7721;254,7674;207,7642;149,7630" o:connectangles="0,0,0,0,0,0,0,0,0,0,0,0,0,0,0,0,0"/>
                </v:shape>
                <v:shape id="Freeform 1395" o:spid="_x0000_s1048" style="position:absolute;left:1218;top:763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" path="m149,298r58,-12l254,254r32,-47l298,149,286,91,254,44,207,12,149,,91,12,44,44,12,91,,149r12,58l44,254r47,32l149,298xe" filled="f" strokeweight=".5pt">
                  <v:path arrowok="t" o:connecttype="custom" o:connectlocs="149,7928;207,7916;254,7884;286,7837;298,7779;286,7721;254,7674;207,7642;149,7630;91,7642;44,7674;12,7721;0,7779;12,7837;44,7884;91,7916;149,7928" o:connectangles="0,0,0,0,0,0,0,0,0,0,0,0,0,0,0,0,0"/>
                </v:shape>
                <v:shape id="Freeform 1394" o:spid="_x0000_s1049" style="position:absolute;left:2234;top:76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" path="m149,l91,12,44,43,12,91,,149r12,58l44,254r47,32l149,298r58,-12l254,254r32,-47l298,149,286,91,254,43,207,12,149,xe" stroked="f">
                  <v:path arrowok="t" o:connecttype="custom" o:connectlocs="149,7635;91,7647;44,7678;12,7726;0,7784;12,7842;44,7889;91,7921;149,7933;207,7921;254,7889;286,7842;298,7784;286,7726;254,7678;207,7647;149,7635" o:connectangles="0,0,0,0,0,0,0,0,0,0,0,0,0,0,0,0,0"/>
                </v:shape>
                <v:shape id="Freeform 1393" o:spid="_x0000_s1050" style="position:absolute;left:2234;top:76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" path="m149,298r58,-12l254,254r32,-47l298,149,286,91,254,43,207,12,149,,91,12,44,43,12,91,,149r12,58l44,254r47,32l149,298xe" filled="f" strokeweight=".5pt">
                  <v:path arrowok="t" o:connecttype="custom" o:connectlocs="149,7933;207,7921;254,7889;286,7842;298,7784;286,7726;254,7678;207,7647;149,7635;91,7647;44,7678;12,7726;0,7784;12,7842;44,7889;91,7921;149,7933" o:connectangles="0,0,0,0,0,0,0,0,0,0,0,0,0,0,0,0,0"/>
                </v:shape>
                <v:shape id="Freeform 1392" o:spid="_x0000_s1051" style="position:absolute;left:3251;top:76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" path="m148,l91,12,43,44,11,91,,149r11,58l43,254r48,32l148,298r58,-12l254,254r32,-47l297,149,286,91,254,44,206,12,148,xe" stroked="f">
                  <v:path arrowok="t" o:connecttype="custom" o:connectlocs="148,7647;91,7659;43,7691;11,7738;0,7796;11,7854;43,7901;91,7933;148,7945;206,7933;254,7901;286,7854;297,7796;286,7738;254,7691;206,7659;148,7647" o:connectangles="0,0,0,0,0,0,0,0,0,0,0,0,0,0,0,0,0"/>
                </v:shape>
                <v:shape id="Freeform 1391" o:spid="_x0000_s1052" style="position:absolute;left:3251;top:76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" path="m148,298r58,-12l254,254r32,-47l297,149,286,91,254,44,206,12,148,,91,12,43,44,11,91,,149r11,58l43,254r48,32l148,298xe" filled="f" strokeweight=".5pt">
                  <v:path arrowok="t" o:connecttype="custom" o:connectlocs="148,7945;206,7933;254,7901;286,7854;297,7796;286,7738;254,7691;206,7659;148,7647;91,7659;43,7691;11,7738;0,7796;11,7854;43,7901;91,7933;148,7945" o:connectangles="0,0,0,0,0,0,0,0,0,0,0,0,0,0,0,0,0"/>
                </v:shape>
                <v:shape id="Freeform 1390" o:spid="_x0000_s1053" style="position:absolute;left:4268;top:765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" path="m149,l91,12,44,43,12,91,,149r12,58l44,254r47,32l149,298r58,-12l254,254r32,-47l298,149,286,91,254,43,207,12,149,xe" fillcolor="#41ad49" stroked="f">
                  <v:path arrowok="t" o:connecttype="custom" o:connectlocs="149,7652;91,7664;44,7695;12,7743;0,7801;12,7859;44,7906;91,7938;149,7950;207,7938;254,7906;286,7859;298,7801;286,7743;254,7695;207,7664;149,7652" o:connectangles="0,0,0,0,0,0,0,0,0,0,0,0,0,0,0,0,0"/>
                </v:shape>
                <v:shape id="Freeform 1389" o:spid="_x0000_s1054" style="position:absolute;left:4268;top:765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" path="m149,298r58,-12l254,254r32,-47l298,149,286,91,254,43,207,12,149,,91,12,44,43,12,91,,149r12,58l44,254r47,32l149,298xe" filled="f" strokeweight=".5pt">
                  <v:path arrowok="t" o:connecttype="custom" o:connectlocs="149,7950;207,7938;254,7906;286,7859;298,7801;286,7743;254,7695;207,7664;149,7652;91,7664;44,7695;12,7743;0,7801;12,7859;44,7906;91,7938;149,7950" o:connectangles="0,0,0,0,0,0,0,0,0,0,0,0,0,0,0,0,0"/>
                </v:shape>
                <v:line id="Line 1388" o:spid="_x0000_s1055" style="position:absolute;visibility:visible;mso-wrap-style:square" from="1366,7472" to="1366,7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" strokecolor="white" strokeweight=".5pt"/>
                <v:line id="Line 1387" o:spid="_x0000_s1056" style="position:absolute;visibility:visible;mso-wrap-style:square" from="4414,7500" to="4414,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" strokecolor="white" strokeweight=".5pt"/>
                <v:line id="Line 1386" o:spid="_x0000_s1057" style="position:absolute;visibility:visible;mso-wrap-style:square" from="2375,7483" to="2375,7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" strokecolor="white" strokeweight=".5pt"/>
                <v:line id="Line 1385" o:spid="_x0000_s1058" style="position:absolute;visibility:visible;mso-wrap-style:square" from="3397,7483" to="3397,7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" strokecolor="white" strokeweight=".5pt"/>
                <v:line id="Line 1384" o:spid="_x0000_s1059" style="position:absolute;visibility:visible;mso-wrap-style:square" from="2370,7488" to="3402,7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" strokecolor="white" strokeweight=".5pt"/>
                <w10:wrap anchorx="page" anchory="page"/>
              </v:group>
            </w:pict>
          </mc:Fallback>
        </mc:AlternateContent>
      </w:r>
      <w:r w:rsidR="004A7191" w:rsidRPr="00AE6195">
        <w:rPr>
          <w:color w:val="FFFFFF" w:themeColor="background1"/>
          <w:sz w:val="16"/>
        </w:rPr>
        <w:t>Least Concern (IUCN 3.1)</w:t>
      </w:r>
    </w:p>
    <w:p w14:paraId="26EEA8E7" w14:textId="77777777" w:rsidR="006500DE" w:rsidRPr="00AE6195" w:rsidRDefault="004A7191">
      <w:pPr>
        <w:pStyle w:val="BodyText"/>
        <w:tabs>
          <w:tab w:val="left" w:pos="2410"/>
        </w:tabs>
        <w:spacing w:before="117" w:line="302" w:lineRule="auto"/>
        <w:ind w:left="1220" w:right="537"/>
        <w:rPr>
          <w:color w:val="FFFFFF" w:themeColor="background1"/>
        </w:rPr>
      </w:pPr>
      <w:r w:rsidRPr="00AE6195">
        <w:rPr>
          <w:rFonts w:ascii="Bookman Old Style"/>
          <w:b/>
          <w:color w:val="FFFFFF" w:themeColor="background1"/>
        </w:rPr>
        <w:t xml:space="preserve">Scientific classification </w:t>
      </w:r>
      <w:r w:rsidRPr="00AE6195">
        <w:rPr>
          <w:color w:val="FFFFFF" w:themeColor="background1"/>
        </w:rPr>
        <w:t>Kingdom:</w:t>
      </w:r>
      <w:r w:rsidRPr="00AE6195">
        <w:rPr>
          <w:color w:val="FFFFFF" w:themeColor="background1"/>
        </w:rPr>
        <w:tab/>
      </w:r>
      <w:r w:rsidRPr="00AE6195">
        <w:rPr>
          <w:color w:val="FFFFFF" w:themeColor="background1"/>
          <w:spacing w:val="-3"/>
        </w:rPr>
        <w:t xml:space="preserve">Animalia </w:t>
      </w:r>
      <w:r w:rsidRPr="00AE6195">
        <w:rPr>
          <w:color w:val="FFFFFF" w:themeColor="background1"/>
        </w:rPr>
        <w:t>Phylum:</w:t>
      </w:r>
      <w:r w:rsidRPr="00AE6195">
        <w:rPr>
          <w:color w:val="FFFFFF" w:themeColor="background1"/>
        </w:rPr>
        <w:tab/>
        <w:t>Chordata</w:t>
      </w:r>
    </w:p>
    <w:p w14:paraId="2CD267DB" w14:textId="77777777" w:rsidR="006500DE" w:rsidRPr="00AE6195" w:rsidRDefault="004A7191">
      <w:pPr>
        <w:pStyle w:val="BodyText"/>
        <w:tabs>
          <w:tab w:val="left" w:pos="2410"/>
        </w:tabs>
        <w:spacing w:before="11"/>
        <w:ind w:left="1220"/>
        <w:rPr>
          <w:color w:val="FFFFFF" w:themeColor="background1"/>
        </w:rPr>
      </w:pPr>
      <w:r w:rsidRPr="00AE6195">
        <w:rPr>
          <w:color w:val="FFFFFF" w:themeColor="background1"/>
        </w:rPr>
        <w:t>Class:</w:t>
      </w:r>
      <w:r w:rsidRPr="00AE6195">
        <w:rPr>
          <w:color w:val="FFFFFF" w:themeColor="background1"/>
        </w:rPr>
        <w:tab/>
      </w:r>
      <w:r w:rsidRPr="00AE6195">
        <w:rPr>
          <w:color w:val="FFFFFF" w:themeColor="background1"/>
          <w:spacing w:val="-7"/>
        </w:rPr>
        <w:t>Aves</w:t>
      </w:r>
    </w:p>
    <w:p w14:paraId="1EE71068" w14:textId="77777777" w:rsidR="006500DE" w:rsidRPr="00AE6195" w:rsidRDefault="004A7191">
      <w:pPr>
        <w:pStyle w:val="BodyText"/>
        <w:tabs>
          <w:tab w:val="left" w:pos="2410"/>
        </w:tabs>
        <w:spacing w:before="70"/>
        <w:ind w:left="1220"/>
        <w:rPr>
          <w:color w:val="FFFFFF" w:themeColor="background1"/>
        </w:rPr>
      </w:pPr>
      <w:r w:rsidRPr="00AE6195">
        <w:rPr>
          <w:color w:val="FFFFFF" w:themeColor="background1"/>
        </w:rPr>
        <w:t>Order:</w:t>
      </w:r>
      <w:r w:rsidRPr="00AE6195">
        <w:rPr>
          <w:color w:val="FFFFFF" w:themeColor="background1"/>
        </w:rPr>
        <w:tab/>
      </w:r>
      <w:proofErr w:type="spellStart"/>
      <w:r w:rsidRPr="00AE6195">
        <w:rPr>
          <w:color w:val="FFFFFF" w:themeColor="background1"/>
        </w:rPr>
        <w:t>Bucerotiformes</w:t>
      </w:r>
      <w:proofErr w:type="spellEnd"/>
    </w:p>
    <w:p w14:paraId="216D2313" w14:textId="77777777" w:rsidR="006500DE" w:rsidRPr="00AE6195" w:rsidRDefault="004A7191">
      <w:pPr>
        <w:pStyle w:val="BodyText"/>
        <w:tabs>
          <w:tab w:val="left" w:pos="2410"/>
        </w:tabs>
        <w:spacing w:before="70"/>
        <w:ind w:left="1220"/>
        <w:rPr>
          <w:color w:val="FFFFFF" w:themeColor="background1"/>
        </w:rPr>
      </w:pPr>
      <w:r w:rsidRPr="00AE6195">
        <w:rPr>
          <w:color w:val="FFFFFF" w:themeColor="background1"/>
        </w:rPr>
        <w:t>Family:</w:t>
      </w:r>
      <w:r w:rsidRPr="00AE6195">
        <w:rPr>
          <w:color w:val="FFFFFF" w:themeColor="background1"/>
        </w:rPr>
        <w:tab/>
      </w:r>
      <w:proofErr w:type="spellStart"/>
      <w:r w:rsidRPr="00AE6195">
        <w:rPr>
          <w:color w:val="FFFFFF" w:themeColor="background1"/>
        </w:rPr>
        <w:t>Upupidae</w:t>
      </w:r>
      <w:proofErr w:type="spellEnd"/>
    </w:p>
    <w:p w14:paraId="72E759B4" w14:textId="77777777" w:rsidR="006500DE" w:rsidRPr="00AE6195" w:rsidRDefault="004A7191">
      <w:pPr>
        <w:tabs>
          <w:tab w:val="left" w:pos="2410"/>
        </w:tabs>
        <w:spacing w:before="70"/>
        <w:ind w:left="1220"/>
        <w:rPr>
          <w:rFonts w:ascii="Georgia"/>
          <w:i/>
          <w:color w:val="FFFFFF" w:themeColor="background1"/>
          <w:sz w:val="20"/>
        </w:rPr>
      </w:pPr>
      <w:r w:rsidRPr="00AE6195">
        <w:rPr>
          <w:color w:val="FFFFFF" w:themeColor="background1"/>
          <w:sz w:val="20"/>
        </w:rPr>
        <w:t>Genus:</w:t>
      </w:r>
      <w:r w:rsidRPr="00AE6195">
        <w:rPr>
          <w:color w:val="FFFFFF" w:themeColor="background1"/>
          <w:sz w:val="20"/>
        </w:rPr>
        <w:tab/>
      </w:r>
      <w:r w:rsidRPr="00AE6195">
        <w:rPr>
          <w:rFonts w:ascii="Georgia"/>
          <w:i/>
          <w:color w:val="FFFFFF" w:themeColor="background1"/>
          <w:sz w:val="20"/>
        </w:rPr>
        <w:t>Upupa</w:t>
      </w:r>
    </w:p>
    <w:p w14:paraId="30694B5F" w14:textId="77777777" w:rsidR="006500DE" w:rsidRPr="00AE6195" w:rsidRDefault="004A7191">
      <w:pPr>
        <w:tabs>
          <w:tab w:val="left" w:pos="2410"/>
        </w:tabs>
        <w:spacing w:before="89"/>
        <w:ind w:left="1220"/>
        <w:rPr>
          <w:rFonts w:ascii="Georgia"/>
          <w:i/>
          <w:color w:val="FFFFFF" w:themeColor="background1"/>
          <w:sz w:val="20"/>
        </w:rPr>
      </w:pPr>
      <w:r w:rsidRPr="00AE6195">
        <w:rPr>
          <w:color w:val="FFFFFF" w:themeColor="background1"/>
          <w:sz w:val="20"/>
        </w:rPr>
        <w:t>Species:</w:t>
      </w:r>
      <w:r w:rsidRPr="00AE6195">
        <w:rPr>
          <w:color w:val="FFFFFF" w:themeColor="background1"/>
          <w:sz w:val="20"/>
        </w:rPr>
        <w:tab/>
      </w:r>
      <w:r w:rsidRPr="00AE6195">
        <w:rPr>
          <w:rFonts w:ascii="Georgia"/>
          <w:i/>
          <w:color w:val="FFFFFF" w:themeColor="background1"/>
          <w:sz w:val="20"/>
        </w:rPr>
        <w:t>U.</w:t>
      </w:r>
      <w:r w:rsidRPr="00AE6195">
        <w:rPr>
          <w:rFonts w:ascii="Georgia"/>
          <w:i/>
          <w:color w:val="FFFFFF" w:themeColor="background1"/>
          <w:spacing w:val="-17"/>
          <w:sz w:val="20"/>
        </w:rPr>
        <w:t xml:space="preserve"> </w:t>
      </w:r>
      <w:proofErr w:type="spellStart"/>
      <w:r w:rsidRPr="00AE6195">
        <w:rPr>
          <w:rFonts w:ascii="Georgia"/>
          <w:i/>
          <w:color w:val="FFFFFF" w:themeColor="background1"/>
          <w:sz w:val="20"/>
        </w:rPr>
        <w:t>epops</w:t>
      </w:r>
      <w:proofErr w:type="spellEnd"/>
    </w:p>
    <w:p w14:paraId="527D5473" w14:textId="77777777" w:rsidR="006500DE" w:rsidRPr="00AE6195" w:rsidRDefault="004A7191">
      <w:pPr>
        <w:pStyle w:val="BodyText"/>
        <w:rPr>
          <w:rFonts w:ascii="Georgia"/>
          <w:i/>
          <w:color w:val="FFFFFF" w:themeColor="background1"/>
          <w:sz w:val="18"/>
        </w:rPr>
      </w:pPr>
      <w:r w:rsidRPr="00AE6195">
        <w:rPr>
          <w:color w:val="FFFFFF" w:themeColor="background1"/>
        </w:rPr>
        <w:br w:type="column"/>
      </w:r>
    </w:p>
    <w:p w14:paraId="2D1DB0EC" w14:textId="77777777" w:rsidR="006500DE" w:rsidRPr="00AE6195" w:rsidRDefault="006500DE">
      <w:pPr>
        <w:pStyle w:val="BodyText"/>
        <w:rPr>
          <w:rFonts w:ascii="Georgia"/>
          <w:i/>
          <w:color w:val="FFFFFF" w:themeColor="background1"/>
          <w:sz w:val="18"/>
        </w:rPr>
      </w:pPr>
    </w:p>
    <w:p w14:paraId="67190BD9" w14:textId="77777777" w:rsidR="006500DE" w:rsidRPr="00AE6195" w:rsidRDefault="006500DE">
      <w:pPr>
        <w:pStyle w:val="BodyText"/>
        <w:rPr>
          <w:rFonts w:ascii="Georgia"/>
          <w:i/>
          <w:color w:val="FFFFFF" w:themeColor="background1"/>
          <w:sz w:val="18"/>
        </w:rPr>
      </w:pPr>
    </w:p>
    <w:p w14:paraId="46E873ED" w14:textId="77777777" w:rsidR="006500DE" w:rsidRPr="00AE6195" w:rsidRDefault="006500DE">
      <w:pPr>
        <w:pStyle w:val="BodyText"/>
        <w:rPr>
          <w:rFonts w:ascii="Georgia"/>
          <w:i/>
          <w:color w:val="FFFFFF" w:themeColor="background1"/>
          <w:sz w:val="18"/>
        </w:rPr>
      </w:pPr>
    </w:p>
    <w:p w14:paraId="5EB41ABF" w14:textId="77777777" w:rsidR="006500DE" w:rsidRPr="00AE6195" w:rsidRDefault="006500DE">
      <w:pPr>
        <w:pStyle w:val="BodyText"/>
        <w:rPr>
          <w:rFonts w:ascii="Georgia"/>
          <w:i/>
          <w:color w:val="FFFFFF" w:themeColor="background1"/>
          <w:sz w:val="18"/>
        </w:rPr>
      </w:pPr>
    </w:p>
    <w:p w14:paraId="3E72EE73" w14:textId="77777777" w:rsidR="006500DE" w:rsidRPr="00AE6195" w:rsidRDefault="006500DE">
      <w:pPr>
        <w:pStyle w:val="BodyText"/>
        <w:rPr>
          <w:rFonts w:ascii="Georgia"/>
          <w:i/>
          <w:color w:val="FFFFFF" w:themeColor="background1"/>
          <w:sz w:val="18"/>
        </w:rPr>
      </w:pPr>
    </w:p>
    <w:p w14:paraId="5A327C2E" w14:textId="77777777" w:rsidR="006500DE" w:rsidRPr="00AE6195" w:rsidRDefault="006500DE">
      <w:pPr>
        <w:pStyle w:val="BodyText"/>
        <w:rPr>
          <w:rFonts w:ascii="Georgia"/>
          <w:i/>
          <w:color w:val="FFFFFF" w:themeColor="background1"/>
          <w:sz w:val="18"/>
        </w:rPr>
      </w:pPr>
    </w:p>
    <w:p w14:paraId="5DD2D8B6" w14:textId="77777777" w:rsidR="006500DE" w:rsidRPr="00AE6195" w:rsidRDefault="006500DE">
      <w:pPr>
        <w:pStyle w:val="BodyText"/>
        <w:rPr>
          <w:rFonts w:ascii="Georgia"/>
          <w:i/>
          <w:color w:val="FFFFFF" w:themeColor="background1"/>
          <w:sz w:val="18"/>
        </w:rPr>
      </w:pPr>
    </w:p>
    <w:p w14:paraId="7CD09C73" w14:textId="77777777" w:rsidR="006500DE" w:rsidRPr="00AE6195" w:rsidRDefault="006500DE">
      <w:pPr>
        <w:pStyle w:val="BodyText"/>
        <w:rPr>
          <w:rFonts w:ascii="Georgia"/>
          <w:i/>
          <w:color w:val="FFFFFF" w:themeColor="background1"/>
          <w:sz w:val="18"/>
        </w:rPr>
      </w:pPr>
    </w:p>
    <w:p w14:paraId="6A0EDBEA" w14:textId="77777777" w:rsidR="006500DE" w:rsidRPr="00AE6195" w:rsidRDefault="006500DE">
      <w:pPr>
        <w:pStyle w:val="BodyText"/>
        <w:rPr>
          <w:rFonts w:ascii="Georgia"/>
          <w:i/>
          <w:color w:val="FFFFFF" w:themeColor="background1"/>
          <w:sz w:val="18"/>
        </w:rPr>
      </w:pPr>
    </w:p>
    <w:p w14:paraId="57178ED3" w14:textId="77777777" w:rsidR="006500DE" w:rsidRPr="00AE6195" w:rsidRDefault="006500DE">
      <w:pPr>
        <w:pStyle w:val="BodyText"/>
        <w:rPr>
          <w:rFonts w:ascii="Georgia"/>
          <w:i/>
          <w:color w:val="FFFFFF" w:themeColor="background1"/>
          <w:sz w:val="18"/>
        </w:rPr>
      </w:pPr>
    </w:p>
    <w:p w14:paraId="3DCF274B" w14:textId="77777777" w:rsidR="006500DE" w:rsidRPr="00AE6195" w:rsidRDefault="006500DE">
      <w:pPr>
        <w:pStyle w:val="BodyText"/>
        <w:rPr>
          <w:rFonts w:ascii="Georgia"/>
          <w:i/>
          <w:color w:val="FFFFFF" w:themeColor="background1"/>
          <w:sz w:val="18"/>
        </w:rPr>
      </w:pPr>
    </w:p>
    <w:p w14:paraId="4F233EA3" w14:textId="77777777" w:rsidR="006500DE" w:rsidRPr="00AE6195" w:rsidRDefault="006500DE">
      <w:pPr>
        <w:pStyle w:val="BodyText"/>
        <w:rPr>
          <w:rFonts w:ascii="Georgia"/>
          <w:i/>
          <w:color w:val="FFFFFF" w:themeColor="background1"/>
          <w:sz w:val="18"/>
        </w:rPr>
      </w:pPr>
    </w:p>
    <w:p w14:paraId="1626DD9E" w14:textId="77777777" w:rsidR="006500DE" w:rsidRPr="00AE6195" w:rsidRDefault="006500DE">
      <w:pPr>
        <w:pStyle w:val="BodyText"/>
        <w:rPr>
          <w:rFonts w:ascii="Georgia"/>
          <w:i/>
          <w:color w:val="FFFFFF" w:themeColor="background1"/>
          <w:sz w:val="18"/>
        </w:rPr>
      </w:pPr>
    </w:p>
    <w:p w14:paraId="6C10A72D" w14:textId="77777777" w:rsidR="006500DE" w:rsidRPr="00AE6195" w:rsidRDefault="004A7191" w:rsidP="004A7191">
      <w:pPr>
        <w:spacing w:before="129"/>
        <w:ind w:left="1160"/>
        <w:rPr>
          <w:rFonts w:ascii="Trebuchet MS"/>
          <w:color w:val="FFFFFF" w:themeColor="background1"/>
          <w:sz w:val="16"/>
        </w:rPr>
        <w:sectPr w:rsidR="006500DE" w:rsidRPr="00AE6195">
          <w:type w:val="continuous"/>
          <w:pgSz w:w="8240" w:h="12200"/>
          <w:pgMar w:top="880" w:right="0" w:bottom="280" w:left="0" w:header="720" w:footer="720" w:gutter="0"/>
          <w:cols w:num="2" w:space="720" w:equalWidth="0">
            <w:col w:w="3695" w:space="545"/>
            <w:col w:w="4000"/>
          </w:cols>
        </w:sectPr>
      </w:pPr>
      <w:r w:rsidRPr="00AE6195">
        <w:rPr>
          <w:rFonts w:ascii="Trebuchet MS"/>
          <w:color w:val="FFFFFF" w:themeColor="background1"/>
          <w:sz w:val="16"/>
        </w:rPr>
        <w:t xml:space="preserve">Photograph: </w:t>
      </w:r>
      <w:proofErr w:type="spellStart"/>
      <w:r w:rsidRPr="00AE6195">
        <w:rPr>
          <w:rFonts w:ascii="Trebuchet MS"/>
          <w:color w:val="FFFFFF" w:themeColor="background1"/>
          <w:sz w:val="16"/>
        </w:rPr>
        <w:t>Urjit</w:t>
      </w:r>
      <w:proofErr w:type="spellEnd"/>
      <w:r w:rsidRPr="00AE6195">
        <w:rPr>
          <w:rFonts w:ascii="Trebuchet MS"/>
          <w:color w:val="FFFFFF" w:themeColor="background1"/>
          <w:sz w:val="16"/>
        </w:rPr>
        <w:t xml:space="preserve"> Dwiv</w:t>
      </w:r>
      <w:r w:rsidR="00AE6195" w:rsidRPr="00AE6195">
        <w:rPr>
          <w:rFonts w:ascii="Trebuchet MS"/>
          <w:color w:val="FFFFFF" w:themeColor="background1"/>
          <w:sz w:val="16"/>
        </w:rPr>
        <w:t>edi</w:t>
      </w:r>
    </w:p>
    <w:p w14:paraId="55EA4CB4" w14:textId="77777777" w:rsidR="006500DE" w:rsidRPr="00C73A63" w:rsidRDefault="004A7191" w:rsidP="00C73A63">
      <w:pPr>
        <w:pStyle w:val="BodyText"/>
        <w:spacing w:before="4"/>
        <w:rPr>
          <w:color w:val="000000" w:themeColor="text1"/>
          <w:sz w:val="40"/>
          <w:szCs w:val="40"/>
        </w:rPr>
      </w:pPr>
      <w:r w:rsidRPr="00C73A63">
        <w:rPr>
          <w:color w:val="000000" w:themeColor="text1"/>
          <w:sz w:val="40"/>
          <w:szCs w:val="40"/>
          <w:shd w:val="clear" w:color="auto" w:fill="537B9E"/>
        </w:rPr>
        <w:lastRenderedPageBreak/>
        <w:tab/>
        <w:t>25. Oriental Pied</w:t>
      </w:r>
      <w:r w:rsidRPr="00C73A63">
        <w:rPr>
          <w:color w:val="000000" w:themeColor="text1"/>
          <w:spacing w:val="10"/>
          <w:sz w:val="40"/>
          <w:szCs w:val="40"/>
          <w:shd w:val="clear" w:color="auto" w:fill="537B9E"/>
        </w:rPr>
        <w:t xml:space="preserve"> </w:t>
      </w:r>
      <w:r w:rsidRPr="00C73A63">
        <w:rPr>
          <w:color w:val="000000" w:themeColor="text1"/>
          <w:sz w:val="40"/>
          <w:szCs w:val="40"/>
          <w:shd w:val="clear" w:color="auto" w:fill="537B9E"/>
        </w:rPr>
        <w:t>Hornbill</w:t>
      </w:r>
      <w:r w:rsidR="003B34BB">
        <w:rPr>
          <w:color w:val="000000" w:themeColor="text1"/>
          <w:sz w:val="40"/>
          <w:szCs w:val="40"/>
          <w:shd w:val="clear" w:color="auto" w:fill="537B9E"/>
        </w:rPr>
        <w:t xml:space="preserve">                         </w:t>
      </w:r>
      <w:r w:rsidRPr="00C73A63">
        <w:rPr>
          <w:color w:val="000000" w:themeColor="text1"/>
          <w:sz w:val="40"/>
          <w:szCs w:val="40"/>
          <w:shd w:val="clear" w:color="auto" w:fill="537B9E"/>
        </w:rPr>
        <w:tab/>
      </w:r>
    </w:p>
    <w:p w14:paraId="188D69D6" w14:textId="77777777" w:rsidR="006500DE" w:rsidRPr="004A7191" w:rsidRDefault="00AE6195">
      <w:pPr>
        <w:pStyle w:val="BodyText"/>
        <w:spacing w:before="302" w:line="237" w:lineRule="auto"/>
        <w:ind w:left="1140" w:right="1487"/>
        <w:rPr>
          <w:color w:val="000000" w:themeColor="text1"/>
        </w:rPr>
      </w:pPr>
      <w:r w:rsidRPr="004A7191">
        <w:rPr>
          <w:noProof/>
          <w:color w:val="000000" w:themeColor="text1"/>
        </w:rPr>
        <mc:AlternateContent>
          <mc:Choice Requires="wps">
            <w:drawing>
              <wp:anchor distT="0" distB="0" distL="114300" distR="114300" simplePos="0" relativeHeight="242567168" behindDoc="1" locked="0" layoutInCell="1" allowOverlap="1" wp14:anchorId="1347F27D" wp14:editId="4A2E573D">
                <wp:simplePos x="0" y="0"/>
                <wp:positionH relativeFrom="page">
                  <wp:posOffset>2565400</wp:posOffset>
                </wp:positionH>
                <wp:positionV relativeFrom="paragraph">
                  <wp:posOffset>499110</wp:posOffset>
                </wp:positionV>
                <wp:extent cx="161925" cy="154940"/>
                <wp:effectExtent l="0" t="0" r="0" b="0"/>
                <wp:wrapNone/>
                <wp:docPr id="1039" name="Text Box 1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2FFF7" w14:textId="77777777" w:rsidR="00B7268B" w:rsidRDefault="00B7268B">
                            <w:pPr>
                              <w:pStyle w:val="BodyText"/>
                              <w:rPr>
                                <w:rFonts w:ascii="Verdana"/>
                              </w:rPr>
                            </w:pPr>
                            <w:r>
                              <w:rPr>
                                <w:rFonts w:ascii="Verdana"/>
                                <w:color w:val="58595B"/>
                              </w:rPr>
                              <w:t>62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7F27D" id="Text Box 1371" o:spid="_x0000_s1086" type="#_x0000_t202" style="position:absolute;left:0;text-align:left;margin-left:202pt;margin-top:39.3pt;width:12.75pt;height:12.2pt;z-index:-26074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" filled="f" stroked="f">
                <v:textbox inset="0,0,0,0">
                  <w:txbxContent>
                    <w:p w14:paraId="7CC2FFF7" w14:textId="77777777" w:rsidR="00B7268B" w:rsidRDefault="00B7268B">
                      <w:pPr>
                        <w:pStyle w:val="BodyText"/>
                        <w:rPr>
                          <w:rFonts w:ascii="Verdana"/>
                        </w:rPr>
                      </w:pPr>
                      <w:r>
                        <w:rPr>
                          <w:rFonts w:ascii="Verdana"/>
                          <w:color w:val="58595B"/>
                        </w:rPr>
                        <w:t>62</w:t>
                      </w:r>
                    </w:p>
                  </w:txbxContent>
                </v:textbox>
                <w10:wrap anchorx="page"/>
              </v:shape>
            </w:pict>
          </mc:Fallback>
        </mc:AlternateContent>
      </w:r>
      <w:r w:rsidR="004A7191" w:rsidRPr="004A7191">
        <w:rPr>
          <w:color w:val="000000" w:themeColor="text1"/>
        </w:rPr>
        <w:t>The oriental pied hornbill (</w:t>
      </w:r>
      <w:proofErr w:type="spellStart"/>
      <w:r w:rsidR="004A7191" w:rsidRPr="004A7191">
        <w:rPr>
          <w:rFonts w:ascii="Georgia"/>
          <w:i/>
          <w:color w:val="000000" w:themeColor="text1"/>
        </w:rPr>
        <w:t>Anthracoceros</w:t>
      </w:r>
      <w:proofErr w:type="spellEnd"/>
      <w:r w:rsidR="004A7191" w:rsidRPr="004A7191">
        <w:rPr>
          <w:rFonts w:ascii="Georgia"/>
          <w:i/>
          <w:color w:val="000000" w:themeColor="text1"/>
        </w:rPr>
        <w:t xml:space="preserve"> </w:t>
      </w:r>
      <w:proofErr w:type="spellStart"/>
      <w:r w:rsidR="004A7191" w:rsidRPr="004A7191">
        <w:rPr>
          <w:rFonts w:ascii="Georgia"/>
          <w:i/>
          <w:color w:val="000000" w:themeColor="text1"/>
        </w:rPr>
        <w:t>albirostris</w:t>
      </w:r>
      <w:proofErr w:type="spellEnd"/>
      <w:r w:rsidR="004A7191" w:rsidRPr="004A7191">
        <w:rPr>
          <w:color w:val="000000" w:themeColor="text1"/>
        </w:rPr>
        <w:t xml:space="preserve">) is an Indo- Malayan pied hornbill, a large canopy-dwelling bird belonging to the </w:t>
      </w:r>
      <w:proofErr w:type="spellStart"/>
      <w:r w:rsidR="004A7191" w:rsidRPr="004A7191">
        <w:rPr>
          <w:color w:val="000000" w:themeColor="text1"/>
        </w:rPr>
        <w:t>Bucerotidae</w:t>
      </w:r>
      <w:proofErr w:type="spellEnd"/>
      <w:r w:rsidR="004A7191" w:rsidRPr="004A7191">
        <w:rPr>
          <w:color w:val="000000" w:themeColor="text1"/>
          <w:spacing w:val="-20"/>
        </w:rPr>
        <w:t xml:space="preserve"> </w:t>
      </w:r>
      <w:r w:rsidR="004A7191" w:rsidRPr="004A7191">
        <w:rPr>
          <w:color w:val="000000" w:themeColor="text1"/>
          <w:spacing w:val="-5"/>
        </w:rPr>
        <w:t>family.</w:t>
      </w:r>
      <w:r w:rsidR="004A7191" w:rsidRPr="004A7191">
        <w:rPr>
          <w:color w:val="000000" w:themeColor="text1"/>
          <w:spacing w:val="-32"/>
        </w:rPr>
        <w:t xml:space="preserve"> </w:t>
      </w:r>
      <w:r w:rsidR="004A7191" w:rsidRPr="004A7191">
        <w:rPr>
          <w:color w:val="000000" w:themeColor="text1"/>
          <w:spacing w:val="-10"/>
        </w:rPr>
        <w:t>Two</w:t>
      </w:r>
      <w:r w:rsidR="004A7191" w:rsidRPr="004A7191">
        <w:rPr>
          <w:color w:val="000000" w:themeColor="text1"/>
          <w:spacing w:val="-30"/>
        </w:rPr>
        <w:t xml:space="preserve"> </w:t>
      </w:r>
      <w:r w:rsidR="004A7191" w:rsidRPr="004A7191">
        <w:rPr>
          <w:color w:val="000000" w:themeColor="text1"/>
        </w:rPr>
        <w:t>other</w:t>
      </w:r>
      <w:r w:rsidR="004A7191" w:rsidRPr="004A7191">
        <w:rPr>
          <w:color w:val="000000" w:themeColor="text1"/>
          <w:spacing w:val="-19"/>
        </w:rPr>
        <w:t xml:space="preserve"> </w:t>
      </w:r>
      <w:r w:rsidR="004A7191" w:rsidRPr="004A7191">
        <w:rPr>
          <w:color w:val="000000" w:themeColor="text1"/>
        </w:rPr>
        <w:t>common</w:t>
      </w:r>
      <w:r w:rsidR="004A7191" w:rsidRPr="004A7191">
        <w:rPr>
          <w:color w:val="000000" w:themeColor="text1"/>
          <w:spacing w:val="-19"/>
        </w:rPr>
        <w:t xml:space="preserve"> </w:t>
      </w:r>
      <w:r w:rsidR="004A7191" w:rsidRPr="004A7191">
        <w:rPr>
          <w:color w:val="000000" w:themeColor="text1"/>
        </w:rPr>
        <w:t>names</w:t>
      </w:r>
      <w:r w:rsidR="004A7191" w:rsidRPr="004A7191">
        <w:rPr>
          <w:color w:val="000000" w:themeColor="text1"/>
          <w:spacing w:val="-20"/>
        </w:rPr>
        <w:t xml:space="preserve"> </w:t>
      </w:r>
      <w:r w:rsidR="004A7191" w:rsidRPr="004A7191">
        <w:rPr>
          <w:color w:val="000000" w:themeColor="text1"/>
        </w:rPr>
        <w:t>for</w:t>
      </w:r>
      <w:r w:rsidR="004A7191" w:rsidRPr="004A7191">
        <w:rPr>
          <w:color w:val="000000" w:themeColor="text1"/>
          <w:spacing w:val="-19"/>
        </w:rPr>
        <w:t xml:space="preserve"> </w:t>
      </w:r>
      <w:r w:rsidR="004A7191" w:rsidRPr="004A7191">
        <w:rPr>
          <w:color w:val="000000" w:themeColor="text1"/>
        </w:rPr>
        <w:t>this</w:t>
      </w:r>
      <w:r w:rsidR="004A7191" w:rsidRPr="004A7191">
        <w:rPr>
          <w:color w:val="000000" w:themeColor="text1"/>
          <w:spacing w:val="-19"/>
        </w:rPr>
        <w:t xml:space="preserve"> </w:t>
      </w:r>
      <w:r w:rsidR="004A7191" w:rsidRPr="004A7191">
        <w:rPr>
          <w:color w:val="000000" w:themeColor="text1"/>
        </w:rPr>
        <w:t>species</w:t>
      </w:r>
      <w:r w:rsidR="004A7191" w:rsidRPr="004A7191">
        <w:rPr>
          <w:color w:val="000000" w:themeColor="text1"/>
          <w:spacing w:val="-1"/>
        </w:rPr>
        <w:t xml:space="preserve"> </w:t>
      </w:r>
      <w:r w:rsidR="004A7191" w:rsidRPr="004A7191">
        <w:rPr>
          <w:color w:val="000000" w:themeColor="text1"/>
        </w:rPr>
        <w:t>are</w:t>
      </w:r>
      <w:r w:rsidR="004A7191" w:rsidRPr="004A7191">
        <w:rPr>
          <w:color w:val="000000" w:themeColor="text1"/>
          <w:spacing w:val="-1"/>
        </w:rPr>
        <w:t xml:space="preserve"> </w:t>
      </w:r>
      <w:proofErr w:type="spellStart"/>
      <w:r w:rsidR="004A7191" w:rsidRPr="004A7191">
        <w:rPr>
          <w:color w:val="000000" w:themeColor="text1"/>
        </w:rPr>
        <w:t>sunda</w:t>
      </w:r>
      <w:proofErr w:type="spellEnd"/>
      <w:r w:rsidR="004A7191" w:rsidRPr="004A7191">
        <w:rPr>
          <w:color w:val="000000" w:themeColor="text1"/>
        </w:rPr>
        <w:t xml:space="preserve"> pied hornbill (</w:t>
      </w:r>
      <w:proofErr w:type="spellStart"/>
      <w:r w:rsidR="004A7191" w:rsidRPr="004A7191">
        <w:rPr>
          <w:color w:val="000000" w:themeColor="text1"/>
        </w:rPr>
        <w:t>convexus</w:t>
      </w:r>
      <w:proofErr w:type="spellEnd"/>
      <w:r w:rsidR="004A7191" w:rsidRPr="004A7191">
        <w:rPr>
          <w:color w:val="000000" w:themeColor="text1"/>
        </w:rPr>
        <w:t>) and Malaysian pied hornbill. The species is considered to be among the smallest and most common of the Asian hornbills.</w:t>
      </w:r>
      <w:r w:rsidR="004A7191" w:rsidRPr="004A7191">
        <w:rPr>
          <w:color w:val="000000" w:themeColor="text1"/>
          <w:spacing w:val="-16"/>
        </w:rPr>
        <w:t xml:space="preserve"> </w:t>
      </w:r>
      <w:r w:rsidR="004A7191" w:rsidRPr="004A7191">
        <w:rPr>
          <w:color w:val="000000" w:themeColor="text1"/>
        </w:rPr>
        <w:t>It</w:t>
      </w:r>
      <w:r w:rsidR="004A7191" w:rsidRPr="004A7191">
        <w:rPr>
          <w:color w:val="000000" w:themeColor="text1"/>
          <w:spacing w:val="-17"/>
        </w:rPr>
        <w:t xml:space="preserve"> </w:t>
      </w:r>
      <w:r w:rsidR="004A7191" w:rsidRPr="004A7191">
        <w:rPr>
          <w:color w:val="000000" w:themeColor="text1"/>
        </w:rPr>
        <w:t>has</w:t>
      </w:r>
      <w:r w:rsidR="004A7191" w:rsidRPr="004A7191">
        <w:rPr>
          <w:color w:val="000000" w:themeColor="text1"/>
          <w:spacing w:val="-13"/>
        </w:rPr>
        <w:t xml:space="preserve"> </w:t>
      </w:r>
      <w:r w:rsidR="004A7191" w:rsidRPr="004A7191">
        <w:rPr>
          <w:color w:val="000000" w:themeColor="text1"/>
        </w:rPr>
        <w:t>the</w:t>
      </w:r>
      <w:r w:rsidR="004A7191" w:rsidRPr="004A7191">
        <w:rPr>
          <w:color w:val="000000" w:themeColor="text1"/>
          <w:spacing w:val="-14"/>
        </w:rPr>
        <w:t xml:space="preserve"> </w:t>
      </w:r>
      <w:r w:rsidR="004A7191" w:rsidRPr="004A7191">
        <w:rPr>
          <w:color w:val="000000" w:themeColor="text1"/>
        </w:rPr>
        <w:t>largest</w:t>
      </w:r>
      <w:r w:rsidR="004A7191" w:rsidRPr="004A7191">
        <w:rPr>
          <w:color w:val="000000" w:themeColor="text1"/>
          <w:spacing w:val="-14"/>
        </w:rPr>
        <w:t xml:space="preserve"> </w:t>
      </w:r>
      <w:r w:rsidR="004A7191" w:rsidRPr="004A7191">
        <w:rPr>
          <w:color w:val="000000" w:themeColor="text1"/>
        </w:rPr>
        <w:t>distribution</w:t>
      </w:r>
    </w:p>
    <w:p w14:paraId="0422056C" w14:textId="77777777" w:rsidR="006500DE" w:rsidRPr="004A7191" w:rsidRDefault="004A7191">
      <w:pPr>
        <w:pStyle w:val="BodyText"/>
        <w:ind w:left="1140" w:right="1641"/>
        <w:rPr>
          <w:color w:val="000000" w:themeColor="text1"/>
        </w:rPr>
      </w:pPr>
      <w:r w:rsidRPr="004A7191">
        <w:rPr>
          <w:color w:val="000000" w:themeColor="text1"/>
        </w:rPr>
        <w:t xml:space="preserve">in the genus and is found in the Indian Subcontinent and throughout Southeast Asia. Its </w:t>
      </w:r>
      <w:proofErr w:type="spellStart"/>
      <w:r w:rsidRPr="004A7191">
        <w:rPr>
          <w:color w:val="000000" w:themeColor="text1"/>
        </w:rPr>
        <w:t>naturalhabitat</w:t>
      </w:r>
      <w:proofErr w:type="spellEnd"/>
      <w:r w:rsidRPr="004A7191">
        <w:rPr>
          <w:color w:val="000000" w:themeColor="text1"/>
        </w:rPr>
        <w:t xml:space="preserve"> is subtropical or tropical moist lowland forests.</w:t>
      </w:r>
    </w:p>
    <w:p w14:paraId="2836A912" w14:textId="77777777" w:rsidR="006500DE" w:rsidRPr="004A7191" w:rsidRDefault="004A7191">
      <w:pPr>
        <w:pStyle w:val="BodyText"/>
        <w:spacing w:before="3" w:line="237" w:lineRule="auto"/>
        <w:ind w:left="1140" w:right="1309" w:firstLine="280"/>
        <w:rPr>
          <w:color w:val="000000" w:themeColor="text1"/>
        </w:rPr>
      </w:pPr>
      <w:r w:rsidRPr="004A7191">
        <w:rPr>
          <w:color w:val="000000" w:themeColor="text1"/>
        </w:rPr>
        <w:t xml:space="preserve">The oriental pied hornbill is found in the Indian Subcontinent and Southeast Asia, ranging across </w:t>
      </w:r>
      <w:proofErr w:type="spellStart"/>
      <w:r w:rsidRPr="004A7191">
        <w:rPr>
          <w:color w:val="000000" w:themeColor="text1"/>
        </w:rPr>
        <w:t>Bangladesh,Bhutan</w:t>
      </w:r>
      <w:proofErr w:type="spellEnd"/>
      <w:r w:rsidRPr="004A7191">
        <w:rPr>
          <w:color w:val="000000" w:themeColor="text1"/>
        </w:rPr>
        <w:t xml:space="preserve">, Brunei, Cambodia, Eastern and </w:t>
      </w:r>
      <w:proofErr w:type="spellStart"/>
      <w:r w:rsidRPr="004A7191">
        <w:rPr>
          <w:color w:val="000000" w:themeColor="text1"/>
        </w:rPr>
        <w:t>NorthernIndia</w:t>
      </w:r>
      <w:proofErr w:type="spellEnd"/>
      <w:r w:rsidRPr="004A7191">
        <w:rPr>
          <w:color w:val="000000" w:themeColor="text1"/>
        </w:rPr>
        <w:t xml:space="preserve">, Indonesia, Laos, North peninsular Malaysia, Myanmar, Nepal, Singapore, Thailand, Tibet, Vietnam and the </w:t>
      </w:r>
      <w:proofErr w:type="spellStart"/>
      <w:r w:rsidRPr="004A7191">
        <w:rPr>
          <w:color w:val="000000" w:themeColor="text1"/>
        </w:rPr>
        <w:t>Sunda</w:t>
      </w:r>
      <w:proofErr w:type="spellEnd"/>
      <w:r w:rsidRPr="004A7191">
        <w:rPr>
          <w:color w:val="000000" w:themeColor="text1"/>
        </w:rPr>
        <w:t xml:space="preserve"> shelf islands. Its natural habitat is subtropical or tropical moist lowland forests.</w:t>
      </w:r>
    </w:p>
    <w:p w14:paraId="5400F127" w14:textId="77777777" w:rsidR="006500DE" w:rsidRPr="004A7191" w:rsidRDefault="004A7191">
      <w:pPr>
        <w:pStyle w:val="BodyText"/>
        <w:ind w:left="1140" w:right="1426" w:firstLine="280"/>
        <w:rPr>
          <w:color w:val="000000" w:themeColor="text1"/>
        </w:rPr>
      </w:pPr>
      <w:r w:rsidRPr="004A7191">
        <w:rPr>
          <w:color w:val="000000" w:themeColor="text1"/>
        </w:rPr>
        <w:t xml:space="preserve">Hornbills are predominantly </w:t>
      </w:r>
      <w:proofErr w:type="spellStart"/>
      <w:r w:rsidRPr="004A7191">
        <w:rPr>
          <w:color w:val="000000" w:themeColor="text1"/>
        </w:rPr>
        <w:t>frugivores.The</w:t>
      </w:r>
      <w:proofErr w:type="spellEnd"/>
      <w:r w:rsidRPr="004A7191">
        <w:rPr>
          <w:color w:val="000000" w:themeColor="text1"/>
        </w:rPr>
        <w:t xml:space="preserve"> oriental pied </w:t>
      </w:r>
      <w:r w:rsidRPr="004A7191">
        <w:rPr>
          <w:color w:val="000000" w:themeColor="text1"/>
          <w:spacing w:val="-4"/>
        </w:rPr>
        <w:t xml:space="preserve">hornbill’s </w:t>
      </w:r>
      <w:r w:rsidRPr="004A7191">
        <w:rPr>
          <w:color w:val="000000" w:themeColor="text1"/>
        </w:rPr>
        <w:t xml:space="preserve">diet consists of wild fruits such as figs (Ficus spp.), melanoxylon berries, rambutans, palm fruit, papaya and fruits of liana </w:t>
      </w:r>
      <w:proofErr w:type="spellStart"/>
      <w:r w:rsidRPr="004A7191">
        <w:rPr>
          <w:color w:val="000000" w:themeColor="text1"/>
        </w:rPr>
        <w:t>plants.It</w:t>
      </w:r>
      <w:proofErr w:type="spellEnd"/>
      <w:r w:rsidRPr="004A7191">
        <w:rPr>
          <w:color w:val="000000" w:themeColor="text1"/>
        </w:rPr>
        <w:t xml:space="preserve"> will also</w:t>
      </w:r>
      <w:r w:rsidRPr="004A7191">
        <w:rPr>
          <w:color w:val="000000" w:themeColor="text1"/>
          <w:spacing w:val="-26"/>
        </w:rPr>
        <w:t xml:space="preserve"> </w:t>
      </w:r>
      <w:r w:rsidRPr="004A7191">
        <w:rPr>
          <w:color w:val="000000" w:themeColor="text1"/>
        </w:rPr>
        <w:t>take</w:t>
      </w:r>
      <w:r w:rsidRPr="004A7191">
        <w:rPr>
          <w:color w:val="000000" w:themeColor="text1"/>
          <w:spacing w:val="-25"/>
        </w:rPr>
        <w:t xml:space="preserve"> </w:t>
      </w:r>
      <w:r w:rsidRPr="004A7191">
        <w:rPr>
          <w:color w:val="000000" w:themeColor="text1"/>
        </w:rPr>
        <w:t>large</w:t>
      </w:r>
      <w:r w:rsidRPr="004A7191">
        <w:rPr>
          <w:color w:val="000000" w:themeColor="text1"/>
          <w:spacing w:val="-25"/>
        </w:rPr>
        <w:t xml:space="preserve"> </w:t>
      </w:r>
      <w:r w:rsidRPr="004A7191">
        <w:rPr>
          <w:color w:val="000000" w:themeColor="text1"/>
        </w:rPr>
        <w:t>insects</w:t>
      </w:r>
      <w:r w:rsidRPr="004A7191">
        <w:rPr>
          <w:color w:val="000000" w:themeColor="text1"/>
          <w:spacing w:val="-24"/>
        </w:rPr>
        <w:t xml:space="preserve"> </w:t>
      </w:r>
      <w:r w:rsidRPr="004A7191">
        <w:rPr>
          <w:color w:val="000000" w:themeColor="text1"/>
        </w:rPr>
        <w:t>(grasshoppers),</w:t>
      </w:r>
      <w:r w:rsidRPr="004A7191">
        <w:rPr>
          <w:color w:val="000000" w:themeColor="text1"/>
          <w:spacing w:val="-25"/>
        </w:rPr>
        <w:t xml:space="preserve"> </w:t>
      </w:r>
      <w:r w:rsidRPr="004A7191">
        <w:rPr>
          <w:color w:val="000000" w:themeColor="text1"/>
        </w:rPr>
        <w:t>small</w:t>
      </w:r>
      <w:r w:rsidRPr="004A7191">
        <w:rPr>
          <w:color w:val="000000" w:themeColor="text1"/>
          <w:spacing w:val="-2"/>
        </w:rPr>
        <w:t xml:space="preserve"> </w:t>
      </w:r>
      <w:r w:rsidRPr="004A7191">
        <w:rPr>
          <w:color w:val="000000" w:themeColor="text1"/>
        </w:rPr>
        <w:t>birds</w:t>
      </w:r>
      <w:r w:rsidRPr="004A7191">
        <w:rPr>
          <w:color w:val="000000" w:themeColor="text1"/>
          <w:spacing w:val="-20"/>
        </w:rPr>
        <w:t xml:space="preserve"> </w:t>
      </w:r>
      <w:r w:rsidRPr="004A7191">
        <w:rPr>
          <w:color w:val="000000" w:themeColor="text1"/>
        </w:rPr>
        <w:t>(finches)</w:t>
      </w:r>
      <w:r w:rsidRPr="004A7191">
        <w:rPr>
          <w:color w:val="000000" w:themeColor="text1"/>
          <w:spacing w:val="-21"/>
        </w:rPr>
        <w:t xml:space="preserve"> </w:t>
      </w:r>
      <w:r w:rsidRPr="004A7191">
        <w:rPr>
          <w:color w:val="000000" w:themeColor="text1"/>
        </w:rPr>
        <w:t>small</w:t>
      </w:r>
      <w:r w:rsidRPr="004A7191">
        <w:rPr>
          <w:color w:val="000000" w:themeColor="text1"/>
          <w:spacing w:val="-21"/>
        </w:rPr>
        <w:t xml:space="preserve"> </w:t>
      </w:r>
      <w:r w:rsidRPr="004A7191">
        <w:rPr>
          <w:color w:val="000000" w:themeColor="text1"/>
        </w:rPr>
        <w:t>reptiles (lizards</w:t>
      </w:r>
      <w:r w:rsidRPr="004A7191">
        <w:rPr>
          <w:color w:val="000000" w:themeColor="text1"/>
          <w:spacing w:val="-19"/>
        </w:rPr>
        <w:t xml:space="preserve"> </w:t>
      </w:r>
      <w:r w:rsidRPr="004A7191">
        <w:rPr>
          <w:color w:val="000000" w:themeColor="text1"/>
        </w:rPr>
        <w:t>and</w:t>
      </w:r>
      <w:r w:rsidRPr="004A7191">
        <w:rPr>
          <w:color w:val="000000" w:themeColor="text1"/>
          <w:spacing w:val="-18"/>
        </w:rPr>
        <w:t xml:space="preserve"> </w:t>
      </w:r>
      <w:r w:rsidRPr="004A7191">
        <w:rPr>
          <w:color w:val="000000" w:themeColor="text1"/>
        </w:rPr>
        <w:t>snakes),</w:t>
      </w:r>
      <w:r w:rsidRPr="004A7191">
        <w:rPr>
          <w:color w:val="000000" w:themeColor="text1"/>
          <w:spacing w:val="-19"/>
        </w:rPr>
        <w:t xml:space="preserve"> </w:t>
      </w:r>
      <w:r w:rsidRPr="004A7191">
        <w:rPr>
          <w:color w:val="000000" w:themeColor="text1"/>
        </w:rPr>
        <w:t>amphibians</w:t>
      </w:r>
    </w:p>
    <w:p w14:paraId="4330484C" w14:textId="77777777" w:rsidR="006500DE" w:rsidRPr="004A7191" w:rsidRDefault="004A7191">
      <w:pPr>
        <w:pStyle w:val="BodyText"/>
        <w:spacing w:line="242" w:lineRule="auto"/>
        <w:ind w:left="1140" w:right="1165"/>
        <w:rPr>
          <w:color w:val="000000" w:themeColor="text1"/>
        </w:rPr>
      </w:pPr>
      <w:r w:rsidRPr="004A7191">
        <w:rPr>
          <w:color w:val="000000" w:themeColor="text1"/>
        </w:rPr>
        <w:t>such</w:t>
      </w:r>
      <w:r w:rsidRPr="004A7191">
        <w:rPr>
          <w:color w:val="000000" w:themeColor="text1"/>
          <w:spacing w:val="-21"/>
        </w:rPr>
        <w:t xml:space="preserve"> </w:t>
      </w:r>
      <w:r w:rsidRPr="004A7191">
        <w:rPr>
          <w:color w:val="000000" w:themeColor="text1"/>
        </w:rPr>
        <w:t>as</w:t>
      </w:r>
      <w:r w:rsidRPr="004A7191">
        <w:rPr>
          <w:color w:val="000000" w:themeColor="text1"/>
          <w:spacing w:val="-20"/>
        </w:rPr>
        <w:t xml:space="preserve"> </w:t>
      </w:r>
      <w:r w:rsidRPr="004A7191">
        <w:rPr>
          <w:color w:val="000000" w:themeColor="text1"/>
        </w:rPr>
        <w:t>frogs,</w:t>
      </w:r>
      <w:r w:rsidRPr="004A7191">
        <w:rPr>
          <w:color w:val="000000" w:themeColor="text1"/>
          <w:spacing w:val="-22"/>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fish.</w:t>
      </w:r>
      <w:r w:rsidRPr="004A7191">
        <w:rPr>
          <w:color w:val="000000" w:themeColor="text1"/>
          <w:spacing w:val="-20"/>
        </w:rPr>
        <w:t xml:space="preserve"> </w:t>
      </w:r>
      <w:r w:rsidRPr="004A7191">
        <w:rPr>
          <w:color w:val="000000" w:themeColor="text1"/>
        </w:rPr>
        <w:t>Feeding</w:t>
      </w:r>
      <w:r w:rsidRPr="004A7191">
        <w:rPr>
          <w:color w:val="000000" w:themeColor="text1"/>
          <w:spacing w:val="-20"/>
        </w:rPr>
        <w:t xml:space="preserve"> </w:t>
      </w:r>
      <w:r w:rsidRPr="004A7191">
        <w:rPr>
          <w:color w:val="000000" w:themeColor="text1"/>
        </w:rPr>
        <w:t>on</w:t>
      </w:r>
      <w:r w:rsidRPr="004A7191">
        <w:rPr>
          <w:color w:val="000000" w:themeColor="text1"/>
          <w:spacing w:val="-20"/>
        </w:rPr>
        <w:t xml:space="preserve"> </w:t>
      </w:r>
      <w:r w:rsidRPr="004A7191">
        <w:rPr>
          <w:color w:val="000000" w:themeColor="text1"/>
        </w:rPr>
        <w:t>a</w:t>
      </w:r>
      <w:r w:rsidRPr="004A7191">
        <w:rPr>
          <w:color w:val="000000" w:themeColor="text1"/>
          <w:spacing w:val="-20"/>
        </w:rPr>
        <w:t xml:space="preserve"> </w:t>
      </w:r>
      <w:r w:rsidRPr="004A7191">
        <w:rPr>
          <w:color w:val="000000" w:themeColor="text1"/>
        </w:rPr>
        <w:t>diversity</w:t>
      </w:r>
      <w:r w:rsidRPr="004A7191">
        <w:rPr>
          <w:color w:val="000000" w:themeColor="text1"/>
          <w:spacing w:val="-21"/>
        </w:rPr>
        <w:t xml:space="preserve"> </w:t>
      </w:r>
      <w:r w:rsidRPr="004A7191">
        <w:rPr>
          <w:color w:val="000000" w:themeColor="text1"/>
        </w:rPr>
        <w:t>of</w:t>
      </w:r>
      <w:r w:rsidRPr="004A7191">
        <w:rPr>
          <w:color w:val="000000" w:themeColor="text1"/>
          <w:spacing w:val="-21"/>
        </w:rPr>
        <w:t xml:space="preserve"> </w:t>
      </w:r>
      <w:r w:rsidRPr="004A7191">
        <w:rPr>
          <w:color w:val="000000" w:themeColor="text1"/>
        </w:rPr>
        <w:t>fruits</w:t>
      </w:r>
      <w:r w:rsidRPr="004A7191">
        <w:rPr>
          <w:color w:val="000000" w:themeColor="text1"/>
          <w:spacing w:val="-19"/>
        </w:rPr>
        <w:t xml:space="preserve"> </w:t>
      </w:r>
      <w:r w:rsidRPr="004A7191">
        <w:rPr>
          <w:color w:val="000000" w:themeColor="text1"/>
        </w:rPr>
        <w:t>ensure</w:t>
      </w:r>
      <w:r w:rsidRPr="004A7191">
        <w:rPr>
          <w:color w:val="000000" w:themeColor="text1"/>
          <w:spacing w:val="-21"/>
        </w:rPr>
        <w:t xml:space="preserve"> </w:t>
      </w:r>
      <w:r w:rsidRPr="004A7191">
        <w:rPr>
          <w:color w:val="000000" w:themeColor="text1"/>
        </w:rPr>
        <w:t>that</w:t>
      </w:r>
      <w:r w:rsidRPr="004A7191">
        <w:rPr>
          <w:color w:val="000000" w:themeColor="text1"/>
          <w:spacing w:val="-1"/>
        </w:rPr>
        <w:t xml:space="preserve"> </w:t>
      </w:r>
      <w:r w:rsidRPr="004A7191">
        <w:rPr>
          <w:color w:val="000000" w:themeColor="text1"/>
        </w:rPr>
        <w:t>nutritional requirements are met. In the non-breeding season fruits that are selected for are generally sugar rich, while lipid- rich fruits and invertebrates are highly selected for during the breeding</w:t>
      </w:r>
      <w:r w:rsidRPr="004A7191">
        <w:rPr>
          <w:color w:val="000000" w:themeColor="text1"/>
          <w:spacing w:val="-16"/>
        </w:rPr>
        <w:t xml:space="preserve"> </w:t>
      </w:r>
      <w:r w:rsidRPr="004A7191">
        <w:rPr>
          <w:color w:val="000000" w:themeColor="text1"/>
        </w:rPr>
        <w:t>season.</w:t>
      </w:r>
    </w:p>
    <w:p w14:paraId="2E52715D" w14:textId="77777777" w:rsidR="006500DE" w:rsidRPr="004A7191" w:rsidRDefault="004A7191">
      <w:pPr>
        <w:pStyle w:val="BodyText"/>
        <w:spacing w:line="249" w:lineRule="auto"/>
        <w:ind w:left="1140" w:right="1188" w:firstLine="280"/>
        <w:rPr>
          <w:color w:val="000000" w:themeColor="text1"/>
        </w:rPr>
      </w:pPr>
      <w:r w:rsidRPr="004A7191">
        <w:rPr>
          <w:color w:val="000000" w:themeColor="text1"/>
        </w:rPr>
        <w:t>Oriental pied hornbills are important large seed dispersers, promoting seedling recruitment by translocating the seeds of the fruits they feed on.</w:t>
      </w:r>
    </w:p>
    <w:p w14:paraId="2BD3C9E3" w14:textId="77777777" w:rsidR="006500DE" w:rsidRPr="004A7191" w:rsidRDefault="004A7191">
      <w:pPr>
        <w:pStyle w:val="BodyText"/>
        <w:spacing w:line="212" w:lineRule="exact"/>
        <w:ind w:left="1420"/>
        <w:rPr>
          <w:color w:val="000000" w:themeColor="text1"/>
        </w:rPr>
      </w:pPr>
      <w:r w:rsidRPr="004A7191">
        <w:rPr>
          <w:color w:val="000000" w:themeColor="text1"/>
        </w:rPr>
        <w:t>Hornbills select nest sites based on the availability and type of fruiting</w:t>
      </w:r>
    </w:p>
    <w:p w14:paraId="76F4DFC7" w14:textId="77777777" w:rsidR="006500DE" w:rsidRPr="004A7191" w:rsidRDefault="004A7191">
      <w:pPr>
        <w:pStyle w:val="BodyText"/>
        <w:spacing w:line="230" w:lineRule="auto"/>
        <w:ind w:left="1140" w:right="1398"/>
        <w:rPr>
          <w:color w:val="000000" w:themeColor="text1"/>
        </w:rPr>
      </w:pPr>
      <w:r w:rsidRPr="004A7191">
        <w:rPr>
          <w:color w:val="000000" w:themeColor="text1"/>
        </w:rPr>
        <w:t>trees,</w:t>
      </w:r>
      <w:r w:rsidRPr="004A7191">
        <w:rPr>
          <w:color w:val="000000" w:themeColor="text1"/>
          <w:spacing w:val="-20"/>
        </w:rPr>
        <w:t xml:space="preserve"> </w:t>
      </w:r>
      <w:r w:rsidRPr="004A7191">
        <w:rPr>
          <w:color w:val="000000" w:themeColor="text1"/>
        </w:rPr>
        <w:t>as</w:t>
      </w:r>
      <w:r w:rsidRPr="004A7191">
        <w:rPr>
          <w:color w:val="000000" w:themeColor="text1"/>
          <w:spacing w:val="-18"/>
        </w:rPr>
        <w:t xml:space="preserve"> </w:t>
      </w:r>
      <w:r w:rsidRPr="004A7191">
        <w:rPr>
          <w:color w:val="000000" w:themeColor="text1"/>
        </w:rPr>
        <w:t>well</w:t>
      </w:r>
      <w:r w:rsidRPr="004A7191">
        <w:rPr>
          <w:color w:val="000000" w:themeColor="text1"/>
          <w:spacing w:val="-21"/>
        </w:rPr>
        <w:t xml:space="preserve"> </w:t>
      </w:r>
      <w:r w:rsidRPr="004A7191">
        <w:rPr>
          <w:color w:val="000000" w:themeColor="text1"/>
        </w:rPr>
        <w:t>as</w:t>
      </w:r>
      <w:r w:rsidRPr="004A7191">
        <w:rPr>
          <w:color w:val="000000" w:themeColor="text1"/>
          <w:spacing w:val="-18"/>
        </w:rPr>
        <w:t xml:space="preserve"> </w:t>
      </w:r>
      <w:r w:rsidRPr="004A7191">
        <w:rPr>
          <w:color w:val="000000" w:themeColor="text1"/>
        </w:rPr>
        <w:t>on</w:t>
      </w:r>
      <w:r w:rsidRPr="004A7191">
        <w:rPr>
          <w:color w:val="000000" w:themeColor="text1"/>
          <w:spacing w:val="-20"/>
        </w:rPr>
        <w:t xml:space="preserve"> </w:t>
      </w:r>
      <w:r w:rsidRPr="004A7191">
        <w:rPr>
          <w:color w:val="000000" w:themeColor="text1"/>
        </w:rPr>
        <w:t>the</w:t>
      </w:r>
      <w:r w:rsidRPr="004A7191">
        <w:rPr>
          <w:color w:val="000000" w:themeColor="text1"/>
          <w:spacing w:val="-18"/>
        </w:rPr>
        <w:t xml:space="preserve"> </w:t>
      </w:r>
      <w:r w:rsidRPr="004A7191">
        <w:rPr>
          <w:color w:val="000000" w:themeColor="text1"/>
        </w:rPr>
        <w:t>availability</w:t>
      </w:r>
      <w:r w:rsidRPr="004A7191">
        <w:rPr>
          <w:color w:val="000000" w:themeColor="text1"/>
          <w:spacing w:val="-19"/>
        </w:rPr>
        <w:t xml:space="preserve"> </w:t>
      </w:r>
      <w:r w:rsidRPr="004A7191">
        <w:rPr>
          <w:color w:val="000000" w:themeColor="text1"/>
        </w:rPr>
        <w:t>and</w:t>
      </w:r>
      <w:r w:rsidRPr="004A7191">
        <w:rPr>
          <w:color w:val="000000" w:themeColor="text1"/>
          <w:spacing w:val="-18"/>
        </w:rPr>
        <w:t xml:space="preserve"> </w:t>
      </w:r>
      <w:r w:rsidRPr="004A7191">
        <w:rPr>
          <w:color w:val="000000" w:themeColor="text1"/>
        </w:rPr>
        <w:t>quality</w:t>
      </w:r>
      <w:r w:rsidRPr="004A7191">
        <w:rPr>
          <w:color w:val="000000" w:themeColor="text1"/>
          <w:spacing w:val="-18"/>
        </w:rPr>
        <w:t xml:space="preserve"> </w:t>
      </w:r>
      <w:r w:rsidRPr="004A7191">
        <w:rPr>
          <w:color w:val="000000" w:themeColor="text1"/>
        </w:rPr>
        <w:t>of</w:t>
      </w:r>
      <w:r w:rsidRPr="004A7191">
        <w:rPr>
          <w:color w:val="000000" w:themeColor="text1"/>
          <w:spacing w:val="-20"/>
        </w:rPr>
        <w:t xml:space="preserve"> </w:t>
      </w:r>
      <w:r w:rsidRPr="004A7191">
        <w:rPr>
          <w:color w:val="000000" w:themeColor="text1"/>
        </w:rPr>
        <w:t>nest</w:t>
      </w:r>
      <w:r w:rsidRPr="004A7191">
        <w:rPr>
          <w:color w:val="000000" w:themeColor="text1"/>
          <w:spacing w:val="-19"/>
        </w:rPr>
        <w:t xml:space="preserve"> </w:t>
      </w:r>
      <w:r w:rsidRPr="004A7191">
        <w:rPr>
          <w:color w:val="000000" w:themeColor="text1"/>
        </w:rPr>
        <w:t>site</w:t>
      </w:r>
      <w:r w:rsidRPr="004A7191">
        <w:rPr>
          <w:color w:val="000000" w:themeColor="text1"/>
          <w:spacing w:val="-1"/>
        </w:rPr>
        <w:t xml:space="preserve"> </w:t>
      </w:r>
      <w:r w:rsidRPr="004A7191">
        <w:rPr>
          <w:color w:val="000000" w:themeColor="text1"/>
        </w:rPr>
        <w:t>cavities</w:t>
      </w:r>
      <w:r w:rsidRPr="004A7191">
        <w:rPr>
          <w:color w:val="000000" w:themeColor="text1"/>
          <w:spacing w:val="-1"/>
        </w:rPr>
        <w:t xml:space="preserve"> </w:t>
      </w:r>
      <w:r w:rsidRPr="004A7191">
        <w:rPr>
          <w:color w:val="000000" w:themeColor="text1"/>
        </w:rPr>
        <w:t xml:space="preserve">in their particular </w:t>
      </w:r>
      <w:proofErr w:type="spellStart"/>
      <w:r w:rsidRPr="004A7191">
        <w:rPr>
          <w:color w:val="000000" w:themeColor="text1"/>
        </w:rPr>
        <w:t>habitat.Some</w:t>
      </w:r>
      <w:proofErr w:type="spellEnd"/>
      <w:r w:rsidRPr="004A7191">
        <w:rPr>
          <w:color w:val="000000" w:themeColor="text1"/>
        </w:rPr>
        <w:t xml:space="preserve"> oriental pied hornbills have demonstrated tree species</w:t>
      </w:r>
      <w:r w:rsidRPr="004A7191">
        <w:rPr>
          <w:color w:val="000000" w:themeColor="text1"/>
          <w:spacing w:val="-16"/>
        </w:rPr>
        <w:t xml:space="preserve"> </w:t>
      </w:r>
      <w:r w:rsidRPr="004A7191">
        <w:rPr>
          <w:color w:val="000000" w:themeColor="text1"/>
        </w:rPr>
        <w:t>preferences</w:t>
      </w:r>
      <w:r w:rsidRPr="004A7191">
        <w:rPr>
          <w:color w:val="000000" w:themeColor="text1"/>
          <w:spacing w:val="-15"/>
        </w:rPr>
        <w:t xml:space="preserve"> </w:t>
      </w:r>
      <w:r w:rsidRPr="004A7191">
        <w:rPr>
          <w:color w:val="000000" w:themeColor="text1"/>
        </w:rPr>
        <w:t>for</w:t>
      </w:r>
      <w:r w:rsidRPr="004A7191">
        <w:rPr>
          <w:color w:val="000000" w:themeColor="text1"/>
          <w:spacing w:val="-14"/>
        </w:rPr>
        <w:t xml:space="preserve"> </w:t>
      </w:r>
      <w:r w:rsidRPr="004A7191">
        <w:rPr>
          <w:color w:val="000000" w:themeColor="text1"/>
        </w:rPr>
        <w:t>nest</w:t>
      </w:r>
      <w:r w:rsidRPr="004A7191">
        <w:rPr>
          <w:color w:val="000000" w:themeColor="text1"/>
          <w:spacing w:val="-15"/>
        </w:rPr>
        <w:t xml:space="preserve"> </w:t>
      </w:r>
      <w:r w:rsidRPr="004A7191">
        <w:rPr>
          <w:color w:val="000000" w:themeColor="text1"/>
        </w:rPr>
        <w:t>site</w:t>
      </w:r>
      <w:r w:rsidRPr="004A7191">
        <w:rPr>
          <w:color w:val="000000" w:themeColor="text1"/>
          <w:spacing w:val="-16"/>
        </w:rPr>
        <w:t xml:space="preserve"> </w:t>
      </w:r>
      <w:r w:rsidRPr="004A7191">
        <w:rPr>
          <w:color w:val="000000" w:themeColor="text1"/>
        </w:rPr>
        <w:t>selection.</w:t>
      </w:r>
    </w:p>
    <w:p w14:paraId="2B39DF16" w14:textId="77777777" w:rsidR="006500DE" w:rsidRPr="004A7191" w:rsidRDefault="006500DE">
      <w:pPr>
        <w:spacing w:line="230" w:lineRule="auto"/>
        <w:rPr>
          <w:color w:val="000000" w:themeColor="text1"/>
        </w:rPr>
        <w:sectPr w:rsidR="006500DE" w:rsidRPr="004A7191">
          <w:pgSz w:w="8240" w:h="12200"/>
          <w:pgMar w:top="1060" w:right="0" w:bottom="280" w:left="0" w:header="720" w:footer="720" w:gutter="0"/>
          <w:cols w:space="720"/>
        </w:sectPr>
      </w:pPr>
    </w:p>
    <w:p w14:paraId="66302A54" w14:textId="77777777" w:rsidR="006500DE" w:rsidRPr="004A7191" w:rsidRDefault="006500DE">
      <w:pPr>
        <w:pStyle w:val="BodyText"/>
        <w:rPr>
          <w:color w:val="000000" w:themeColor="text1"/>
        </w:rPr>
      </w:pPr>
    </w:p>
    <w:p w14:paraId="60D4C276" w14:textId="77777777" w:rsidR="006500DE" w:rsidRPr="004A7191" w:rsidRDefault="006500DE">
      <w:pPr>
        <w:pStyle w:val="BodyText"/>
        <w:rPr>
          <w:color w:val="000000" w:themeColor="text1"/>
        </w:rPr>
      </w:pPr>
    </w:p>
    <w:p w14:paraId="5D3522ED" w14:textId="77777777" w:rsidR="006500DE" w:rsidRPr="004A7191" w:rsidRDefault="006500DE">
      <w:pPr>
        <w:pStyle w:val="BodyText"/>
        <w:rPr>
          <w:color w:val="000000" w:themeColor="text1"/>
        </w:rPr>
      </w:pPr>
    </w:p>
    <w:p w14:paraId="5A89B3D0" w14:textId="77777777" w:rsidR="006500DE" w:rsidRPr="004A7191" w:rsidRDefault="006500DE">
      <w:pPr>
        <w:pStyle w:val="BodyText"/>
        <w:rPr>
          <w:color w:val="000000" w:themeColor="text1"/>
        </w:rPr>
      </w:pPr>
    </w:p>
    <w:p w14:paraId="6FC42AF8" w14:textId="77777777" w:rsidR="006500DE" w:rsidRPr="004A7191" w:rsidRDefault="006500DE">
      <w:pPr>
        <w:pStyle w:val="BodyText"/>
        <w:rPr>
          <w:color w:val="000000" w:themeColor="text1"/>
        </w:rPr>
      </w:pPr>
    </w:p>
    <w:p w14:paraId="53B16853" w14:textId="77777777" w:rsidR="006500DE" w:rsidRPr="004A7191" w:rsidRDefault="006500DE">
      <w:pPr>
        <w:pStyle w:val="BodyText"/>
        <w:rPr>
          <w:color w:val="000000" w:themeColor="text1"/>
        </w:rPr>
      </w:pPr>
    </w:p>
    <w:p w14:paraId="57FC1849" w14:textId="77777777" w:rsidR="006500DE" w:rsidRPr="004A7191" w:rsidRDefault="006500DE">
      <w:pPr>
        <w:pStyle w:val="BodyText"/>
        <w:rPr>
          <w:color w:val="000000" w:themeColor="text1"/>
        </w:rPr>
      </w:pPr>
    </w:p>
    <w:p w14:paraId="7D3C8414" w14:textId="77777777" w:rsidR="006500DE" w:rsidRPr="004A7191" w:rsidRDefault="006500DE">
      <w:pPr>
        <w:pStyle w:val="BodyText"/>
        <w:rPr>
          <w:color w:val="000000" w:themeColor="text1"/>
        </w:rPr>
      </w:pPr>
    </w:p>
    <w:p w14:paraId="15A3F21F" w14:textId="77777777" w:rsidR="006500DE" w:rsidRPr="004A7191" w:rsidRDefault="006500DE">
      <w:pPr>
        <w:pStyle w:val="BodyText"/>
        <w:rPr>
          <w:color w:val="000000" w:themeColor="text1"/>
        </w:rPr>
      </w:pPr>
    </w:p>
    <w:p w14:paraId="4D8C56AB" w14:textId="77777777" w:rsidR="006500DE" w:rsidRPr="004A7191" w:rsidRDefault="006500DE">
      <w:pPr>
        <w:pStyle w:val="BodyText"/>
        <w:rPr>
          <w:color w:val="000000" w:themeColor="text1"/>
        </w:rPr>
      </w:pPr>
    </w:p>
    <w:p w14:paraId="1BE5BBEF" w14:textId="77777777" w:rsidR="006500DE" w:rsidRPr="004A7191" w:rsidRDefault="006500DE">
      <w:pPr>
        <w:pStyle w:val="BodyText"/>
        <w:rPr>
          <w:color w:val="000000" w:themeColor="text1"/>
        </w:rPr>
      </w:pPr>
    </w:p>
    <w:p w14:paraId="5767832F" w14:textId="77777777" w:rsidR="006500DE" w:rsidRPr="004A7191" w:rsidRDefault="006500DE">
      <w:pPr>
        <w:pStyle w:val="BodyText"/>
        <w:rPr>
          <w:color w:val="000000" w:themeColor="text1"/>
        </w:rPr>
      </w:pPr>
    </w:p>
    <w:p w14:paraId="3920873A" w14:textId="77777777" w:rsidR="006500DE" w:rsidRPr="004A7191" w:rsidRDefault="006500DE">
      <w:pPr>
        <w:pStyle w:val="BodyText"/>
        <w:rPr>
          <w:color w:val="000000" w:themeColor="text1"/>
        </w:rPr>
      </w:pPr>
    </w:p>
    <w:p w14:paraId="2FF09E27" w14:textId="77777777" w:rsidR="006500DE" w:rsidRPr="004A7191" w:rsidRDefault="006500DE">
      <w:pPr>
        <w:pStyle w:val="BodyText"/>
        <w:rPr>
          <w:color w:val="000000" w:themeColor="text1"/>
        </w:rPr>
      </w:pPr>
    </w:p>
    <w:p w14:paraId="3CF00F17" w14:textId="77777777" w:rsidR="006500DE" w:rsidRPr="004A7191" w:rsidRDefault="006500DE">
      <w:pPr>
        <w:pStyle w:val="BodyText"/>
        <w:rPr>
          <w:color w:val="000000" w:themeColor="text1"/>
        </w:rPr>
      </w:pPr>
    </w:p>
    <w:p w14:paraId="607FC5C9" w14:textId="77777777" w:rsidR="006500DE" w:rsidRPr="004A7191" w:rsidRDefault="006500DE">
      <w:pPr>
        <w:pStyle w:val="BodyText"/>
        <w:rPr>
          <w:color w:val="000000" w:themeColor="text1"/>
        </w:rPr>
      </w:pPr>
    </w:p>
    <w:p w14:paraId="20D3A775" w14:textId="77777777" w:rsidR="006500DE" w:rsidRPr="004A7191" w:rsidRDefault="006500DE">
      <w:pPr>
        <w:pStyle w:val="BodyText"/>
        <w:rPr>
          <w:color w:val="000000" w:themeColor="text1"/>
        </w:rPr>
      </w:pPr>
    </w:p>
    <w:p w14:paraId="72CBFB82" w14:textId="77777777" w:rsidR="006500DE" w:rsidRPr="004A7191" w:rsidRDefault="006500DE">
      <w:pPr>
        <w:pStyle w:val="BodyText"/>
        <w:rPr>
          <w:color w:val="000000" w:themeColor="text1"/>
        </w:rPr>
      </w:pPr>
    </w:p>
    <w:p w14:paraId="167C996C" w14:textId="77777777" w:rsidR="006500DE" w:rsidRPr="004A7191" w:rsidRDefault="006500DE">
      <w:pPr>
        <w:pStyle w:val="BodyText"/>
        <w:rPr>
          <w:color w:val="000000" w:themeColor="text1"/>
        </w:rPr>
      </w:pPr>
    </w:p>
    <w:p w14:paraId="45168CFD" w14:textId="77777777" w:rsidR="006500DE" w:rsidRPr="004A7191" w:rsidRDefault="006500DE">
      <w:pPr>
        <w:pStyle w:val="BodyText"/>
        <w:rPr>
          <w:color w:val="000000" w:themeColor="text1"/>
        </w:rPr>
      </w:pPr>
    </w:p>
    <w:p w14:paraId="0D2BAE10" w14:textId="77777777" w:rsidR="006500DE" w:rsidRPr="004A7191" w:rsidRDefault="006500DE">
      <w:pPr>
        <w:pStyle w:val="BodyText"/>
        <w:rPr>
          <w:color w:val="000000" w:themeColor="text1"/>
        </w:rPr>
      </w:pPr>
    </w:p>
    <w:p w14:paraId="5FC161B8" w14:textId="77777777" w:rsidR="006500DE" w:rsidRPr="004A7191" w:rsidRDefault="006500DE">
      <w:pPr>
        <w:pStyle w:val="BodyText"/>
        <w:rPr>
          <w:color w:val="000000" w:themeColor="text1"/>
        </w:rPr>
      </w:pPr>
    </w:p>
    <w:p w14:paraId="18CEBBBE" w14:textId="77777777" w:rsidR="006500DE" w:rsidRPr="004A7191" w:rsidRDefault="006500DE">
      <w:pPr>
        <w:pStyle w:val="BodyText"/>
        <w:rPr>
          <w:color w:val="000000" w:themeColor="text1"/>
        </w:rPr>
      </w:pPr>
    </w:p>
    <w:p w14:paraId="4E053114" w14:textId="77777777" w:rsidR="006500DE" w:rsidRPr="004A7191" w:rsidRDefault="006500DE">
      <w:pPr>
        <w:pStyle w:val="BodyText"/>
        <w:spacing w:before="7"/>
        <w:rPr>
          <w:color w:val="000000" w:themeColor="text1"/>
          <w:sz w:val="19"/>
        </w:rPr>
      </w:pPr>
    </w:p>
    <w:p w14:paraId="3838A9ED" w14:textId="77777777" w:rsidR="006500DE" w:rsidRPr="004A7191" w:rsidRDefault="004A7191">
      <w:pPr>
        <w:pStyle w:val="Heading2"/>
        <w:spacing w:before="1"/>
        <w:rPr>
          <w:color w:val="000000" w:themeColor="text1"/>
        </w:rPr>
      </w:pPr>
      <w:r w:rsidRPr="004A7191">
        <w:rPr>
          <w:color w:val="000000" w:themeColor="text1"/>
        </w:rPr>
        <w:t>Conservation status</w:t>
      </w:r>
    </w:p>
    <w:p w14:paraId="70DBC4E2" w14:textId="77777777" w:rsidR="006500DE" w:rsidRPr="004A7191" w:rsidRDefault="006500DE">
      <w:pPr>
        <w:pStyle w:val="BodyText"/>
        <w:spacing w:before="9"/>
        <w:rPr>
          <w:b/>
          <w:color w:val="000000" w:themeColor="text1"/>
          <w:sz w:val="17"/>
        </w:rPr>
      </w:pPr>
    </w:p>
    <w:p w14:paraId="3A1CFF7F" w14:textId="77777777" w:rsidR="006500DE" w:rsidRPr="004A7191" w:rsidRDefault="006500DE">
      <w:pPr>
        <w:rPr>
          <w:color w:val="000000" w:themeColor="text1"/>
          <w:sz w:val="17"/>
        </w:rPr>
        <w:sectPr w:rsidR="006500DE" w:rsidRPr="004A7191">
          <w:pgSz w:w="8240" w:h="12200"/>
          <w:pgMar w:top="1140" w:right="0" w:bottom="280" w:left="0" w:header="720" w:footer="720" w:gutter="0"/>
          <w:cols w:space="720"/>
        </w:sectPr>
      </w:pPr>
    </w:p>
    <w:p w14:paraId="05828C79" w14:textId="77777777" w:rsidR="006500DE" w:rsidRPr="004A7191" w:rsidRDefault="004A7191">
      <w:pPr>
        <w:tabs>
          <w:tab w:val="left" w:pos="2590"/>
        </w:tabs>
        <w:spacing w:before="94"/>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7C53AF8E" w14:textId="77777777" w:rsidR="006500DE" w:rsidRPr="004A7191" w:rsidRDefault="004A7191">
      <w:pPr>
        <w:pStyle w:val="BodyText"/>
        <w:tabs>
          <w:tab w:val="left" w:pos="1737"/>
          <w:tab w:val="left" w:pos="2268"/>
          <w:tab w:val="left" w:pos="2775"/>
          <w:tab w:val="left" w:pos="3277"/>
        </w:tabs>
        <w:spacing w:before="177"/>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3182E43B"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057A78D7"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467A7592"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62FD34FC"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569216" behindDoc="1" locked="0" layoutInCell="1" allowOverlap="1" wp14:anchorId="6ED590FB" wp14:editId="1227D483">
                <wp:simplePos x="0" y="0"/>
                <wp:positionH relativeFrom="page">
                  <wp:posOffset>2311400</wp:posOffset>
                </wp:positionH>
                <wp:positionV relativeFrom="page">
                  <wp:posOffset>354965</wp:posOffset>
                </wp:positionV>
                <wp:extent cx="161925" cy="154940"/>
                <wp:effectExtent l="0" t="0" r="0" b="0"/>
                <wp:wrapNone/>
                <wp:docPr id="1038" name="Text Box 1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ED9AE" w14:textId="77777777" w:rsidR="00B7268B" w:rsidRDefault="00B7268B">
                            <w:pPr>
                              <w:pStyle w:val="BodyText"/>
                              <w:rPr>
                                <w:rFonts w:ascii="Verdana"/>
                              </w:rPr>
                            </w:pPr>
                            <w:r>
                              <w:rPr>
                                <w:rFonts w:ascii="Verdana"/>
                                <w:color w:val="58595B"/>
                              </w:rPr>
                              <w:t>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590FB" id="Text Box 1370" o:spid="_x0000_s1087" type="#_x0000_t202" style="position:absolute;margin-left:182pt;margin-top:27.95pt;width:12.75pt;height:12.2pt;z-index:-26074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" filled="f" stroked="f">
                <v:textbox inset="0,0,0,0">
                  <w:txbxContent>
                    <w:p w14:paraId="145ED9AE" w14:textId="77777777" w:rsidR="00B7268B" w:rsidRDefault="00B7268B">
                      <w:pPr>
                        <w:pStyle w:val="BodyText"/>
                        <w:rPr>
                          <w:rFonts w:ascii="Verdana"/>
                        </w:rPr>
                      </w:pPr>
                      <w:r>
                        <w:rPr>
                          <w:rFonts w:ascii="Verdana"/>
                          <w:color w:val="58595B"/>
                        </w:rPr>
                        <w:t>63</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70240" behindDoc="1" locked="0" layoutInCell="1" allowOverlap="1" wp14:anchorId="1D106BA6" wp14:editId="19FE92C7">
                <wp:simplePos x="0" y="0"/>
                <wp:positionH relativeFrom="page">
                  <wp:posOffset>0</wp:posOffset>
                </wp:positionH>
                <wp:positionV relativeFrom="page">
                  <wp:posOffset>0</wp:posOffset>
                </wp:positionV>
                <wp:extent cx="5219700" cy="7734300"/>
                <wp:effectExtent l="0" t="0" r="0" b="0"/>
                <wp:wrapNone/>
                <wp:docPr id="1006" name="Group 1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1007" name="Picture 13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8" name="Picture 13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9" name="Freeform 1367"/>
                        <wps:cNvSpPr>
                          <a:spLocks/>
                        </wps:cNvSpPr>
                        <wps:spPr bwMode="auto">
                          <a:xfrm>
                            <a:off x="1221" y="7654"/>
                            <a:ext cx="298" cy="297"/>
                          </a:xfrm>
                          <a:custGeom>
                            <a:avLst/>
                            <a:gdLst>
                              <a:gd name="T0" fmla="+- 0 1370 1221"/>
                              <a:gd name="T1" fmla="*/ T0 w 298"/>
                              <a:gd name="T2" fmla="+- 0 7654 7654"/>
                              <a:gd name="T3" fmla="*/ 7654 h 297"/>
                              <a:gd name="T4" fmla="+- 0 1312 1221"/>
                              <a:gd name="T5" fmla="*/ T4 w 298"/>
                              <a:gd name="T6" fmla="+- 0 7665 7654"/>
                              <a:gd name="T7" fmla="*/ 7665 h 297"/>
                              <a:gd name="T8" fmla="+- 0 1265 1221"/>
                              <a:gd name="T9" fmla="*/ T8 w 298"/>
                              <a:gd name="T10" fmla="+- 0 7697 7654"/>
                              <a:gd name="T11" fmla="*/ 7697 h 297"/>
                              <a:gd name="T12" fmla="+- 0 1233 1221"/>
                              <a:gd name="T13" fmla="*/ T12 w 298"/>
                              <a:gd name="T14" fmla="+- 0 7745 7654"/>
                              <a:gd name="T15" fmla="*/ 7745 h 297"/>
                              <a:gd name="T16" fmla="+- 0 1221 1221"/>
                              <a:gd name="T17" fmla="*/ T16 w 298"/>
                              <a:gd name="T18" fmla="+- 0 7802 7654"/>
                              <a:gd name="T19" fmla="*/ 7802 h 297"/>
                              <a:gd name="T20" fmla="+- 0 1233 1221"/>
                              <a:gd name="T21" fmla="*/ T20 w 298"/>
                              <a:gd name="T22" fmla="+- 0 7860 7654"/>
                              <a:gd name="T23" fmla="*/ 7860 h 297"/>
                              <a:gd name="T24" fmla="+- 0 1265 1221"/>
                              <a:gd name="T25" fmla="*/ T24 w 298"/>
                              <a:gd name="T26" fmla="+- 0 7908 7654"/>
                              <a:gd name="T27" fmla="*/ 7908 h 297"/>
                              <a:gd name="T28" fmla="+- 0 1312 1221"/>
                              <a:gd name="T29" fmla="*/ T28 w 298"/>
                              <a:gd name="T30" fmla="+- 0 7940 7654"/>
                              <a:gd name="T31" fmla="*/ 7940 h 297"/>
                              <a:gd name="T32" fmla="+- 0 1370 1221"/>
                              <a:gd name="T33" fmla="*/ T32 w 298"/>
                              <a:gd name="T34" fmla="+- 0 7951 7654"/>
                              <a:gd name="T35" fmla="*/ 7951 h 297"/>
                              <a:gd name="T36" fmla="+- 0 1428 1221"/>
                              <a:gd name="T37" fmla="*/ T36 w 298"/>
                              <a:gd name="T38" fmla="+- 0 7940 7654"/>
                              <a:gd name="T39" fmla="*/ 7940 h 297"/>
                              <a:gd name="T40" fmla="+- 0 1475 1221"/>
                              <a:gd name="T41" fmla="*/ T40 w 298"/>
                              <a:gd name="T42" fmla="+- 0 7908 7654"/>
                              <a:gd name="T43" fmla="*/ 7908 h 297"/>
                              <a:gd name="T44" fmla="+- 0 1507 1221"/>
                              <a:gd name="T45" fmla="*/ T44 w 298"/>
                              <a:gd name="T46" fmla="+- 0 7860 7654"/>
                              <a:gd name="T47" fmla="*/ 7860 h 297"/>
                              <a:gd name="T48" fmla="+- 0 1519 1221"/>
                              <a:gd name="T49" fmla="*/ T48 w 298"/>
                              <a:gd name="T50" fmla="+- 0 7802 7654"/>
                              <a:gd name="T51" fmla="*/ 7802 h 297"/>
                              <a:gd name="T52" fmla="+- 0 1507 1221"/>
                              <a:gd name="T53" fmla="*/ T52 w 298"/>
                              <a:gd name="T54" fmla="+- 0 7745 7654"/>
                              <a:gd name="T55" fmla="*/ 7745 h 297"/>
                              <a:gd name="T56" fmla="+- 0 1475 1221"/>
                              <a:gd name="T57" fmla="*/ T56 w 298"/>
                              <a:gd name="T58" fmla="+- 0 7697 7654"/>
                              <a:gd name="T59" fmla="*/ 7697 h 297"/>
                              <a:gd name="T60" fmla="+- 0 1428 1221"/>
                              <a:gd name="T61" fmla="*/ T60 w 298"/>
                              <a:gd name="T62" fmla="+- 0 7665 7654"/>
                              <a:gd name="T63" fmla="*/ 7665 h 297"/>
                              <a:gd name="T64" fmla="+- 0 1370 1221"/>
                              <a:gd name="T65" fmla="*/ T64 w 298"/>
                              <a:gd name="T66" fmla="+- 0 7654 7654"/>
                              <a:gd name="T67" fmla="*/ 765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Freeform 1366"/>
                        <wps:cNvSpPr>
                          <a:spLocks/>
                        </wps:cNvSpPr>
                        <wps:spPr bwMode="auto">
                          <a:xfrm>
                            <a:off x="1221" y="7654"/>
                            <a:ext cx="298" cy="297"/>
                          </a:xfrm>
                          <a:custGeom>
                            <a:avLst/>
                            <a:gdLst>
                              <a:gd name="T0" fmla="+- 0 1370 1221"/>
                              <a:gd name="T1" fmla="*/ T0 w 298"/>
                              <a:gd name="T2" fmla="+- 0 7951 7654"/>
                              <a:gd name="T3" fmla="*/ 7951 h 297"/>
                              <a:gd name="T4" fmla="+- 0 1428 1221"/>
                              <a:gd name="T5" fmla="*/ T4 w 298"/>
                              <a:gd name="T6" fmla="+- 0 7940 7654"/>
                              <a:gd name="T7" fmla="*/ 7940 h 297"/>
                              <a:gd name="T8" fmla="+- 0 1475 1221"/>
                              <a:gd name="T9" fmla="*/ T8 w 298"/>
                              <a:gd name="T10" fmla="+- 0 7908 7654"/>
                              <a:gd name="T11" fmla="*/ 7908 h 297"/>
                              <a:gd name="T12" fmla="+- 0 1507 1221"/>
                              <a:gd name="T13" fmla="*/ T12 w 298"/>
                              <a:gd name="T14" fmla="+- 0 7860 7654"/>
                              <a:gd name="T15" fmla="*/ 7860 h 297"/>
                              <a:gd name="T16" fmla="+- 0 1519 1221"/>
                              <a:gd name="T17" fmla="*/ T16 w 298"/>
                              <a:gd name="T18" fmla="+- 0 7802 7654"/>
                              <a:gd name="T19" fmla="*/ 7802 h 297"/>
                              <a:gd name="T20" fmla="+- 0 1507 1221"/>
                              <a:gd name="T21" fmla="*/ T20 w 298"/>
                              <a:gd name="T22" fmla="+- 0 7745 7654"/>
                              <a:gd name="T23" fmla="*/ 7745 h 297"/>
                              <a:gd name="T24" fmla="+- 0 1475 1221"/>
                              <a:gd name="T25" fmla="*/ T24 w 298"/>
                              <a:gd name="T26" fmla="+- 0 7697 7654"/>
                              <a:gd name="T27" fmla="*/ 7697 h 297"/>
                              <a:gd name="T28" fmla="+- 0 1428 1221"/>
                              <a:gd name="T29" fmla="*/ T28 w 298"/>
                              <a:gd name="T30" fmla="+- 0 7665 7654"/>
                              <a:gd name="T31" fmla="*/ 7665 h 297"/>
                              <a:gd name="T32" fmla="+- 0 1370 1221"/>
                              <a:gd name="T33" fmla="*/ T32 w 298"/>
                              <a:gd name="T34" fmla="+- 0 7654 7654"/>
                              <a:gd name="T35" fmla="*/ 7654 h 297"/>
                              <a:gd name="T36" fmla="+- 0 1312 1221"/>
                              <a:gd name="T37" fmla="*/ T36 w 298"/>
                              <a:gd name="T38" fmla="+- 0 7665 7654"/>
                              <a:gd name="T39" fmla="*/ 7665 h 297"/>
                              <a:gd name="T40" fmla="+- 0 1265 1221"/>
                              <a:gd name="T41" fmla="*/ T40 w 298"/>
                              <a:gd name="T42" fmla="+- 0 7697 7654"/>
                              <a:gd name="T43" fmla="*/ 7697 h 297"/>
                              <a:gd name="T44" fmla="+- 0 1233 1221"/>
                              <a:gd name="T45" fmla="*/ T44 w 298"/>
                              <a:gd name="T46" fmla="+- 0 7745 7654"/>
                              <a:gd name="T47" fmla="*/ 7745 h 297"/>
                              <a:gd name="T48" fmla="+- 0 1221 1221"/>
                              <a:gd name="T49" fmla="*/ T48 w 298"/>
                              <a:gd name="T50" fmla="+- 0 7802 7654"/>
                              <a:gd name="T51" fmla="*/ 7802 h 297"/>
                              <a:gd name="T52" fmla="+- 0 1233 1221"/>
                              <a:gd name="T53" fmla="*/ T52 w 298"/>
                              <a:gd name="T54" fmla="+- 0 7860 7654"/>
                              <a:gd name="T55" fmla="*/ 7860 h 297"/>
                              <a:gd name="T56" fmla="+- 0 1265 1221"/>
                              <a:gd name="T57" fmla="*/ T56 w 298"/>
                              <a:gd name="T58" fmla="+- 0 7908 7654"/>
                              <a:gd name="T59" fmla="*/ 7908 h 297"/>
                              <a:gd name="T60" fmla="+- 0 1312 1221"/>
                              <a:gd name="T61" fmla="*/ T60 w 298"/>
                              <a:gd name="T62" fmla="+- 0 7940 7654"/>
                              <a:gd name="T63" fmla="*/ 7940 h 297"/>
                              <a:gd name="T64" fmla="+- 0 1370 1221"/>
                              <a:gd name="T65" fmla="*/ T64 w 298"/>
                              <a:gd name="T66" fmla="+- 0 7951 7654"/>
                              <a:gd name="T67" fmla="*/ 795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 name="Freeform 1365"/>
                        <wps:cNvSpPr>
                          <a:spLocks/>
                        </wps:cNvSpPr>
                        <wps:spPr bwMode="auto">
                          <a:xfrm>
                            <a:off x="2237" y="7660"/>
                            <a:ext cx="297" cy="298"/>
                          </a:xfrm>
                          <a:custGeom>
                            <a:avLst/>
                            <a:gdLst>
                              <a:gd name="T0" fmla="+- 0 2386 2237"/>
                              <a:gd name="T1" fmla="*/ T0 w 297"/>
                              <a:gd name="T2" fmla="+- 0 7660 7660"/>
                              <a:gd name="T3" fmla="*/ 7660 h 298"/>
                              <a:gd name="T4" fmla="+- 0 2328 2237"/>
                              <a:gd name="T5" fmla="*/ T4 w 297"/>
                              <a:gd name="T6" fmla="+- 0 7672 7660"/>
                              <a:gd name="T7" fmla="*/ 7672 h 298"/>
                              <a:gd name="T8" fmla="+- 0 2280 2237"/>
                              <a:gd name="T9" fmla="*/ T8 w 297"/>
                              <a:gd name="T10" fmla="+- 0 7704 7660"/>
                              <a:gd name="T11" fmla="*/ 7704 h 298"/>
                              <a:gd name="T12" fmla="+- 0 2248 2237"/>
                              <a:gd name="T13" fmla="*/ T12 w 297"/>
                              <a:gd name="T14" fmla="+- 0 7751 7660"/>
                              <a:gd name="T15" fmla="*/ 7751 h 298"/>
                              <a:gd name="T16" fmla="+- 0 2237 2237"/>
                              <a:gd name="T17" fmla="*/ T16 w 297"/>
                              <a:gd name="T18" fmla="+- 0 7809 7660"/>
                              <a:gd name="T19" fmla="*/ 7809 h 298"/>
                              <a:gd name="T20" fmla="+- 0 2248 2237"/>
                              <a:gd name="T21" fmla="*/ T20 w 297"/>
                              <a:gd name="T22" fmla="+- 0 7867 7660"/>
                              <a:gd name="T23" fmla="*/ 7867 h 298"/>
                              <a:gd name="T24" fmla="+- 0 2280 2237"/>
                              <a:gd name="T25" fmla="*/ T24 w 297"/>
                              <a:gd name="T26" fmla="+- 0 7914 7660"/>
                              <a:gd name="T27" fmla="*/ 7914 h 298"/>
                              <a:gd name="T28" fmla="+- 0 2328 2237"/>
                              <a:gd name="T29" fmla="*/ T28 w 297"/>
                              <a:gd name="T30" fmla="+- 0 7946 7660"/>
                              <a:gd name="T31" fmla="*/ 7946 h 298"/>
                              <a:gd name="T32" fmla="+- 0 2386 2237"/>
                              <a:gd name="T33" fmla="*/ T32 w 297"/>
                              <a:gd name="T34" fmla="+- 0 7958 7660"/>
                              <a:gd name="T35" fmla="*/ 7958 h 298"/>
                              <a:gd name="T36" fmla="+- 0 2443 2237"/>
                              <a:gd name="T37" fmla="*/ T36 w 297"/>
                              <a:gd name="T38" fmla="+- 0 7946 7660"/>
                              <a:gd name="T39" fmla="*/ 7946 h 298"/>
                              <a:gd name="T40" fmla="+- 0 2491 2237"/>
                              <a:gd name="T41" fmla="*/ T40 w 297"/>
                              <a:gd name="T42" fmla="+- 0 7914 7660"/>
                              <a:gd name="T43" fmla="*/ 7914 h 298"/>
                              <a:gd name="T44" fmla="+- 0 2523 2237"/>
                              <a:gd name="T45" fmla="*/ T44 w 297"/>
                              <a:gd name="T46" fmla="+- 0 7867 7660"/>
                              <a:gd name="T47" fmla="*/ 7867 h 298"/>
                              <a:gd name="T48" fmla="+- 0 2534 2237"/>
                              <a:gd name="T49" fmla="*/ T48 w 297"/>
                              <a:gd name="T50" fmla="+- 0 7809 7660"/>
                              <a:gd name="T51" fmla="*/ 7809 h 298"/>
                              <a:gd name="T52" fmla="+- 0 2523 2237"/>
                              <a:gd name="T53" fmla="*/ T52 w 297"/>
                              <a:gd name="T54" fmla="+- 0 7751 7660"/>
                              <a:gd name="T55" fmla="*/ 7751 h 298"/>
                              <a:gd name="T56" fmla="+- 0 2491 2237"/>
                              <a:gd name="T57" fmla="*/ T56 w 297"/>
                              <a:gd name="T58" fmla="+- 0 7704 7660"/>
                              <a:gd name="T59" fmla="*/ 7704 h 298"/>
                              <a:gd name="T60" fmla="+- 0 2443 2237"/>
                              <a:gd name="T61" fmla="*/ T60 w 297"/>
                              <a:gd name="T62" fmla="+- 0 7672 7660"/>
                              <a:gd name="T63" fmla="*/ 7672 h 298"/>
                              <a:gd name="T64" fmla="+- 0 2386 2237"/>
                              <a:gd name="T65" fmla="*/ T64 w 297"/>
                              <a:gd name="T66" fmla="+- 0 7660 7660"/>
                              <a:gd name="T67" fmla="*/ 766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2" name="Freeform 1364"/>
                        <wps:cNvSpPr>
                          <a:spLocks/>
                        </wps:cNvSpPr>
                        <wps:spPr bwMode="auto">
                          <a:xfrm>
                            <a:off x="2237" y="7660"/>
                            <a:ext cx="297" cy="298"/>
                          </a:xfrm>
                          <a:custGeom>
                            <a:avLst/>
                            <a:gdLst>
                              <a:gd name="T0" fmla="+- 0 2386 2237"/>
                              <a:gd name="T1" fmla="*/ T0 w 297"/>
                              <a:gd name="T2" fmla="+- 0 7958 7660"/>
                              <a:gd name="T3" fmla="*/ 7958 h 298"/>
                              <a:gd name="T4" fmla="+- 0 2443 2237"/>
                              <a:gd name="T5" fmla="*/ T4 w 297"/>
                              <a:gd name="T6" fmla="+- 0 7946 7660"/>
                              <a:gd name="T7" fmla="*/ 7946 h 298"/>
                              <a:gd name="T8" fmla="+- 0 2491 2237"/>
                              <a:gd name="T9" fmla="*/ T8 w 297"/>
                              <a:gd name="T10" fmla="+- 0 7914 7660"/>
                              <a:gd name="T11" fmla="*/ 7914 h 298"/>
                              <a:gd name="T12" fmla="+- 0 2523 2237"/>
                              <a:gd name="T13" fmla="*/ T12 w 297"/>
                              <a:gd name="T14" fmla="+- 0 7867 7660"/>
                              <a:gd name="T15" fmla="*/ 7867 h 298"/>
                              <a:gd name="T16" fmla="+- 0 2534 2237"/>
                              <a:gd name="T17" fmla="*/ T16 w 297"/>
                              <a:gd name="T18" fmla="+- 0 7809 7660"/>
                              <a:gd name="T19" fmla="*/ 7809 h 298"/>
                              <a:gd name="T20" fmla="+- 0 2523 2237"/>
                              <a:gd name="T21" fmla="*/ T20 w 297"/>
                              <a:gd name="T22" fmla="+- 0 7751 7660"/>
                              <a:gd name="T23" fmla="*/ 7751 h 298"/>
                              <a:gd name="T24" fmla="+- 0 2491 2237"/>
                              <a:gd name="T25" fmla="*/ T24 w 297"/>
                              <a:gd name="T26" fmla="+- 0 7704 7660"/>
                              <a:gd name="T27" fmla="*/ 7704 h 298"/>
                              <a:gd name="T28" fmla="+- 0 2443 2237"/>
                              <a:gd name="T29" fmla="*/ T28 w 297"/>
                              <a:gd name="T30" fmla="+- 0 7672 7660"/>
                              <a:gd name="T31" fmla="*/ 7672 h 298"/>
                              <a:gd name="T32" fmla="+- 0 2386 2237"/>
                              <a:gd name="T33" fmla="*/ T32 w 297"/>
                              <a:gd name="T34" fmla="+- 0 7660 7660"/>
                              <a:gd name="T35" fmla="*/ 7660 h 298"/>
                              <a:gd name="T36" fmla="+- 0 2328 2237"/>
                              <a:gd name="T37" fmla="*/ T36 w 297"/>
                              <a:gd name="T38" fmla="+- 0 7672 7660"/>
                              <a:gd name="T39" fmla="*/ 7672 h 298"/>
                              <a:gd name="T40" fmla="+- 0 2280 2237"/>
                              <a:gd name="T41" fmla="*/ T40 w 297"/>
                              <a:gd name="T42" fmla="+- 0 7704 7660"/>
                              <a:gd name="T43" fmla="*/ 7704 h 298"/>
                              <a:gd name="T44" fmla="+- 0 2248 2237"/>
                              <a:gd name="T45" fmla="*/ T44 w 297"/>
                              <a:gd name="T46" fmla="+- 0 7751 7660"/>
                              <a:gd name="T47" fmla="*/ 7751 h 298"/>
                              <a:gd name="T48" fmla="+- 0 2237 2237"/>
                              <a:gd name="T49" fmla="*/ T48 w 297"/>
                              <a:gd name="T50" fmla="+- 0 7809 7660"/>
                              <a:gd name="T51" fmla="*/ 7809 h 298"/>
                              <a:gd name="T52" fmla="+- 0 2248 2237"/>
                              <a:gd name="T53" fmla="*/ T52 w 297"/>
                              <a:gd name="T54" fmla="+- 0 7867 7660"/>
                              <a:gd name="T55" fmla="*/ 7867 h 298"/>
                              <a:gd name="T56" fmla="+- 0 2280 2237"/>
                              <a:gd name="T57" fmla="*/ T56 w 297"/>
                              <a:gd name="T58" fmla="+- 0 7914 7660"/>
                              <a:gd name="T59" fmla="*/ 7914 h 298"/>
                              <a:gd name="T60" fmla="+- 0 2328 2237"/>
                              <a:gd name="T61" fmla="*/ T60 w 297"/>
                              <a:gd name="T62" fmla="+- 0 7946 7660"/>
                              <a:gd name="T63" fmla="*/ 7946 h 298"/>
                              <a:gd name="T64" fmla="+- 0 2386 2237"/>
                              <a:gd name="T65" fmla="*/ T64 w 297"/>
                              <a:gd name="T66" fmla="+- 0 7958 7660"/>
                              <a:gd name="T67" fmla="*/ 795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3" name="Freeform 1363"/>
                        <wps:cNvSpPr>
                          <a:spLocks/>
                        </wps:cNvSpPr>
                        <wps:spPr bwMode="auto">
                          <a:xfrm>
                            <a:off x="3254" y="7671"/>
                            <a:ext cx="298" cy="297"/>
                          </a:xfrm>
                          <a:custGeom>
                            <a:avLst/>
                            <a:gdLst>
                              <a:gd name="T0" fmla="+- 0 3403 3254"/>
                              <a:gd name="T1" fmla="*/ T0 w 298"/>
                              <a:gd name="T2" fmla="+- 0 7671 7671"/>
                              <a:gd name="T3" fmla="*/ 7671 h 297"/>
                              <a:gd name="T4" fmla="+- 0 3345 3254"/>
                              <a:gd name="T5" fmla="*/ T4 w 298"/>
                              <a:gd name="T6" fmla="+- 0 7682 7671"/>
                              <a:gd name="T7" fmla="*/ 7682 h 297"/>
                              <a:gd name="T8" fmla="+- 0 3298 3254"/>
                              <a:gd name="T9" fmla="*/ T8 w 298"/>
                              <a:gd name="T10" fmla="+- 0 7714 7671"/>
                              <a:gd name="T11" fmla="*/ 7714 h 297"/>
                              <a:gd name="T12" fmla="+- 0 3266 3254"/>
                              <a:gd name="T13" fmla="*/ T12 w 298"/>
                              <a:gd name="T14" fmla="+- 0 7762 7671"/>
                              <a:gd name="T15" fmla="*/ 7762 h 297"/>
                              <a:gd name="T16" fmla="+- 0 3254 3254"/>
                              <a:gd name="T17" fmla="*/ T16 w 298"/>
                              <a:gd name="T18" fmla="+- 0 7819 7671"/>
                              <a:gd name="T19" fmla="*/ 7819 h 297"/>
                              <a:gd name="T20" fmla="+- 0 3266 3254"/>
                              <a:gd name="T21" fmla="*/ T20 w 298"/>
                              <a:gd name="T22" fmla="+- 0 7877 7671"/>
                              <a:gd name="T23" fmla="*/ 7877 h 297"/>
                              <a:gd name="T24" fmla="+- 0 3298 3254"/>
                              <a:gd name="T25" fmla="*/ T24 w 298"/>
                              <a:gd name="T26" fmla="+- 0 7925 7671"/>
                              <a:gd name="T27" fmla="*/ 7925 h 297"/>
                              <a:gd name="T28" fmla="+- 0 3345 3254"/>
                              <a:gd name="T29" fmla="*/ T28 w 298"/>
                              <a:gd name="T30" fmla="+- 0 7957 7671"/>
                              <a:gd name="T31" fmla="*/ 7957 h 297"/>
                              <a:gd name="T32" fmla="+- 0 3403 3254"/>
                              <a:gd name="T33" fmla="*/ T32 w 298"/>
                              <a:gd name="T34" fmla="+- 0 7968 7671"/>
                              <a:gd name="T35" fmla="*/ 7968 h 297"/>
                              <a:gd name="T36" fmla="+- 0 3461 3254"/>
                              <a:gd name="T37" fmla="*/ T36 w 298"/>
                              <a:gd name="T38" fmla="+- 0 7957 7671"/>
                              <a:gd name="T39" fmla="*/ 7957 h 297"/>
                              <a:gd name="T40" fmla="+- 0 3508 3254"/>
                              <a:gd name="T41" fmla="*/ T40 w 298"/>
                              <a:gd name="T42" fmla="+- 0 7925 7671"/>
                              <a:gd name="T43" fmla="*/ 7925 h 297"/>
                              <a:gd name="T44" fmla="+- 0 3540 3254"/>
                              <a:gd name="T45" fmla="*/ T44 w 298"/>
                              <a:gd name="T46" fmla="+- 0 7877 7671"/>
                              <a:gd name="T47" fmla="*/ 7877 h 297"/>
                              <a:gd name="T48" fmla="+- 0 3552 3254"/>
                              <a:gd name="T49" fmla="*/ T48 w 298"/>
                              <a:gd name="T50" fmla="+- 0 7819 7671"/>
                              <a:gd name="T51" fmla="*/ 7819 h 297"/>
                              <a:gd name="T52" fmla="+- 0 3540 3254"/>
                              <a:gd name="T53" fmla="*/ T52 w 298"/>
                              <a:gd name="T54" fmla="+- 0 7762 7671"/>
                              <a:gd name="T55" fmla="*/ 7762 h 297"/>
                              <a:gd name="T56" fmla="+- 0 3508 3254"/>
                              <a:gd name="T57" fmla="*/ T56 w 298"/>
                              <a:gd name="T58" fmla="+- 0 7714 7671"/>
                              <a:gd name="T59" fmla="*/ 7714 h 297"/>
                              <a:gd name="T60" fmla="+- 0 3461 3254"/>
                              <a:gd name="T61" fmla="*/ T60 w 298"/>
                              <a:gd name="T62" fmla="+- 0 7682 7671"/>
                              <a:gd name="T63" fmla="*/ 7682 h 297"/>
                              <a:gd name="T64" fmla="+- 0 3403 3254"/>
                              <a:gd name="T65" fmla="*/ T64 w 298"/>
                              <a:gd name="T66" fmla="+- 0 7671 7671"/>
                              <a:gd name="T67" fmla="*/ 767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Freeform 1362"/>
                        <wps:cNvSpPr>
                          <a:spLocks/>
                        </wps:cNvSpPr>
                        <wps:spPr bwMode="auto">
                          <a:xfrm>
                            <a:off x="3254" y="7671"/>
                            <a:ext cx="298" cy="297"/>
                          </a:xfrm>
                          <a:custGeom>
                            <a:avLst/>
                            <a:gdLst>
                              <a:gd name="T0" fmla="+- 0 3403 3254"/>
                              <a:gd name="T1" fmla="*/ T0 w 298"/>
                              <a:gd name="T2" fmla="+- 0 7968 7671"/>
                              <a:gd name="T3" fmla="*/ 7968 h 297"/>
                              <a:gd name="T4" fmla="+- 0 3461 3254"/>
                              <a:gd name="T5" fmla="*/ T4 w 298"/>
                              <a:gd name="T6" fmla="+- 0 7957 7671"/>
                              <a:gd name="T7" fmla="*/ 7957 h 297"/>
                              <a:gd name="T8" fmla="+- 0 3508 3254"/>
                              <a:gd name="T9" fmla="*/ T8 w 298"/>
                              <a:gd name="T10" fmla="+- 0 7925 7671"/>
                              <a:gd name="T11" fmla="*/ 7925 h 297"/>
                              <a:gd name="T12" fmla="+- 0 3540 3254"/>
                              <a:gd name="T13" fmla="*/ T12 w 298"/>
                              <a:gd name="T14" fmla="+- 0 7877 7671"/>
                              <a:gd name="T15" fmla="*/ 7877 h 297"/>
                              <a:gd name="T16" fmla="+- 0 3552 3254"/>
                              <a:gd name="T17" fmla="*/ T16 w 298"/>
                              <a:gd name="T18" fmla="+- 0 7819 7671"/>
                              <a:gd name="T19" fmla="*/ 7819 h 297"/>
                              <a:gd name="T20" fmla="+- 0 3540 3254"/>
                              <a:gd name="T21" fmla="*/ T20 w 298"/>
                              <a:gd name="T22" fmla="+- 0 7762 7671"/>
                              <a:gd name="T23" fmla="*/ 7762 h 297"/>
                              <a:gd name="T24" fmla="+- 0 3508 3254"/>
                              <a:gd name="T25" fmla="*/ T24 w 298"/>
                              <a:gd name="T26" fmla="+- 0 7714 7671"/>
                              <a:gd name="T27" fmla="*/ 7714 h 297"/>
                              <a:gd name="T28" fmla="+- 0 3461 3254"/>
                              <a:gd name="T29" fmla="*/ T28 w 298"/>
                              <a:gd name="T30" fmla="+- 0 7682 7671"/>
                              <a:gd name="T31" fmla="*/ 7682 h 297"/>
                              <a:gd name="T32" fmla="+- 0 3403 3254"/>
                              <a:gd name="T33" fmla="*/ T32 w 298"/>
                              <a:gd name="T34" fmla="+- 0 7671 7671"/>
                              <a:gd name="T35" fmla="*/ 7671 h 297"/>
                              <a:gd name="T36" fmla="+- 0 3345 3254"/>
                              <a:gd name="T37" fmla="*/ T36 w 298"/>
                              <a:gd name="T38" fmla="+- 0 7682 7671"/>
                              <a:gd name="T39" fmla="*/ 7682 h 297"/>
                              <a:gd name="T40" fmla="+- 0 3298 3254"/>
                              <a:gd name="T41" fmla="*/ T40 w 298"/>
                              <a:gd name="T42" fmla="+- 0 7714 7671"/>
                              <a:gd name="T43" fmla="*/ 7714 h 297"/>
                              <a:gd name="T44" fmla="+- 0 3266 3254"/>
                              <a:gd name="T45" fmla="*/ T44 w 298"/>
                              <a:gd name="T46" fmla="+- 0 7762 7671"/>
                              <a:gd name="T47" fmla="*/ 7762 h 297"/>
                              <a:gd name="T48" fmla="+- 0 3254 3254"/>
                              <a:gd name="T49" fmla="*/ T48 w 298"/>
                              <a:gd name="T50" fmla="+- 0 7819 7671"/>
                              <a:gd name="T51" fmla="*/ 7819 h 297"/>
                              <a:gd name="T52" fmla="+- 0 3266 3254"/>
                              <a:gd name="T53" fmla="*/ T52 w 298"/>
                              <a:gd name="T54" fmla="+- 0 7877 7671"/>
                              <a:gd name="T55" fmla="*/ 7877 h 297"/>
                              <a:gd name="T56" fmla="+- 0 3298 3254"/>
                              <a:gd name="T57" fmla="*/ T56 w 298"/>
                              <a:gd name="T58" fmla="+- 0 7925 7671"/>
                              <a:gd name="T59" fmla="*/ 7925 h 297"/>
                              <a:gd name="T60" fmla="+- 0 3345 3254"/>
                              <a:gd name="T61" fmla="*/ T60 w 298"/>
                              <a:gd name="T62" fmla="+- 0 7957 7671"/>
                              <a:gd name="T63" fmla="*/ 7957 h 297"/>
                              <a:gd name="T64" fmla="+- 0 3403 3254"/>
                              <a:gd name="T65" fmla="*/ T64 w 298"/>
                              <a:gd name="T66" fmla="+- 0 7968 7671"/>
                              <a:gd name="T67" fmla="*/ 796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5" name="Freeform 1361"/>
                        <wps:cNvSpPr>
                          <a:spLocks/>
                        </wps:cNvSpPr>
                        <wps:spPr bwMode="auto">
                          <a:xfrm>
                            <a:off x="4271" y="7677"/>
                            <a:ext cx="298" cy="298"/>
                          </a:xfrm>
                          <a:custGeom>
                            <a:avLst/>
                            <a:gdLst>
                              <a:gd name="T0" fmla="+- 0 4420 4271"/>
                              <a:gd name="T1" fmla="*/ T0 w 298"/>
                              <a:gd name="T2" fmla="+- 0 7677 7677"/>
                              <a:gd name="T3" fmla="*/ 7677 h 298"/>
                              <a:gd name="T4" fmla="+- 0 4362 4271"/>
                              <a:gd name="T5" fmla="*/ T4 w 298"/>
                              <a:gd name="T6" fmla="+- 0 7689 7677"/>
                              <a:gd name="T7" fmla="*/ 7689 h 298"/>
                              <a:gd name="T8" fmla="+- 0 4315 4271"/>
                              <a:gd name="T9" fmla="*/ T8 w 298"/>
                              <a:gd name="T10" fmla="+- 0 7721 7677"/>
                              <a:gd name="T11" fmla="*/ 7721 h 298"/>
                              <a:gd name="T12" fmla="+- 0 4283 4271"/>
                              <a:gd name="T13" fmla="*/ T12 w 298"/>
                              <a:gd name="T14" fmla="+- 0 7768 7677"/>
                              <a:gd name="T15" fmla="*/ 7768 h 298"/>
                              <a:gd name="T16" fmla="+- 0 4271 4271"/>
                              <a:gd name="T17" fmla="*/ T16 w 298"/>
                              <a:gd name="T18" fmla="+- 0 7826 7677"/>
                              <a:gd name="T19" fmla="*/ 7826 h 298"/>
                              <a:gd name="T20" fmla="+- 0 4283 4271"/>
                              <a:gd name="T21" fmla="*/ T20 w 298"/>
                              <a:gd name="T22" fmla="+- 0 7884 7677"/>
                              <a:gd name="T23" fmla="*/ 7884 h 298"/>
                              <a:gd name="T24" fmla="+- 0 4315 4271"/>
                              <a:gd name="T25" fmla="*/ T24 w 298"/>
                              <a:gd name="T26" fmla="+- 0 7931 7677"/>
                              <a:gd name="T27" fmla="*/ 7931 h 298"/>
                              <a:gd name="T28" fmla="+- 0 4362 4271"/>
                              <a:gd name="T29" fmla="*/ T28 w 298"/>
                              <a:gd name="T30" fmla="+- 0 7963 7677"/>
                              <a:gd name="T31" fmla="*/ 7963 h 298"/>
                              <a:gd name="T32" fmla="+- 0 4420 4271"/>
                              <a:gd name="T33" fmla="*/ T32 w 298"/>
                              <a:gd name="T34" fmla="+- 0 7975 7677"/>
                              <a:gd name="T35" fmla="*/ 7975 h 298"/>
                              <a:gd name="T36" fmla="+- 0 4478 4271"/>
                              <a:gd name="T37" fmla="*/ T36 w 298"/>
                              <a:gd name="T38" fmla="+- 0 7963 7677"/>
                              <a:gd name="T39" fmla="*/ 7963 h 298"/>
                              <a:gd name="T40" fmla="+- 0 4525 4271"/>
                              <a:gd name="T41" fmla="*/ T40 w 298"/>
                              <a:gd name="T42" fmla="+- 0 7931 7677"/>
                              <a:gd name="T43" fmla="*/ 7931 h 298"/>
                              <a:gd name="T44" fmla="+- 0 4557 4271"/>
                              <a:gd name="T45" fmla="*/ T44 w 298"/>
                              <a:gd name="T46" fmla="+- 0 7884 7677"/>
                              <a:gd name="T47" fmla="*/ 7884 h 298"/>
                              <a:gd name="T48" fmla="+- 0 4569 4271"/>
                              <a:gd name="T49" fmla="*/ T48 w 298"/>
                              <a:gd name="T50" fmla="+- 0 7826 7677"/>
                              <a:gd name="T51" fmla="*/ 7826 h 298"/>
                              <a:gd name="T52" fmla="+- 0 4557 4271"/>
                              <a:gd name="T53" fmla="*/ T52 w 298"/>
                              <a:gd name="T54" fmla="+- 0 7768 7677"/>
                              <a:gd name="T55" fmla="*/ 7768 h 298"/>
                              <a:gd name="T56" fmla="+- 0 4525 4271"/>
                              <a:gd name="T57" fmla="*/ T56 w 298"/>
                              <a:gd name="T58" fmla="+- 0 7721 7677"/>
                              <a:gd name="T59" fmla="*/ 7721 h 298"/>
                              <a:gd name="T60" fmla="+- 0 4478 4271"/>
                              <a:gd name="T61" fmla="*/ T60 w 298"/>
                              <a:gd name="T62" fmla="+- 0 7689 7677"/>
                              <a:gd name="T63" fmla="*/ 7689 h 298"/>
                              <a:gd name="T64" fmla="+- 0 4420 4271"/>
                              <a:gd name="T65" fmla="*/ T64 w 298"/>
                              <a:gd name="T66" fmla="+- 0 7677 7677"/>
                              <a:gd name="T67" fmla="*/ 767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 name="Freeform 1360"/>
                        <wps:cNvSpPr>
                          <a:spLocks/>
                        </wps:cNvSpPr>
                        <wps:spPr bwMode="auto">
                          <a:xfrm>
                            <a:off x="4271" y="7677"/>
                            <a:ext cx="298" cy="298"/>
                          </a:xfrm>
                          <a:custGeom>
                            <a:avLst/>
                            <a:gdLst>
                              <a:gd name="T0" fmla="+- 0 4420 4271"/>
                              <a:gd name="T1" fmla="*/ T0 w 298"/>
                              <a:gd name="T2" fmla="+- 0 7975 7677"/>
                              <a:gd name="T3" fmla="*/ 7975 h 298"/>
                              <a:gd name="T4" fmla="+- 0 4478 4271"/>
                              <a:gd name="T5" fmla="*/ T4 w 298"/>
                              <a:gd name="T6" fmla="+- 0 7963 7677"/>
                              <a:gd name="T7" fmla="*/ 7963 h 298"/>
                              <a:gd name="T8" fmla="+- 0 4525 4271"/>
                              <a:gd name="T9" fmla="*/ T8 w 298"/>
                              <a:gd name="T10" fmla="+- 0 7931 7677"/>
                              <a:gd name="T11" fmla="*/ 7931 h 298"/>
                              <a:gd name="T12" fmla="+- 0 4557 4271"/>
                              <a:gd name="T13" fmla="*/ T12 w 298"/>
                              <a:gd name="T14" fmla="+- 0 7884 7677"/>
                              <a:gd name="T15" fmla="*/ 7884 h 298"/>
                              <a:gd name="T16" fmla="+- 0 4569 4271"/>
                              <a:gd name="T17" fmla="*/ T16 w 298"/>
                              <a:gd name="T18" fmla="+- 0 7826 7677"/>
                              <a:gd name="T19" fmla="*/ 7826 h 298"/>
                              <a:gd name="T20" fmla="+- 0 4557 4271"/>
                              <a:gd name="T21" fmla="*/ T20 w 298"/>
                              <a:gd name="T22" fmla="+- 0 7768 7677"/>
                              <a:gd name="T23" fmla="*/ 7768 h 298"/>
                              <a:gd name="T24" fmla="+- 0 4525 4271"/>
                              <a:gd name="T25" fmla="*/ T24 w 298"/>
                              <a:gd name="T26" fmla="+- 0 7721 7677"/>
                              <a:gd name="T27" fmla="*/ 7721 h 298"/>
                              <a:gd name="T28" fmla="+- 0 4478 4271"/>
                              <a:gd name="T29" fmla="*/ T28 w 298"/>
                              <a:gd name="T30" fmla="+- 0 7689 7677"/>
                              <a:gd name="T31" fmla="*/ 7689 h 298"/>
                              <a:gd name="T32" fmla="+- 0 4420 4271"/>
                              <a:gd name="T33" fmla="*/ T32 w 298"/>
                              <a:gd name="T34" fmla="+- 0 7677 7677"/>
                              <a:gd name="T35" fmla="*/ 7677 h 298"/>
                              <a:gd name="T36" fmla="+- 0 4362 4271"/>
                              <a:gd name="T37" fmla="*/ T36 w 298"/>
                              <a:gd name="T38" fmla="+- 0 7689 7677"/>
                              <a:gd name="T39" fmla="*/ 7689 h 298"/>
                              <a:gd name="T40" fmla="+- 0 4315 4271"/>
                              <a:gd name="T41" fmla="*/ T40 w 298"/>
                              <a:gd name="T42" fmla="+- 0 7721 7677"/>
                              <a:gd name="T43" fmla="*/ 7721 h 298"/>
                              <a:gd name="T44" fmla="+- 0 4283 4271"/>
                              <a:gd name="T45" fmla="*/ T44 w 298"/>
                              <a:gd name="T46" fmla="+- 0 7768 7677"/>
                              <a:gd name="T47" fmla="*/ 7768 h 298"/>
                              <a:gd name="T48" fmla="+- 0 4271 4271"/>
                              <a:gd name="T49" fmla="*/ T48 w 298"/>
                              <a:gd name="T50" fmla="+- 0 7826 7677"/>
                              <a:gd name="T51" fmla="*/ 7826 h 298"/>
                              <a:gd name="T52" fmla="+- 0 4283 4271"/>
                              <a:gd name="T53" fmla="*/ T52 w 298"/>
                              <a:gd name="T54" fmla="+- 0 7884 7677"/>
                              <a:gd name="T55" fmla="*/ 7884 h 298"/>
                              <a:gd name="T56" fmla="+- 0 4315 4271"/>
                              <a:gd name="T57" fmla="*/ T56 w 298"/>
                              <a:gd name="T58" fmla="+- 0 7931 7677"/>
                              <a:gd name="T59" fmla="*/ 7931 h 298"/>
                              <a:gd name="T60" fmla="+- 0 4362 4271"/>
                              <a:gd name="T61" fmla="*/ T60 w 298"/>
                              <a:gd name="T62" fmla="+- 0 7963 7677"/>
                              <a:gd name="T63" fmla="*/ 7963 h 298"/>
                              <a:gd name="T64" fmla="+- 0 4420 4271"/>
                              <a:gd name="T65" fmla="*/ T64 w 298"/>
                              <a:gd name="T66" fmla="+- 0 7975 7677"/>
                              <a:gd name="T67" fmla="*/ 797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Line 1359"/>
                        <wps:cNvCnPr>
                          <a:cxnSpLocks noChangeShapeType="1"/>
                        </wps:cNvCnPr>
                        <wps:spPr bwMode="auto">
                          <a:xfrm>
                            <a:off x="1369" y="749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18" name="Picture 13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760" y="7680"/>
                            <a:ext cx="300"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9" name="Line 1357"/>
                        <wps:cNvCnPr>
                          <a:cxnSpLocks noChangeShapeType="1"/>
                        </wps:cNvCnPr>
                        <wps:spPr bwMode="auto">
                          <a:xfrm>
                            <a:off x="4416" y="752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0" name="Picture 13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4" y="766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1" name="Line 1355"/>
                        <wps:cNvCnPr>
                          <a:cxnSpLocks noChangeShapeType="1"/>
                        </wps:cNvCnPr>
                        <wps:spPr bwMode="auto">
                          <a:xfrm>
                            <a:off x="2378" y="7508"/>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2" name="Line 1354"/>
                        <wps:cNvCnPr>
                          <a:cxnSpLocks noChangeShapeType="1"/>
                        </wps:cNvCnPr>
                        <wps:spPr bwMode="auto">
                          <a:xfrm>
                            <a:off x="3399" y="7508"/>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3" name="Line 1353"/>
                        <wps:cNvCnPr>
                          <a:cxnSpLocks noChangeShapeType="1"/>
                        </wps:cNvCnPr>
                        <wps:spPr bwMode="auto">
                          <a:xfrm>
                            <a:off x="2373" y="7513"/>
                            <a:ext cx="10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4" name="Picture 13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1" y="7660"/>
                            <a:ext cx="299"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5" name="Freeform 1351"/>
                        <wps:cNvSpPr>
                          <a:spLocks/>
                        </wps:cNvSpPr>
                        <wps:spPr bwMode="auto">
                          <a:xfrm>
                            <a:off x="1221" y="7654"/>
                            <a:ext cx="298" cy="297"/>
                          </a:xfrm>
                          <a:custGeom>
                            <a:avLst/>
                            <a:gdLst>
                              <a:gd name="T0" fmla="+- 0 1370 1221"/>
                              <a:gd name="T1" fmla="*/ T0 w 298"/>
                              <a:gd name="T2" fmla="+- 0 7654 7654"/>
                              <a:gd name="T3" fmla="*/ 7654 h 297"/>
                              <a:gd name="T4" fmla="+- 0 1312 1221"/>
                              <a:gd name="T5" fmla="*/ T4 w 298"/>
                              <a:gd name="T6" fmla="+- 0 7665 7654"/>
                              <a:gd name="T7" fmla="*/ 7665 h 297"/>
                              <a:gd name="T8" fmla="+- 0 1265 1221"/>
                              <a:gd name="T9" fmla="*/ T8 w 298"/>
                              <a:gd name="T10" fmla="+- 0 7697 7654"/>
                              <a:gd name="T11" fmla="*/ 7697 h 297"/>
                              <a:gd name="T12" fmla="+- 0 1233 1221"/>
                              <a:gd name="T13" fmla="*/ T12 w 298"/>
                              <a:gd name="T14" fmla="+- 0 7745 7654"/>
                              <a:gd name="T15" fmla="*/ 7745 h 297"/>
                              <a:gd name="T16" fmla="+- 0 1221 1221"/>
                              <a:gd name="T17" fmla="*/ T16 w 298"/>
                              <a:gd name="T18" fmla="+- 0 7802 7654"/>
                              <a:gd name="T19" fmla="*/ 7802 h 297"/>
                              <a:gd name="T20" fmla="+- 0 1233 1221"/>
                              <a:gd name="T21" fmla="*/ T20 w 298"/>
                              <a:gd name="T22" fmla="+- 0 7860 7654"/>
                              <a:gd name="T23" fmla="*/ 7860 h 297"/>
                              <a:gd name="T24" fmla="+- 0 1265 1221"/>
                              <a:gd name="T25" fmla="*/ T24 w 298"/>
                              <a:gd name="T26" fmla="+- 0 7908 7654"/>
                              <a:gd name="T27" fmla="*/ 7908 h 297"/>
                              <a:gd name="T28" fmla="+- 0 1312 1221"/>
                              <a:gd name="T29" fmla="*/ T28 w 298"/>
                              <a:gd name="T30" fmla="+- 0 7940 7654"/>
                              <a:gd name="T31" fmla="*/ 7940 h 297"/>
                              <a:gd name="T32" fmla="+- 0 1370 1221"/>
                              <a:gd name="T33" fmla="*/ T32 w 298"/>
                              <a:gd name="T34" fmla="+- 0 7951 7654"/>
                              <a:gd name="T35" fmla="*/ 7951 h 297"/>
                              <a:gd name="T36" fmla="+- 0 1428 1221"/>
                              <a:gd name="T37" fmla="*/ T36 w 298"/>
                              <a:gd name="T38" fmla="+- 0 7940 7654"/>
                              <a:gd name="T39" fmla="*/ 7940 h 297"/>
                              <a:gd name="T40" fmla="+- 0 1475 1221"/>
                              <a:gd name="T41" fmla="*/ T40 w 298"/>
                              <a:gd name="T42" fmla="+- 0 7908 7654"/>
                              <a:gd name="T43" fmla="*/ 7908 h 297"/>
                              <a:gd name="T44" fmla="+- 0 1507 1221"/>
                              <a:gd name="T45" fmla="*/ T44 w 298"/>
                              <a:gd name="T46" fmla="+- 0 7860 7654"/>
                              <a:gd name="T47" fmla="*/ 7860 h 297"/>
                              <a:gd name="T48" fmla="+- 0 1519 1221"/>
                              <a:gd name="T49" fmla="*/ T48 w 298"/>
                              <a:gd name="T50" fmla="+- 0 7802 7654"/>
                              <a:gd name="T51" fmla="*/ 7802 h 297"/>
                              <a:gd name="T52" fmla="+- 0 1507 1221"/>
                              <a:gd name="T53" fmla="*/ T52 w 298"/>
                              <a:gd name="T54" fmla="+- 0 7745 7654"/>
                              <a:gd name="T55" fmla="*/ 7745 h 297"/>
                              <a:gd name="T56" fmla="+- 0 1475 1221"/>
                              <a:gd name="T57" fmla="*/ T56 w 298"/>
                              <a:gd name="T58" fmla="+- 0 7697 7654"/>
                              <a:gd name="T59" fmla="*/ 7697 h 297"/>
                              <a:gd name="T60" fmla="+- 0 1428 1221"/>
                              <a:gd name="T61" fmla="*/ T60 w 298"/>
                              <a:gd name="T62" fmla="+- 0 7665 7654"/>
                              <a:gd name="T63" fmla="*/ 7665 h 297"/>
                              <a:gd name="T64" fmla="+- 0 1370 1221"/>
                              <a:gd name="T65" fmla="*/ T64 w 298"/>
                              <a:gd name="T66" fmla="+- 0 7654 7654"/>
                              <a:gd name="T67" fmla="*/ 765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Freeform 1350"/>
                        <wps:cNvSpPr>
                          <a:spLocks/>
                        </wps:cNvSpPr>
                        <wps:spPr bwMode="auto">
                          <a:xfrm>
                            <a:off x="1221" y="7654"/>
                            <a:ext cx="298" cy="297"/>
                          </a:xfrm>
                          <a:custGeom>
                            <a:avLst/>
                            <a:gdLst>
                              <a:gd name="T0" fmla="+- 0 1370 1221"/>
                              <a:gd name="T1" fmla="*/ T0 w 298"/>
                              <a:gd name="T2" fmla="+- 0 7951 7654"/>
                              <a:gd name="T3" fmla="*/ 7951 h 297"/>
                              <a:gd name="T4" fmla="+- 0 1428 1221"/>
                              <a:gd name="T5" fmla="*/ T4 w 298"/>
                              <a:gd name="T6" fmla="+- 0 7940 7654"/>
                              <a:gd name="T7" fmla="*/ 7940 h 297"/>
                              <a:gd name="T8" fmla="+- 0 1475 1221"/>
                              <a:gd name="T9" fmla="*/ T8 w 298"/>
                              <a:gd name="T10" fmla="+- 0 7908 7654"/>
                              <a:gd name="T11" fmla="*/ 7908 h 297"/>
                              <a:gd name="T12" fmla="+- 0 1507 1221"/>
                              <a:gd name="T13" fmla="*/ T12 w 298"/>
                              <a:gd name="T14" fmla="+- 0 7860 7654"/>
                              <a:gd name="T15" fmla="*/ 7860 h 297"/>
                              <a:gd name="T16" fmla="+- 0 1519 1221"/>
                              <a:gd name="T17" fmla="*/ T16 w 298"/>
                              <a:gd name="T18" fmla="+- 0 7802 7654"/>
                              <a:gd name="T19" fmla="*/ 7802 h 297"/>
                              <a:gd name="T20" fmla="+- 0 1507 1221"/>
                              <a:gd name="T21" fmla="*/ T20 w 298"/>
                              <a:gd name="T22" fmla="+- 0 7745 7654"/>
                              <a:gd name="T23" fmla="*/ 7745 h 297"/>
                              <a:gd name="T24" fmla="+- 0 1475 1221"/>
                              <a:gd name="T25" fmla="*/ T24 w 298"/>
                              <a:gd name="T26" fmla="+- 0 7697 7654"/>
                              <a:gd name="T27" fmla="*/ 7697 h 297"/>
                              <a:gd name="T28" fmla="+- 0 1428 1221"/>
                              <a:gd name="T29" fmla="*/ T28 w 298"/>
                              <a:gd name="T30" fmla="+- 0 7665 7654"/>
                              <a:gd name="T31" fmla="*/ 7665 h 297"/>
                              <a:gd name="T32" fmla="+- 0 1370 1221"/>
                              <a:gd name="T33" fmla="*/ T32 w 298"/>
                              <a:gd name="T34" fmla="+- 0 7654 7654"/>
                              <a:gd name="T35" fmla="*/ 7654 h 297"/>
                              <a:gd name="T36" fmla="+- 0 1312 1221"/>
                              <a:gd name="T37" fmla="*/ T36 w 298"/>
                              <a:gd name="T38" fmla="+- 0 7665 7654"/>
                              <a:gd name="T39" fmla="*/ 7665 h 297"/>
                              <a:gd name="T40" fmla="+- 0 1265 1221"/>
                              <a:gd name="T41" fmla="*/ T40 w 298"/>
                              <a:gd name="T42" fmla="+- 0 7697 7654"/>
                              <a:gd name="T43" fmla="*/ 7697 h 297"/>
                              <a:gd name="T44" fmla="+- 0 1233 1221"/>
                              <a:gd name="T45" fmla="*/ T44 w 298"/>
                              <a:gd name="T46" fmla="+- 0 7745 7654"/>
                              <a:gd name="T47" fmla="*/ 7745 h 297"/>
                              <a:gd name="T48" fmla="+- 0 1221 1221"/>
                              <a:gd name="T49" fmla="*/ T48 w 298"/>
                              <a:gd name="T50" fmla="+- 0 7802 7654"/>
                              <a:gd name="T51" fmla="*/ 7802 h 297"/>
                              <a:gd name="T52" fmla="+- 0 1233 1221"/>
                              <a:gd name="T53" fmla="*/ T52 w 298"/>
                              <a:gd name="T54" fmla="+- 0 7860 7654"/>
                              <a:gd name="T55" fmla="*/ 7860 h 297"/>
                              <a:gd name="T56" fmla="+- 0 1265 1221"/>
                              <a:gd name="T57" fmla="*/ T56 w 298"/>
                              <a:gd name="T58" fmla="+- 0 7908 7654"/>
                              <a:gd name="T59" fmla="*/ 7908 h 297"/>
                              <a:gd name="T60" fmla="+- 0 1312 1221"/>
                              <a:gd name="T61" fmla="*/ T60 w 298"/>
                              <a:gd name="T62" fmla="+- 0 7940 7654"/>
                              <a:gd name="T63" fmla="*/ 7940 h 297"/>
                              <a:gd name="T64" fmla="+- 0 1370 1221"/>
                              <a:gd name="T65" fmla="*/ T64 w 298"/>
                              <a:gd name="T66" fmla="+- 0 7951 7654"/>
                              <a:gd name="T67" fmla="*/ 795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7" name="Freeform 1349"/>
                        <wps:cNvSpPr>
                          <a:spLocks/>
                        </wps:cNvSpPr>
                        <wps:spPr bwMode="auto">
                          <a:xfrm>
                            <a:off x="2237" y="7660"/>
                            <a:ext cx="297" cy="298"/>
                          </a:xfrm>
                          <a:custGeom>
                            <a:avLst/>
                            <a:gdLst>
                              <a:gd name="T0" fmla="+- 0 2386 2237"/>
                              <a:gd name="T1" fmla="*/ T0 w 297"/>
                              <a:gd name="T2" fmla="+- 0 7660 7660"/>
                              <a:gd name="T3" fmla="*/ 7660 h 298"/>
                              <a:gd name="T4" fmla="+- 0 2328 2237"/>
                              <a:gd name="T5" fmla="*/ T4 w 297"/>
                              <a:gd name="T6" fmla="+- 0 7672 7660"/>
                              <a:gd name="T7" fmla="*/ 7672 h 298"/>
                              <a:gd name="T8" fmla="+- 0 2280 2237"/>
                              <a:gd name="T9" fmla="*/ T8 w 297"/>
                              <a:gd name="T10" fmla="+- 0 7704 7660"/>
                              <a:gd name="T11" fmla="*/ 7704 h 298"/>
                              <a:gd name="T12" fmla="+- 0 2248 2237"/>
                              <a:gd name="T13" fmla="*/ T12 w 297"/>
                              <a:gd name="T14" fmla="+- 0 7751 7660"/>
                              <a:gd name="T15" fmla="*/ 7751 h 298"/>
                              <a:gd name="T16" fmla="+- 0 2237 2237"/>
                              <a:gd name="T17" fmla="*/ T16 w 297"/>
                              <a:gd name="T18" fmla="+- 0 7809 7660"/>
                              <a:gd name="T19" fmla="*/ 7809 h 298"/>
                              <a:gd name="T20" fmla="+- 0 2248 2237"/>
                              <a:gd name="T21" fmla="*/ T20 w 297"/>
                              <a:gd name="T22" fmla="+- 0 7867 7660"/>
                              <a:gd name="T23" fmla="*/ 7867 h 298"/>
                              <a:gd name="T24" fmla="+- 0 2280 2237"/>
                              <a:gd name="T25" fmla="*/ T24 w 297"/>
                              <a:gd name="T26" fmla="+- 0 7914 7660"/>
                              <a:gd name="T27" fmla="*/ 7914 h 298"/>
                              <a:gd name="T28" fmla="+- 0 2328 2237"/>
                              <a:gd name="T29" fmla="*/ T28 w 297"/>
                              <a:gd name="T30" fmla="+- 0 7946 7660"/>
                              <a:gd name="T31" fmla="*/ 7946 h 298"/>
                              <a:gd name="T32" fmla="+- 0 2386 2237"/>
                              <a:gd name="T33" fmla="*/ T32 w 297"/>
                              <a:gd name="T34" fmla="+- 0 7958 7660"/>
                              <a:gd name="T35" fmla="*/ 7958 h 298"/>
                              <a:gd name="T36" fmla="+- 0 2443 2237"/>
                              <a:gd name="T37" fmla="*/ T36 w 297"/>
                              <a:gd name="T38" fmla="+- 0 7946 7660"/>
                              <a:gd name="T39" fmla="*/ 7946 h 298"/>
                              <a:gd name="T40" fmla="+- 0 2491 2237"/>
                              <a:gd name="T41" fmla="*/ T40 w 297"/>
                              <a:gd name="T42" fmla="+- 0 7914 7660"/>
                              <a:gd name="T43" fmla="*/ 7914 h 298"/>
                              <a:gd name="T44" fmla="+- 0 2523 2237"/>
                              <a:gd name="T45" fmla="*/ T44 w 297"/>
                              <a:gd name="T46" fmla="+- 0 7867 7660"/>
                              <a:gd name="T47" fmla="*/ 7867 h 298"/>
                              <a:gd name="T48" fmla="+- 0 2534 2237"/>
                              <a:gd name="T49" fmla="*/ T48 w 297"/>
                              <a:gd name="T50" fmla="+- 0 7809 7660"/>
                              <a:gd name="T51" fmla="*/ 7809 h 298"/>
                              <a:gd name="T52" fmla="+- 0 2523 2237"/>
                              <a:gd name="T53" fmla="*/ T52 w 297"/>
                              <a:gd name="T54" fmla="+- 0 7751 7660"/>
                              <a:gd name="T55" fmla="*/ 7751 h 298"/>
                              <a:gd name="T56" fmla="+- 0 2491 2237"/>
                              <a:gd name="T57" fmla="*/ T56 w 297"/>
                              <a:gd name="T58" fmla="+- 0 7704 7660"/>
                              <a:gd name="T59" fmla="*/ 7704 h 298"/>
                              <a:gd name="T60" fmla="+- 0 2443 2237"/>
                              <a:gd name="T61" fmla="*/ T60 w 297"/>
                              <a:gd name="T62" fmla="+- 0 7672 7660"/>
                              <a:gd name="T63" fmla="*/ 7672 h 298"/>
                              <a:gd name="T64" fmla="+- 0 2386 2237"/>
                              <a:gd name="T65" fmla="*/ T64 w 297"/>
                              <a:gd name="T66" fmla="+- 0 7660 7660"/>
                              <a:gd name="T67" fmla="*/ 766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8" name="Freeform 1348"/>
                        <wps:cNvSpPr>
                          <a:spLocks/>
                        </wps:cNvSpPr>
                        <wps:spPr bwMode="auto">
                          <a:xfrm>
                            <a:off x="2237" y="7660"/>
                            <a:ext cx="297" cy="298"/>
                          </a:xfrm>
                          <a:custGeom>
                            <a:avLst/>
                            <a:gdLst>
                              <a:gd name="T0" fmla="+- 0 2386 2237"/>
                              <a:gd name="T1" fmla="*/ T0 w 297"/>
                              <a:gd name="T2" fmla="+- 0 7958 7660"/>
                              <a:gd name="T3" fmla="*/ 7958 h 298"/>
                              <a:gd name="T4" fmla="+- 0 2443 2237"/>
                              <a:gd name="T5" fmla="*/ T4 w 297"/>
                              <a:gd name="T6" fmla="+- 0 7946 7660"/>
                              <a:gd name="T7" fmla="*/ 7946 h 298"/>
                              <a:gd name="T8" fmla="+- 0 2491 2237"/>
                              <a:gd name="T9" fmla="*/ T8 w 297"/>
                              <a:gd name="T10" fmla="+- 0 7914 7660"/>
                              <a:gd name="T11" fmla="*/ 7914 h 298"/>
                              <a:gd name="T12" fmla="+- 0 2523 2237"/>
                              <a:gd name="T13" fmla="*/ T12 w 297"/>
                              <a:gd name="T14" fmla="+- 0 7867 7660"/>
                              <a:gd name="T15" fmla="*/ 7867 h 298"/>
                              <a:gd name="T16" fmla="+- 0 2534 2237"/>
                              <a:gd name="T17" fmla="*/ T16 w 297"/>
                              <a:gd name="T18" fmla="+- 0 7809 7660"/>
                              <a:gd name="T19" fmla="*/ 7809 h 298"/>
                              <a:gd name="T20" fmla="+- 0 2523 2237"/>
                              <a:gd name="T21" fmla="*/ T20 w 297"/>
                              <a:gd name="T22" fmla="+- 0 7751 7660"/>
                              <a:gd name="T23" fmla="*/ 7751 h 298"/>
                              <a:gd name="T24" fmla="+- 0 2491 2237"/>
                              <a:gd name="T25" fmla="*/ T24 w 297"/>
                              <a:gd name="T26" fmla="+- 0 7704 7660"/>
                              <a:gd name="T27" fmla="*/ 7704 h 298"/>
                              <a:gd name="T28" fmla="+- 0 2443 2237"/>
                              <a:gd name="T29" fmla="*/ T28 w 297"/>
                              <a:gd name="T30" fmla="+- 0 7672 7660"/>
                              <a:gd name="T31" fmla="*/ 7672 h 298"/>
                              <a:gd name="T32" fmla="+- 0 2386 2237"/>
                              <a:gd name="T33" fmla="*/ T32 w 297"/>
                              <a:gd name="T34" fmla="+- 0 7660 7660"/>
                              <a:gd name="T35" fmla="*/ 7660 h 298"/>
                              <a:gd name="T36" fmla="+- 0 2328 2237"/>
                              <a:gd name="T37" fmla="*/ T36 w 297"/>
                              <a:gd name="T38" fmla="+- 0 7672 7660"/>
                              <a:gd name="T39" fmla="*/ 7672 h 298"/>
                              <a:gd name="T40" fmla="+- 0 2280 2237"/>
                              <a:gd name="T41" fmla="*/ T40 w 297"/>
                              <a:gd name="T42" fmla="+- 0 7704 7660"/>
                              <a:gd name="T43" fmla="*/ 7704 h 298"/>
                              <a:gd name="T44" fmla="+- 0 2248 2237"/>
                              <a:gd name="T45" fmla="*/ T44 w 297"/>
                              <a:gd name="T46" fmla="+- 0 7751 7660"/>
                              <a:gd name="T47" fmla="*/ 7751 h 298"/>
                              <a:gd name="T48" fmla="+- 0 2237 2237"/>
                              <a:gd name="T49" fmla="*/ T48 w 297"/>
                              <a:gd name="T50" fmla="+- 0 7809 7660"/>
                              <a:gd name="T51" fmla="*/ 7809 h 298"/>
                              <a:gd name="T52" fmla="+- 0 2248 2237"/>
                              <a:gd name="T53" fmla="*/ T52 w 297"/>
                              <a:gd name="T54" fmla="+- 0 7867 7660"/>
                              <a:gd name="T55" fmla="*/ 7867 h 298"/>
                              <a:gd name="T56" fmla="+- 0 2280 2237"/>
                              <a:gd name="T57" fmla="*/ T56 w 297"/>
                              <a:gd name="T58" fmla="+- 0 7914 7660"/>
                              <a:gd name="T59" fmla="*/ 7914 h 298"/>
                              <a:gd name="T60" fmla="+- 0 2328 2237"/>
                              <a:gd name="T61" fmla="*/ T60 w 297"/>
                              <a:gd name="T62" fmla="+- 0 7946 7660"/>
                              <a:gd name="T63" fmla="*/ 7946 h 298"/>
                              <a:gd name="T64" fmla="+- 0 2386 2237"/>
                              <a:gd name="T65" fmla="*/ T64 w 297"/>
                              <a:gd name="T66" fmla="+- 0 7958 7660"/>
                              <a:gd name="T67" fmla="*/ 795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9" name="Freeform 1347"/>
                        <wps:cNvSpPr>
                          <a:spLocks/>
                        </wps:cNvSpPr>
                        <wps:spPr bwMode="auto">
                          <a:xfrm>
                            <a:off x="3254" y="7671"/>
                            <a:ext cx="298" cy="297"/>
                          </a:xfrm>
                          <a:custGeom>
                            <a:avLst/>
                            <a:gdLst>
                              <a:gd name="T0" fmla="+- 0 3403 3254"/>
                              <a:gd name="T1" fmla="*/ T0 w 298"/>
                              <a:gd name="T2" fmla="+- 0 7671 7671"/>
                              <a:gd name="T3" fmla="*/ 7671 h 297"/>
                              <a:gd name="T4" fmla="+- 0 3345 3254"/>
                              <a:gd name="T5" fmla="*/ T4 w 298"/>
                              <a:gd name="T6" fmla="+- 0 7682 7671"/>
                              <a:gd name="T7" fmla="*/ 7682 h 297"/>
                              <a:gd name="T8" fmla="+- 0 3298 3254"/>
                              <a:gd name="T9" fmla="*/ T8 w 298"/>
                              <a:gd name="T10" fmla="+- 0 7714 7671"/>
                              <a:gd name="T11" fmla="*/ 7714 h 297"/>
                              <a:gd name="T12" fmla="+- 0 3266 3254"/>
                              <a:gd name="T13" fmla="*/ T12 w 298"/>
                              <a:gd name="T14" fmla="+- 0 7762 7671"/>
                              <a:gd name="T15" fmla="*/ 7762 h 297"/>
                              <a:gd name="T16" fmla="+- 0 3254 3254"/>
                              <a:gd name="T17" fmla="*/ T16 w 298"/>
                              <a:gd name="T18" fmla="+- 0 7819 7671"/>
                              <a:gd name="T19" fmla="*/ 7819 h 297"/>
                              <a:gd name="T20" fmla="+- 0 3266 3254"/>
                              <a:gd name="T21" fmla="*/ T20 w 298"/>
                              <a:gd name="T22" fmla="+- 0 7877 7671"/>
                              <a:gd name="T23" fmla="*/ 7877 h 297"/>
                              <a:gd name="T24" fmla="+- 0 3298 3254"/>
                              <a:gd name="T25" fmla="*/ T24 w 298"/>
                              <a:gd name="T26" fmla="+- 0 7925 7671"/>
                              <a:gd name="T27" fmla="*/ 7925 h 297"/>
                              <a:gd name="T28" fmla="+- 0 3345 3254"/>
                              <a:gd name="T29" fmla="*/ T28 w 298"/>
                              <a:gd name="T30" fmla="+- 0 7957 7671"/>
                              <a:gd name="T31" fmla="*/ 7957 h 297"/>
                              <a:gd name="T32" fmla="+- 0 3403 3254"/>
                              <a:gd name="T33" fmla="*/ T32 w 298"/>
                              <a:gd name="T34" fmla="+- 0 7968 7671"/>
                              <a:gd name="T35" fmla="*/ 7968 h 297"/>
                              <a:gd name="T36" fmla="+- 0 3461 3254"/>
                              <a:gd name="T37" fmla="*/ T36 w 298"/>
                              <a:gd name="T38" fmla="+- 0 7957 7671"/>
                              <a:gd name="T39" fmla="*/ 7957 h 297"/>
                              <a:gd name="T40" fmla="+- 0 3508 3254"/>
                              <a:gd name="T41" fmla="*/ T40 w 298"/>
                              <a:gd name="T42" fmla="+- 0 7925 7671"/>
                              <a:gd name="T43" fmla="*/ 7925 h 297"/>
                              <a:gd name="T44" fmla="+- 0 3540 3254"/>
                              <a:gd name="T45" fmla="*/ T44 w 298"/>
                              <a:gd name="T46" fmla="+- 0 7877 7671"/>
                              <a:gd name="T47" fmla="*/ 7877 h 297"/>
                              <a:gd name="T48" fmla="+- 0 3552 3254"/>
                              <a:gd name="T49" fmla="*/ T48 w 298"/>
                              <a:gd name="T50" fmla="+- 0 7819 7671"/>
                              <a:gd name="T51" fmla="*/ 7819 h 297"/>
                              <a:gd name="T52" fmla="+- 0 3540 3254"/>
                              <a:gd name="T53" fmla="*/ T52 w 298"/>
                              <a:gd name="T54" fmla="+- 0 7762 7671"/>
                              <a:gd name="T55" fmla="*/ 7762 h 297"/>
                              <a:gd name="T56" fmla="+- 0 3508 3254"/>
                              <a:gd name="T57" fmla="*/ T56 w 298"/>
                              <a:gd name="T58" fmla="+- 0 7714 7671"/>
                              <a:gd name="T59" fmla="*/ 7714 h 297"/>
                              <a:gd name="T60" fmla="+- 0 3461 3254"/>
                              <a:gd name="T61" fmla="*/ T60 w 298"/>
                              <a:gd name="T62" fmla="+- 0 7682 7671"/>
                              <a:gd name="T63" fmla="*/ 7682 h 297"/>
                              <a:gd name="T64" fmla="+- 0 3403 3254"/>
                              <a:gd name="T65" fmla="*/ T64 w 298"/>
                              <a:gd name="T66" fmla="+- 0 7671 7671"/>
                              <a:gd name="T67" fmla="*/ 767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Freeform 1346"/>
                        <wps:cNvSpPr>
                          <a:spLocks/>
                        </wps:cNvSpPr>
                        <wps:spPr bwMode="auto">
                          <a:xfrm>
                            <a:off x="3254" y="7671"/>
                            <a:ext cx="298" cy="297"/>
                          </a:xfrm>
                          <a:custGeom>
                            <a:avLst/>
                            <a:gdLst>
                              <a:gd name="T0" fmla="+- 0 3403 3254"/>
                              <a:gd name="T1" fmla="*/ T0 w 298"/>
                              <a:gd name="T2" fmla="+- 0 7968 7671"/>
                              <a:gd name="T3" fmla="*/ 7968 h 297"/>
                              <a:gd name="T4" fmla="+- 0 3461 3254"/>
                              <a:gd name="T5" fmla="*/ T4 w 298"/>
                              <a:gd name="T6" fmla="+- 0 7957 7671"/>
                              <a:gd name="T7" fmla="*/ 7957 h 297"/>
                              <a:gd name="T8" fmla="+- 0 3508 3254"/>
                              <a:gd name="T9" fmla="*/ T8 w 298"/>
                              <a:gd name="T10" fmla="+- 0 7925 7671"/>
                              <a:gd name="T11" fmla="*/ 7925 h 297"/>
                              <a:gd name="T12" fmla="+- 0 3540 3254"/>
                              <a:gd name="T13" fmla="*/ T12 w 298"/>
                              <a:gd name="T14" fmla="+- 0 7877 7671"/>
                              <a:gd name="T15" fmla="*/ 7877 h 297"/>
                              <a:gd name="T16" fmla="+- 0 3552 3254"/>
                              <a:gd name="T17" fmla="*/ T16 w 298"/>
                              <a:gd name="T18" fmla="+- 0 7819 7671"/>
                              <a:gd name="T19" fmla="*/ 7819 h 297"/>
                              <a:gd name="T20" fmla="+- 0 3540 3254"/>
                              <a:gd name="T21" fmla="*/ T20 w 298"/>
                              <a:gd name="T22" fmla="+- 0 7762 7671"/>
                              <a:gd name="T23" fmla="*/ 7762 h 297"/>
                              <a:gd name="T24" fmla="+- 0 3508 3254"/>
                              <a:gd name="T25" fmla="*/ T24 w 298"/>
                              <a:gd name="T26" fmla="+- 0 7714 7671"/>
                              <a:gd name="T27" fmla="*/ 7714 h 297"/>
                              <a:gd name="T28" fmla="+- 0 3461 3254"/>
                              <a:gd name="T29" fmla="*/ T28 w 298"/>
                              <a:gd name="T30" fmla="+- 0 7682 7671"/>
                              <a:gd name="T31" fmla="*/ 7682 h 297"/>
                              <a:gd name="T32" fmla="+- 0 3403 3254"/>
                              <a:gd name="T33" fmla="*/ T32 w 298"/>
                              <a:gd name="T34" fmla="+- 0 7671 7671"/>
                              <a:gd name="T35" fmla="*/ 7671 h 297"/>
                              <a:gd name="T36" fmla="+- 0 3345 3254"/>
                              <a:gd name="T37" fmla="*/ T36 w 298"/>
                              <a:gd name="T38" fmla="+- 0 7682 7671"/>
                              <a:gd name="T39" fmla="*/ 7682 h 297"/>
                              <a:gd name="T40" fmla="+- 0 3298 3254"/>
                              <a:gd name="T41" fmla="*/ T40 w 298"/>
                              <a:gd name="T42" fmla="+- 0 7714 7671"/>
                              <a:gd name="T43" fmla="*/ 7714 h 297"/>
                              <a:gd name="T44" fmla="+- 0 3266 3254"/>
                              <a:gd name="T45" fmla="*/ T44 w 298"/>
                              <a:gd name="T46" fmla="+- 0 7762 7671"/>
                              <a:gd name="T47" fmla="*/ 7762 h 297"/>
                              <a:gd name="T48" fmla="+- 0 3254 3254"/>
                              <a:gd name="T49" fmla="*/ T48 w 298"/>
                              <a:gd name="T50" fmla="+- 0 7819 7671"/>
                              <a:gd name="T51" fmla="*/ 7819 h 297"/>
                              <a:gd name="T52" fmla="+- 0 3266 3254"/>
                              <a:gd name="T53" fmla="*/ T52 w 298"/>
                              <a:gd name="T54" fmla="+- 0 7877 7671"/>
                              <a:gd name="T55" fmla="*/ 7877 h 297"/>
                              <a:gd name="T56" fmla="+- 0 3298 3254"/>
                              <a:gd name="T57" fmla="*/ T56 w 298"/>
                              <a:gd name="T58" fmla="+- 0 7925 7671"/>
                              <a:gd name="T59" fmla="*/ 7925 h 297"/>
                              <a:gd name="T60" fmla="+- 0 3345 3254"/>
                              <a:gd name="T61" fmla="*/ T60 w 298"/>
                              <a:gd name="T62" fmla="+- 0 7957 7671"/>
                              <a:gd name="T63" fmla="*/ 7957 h 297"/>
                              <a:gd name="T64" fmla="+- 0 3403 3254"/>
                              <a:gd name="T65" fmla="*/ T64 w 298"/>
                              <a:gd name="T66" fmla="+- 0 7968 7671"/>
                              <a:gd name="T67" fmla="*/ 796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 name="Freeform 1345"/>
                        <wps:cNvSpPr>
                          <a:spLocks/>
                        </wps:cNvSpPr>
                        <wps:spPr bwMode="auto">
                          <a:xfrm>
                            <a:off x="4271" y="7677"/>
                            <a:ext cx="298" cy="298"/>
                          </a:xfrm>
                          <a:custGeom>
                            <a:avLst/>
                            <a:gdLst>
                              <a:gd name="T0" fmla="+- 0 4420 4271"/>
                              <a:gd name="T1" fmla="*/ T0 w 298"/>
                              <a:gd name="T2" fmla="+- 0 7677 7677"/>
                              <a:gd name="T3" fmla="*/ 7677 h 298"/>
                              <a:gd name="T4" fmla="+- 0 4362 4271"/>
                              <a:gd name="T5" fmla="*/ T4 w 298"/>
                              <a:gd name="T6" fmla="+- 0 7689 7677"/>
                              <a:gd name="T7" fmla="*/ 7689 h 298"/>
                              <a:gd name="T8" fmla="+- 0 4315 4271"/>
                              <a:gd name="T9" fmla="*/ T8 w 298"/>
                              <a:gd name="T10" fmla="+- 0 7721 7677"/>
                              <a:gd name="T11" fmla="*/ 7721 h 298"/>
                              <a:gd name="T12" fmla="+- 0 4283 4271"/>
                              <a:gd name="T13" fmla="*/ T12 w 298"/>
                              <a:gd name="T14" fmla="+- 0 7768 7677"/>
                              <a:gd name="T15" fmla="*/ 7768 h 298"/>
                              <a:gd name="T16" fmla="+- 0 4271 4271"/>
                              <a:gd name="T17" fmla="*/ T16 w 298"/>
                              <a:gd name="T18" fmla="+- 0 7826 7677"/>
                              <a:gd name="T19" fmla="*/ 7826 h 298"/>
                              <a:gd name="T20" fmla="+- 0 4283 4271"/>
                              <a:gd name="T21" fmla="*/ T20 w 298"/>
                              <a:gd name="T22" fmla="+- 0 7884 7677"/>
                              <a:gd name="T23" fmla="*/ 7884 h 298"/>
                              <a:gd name="T24" fmla="+- 0 4315 4271"/>
                              <a:gd name="T25" fmla="*/ T24 w 298"/>
                              <a:gd name="T26" fmla="+- 0 7931 7677"/>
                              <a:gd name="T27" fmla="*/ 7931 h 298"/>
                              <a:gd name="T28" fmla="+- 0 4362 4271"/>
                              <a:gd name="T29" fmla="*/ T28 w 298"/>
                              <a:gd name="T30" fmla="+- 0 7963 7677"/>
                              <a:gd name="T31" fmla="*/ 7963 h 298"/>
                              <a:gd name="T32" fmla="+- 0 4420 4271"/>
                              <a:gd name="T33" fmla="*/ T32 w 298"/>
                              <a:gd name="T34" fmla="+- 0 7975 7677"/>
                              <a:gd name="T35" fmla="*/ 7975 h 298"/>
                              <a:gd name="T36" fmla="+- 0 4478 4271"/>
                              <a:gd name="T37" fmla="*/ T36 w 298"/>
                              <a:gd name="T38" fmla="+- 0 7963 7677"/>
                              <a:gd name="T39" fmla="*/ 7963 h 298"/>
                              <a:gd name="T40" fmla="+- 0 4525 4271"/>
                              <a:gd name="T41" fmla="*/ T40 w 298"/>
                              <a:gd name="T42" fmla="+- 0 7931 7677"/>
                              <a:gd name="T43" fmla="*/ 7931 h 298"/>
                              <a:gd name="T44" fmla="+- 0 4557 4271"/>
                              <a:gd name="T45" fmla="*/ T44 w 298"/>
                              <a:gd name="T46" fmla="+- 0 7884 7677"/>
                              <a:gd name="T47" fmla="*/ 7884 h 298"/>
                              <a:gd name="T48" fmla="+- 0 4569 4271"/>
                              <a:gd name="T49" fmla="*/ T48 w 298"/>
                              <a:gd name="T50" fmla="+- 0 7826 7677"/>
                              <a:gd name="T51" fmla="*/ 7826 h 298"/>
                              <a:gd name="T52" fmla="+- 0 4557 4271"/>
                              <a:gd name="T53" fmla="*/ T52 w 298"/>
                              <a:gd name="T54" fmla="+- 0 7768 7677"/>
                              <a:gd name="T55" fmla="*/ 7768 h 298"/>
                              <a:gd name="T56" fmla="+- 0 4525 4271"/>
                              <a:gd name="T57" fmla="*/ T56 w 298"/>
                              <a:gd name="T58" fmla="+- 0 7721 7677"/>
                              <a:gd name="T59" fmla="*/ 7721 h 298"/>
                              <a:gd name="T60" fmla="+- 0 4478 4271"/>
                              <a:gd name="T61" fmla="*/ T60 w 298"/>
                              <a:gd name="T62" fmla="+- 0 7689 7677"/>
                              <a:gd name="T63" fmla="*/ 7689 h 298"/>
                              <a:gd name="T64" fmla="+- 0 4420 4271"/>
                              <a:gd name="T65" fmla="*/ T64 w 298"/>
                              <a:gd name="T66" fmla="+- 0 7677 7677"/>
                              <a:gd name="T67" fmla="*/ 767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2" name="Freeform 1344"/>
                        <wps:cNvSpPr>
                          <a:spLocks/>
                        </wps:cNvSpPr>
                        <wps:spPr bwMode="auto">
                          <a:xfrm>
                            <a:off x="4271" y="7677"/>
                            <a:ext cx="298" cy="298"/>
                          </a:xfrm>
                          <a:custGeom>
                            <a:avLst/>
                            <a:gdLst>
                              <a:gd name="T0" fmla="+- 0 4420 4271"/>
                              <a:gd name="T1" fmla="*/ T0 w 298"/>
                              <a:gd name="T2" fmla="+- 0 7975 7677"/>
                              <a:gd name="T3" fmla="*/ 7975 h 298"/>
                              <a:gd name="T4" fmla="+- 0 4478 4271"/>
                              <a:gd name="T5" fmla="*/ T4 w 298"/>
                              <a:gd name="T6" fmla="+- 0 7963 7677"/>
                              <a:gd name="T7" fmla="*/ 7963 h 298"/>
                              <a:gd name="T8" fmla="+- 0 4525 4271"/>
                              <a:gd name="T9" fmla="*/ T8 w 298"/>
                              <a:gd name="T10" fmla="+- 0 7931 7677"/>
                              <a:gd name="T11" fmla="*/ 7931 h 298"/>
                              <a:gd name="T12" fmla="+- 0 4557 4271"/>
                              <a:gd name="T13" fmla="*/ T12 w 298"/>
                              <a:gd name="T14" fmla="+- 0 7884 7677"/>
                              <a:gd name="T15" fmla="*/ 7884 h 298"/>
                              <a:gd name="T16" fmla="+- 0 4569 4271"/>
                              <a:gd name="T17" fmla="*/ T16 w 298"/>
                              <a:gd name="T18" fmla="+- 0 7826 7677"/>
                              <a:gd name="T19" fmla="*/ 7826 h 298"/>
                              <a:gd name="T20" fmla="+- 0 4557 4271"/>
                              <a:gd name="T21" fmla="*/ T20 w 298"/>
                              <a:gd name="T22" fmla="+- 0 7768 7677"/>
                              <a:gd name="T23" fmla="*/ 7768 h 298"/>
                              <a:gd name="T24" fmla="+- 0 4525 4271"/>
                              <a:gd name="T25" fmla="*/ T24 w 298"/>
                              <a:gd name="T26" fmla="+- 0 7721 7677"/>
                              <a:gd name="T27" fmla="*/ 7721 h 298"/>
                              <a:gd name="T28" fmla="+- 0 4478 4271"/>
                              <a:gd name="T29" fmla="*/ T28 w 298"/>
                              <a:gd name="T30" fmla="+- 0 7689 7677"/>
                              <a:gd name="T31" fmla="*/ 7689 h 298"/>
                              <a:gd name="T32" fmla="+- 0 4420 4271"/>
                              <a:gd name="T33" fmla="*/ T32 w 298"/>
                              <a:gd name="T34" fmla="+- 0 7677 7677"/>
                              <a:gd name="T35" fmla="*/ 7677 h 298"/>
                              <a:gd name="T36" fmla="+- 0 4362 4271"/>
                              <a:gd name="T37" fmla="*/ T36 w 298"/>
                              <a:gd name="T38" fmla="+- 0 7689 7677"/>
                              <a:gd name="T39" fmla="*/ 7689 h 298"/>
                              <a:gd name="T40" fmla="+- 0 4315 4271"/>
                              <a:gd name="T41" fmla="*/ T40 w 298"/>
                              <a:gd name="T42" fmla="+- 0 7721 7677"/>
                              <a:gd name="T43" fmla="*/ 7721 h 298"/>
                              <a:gd name="T44" fmla="+- 0 4283 4271"/>
                              <a:gd name="T45" fmla="*/ T44 w 298"/>
                              <a:gd name="T46" fmla="+- 0 7768 7677"/>
                              <a:gd name="T47" fmla="*/ 7768 h 298"/>
                              <a:gd name="T48" fmla="+- 0 4271 4271"/>
                              <a:gd name="T49" fmla="*/ T48 w 298"/>
                              <a:gd name="T50" fmla="+- 0 7826 7677"/>
                              <a:gd name="T51" fmla="*/ 7826 h 298"/>
                              <a:gd name="T52" fmla="+- 0 4283 4271"/>
                              <a:gd name="T53" fmla="*/ T52 w 298"/>
                              <a:gd name="T54" fmla="+- 0 7884 7677"/>
                              <a:gd name="T55" fmla="*/ 7884 h 298"/>
                              <a:gd name="T56" fmla="+- 0 4315 4271"/>
                              <a:gd name="T57" fmla="*/ T56 w 298"/>
                              <a:gd name="T58" fmla="+- 0 7931 7677"/>
                              <a:gd name="T59" fmla="*/ 7931 h 298"/>
                              <a:gd name="T60" fmla="+- 0 4362 4271"/>
                              <a:gd name="T61" fmla="*/ T60 w 298"/>
                              <a:gd name="T62" fmla="+- 0 7963 7677"/>
                              <a:gd name="T63" fmla="*/ 7963 h 298"/>
                              <a:gd name="T64" fmla="+- 0 4420 4271"/>
                              <a:gd name="T65" fmla="*/ T64 w 298"/>
                              <a:gd name="T66" fmla="+- 0 7975 7677"/>
                              <a:gd name="T67" fmla="*/ 797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3" name="Line 1343"/>
                        <wps:cNvCnPr>
                          <a:cxnSpLocks noChangeShapeType="1"/>
                        </wps:cNvCnPr>
                        <wps:spPr bwMode="auto">
                          <a:xfrm>
                            <a:off x="1369" y="749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4" name="Line 1342"/>
                        <wps:cNvCnPr>
                          <a:cxnSpLocks noChangeShapeType="1"/>
                        </wps:cNvCnPr>
                        <wps:spPr bwMode="auto">
                          <a:xfrm>
                            <a:off x="4416" y="752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5" name="Line 1341"/>
                        <wps:cNvCnPr>
                          <a:cxnSpLocks noChangeShapeType="1"/>
                        </wps:cNvCnPr>
                        <wps:spPr bwMode="auto">
                          <a:xfrm>
                            <a:off x="2378" y="7508"/>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6" name="Line 1340"/>
                        <wps:cNvCnPr>
                          <a:cxnSpLocks noChangeShapeType="1"/>
                        </wps:cNvCnPr>
                        <wps:spPr bwMode="auto">
                          <a:xfrm>
                            <a:off x="3399" y="7508"/>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7" name="Line 1339"/>
                        <wps:cNvCnPr>
                          <a:cxnSpLocks noChangeShapeType="1"/>
                        </wps:cNvCnPr>
                        <wps:spPr bwMode="auto">
                          <a:xfrm>
                            <a:off x="2373" y="7513"/>
                            <a:ext cx="10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A5BE22" id="Group 1338" o:spid="_x0000_s1026" style="position:absolute;margin-left:0;margin-top:0;width:411pt;height:609pt;z-index:-260746240;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">
                <v:shape id="Picture 1369"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">
                  <v:imagedata r:id="rId13" o:title=""/>
                </v:shape>
                <v:shape id="Picture 1368"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">
                  <v:imagedata r:id="rId79" o:title=""/>
                </v:shape>
                <v:shape id="Freeform 1367" o:spid="_x0000_s1029" style="position:absolute;left:1221;top:765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" path="m149,l91,11,44,43,12,91,,148r12,58l44,254r47,32l149,297r58,-11l254,254r32,-48l298,148,286,91,254,43,207,11,149,xe" stroked="f">
                  <v:path arrowok="t" o:connecttype="custom" o:connectlocs="149,7654;91,7665;44,7697;12,7745;0,7802;12,7860;44,7908;91,7940;149,7951;207,7940;254,7908;286,7860;298,7802;286,7745;254,7697;207,7665;149,7654" o:connectangles="0,0,0,0,0,0,0,0,0,0,0,0,0,0,0,0,0"/>
                </v:shape>
                <v:shape id="Freeform 1366" o:spid="_x0000_s1030" style="position:absolute;left:1221;top:765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" path="m149,297r58,-11l254,254r32,-48l298,148,286,91,254,43,207,11,149,,91,11,44,43,12,91,,148r12,58l44,254r47,32l149,297xe" filled="f" strokeweight=".5pt">
                  <v:path arrowok="t" o:connecttype="custom" o:connectlocs="149,7951;207,7940;254,7908;286,7860;298,7802;286,7745;254,7697;207,7665;149,7654;91,7665;44,7697;12,7745;0,7802;12,7860;44,7908;91,7940;149,7951" o:connectangles="0,0,0,0,0,0,0,0,0,0,0,0,0,0,0,0,0"/>
                </v:shape>
                <v:shape id="Freeform 1365" o:spid="_x0000_s1031" style="position:absolute;left:2237;top:766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" path="m149,l91,12,43,44,11,91,,149r11,58l43,254r48,32l149,298r57,-12l254,254r32,-47l297,149,286,91,254,44,206,12,149,xe" stroked="f">
                  <v:path arrowok="t" o:connecttype="custom" o:connectlocs="149,7660;91,7672;43,7704;11,7751;0,7809;11,7867;43,7914;91,7946;149,7958;206,7946;254,7914;286,7867;297,7809;286,7751;254,7704;206,7672;149,7660" o:connectangles="0,0,0,0,0,0,0,0,0,0,0,0,0,0,0,0,0"/>
                </v:shape>
                <v:shape id="Freeform 1364" o:spid="_x0000_s1032" style="position:absolute;left:2237;top:766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" path="m149,298r57,-12l254,254r32,-47l297,149,286,91,254,44,206,12,149,,91,12,43,44,11,91,,149r11,58l43,254r48,32l149,298xe" filled="f" strokeweight=".5pt">
                  <v:path arrowok="t" o:connecttype="custom" o:connectlocs="149,7958;206,7946;254,7914;286,7867;297,7809;286,7751;254,7704;206,7672;149,7660;91,7672;43,7704;11,7751;0,7809;11,7867;43,7914;91,7946;149,7958" o:connectangles="0,0,0,0,0,0,0,0,0,0,0,0,0,0,0,0,0"/>
                </v:shape>
                <v:shape id="Freeform 1363" o:spid="_x0000_s1033" style="position:absolute;left:3254;top:767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" path="m149,l91,11,44,43,12,91,,148r12,58l44,254r47,32l149,297r58,-11l254,254r32,-48l298,148,286,91,254,43,207,11,149,xe" stroked="f">
                  <v:path arrowok="t" o:connecttype="custom" o:connectlocs="149,7671;91,7682;44,7714;12,7762;0,7819;12,7877;44,7925;91,7957;149,7968;207,7957;254,7925;286,7877;298,7819;286,7762;254,7714;207,7682;149,7671" o:connectangles="0,0,0,0,0,0,0,0,0,0,0,0,0,0,0,0,0"/>
                </v:shape>
                <v:shape id="Freeform 1362" o:spid="_x0000_s1034" style="position:absolute;left:3254;top:767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" path="m149,297r58,-11l254,254r32,-48l298,148,286,91,254,43,207,11,149,,91,11,44,43,12,91,,148r12,58l44,254r47,32l149,297xe" filled="f" strokeweight=".5pt">
                  <v:path arrowok="t" o:connecttype="custom" o:connectlocs="149,7968;207,7957;254,7925;286,7877;298,7819;286,7762;254,7714;207,7682;149,7671;91,7682;44,7714;12,7762;0,7819;12,7877;44,7925;91,7957;149,7968" o:connectangles="0,0,0,0,0,0,0,0,0,0,0,0,0,0,0,0,0"/>
                </v:shape>
                <v:shape id="Freeform 1361" o:spid="_x0000_s1035" style="position:absolute;left:4271;top:767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" path="m149,l91,12,44,44,12,91,,149r12,58l44,254r47,32l149,298r58,-12l254,254r32,-47l298,149,286,91,254,44,207,12,149,xe" fillcolor="#41ad49" stroked="f">
                  <v:path arrowok="t" o:connecttype="custom" o:connectlocs="149,7677;91,7689;44,7721;12,7768;0,7826;12,7884;44,7931;91,7963;149,7975;207,7963;254,7931;286,7884;298,7826;286,7768;254,7721;207,7689;149,7677" o:connectangles="0,0,0,0,0,0,0,0,0,0,0,0,0,0,0,0,0"/>
                </v:shape>
                <v:shape id="Freeform 1360" o:spid="_x0000_s1036" style="position:absolute;left:4271;top:767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" path="m149,298r58,-12l254,254r32,-47l298,149,286,91,254,44,207,12,149,,91,12,44,44,12,91,,149r12,58l44,254r47,32l149,298xe" filled="f" strokeweight=".5pt">
                  <v:path arrowok="t" o:connecttype="custom" o:connectlocs="149,7975;207,7963;254,7931;286,7884;298,7826;286,7768;254,7721;207,7689;149,7677;91,7689;44,7721;12,7768;0,7826;12,7884;44,7931;91,7963;149,7975" o:connectangles="0,0,0,0,0,0,0,0,0,0,0,0,0,0,0,0,0"/>
                </v:shape>
                <v:line id="Line 1359" o:spid="_x0000_s1037" style="position:absolute;visibility:visible;mso-wrap-style:square" from="1369,7497" to="1369,7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" strokeweight=".5pt"/>
                <v:shape id="Picture 1358" o:spid="_x0000_s1038" type="#_x0000_t75" style="position:absolute;left:3760;top:7680;width:300;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">
                  <v:imagedata r:id="rId80" o:title=""/>
                </v:shape>
                <v:line id="Line 1357" o:spid="_x0000_s1039" style="position:absolute;visibility:visible;mso-wrap-style:square" from="4416,7525" to="4416,7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" strokeweight=".5pt"/>
                <v:shape id="Picture 1356" o:spid="_x0000_s1040" type="#_x0000_t75" style="position:absolute;left:1724;top:766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">
                  <v:imagedata r:id="rId32" o:title=""/>
                </v:shape>
                <v:line id="Line 1355" o:spid="_x0000_s1041" style="position:absolute;visibility:visible;mso-wrap-style:square" from="2378,7508" to="2378,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" strokeweight=".5pt"/>
                <v:line id="Line 1354" o:spid="_x0000_s1042" style="position:absolute;visibility:visible;mso-wrap-style:square" from="3399,7508" to="3399,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" strokeweight=".5pt"/>
                <v:line id="Line 1353" o:spid="_x0000_s1043" style="position:absolute;visibility:visible;mso-wrap-style:square" from="2373,7513" to="3404,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" strokeweight=".5pt"/>
                <v:shape id="Picture 1352" o:spid="_x0000_s1044" type="#_x0000_t75" style="position:absolute;left:2741;top:7660;width:299;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">
                  <v:imagedata r:id="rId32" o:title=""/>
                </v:shape>
                <v:shape id="Freeform 1351" o:spid="_x0000_s1045" style="position:absolute;left:1221;top:765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" path="m149,l91,11,44,43,12,91,,148r12,58l44,254r47,32l149,297r58,-11l254,254r32,-48l298,148,286,91,254,43,207,11,149,xe" stroked="f">
                  <v:path arrowok="t" o:connecttype="custom" o:connectlocs="149,7654;91,7665;44,7697;12,7745;0,7802;12,7860;44,7908;91,7940;149,7951;207,7940;254,7908;286,7860;298,7802;286,7745;254,7697;207,7665;149,7654" o:connectangles="0,0,0,0,0,0,0,0,0,0,0,0,0,0,0,0,0"/>
                </v:shape>
                <v:shape id="Freeform 1350" o:spid="_x0000_s1046" style="position:absolute;left:1221;top:765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" path="m149,297r58,-11l254,254r32,-48l298,148,286,91,254,43,207,11,149,,91,11,44,43,12,91,,148r12,58l44,254r47,32l149,297xe" filled="f" strokeweight=".5pt">
                  <v:path arrowok="t" o:connecttype="custom" o:connectlocs="149,7951;207,7940;254,7908;286,7860;298,7802;286,7745;254,7697;207,7665;149,7654;91,7665;44,7697;12,7745;0,7802;12,7860;44,7908;91,7940;149,7951" o:connectangles="0,0,0,0,0,0,0,0,0,0,0,0,0,0,0,0,0"/>
                </v:shape>
                <v:shape id="Freeform 1349" o:spid="_x0000_s1047" style="position:absolute;left:2237;top:766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" path="m149,l91,12,43,44,11,91,,149r11,58l43,254r48,32l149,298r57,-12l254,254r32,-47l297,149,286,91,254,44,206,12,149,xe" stroked="f">
                  <v:path arrowok="t" o:connecttype="custom" o:connectlocs="149,7660;91,7672;43,7704;11,7751;0,7809;11,7867;43,7914;91,7946;149,7958;206,7946;254,7914;286,7867;297,7809;286,7751;254,7704;206,7672;149,7660" o:connectangles="0,0,0,0,0,0,0,0,0,0,0,0,0,0,0,0,0"/>
                </v:shape>
                <v:shape id="Freeform 1348" o:spid="_x0000_s1048" style="position:absolute;left:2237;top:766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" path="m149,298r57,-12l254,254r32,-47l297,149,286,91,254,44,206,12,149,,91,12,43,44,11,91,,149r11,58l43,254r48,32l149,298xe" filled="f" strokeweight=".5pt">
                  <v:path arrowok="t" o:connecttype="custom" o:connectlocs="149,7958;206,7946;254,7914;286,7867;297,7809;286,7751;254,7704;206,7672;149,7660;91,7672;43,7704;11,7751;0,7809;11,7867;43,7914;91,7946;149,7958" o:connectangles="0,0,0,0,0,0,0,0,0,0,0,0,0,0,0,0,0"/>
                </v:shape>
                <v:shape id="Freeform 1347" o:spid="_x0000_s1049" style="position:absolute;left:3254;top:767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" path="m149,l91,11,44,43,12,91,,148r12,58l44,254r47,32l149,297r58,-11l254,254r32,-48l298,148,286,91,254,43,207,11,149,xe" stroked="f">
                  <v:path arrowok="t" o:connecttype="custom" o:connectlocs="149,7671;91,7682;44,7714;12,7762;0,7819;12,7877;44,7925;91,7957;149,7968;207,7957;254,7925;286,7877;298,7819;286,7762;254,7714;207,7682;149,7671" o:connectangles="0,0,0,0,0,0,0,0,0,0,0,0,0,0,0,0,0"/>
                </v:shape>
                <v:shape id="Freeform 1346" o:spid="_x0000_s1050" style="position:absolute;left:3254;top:767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" path="m149,297r58,-11l254,254r32,-48l298,148,286,91,254,43,207,11,149,,91,11,44,43,12,91,,148r12,58l44,254r47,32l149,297xe" filled="f" strokeweight=".5pt">
                  <v:path arrowok="t" o:connecttype="custom" o:connectlocs="149,7968;207,7957;254,7925;286,7877;298,7819;286,7762;254,7714;207,7682;149,7671;91,7682;44,7714;12,7762;0,7819;12,7877;44,7925;91,7957;149,7968" o:connectangles="0,0,0,0,0,0,0,0,0,0,0,0,0,0,0,0,0"/>
                </v:shape>
                <v:shape id="Freeform 1345" o:spid="_x0000_s1051" style="position:absolute;left:4271;top:767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" path="m149,l91,12,44,44,12,91,,149r12,58l44,254r47,32l149,298r58,-12l254,254r32,-47l298,149,286,91,254,44,207,12,149,xe" fillcolor="#41ad49" stroked="f">
                  <v:path arrowok="t" o:connecttype="custom" o:connectlocs="149,7677;91,7689;44,7721;12,7768;0,7826;12,7884;44,7931;91,7963;149,7975;207,7963;254,7931;286,7884;298,7826;286,7768;254,7721;207,7689;149,7677" o:connectangles="0,0,0,0,0,0,0,0,0,0,0,0,0,0,0,0,0"/>
                </v:shape>
                <v:shape id="Freeform 1344" o:spid="_x0000_s1052" style="position:absolute;left:4271;top:767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" path="m149,298r58,-12l254,254r32,-47l298,149,286,91,254,44,207,12,149,,91,12,44,44,12,91,,149r12,58l44,254r47,32l149,298xe" filled="f" strokeweight=".5pt">
                  <v:path arrowok="t" o:connecttype="custom" o:connectlocs="149,7975;207,7963;254,7931;286,7884;298,7826;286,7768;254,7721;207,7689;149,7677;91,7689;44,7721;12,7768;0,7826;12,7884;44,7931;91,7963;149,7975" o:connectangles="0,0,0,0,0,0,0,0,0,0,0,0,0,0,0,0,0"/>
                </v:shape>
                <v:line id="Line 1343" o:spid="_x0000_s1053" style="position:absolute;visibility:visible;mso-wrap-style:square" from="1369,7497" to="1369,7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" strokeweight=".5pt"/>
                <v:line id="Line 1342" o:spid="_x0000_s1054" style="position:absolute;visibility:visible;mso-wrap-style:square" from="4416,7525" to="4416,7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" strokeweight=".5pt"/>
                <v:line id="Line 1341" o:spid="_x0000_s1055" style="position:absolute;visibility:visible;mso-wrap-style:square" from="2378,7508" to="2378,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" strokeweight=".5pt"/>
                <v:line id="Line 1340" o:spid="_x0000_s1056" style="position:absolute;visibility:visible;mso-wrap-style:square" from="3399,7508" to="3399,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" strokeweight=".5pt"/>
                <v:line id="Line 1339" o:spid="_x0000_s1057" style="position:absolute;visibility:visible;mso-wrap-style:square" from="2373,7513" to="3404,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" strokeweight=".5pt"/>
                <w10:wrap anchorx="page" anchory="page"/>
              </v:group>
            </w:pict>
          </mc:Fallback>
        </mc:AlternateContent>
      </w:r>
    </w:p>
    <w:p w14:paraId="26E6844F" w14:textId="77777777" w:rsidR="006500DE" w:rsidRPr="004A7191" w:rsidRDefault="004A7191">
      <w:pPr>
        <w:spacing w:before="94"/>
        <w:ind w:left="1160"/>
        <w:rPr>
          <w:color w:val="000000" w:themeColor="text1"/>
          <w:sz w:val="16"/>
        </w:rPr>
      </w:pPr>
      <w:r w:rsidRPr="004A7191">
        <w:rPr>
          <w:color w:val="000000" w:themeColor="text1"/>
          <w:sz w:val="16"/>
        </w:rPr>
        <w:t>Least Concern (IUCN 3.1)</w:t>
      </w:r>
    </w:p>
    <w:p w14:paraId="746E9F97" w14:textId="77777777" w:rsidR="006500DE" w:rsidRPr="004A7191" w:rsidRDefault="006500DE">
      <w:pPr>
        <w:pStyle w:val="BodyText"/>
        <w:spacing w:before="4"/>
        <w:rPr>
          <w:color w:val="000000" w:themeColor="text1"/>
          <w:sz w:val="15"/>
        </w:rPr>
      </w:pPr>
    </w:p>
    <w:p w14:paraId="52ED5C57" w14:textId="77777777" w:rsidR="006500DE" w:rsidRPr="004A7191" w:rsidRDefault="004A7191">
      <w:pPr>
        <w:pStyle w:val="BodyText"/>
        <w:tabs>
          <w:tab w:val="left" w:pos="2364"/>
        </w:tabs>
        <w:spacing w:line="331" w:lineRule="auto"/>
        <w:ind w:left="1220" w:right="5128"/>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76FC5270" w14:textId="77777777" w:rsidR="006500DE" w:rsidRPr="004A7191" w:rsidRDefault="004A7191">
      <w:pPr>
        <w:pStyle w:val="BodyText"/>
        <w:tabs>
          <w:tab w:val="left" w:pos="2364"/>
        </w:tabs>
        <w:spacing w:line="229" w:lineRule="exact"/>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48F394EA" w14:textId="77777777" w:rsidR="006500DE" w:rsidRPr="004A7191" w:rsidRDefault="004A7191">
      <w:pPr>
        <w:pStyle w:val="BodyText"/>
        <w:tabs>
          <w:tab w:val="left" w:pos="2364"/>
        </w:tabs>
        <w:spacing w:before="90"/>
        <w:ind w:left="1220"/>
        <w:rPr>
          <w:color w:val="000000" w:themeColor="text1"/>
        </w:rPr>
      </w:pPr>
      <w:r w:rsidRPr="004A7191">
        <w:rPr>
          <w:color w:val="000000" w:themeColor="text1"/>
        </w:rPr>
        <w:t>Order:</w:t>
      </w:r>
      <w:r w:rsidRPr="004A7191">
        <w:rPr>
          <w:color w:val="000000" w:themeColor="text1"/>
        </w:rPr>
        <w:tab/>
      </w:r>
      <w:proofErr w:type="spellStart"/>
      <w:r w:rsidRPr="004A7191">
        <w:rPr>
          <w:color w:val="000000" w:themeColor="text1"/>
        </w:rPr>
        <w:t>Bucerotiformes</w:t>
      </w:r>
      <w:proofErr w:type="spellEnd"/>
    </w:p>
    <w:p w14:paraId="43A4A328" w14:textId="77777777" w:rsidR="006500DE" w:rsidRPr="004A7191" w:rsidRDefault="004A7191">
      <w:pPr>
        <w:pStyle w:val="BodyText"/>
        <w:tabs>
          <w:tab w:val="left" w:pos="2364"/>
        </w:tabs>
        <w:spacing w:before="110"/>
        <w:ind w:left="12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Bucerotidae</w:t>
      </w:r>
      <w:proofErr w:type="spellEnd"/>
    </w:p>
    <w:p w14:paraId="1E1420AE" w14:textId="77777777" w:rsidR="006500DE" w:rsidRPr="004A7191" w:rsidRDefault="004A7191">
      <w:pPr>
        <w:tabs>
          <w:tab w:val="left" w:pos="2364"/>
        </w:tabs>
        <w:spacing w:before="110"/>
        <w:ind w:left="122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Anthracoceros</w:t>
      </w:r>
      <w:proofErr w:type="spellEnd"/>
    </w:p>
    <w:p w14:paraId="05368350" w14:textId="77777777" w:rsidR="006500DE" w:rsidRPr="004A7191" w:rsidRDefault="004A7191">
      <w:pPr>
        <w:tabs>
          <w:tab w:val="left" w:pos="2364"/>
          <w:tab w:val="left" w:pos="5458"/>
        </w:tabs>
        <w:spacing w:before="110"/>
        <w:ind w:left="1220"/>
        <w:rPr>
          <w:rFonts w:ascii="Trebuchet MS"/>
          <w:color w:val="000000" w:themeColor="text1"/>
          <w:sz w:val="16"/>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A.</w:t>
      </w:r>
      <w:r w:rsidRPr="004A7191">
        <w:rPr>
          <w:rFonts w:ascii="Georgia"/>
          <w:i/>
          <w:color w:val="000000" w:themeColor="text1"/>
          <w:spacing w:val="-25"/>
          <w:sz w:val="20"/>
        </w:rPr>
        <w:t xml:space="preserve"> </w:t>
      </w:r>
      <w:proofErr w:type="spellStart"/>
      <w:r w:rsidRPr="004A7191">
        <w:rPr>
          <w:rFonts w:ascii="Georgia"/>
          <w:i/>
          <w:color w:val="000000" w:themeColor="text1"/>
          <w:sz w:val="20"/>
        </w:rPr>
        <w:t>albirostris</w:t>
      </w:r>
      <w:proofErr w:type="spellEnd"/>
      <w:r w:rsidRPr="004A7191">
        <w:rPr>
          <w:rFonts w:ascii="Georgia"/>
          <w:i/>
          <w:color w:val="000000" w:themeColor="text1"/>
          <w:sz w:val="20"/>
        </w:rPr>
        <w:tab/>
      </w:r>
      <w:r w:rsidRPr="004A7191">
        <w:rPr>
          <w:rFonts w:ascii="Trebuchet MS"/>
          <w:color w:val="000000" w:themeColor="text1"/>
          <w:position w:val="-1"/>
          <w:sz w:val="16"/>
        </w:rPr>
        <w:t xml:space="preserve">Photograph: </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position w:val="-1"/>
          <w:sz w:val="16"/>
        </w:rPr>
        <w:t>Dwivedi</w:t>
      </w:r>
    </w:p>
    <w:p w14:paraId="17584E36"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31BD1F4C" w14:textId="77777777" w:rsidR="006500DE" w:rsidRPr="004A7191" w:rsidRDefault="004A7191">
      <w:pPr>
        <w:pStyle w:val="Heading1"/>
        <w:tabs>
          <w:tab w:val="left" w:pos="1132"/>
          <w:tab w:val="left" w:pos="7739"/>
        </w:tabs>
        <w:rPr>
          <w:color w:val="000000" w:themeColor="text1"/>
        </w:rPr>
      </w:pPr>
      <w:r w:rsidRPr="004A7191">
        <w:rPr>
          <w:color w:val="000000" w:themeColor="text1"/>
          <w:shd w:val="clear" w:color="auto" w:fill="B6842D"/>
        </w:rPr>
        <w:lastRenderedPageBreak/>
        <w:t xml:space="preserve"> </w:t>
      </w:r>
      <w:r w:rsidRPr="004A7191">
        <w:rPr>
          <w:color w:val="000000" w:themeColor="text1"/>
          <w:shd w:val="clear" w:color="auto" w:fill="B6842D"/>
        </w:rPr>
        <w:tab/>
        <w:t>26. Great</w:t>
      </w:r>
      <w:r w:rsidRPr="004A7191">
        <w:rPr>
          <w:color w:val="000000" w:themeColor="text1"/>
          <w:spacing w:val="-7"/>
          <w:shd w:val="clear" w:color="auto" w:fill="B6842D"/>
        </w:rPr>
        <w:t xml:space="preserve"> </w:t>
      </w:r>
      <w:r w:rsidRPr="004A7191">
        <w:rPr>
          <w:color w:val="000000" w:themeColor="text1"/>
          <w:shd w:val="clear" w:color="auto" w:fill="B6842D"/>
        </w:rPr>
        <w:t>Hornbill</w:t>
      </w:r>
      <w:r w:rsidRPr="004A7191">
        <w:rPr>
          <w:color w:val="000000" w:themeColor="text1"/>
          <w:shd w:val="clear" w:color="auto" w:fill="B6842D"/>
        </w:rPr>
        <w:tab/>
      </w:r>
    </w:p>
    <w:p w14:paraId="3F666A7F" w14:textId="77777777" w:rsidR="006500DE" w:rsidRPr="004A7191" w:rsidRDefault="00AE6195">
      <w:pPr>
        <w:pStyle w:val="BodyText"/>
        <w:spacing w:before="304" w:line="235" w:lineRule="auto"/>
        <w:ind w:left="1140" w:right="1287"/>
        <w:rPr>
          <w:color w:val="000000" w:themeColor="text1"/>
        </w:rPr>
      </w:pPr>
      <w:r w:rsidRPr="004A7191">
        <w:rPr>
          <w:noProof/>
          <w:color w:val="000000" w:themeColor="text1"/>
        </w:rPr>
        <mc:AlternateContent>
          <mc:Choice Requires="wps">
            <w:drawing>
              <wp:anchor distT="0" distB="0" distL="114300" distR="114300" simplePos="0" relativeHeight="242571264" behindDoc="1" locked="0" layoutInCell="1" allowOverlap="1" wp14:anchorId="56519D1B" wp14:editId="1404F339">
                <wp:simplePos x="0" y="0"/>
                <wp:positionH relativeFrom="page">
                  <wp:posOffset>2565400</wp:posOffset>
                </wp:positionH>
                <wp:positionV relativeFrom="paragraph">
                  <wp:posOffset>359410</wp:posOffset>
                </wp:positionV>
                <wp:extent cx="161925" cy="154940"/>
                <wp:effectExtent l="0" t="0" r="0" b="0"/>
                <wp:wrapNone/>
                <wp:docPr id="1005" name="Text Box 1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7F7E0" w14:textId="77777777" w:rsidR="00B7268B" w:rsidRDefault="00B7268B">
                            <w:pPr>
                              <w:pStyle w:val="BodyText"/>
                              <w:rPr>
                                <w:rFonts w:ascii="Verdana"/>
                              </w:rPr>
                            </w:pPr>
                            <w:r>
                              <w:rPr>
                                <w:rFonts w:ascii="Verdana"/>
                                <w:color w:val="58595B"/>
                              </w:rPr>
                              <w:t>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519D1B" id="Text Box 1334" o:spid="_x0000_s1088" type="#_x0000_t202" style="position:absolute;left:0;text-align:left;margin-left:202pt;margin-top:28.3pt;width:12.75pt;height:12.2pt;z-index:-26074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" filled="f" stroked="f">
                <v:textbox inset="0,0,0,0">
                  <w:txbxContent>
                    <w:p w14:paraId="28D7F7E0" w14:textId="77777777" w:rsidR="00B7268B" w:rsidRDefault="00B7268B">
                      <w:pPr>
                        <w:pStyle w:val="BodyText"/>
                        <w:rPr>
                          <w:rFonts w:ascii="Verdana"/>
                        </w:rPr>
                      </w:pPr>
                      <w:r>
                        <w:rPr>
                          <w:rFonts w:ascii="Verdana"/>
                          <w:color w:val="58595B"/>
                        </w:rPr>
                        <w:t>64</w:t>
                      </w:r>
                    </w:p>
                  </w:txbxContent>
                </v:textbox>
                <w10:wrap anchorx="page"/>
              </v:shape>
            </w:pict>
          </mc:Fallback>
        </mc:AlternateContent>
      </w:r>
      <w:r w:rsidR="004A7191" w:rsidRPr="004A7191">
        <w:rPr>
          <w:color w:val="000000" w:themeColor="text1"/>
        </w:rPr>
        <w:t>The</w:t>
      </w:r>
      <w:r w:rsidR="004A7191" w:rsidRPr="004A7191">
        <w:rPr>
          <w:color w:val="000000" w:themeColor="text1"/>
          <w:spacing w:val="-30"/>
        </w:rPr>
        <w:t xml:space="preserve"> </w:t>
      </w:r>
      <w:r w:rsidR="004A7191" w:rsidRPr="004A7191">
        <w:rPr>
          <w:color w:val="000000" w:themeColor="text1"/>
        </w:rPr>
        <w:t>great</w:t>
      </w:r>
      <w:r w:rsidR="004A7191" w:rsidRPr="004A7191">
        <w:rPr>
          <w:color w:val="000000" w:themeColor="text1"/>
          <w:spacing w:val="-29"/>
        </w:rPr>
        <w:t xml:space="preserve"> </w:t>
      </w:r>
      <w:r w:rsidR="004A7191" w:rsidRPr="004A7191">
        <w:rPr>
          <w:color w:val="000000" w:themeColor="text1"/>
        </w:rPr>
        <w:t>hornbill</w:t>
      </w:r>
      <w:r w:rsidR="004A7191" w:rsidRPr="004A7191">
        <w:rPr>
          <w:color w:val="000000" w:themeColor="text1"/>
          <w:spacing w:val="-29"/>
        </w:rPr>
        <w:t xml:space="preserve"> </w:t>
      </w:r>
      <w:r w:rsidR="004A7191" w:rsidRPr="004A7191">
        <w:rPr>
          <w:color w:val="000000" w:themeColor="text1"/>
        </w:rPr>
        <w:t>is</w:t>
      </w:r>
      <w:r w:rsidR="004A7191" w:rsidRPr="004A7191">
        <w:rPr>
          <w:color w:val="000000" w:themeColor="text1"/>
          <w:spacing w:val="-29"/>
        </w:rPr>
        <w:t xml:space="preserve"> </w:t>
      </w:r>
      <w:r w:rsidR="004A7191" w:rsidRPr="004A7191">
        <w:rPr>
          <w:color w:val="000000" w:themeColor="text1"/>
        </w:rPr>
        <w:t>a</w:t>
      </w:r>
      <w:r w:rsidR="004A7191" w:rsidRPr="004A7191">
        <w:rPr>
          <w:color w:val="000000" w:themeColor="text1"/>
          <w:spacing w:val="-29"/>
        </w:rPr>
        <w:t xml:space="preserve"> </w:t>
      </w:r>
      <w:r w:rsidR="004A7191" w:rsidRPr="004A7191">
        <w:rPr>
          <w:color w:val="000000" w:themeColor="text1"/>
        </w:rPr>
        <w:t>large</w:t>
      </w:r>
      <w:r w:rsidR="004A7191" w:rsidRPr="004A7191">
        <w:rPr>
          <w:color w:val="000000" w:themeColor="text1"/>
          <w:spacing w:val="-28"/>
        </w:rPr>
        <w:t xml:space="preserve"> </w:t>
      </w:r>
      <w:r w:rsidR="004A7191" w:rsidRPr="004A7191">
        <w:rPr>
          <w:color w:val="000000" w:themeColor="text1"/>
        </w:rPr>
        <w:t>bird,</w:t>
      </w:r>
      <w:r w:rsidR="004A7191" w:rsidRPr="004A7191">
        <w:rPr>
          <w:color w:val="000000" w:themeColor="text1"/>
          <w:spacing w:val="-30"/>
        </w:rPr>
        <w:t xml:space="preserve"> </w:t>
      </w:r>
      <w:r w:rsidR="004A7191" w:rsidRPr="004A7191">
        <w:rPr>
          <w:color w:val="000000" w:themeColor="text1"/>
        </w:rPr>
        <w:t>95–130</w:t>
      </w:r>
      <w:r w:rsidR="004A7191" w:rsidRPr="004A7191">
        <w:rPr>
          <w:color w:val="000000" w:themeColor="text1"/>
          <w:spacing w:val="-28"/>
        </w:rPr>
        <w:t xml:space="preserve"> </w:t>
      </w:r>
      <w:r w:rsidR="004A7191" w:rsidRPr="004A7191">
        <w:rPr>
          <w:color w:val="000000" w:themeColor="text1"/>
        </w:rPr>
        <w:t>cm</w:t>
      </w:r>
      <w:r w:rsidR="004A7191" w:rsidRPr="004A7191">
        <w:rPr>
          <w:color w:val="000000" w:themeColor="text1"/>
          <w:spacing w:val="-29"/>
        </w:rPr>
        <w:t xml:space="preserve"> </w:t>
      </w:r>
      <w:r w:rsidR="004A7191" w:rsidRPr="004A7191">
        <w:rPr>
          <w:color w:val="000000" w:themeColor="text1"/>
        </w:rPr>
        <w:t>(37–51</w:t>
      </w:r>
      <w:r w:rsidR="004A7191" w:rsidRPr="004A7191">
        <w:rPr>
          <w:color w:val="000000" w:themeColor="text1"/>
          <w:spacing w:val="-30"/>
        </w:rPr>
        <w:t xml:space="preserve"> </w:t>
      </w:r>
      <w:r w:rsidR="004A7191" w:rsidRPr="004A7191">
        <w:rPr>
          <w:color w:val="000000" w:themeColor="text1"/>
        </w:rPr>
        <w:t>in)</w:t>
      </w:r>
      <w:r w:rsidR="004A7191" w:rsidRPr="004A7191">
        <w:rPr>
          <w:color w:val="000000" w:themeColor="text1"/>
          <w:spacing w:val="-28"/>
        </w:rPr>
        <w:t xml:space="preserve"> </w:t>
      </w:r>
      <w:r w:rsidR="004A7191" w:rsidRPr="004A7191">
        <w:rPr>
          <w:color w:val="000000" w:themeColor="text1"/>
        </w:rPr>
        <w:t>long,</w:t>
      </w:r>
      <w:r w:rsidR="004A7191" w:rsidRPr="004A7191">
        <w:rPr>
          <w:color w:val="000000" w:themeColor="text1"/>
          <w:spacing w:val="-28"/>
        </w:rPr>
        <w:t xml:space="preserve"> </w:t>
      </w:r>
      <w:r w:rsidR="004A7191" w:rsidRPr="004A7191">
        <w:rPr>
          <w:color w:val="000000" w:themeColor="text1"/>
        </w:rPr>
        <w:t>with</w:t>
      </w:r>
      <w:r w:rsidR="004A7191" w:rsidRPr="004A7191">
        <w:rPr>
          <w:color w:val="000000" w:themeColor="text1"/>
          <w:spacing w:val="-1"/>
        </w:rPr>
        <w:t xml:space="preserve"> </w:t>
      </w:r>
      <w:r w:rsidR="004A7191" w:rsidRPr="004A7191">
        <w:rPr>
          <w:color w:val="000000" w:themeColor="text1"/>
        </w:rPr>
        <w:t>a</w:t>
      </w:r>
      <w:r w:rsidR="004A7191" w:rsidRPr="004A7191">
        <w:rPr>
          <w:color w:val="000000" w:themeColor="text1"/>
          <w:spacing w:val="-29"/>
        </w:rPr>
        <w:t xml:space="preserve"> </w:t>
      </w:r>
      <w:r w:rsidR="004A7191" w:rsidRPr="004A7191">
        <w:rPr>
          <w:color w:val="000000" w:themeColor="text1"/>
        </w:rPr>
        <w:t>152</w:t>
      </w:r>
      <w:r w:rsidR="004A7191" w:rsidRPr="004A7191">
        <w:rPr>
          <w:color w:val="000000" w:themeColor="text1"/>
          <w:spacing w:val="-29"/>
        </w:rPr>
        <w:t xml:space="preserve"> </w:t>
      </w:r>
      <w:r w:rsidR="004A7191" w:rsidRPr="004A7191">
        <w:rPr>
          <w:color w:val="000000" w:themeColor="text1"/>
          <w:spacing w:val="-8"/>
        </w:rPr>
        <w:t xml:space="preserve">cm </w:t>
      </w:r>
      <w:r w:rsidR="004A7191" w:rsidRPr="004A7191">
        <w:rPr>
          <w:color w:val="000000" w:themeColor="text1"/>
        </w:rPr>
        <w:t>(60</w:t>
      </w:r>
      <w:r w:rsidR="004A7191" w:rsidRPr="004A7191">
        <w:rPr>
          <w:color w:val="000000" w:themeColor="text1"/>
          <w:spacing w:val="-30"/>
        </w:rPr>
        <w:t xml:space="preserve"> </w:t>
      </w:r>
      <w:r w:rsidR="004A7191" w:rsidRPr="004A7191">
        <w:rPr>
          <w:color w:val="000000" w:themeColor="text1"/>
        </w:rPr>
        <w:t>in)</w:t>
      </w:r>
      <w:r w:rsidR="004A7191" w:rsidRPr="004A7191">
        <w:rPr>
          <w:color w:val="000000" w:themeColor="text1"/>
          <w:spacing w:val="-28"/>
        </w:rPr>
        <w:t xml:space="preserve"> </w:t>
      </w:r>
      <w:r w:rsidR="004A7191" w:rsidRPr="004A7191">
        <w:rPr>
          <w:color w:val="000000" w:themeColor="text1"/>
        </w:rPr>
        <w:t>wingspan</w:t>
      </w:r>
      <w:r w:rsidR="004A7191" w:rsidRPr="004A7191">
        <w:rPr>
          <w:color w:val="000000" w:themeColor="text1"/>
          <w:spacing w:val="-29"/>
        </w:rPr>
        <w:t xml:space="preserve"> </w:t>
      </w:r>
      <w:r w:rsidR="004A7191" w:rsidRPr="004A7191">
        <w:rPr>
          <w:color w:val="000000" w:themeColor="text1"/>
        </w:rPr>
        <w:t>and</w:t>
      </w:r>
      <w:r w:rsidR="004A7191" w:rsidRPr="004A7191">
        <w:rPr>
          <w:color w:val="000000" w:themeColor="text1"/>
          <w:spacing w:val="-30"/>
        </w:rPr>
        <w:t xml:space="preserve"> </w:t>
      </w:r>
      <w:r w:rsidR="004A7191" w:rsidRPr="004A7191">
        <w:rPr>
          <w:color w:val="000000" w:themeColor="text1"/>
        </w:rPr>
        <w:t>a</w:t>
      </w:r>
      <w:r w:rsidR="004A7191" w:rsidRPr="004A7191">
        <w:rPr>
          <w:color w:val="000000" w:themeColor="text1"/>
          <w:spacing w:val="-28"/>
        </w:rPr>
        <w:t xml:space="preserve"> </w:t>
      </w:r>
      <w:r w:rsidR="004A7191" w:rsidRPr="004A7191">
        <w:rPr>
          <w:color w:val="000000" w:themeColor="text1"/>
        </w:rPr>
        <w:t>weight</w:t>
      </w:r>
      <w:r w:rsidR="004A7191" w:rsidRPr="004A7191">
        <w:rPr>
          <w:color w:val="000000" w:themeColor="text1"/>
          <w:spacing w:val="-29"/>
        </w:rPr>
        <w:t xml:space="preserve"> </w:t>
      </w:r>
      <w:r w:rsidR="004A7191" w:rsidRPr="004A7191">
        <w:rPr>
          <w:color w:val="000000" w:themeColor="text1"/>
        </w:rPr>
        <w:t>of</w:t>
      </w:r>
      <w:r w:rsidR="004A7191" w:rsidRPr="004A7191">
        <w:rPr>
          <w:color w:val="000000" w:themeColor="text1"/>
          <w:spacing w:val="-29"/>
        </w:rPr>
        <w:t xml:space="preserve"> </w:t>
      </w:r>
      <w:r w:rsidR="004A7191" w:rsidRPr="004A7191">
        <w:rPr>
          <w:color w:val="000000" w:themeColor="text1"/>
        </w:rPr>
        <w:t>2.15</w:t>
      </w:r>
      <w:r w:rsidR="004A7191" w:rsidRPr="004A7191">
        <w:rPr>
          <w:color w:val="000000" w:themeColor="text1"/>
          <w:spacing w:val="-28"/>
        </w:rPr>
        <w:t xml:space="preserve"> </w:t>
      </w:r>
      <w:r w:rsidR="004A7191" w:rsidRPr="004A7191">
        <w:rPr>
          <w:color w:val="000000" w:themeColor="text1"/>
        </w:rPr>
        <w:t>(4.7–8.8</w:t>
      </w:r>
      <w:r w:rsidR="004A7191" w:rsidRPr="004A7191">
        <w:rPr>
          <w:color w:val="000000" w:themeColor="text1"/>
          <w:spacing w:val="-30"/>
        </w:rPr>
        <w:t xml:space="preserve"> </w:t>
      </w:r>
      <w:proofErr w:type="spellStart"/>
      <w:r w:rsidR="004A7191" w:rsidRPr="004A7191">
        <w:rPr>
          <w:color w:val="000000" w:themeColor="text1"/>
        </w:rPr>
        <w:t>lb</w:t>
      </w:r>
      <w:proofErr w:type="spellEnd"/>
      <w:r w:rsidR="004A7191" w:rsidRPr="004A7191">
        <w:rPr>
          <w:color w:val="000000" w:themeColor="text1"/>
        </w:rPr>
        <w:t>).</w:t>
      </w:r>
      <w:r w:rsidR="004A7191" w:rsidRPr="004A7191">
        <w:rPr>
          <w:color w:val="000000" w:themeColor="text1"/>
          <w:spacing w:val="-1"/>
        </w:rPr>
        <w:t xml:space="preserve"> </w:t>
      </w:r>
      <w:r w:rsidR="004A7191" w:rsidRPr="004A7191">
        <w:rPr>
          <w:color w:val="000000" w:themeColor="text1"/>
        </w:rPr>
        <w:t>It</w:t>
      </w:r>
      <w:r w:rsidR="004A7191" w:rsidRPr="004A7191">
        <w:rPr>
          <w:color w:val="000000" w:themeColor="text1"/>
          <w:spacing w:val="-20"/>
        </w:rPr>
        <w:t xml:space="preserve"> </w:t>
      </w:r>
      <w:r w:rsidR="004A7191" w:rsidRPr="004A7191">
        <w:rPr>
          <w:color w:val="000000" w:themeColor="text1"/>
        </w:rPr>
        <w:t>is</w:t>
      </w:r>
      <w:r w:rsidR="004A7191" w:rsidRPr="004A7191">
        <w:rPr>
          <w:color w:val="000000" w:themeColor="text1"/>
          <w:spacing w:val="-18"/>
        </w:rPr>
        <w:t xml:space="preserve"> </w:t>
      </w:r>
      <w:r w:rsidR="004A7191" w:rsidRPr="004A7191">
        <w:rPr>
          <w:color w:val="000000" w:themeColor="text1"/>
        </w:rPr>
        <w:t>the</w:t>
      </w:r>
      <w:r w:rsidR="004A7191" w:rsidRPr="004A7191">
        <w:rPr>
          <w:color w:val="000000" w:themeColor="text1"/>
          <w:spacing w:val="-17"/>
        </w:rPr>
        <w:t xml:space="preserve"> </w:t>
      </w:r>
      <w:r w:rsidR="004A7191" w:rsidRPr="004A7191">
        <w:rPr>
          <w:color w:val="000000" w:themeColor="text1"/>
        </w:rPr>
        <w:t>heaviest, but not the longest, Asian hornbill. Females are smaller than males and have bluish-white instead of red eyes, although the orbital skin is pinkish. Like other hornbills, they have prominent</w:t>
      </w:r>
      <w:r w:rsidR="004A7191" w:rsidRPr="004A7191">
        <w:rPr>
          <w:color w:val="000000" w:themeColor="text1"/>
          <w:spacing w:val="-41"/>
        </w:rPr>
        <w:t xml:space="preserve"> </w:t>
      </w:r>
      <w:r w:rsidR="004A7191" w:rsidRPr="004A7191">
        <w:rPr>
          <w:color w:val="000000" w:themeColor="text1"/>
          <w:spacing w:val="-5"/>
        </w:rPr>
        <w:t>“eyelashes”.</w:t>
      </w:r>
    </w:p>
    <w:p w14:paraId="57105357" w14:textId="77777777" w:rsidR="006500DE" w:rsidRPr="004A7191" w:rsidRDefault="004A7191">
      <w:pPr>
        <w:pStyle w:val="BodyText"/>
        <w:spacing w:before="17" w:line="230" w:lineRule="auto"/>
        <w:ind w:left="1140" w:right="1141" w:firstLine="280"/>
        <w:rPr>
          <w:color w:val="000000" w:themeColor="text1"/>
        </w:rPr>
      </w:pPr>
      <w:r w:rsidRPr="004A7191">
        <w:rPr>
          <w:color w:val="000000" w:themeColor="text1"/>
        </w:rPr>
        <w:t>The</w:t>
      </w:r>
      <w:r w:rsidRPr="004A7191">
        <w:rPr>
          <w:color w:val="000000" w:themeColor="text1"/>
          <w:spacing w:val="-18"/>
        </w:rPr>
        <w:t xml:space="preserve"> </w:t>
      </w:r>
      <w:r w:rsidRPr="004A7191">
        <w:rPr>
          <w:color w:val="000000" w:themeColor="text1"/>
        </w:rPr>
        <w:t>most</w:t>
      </w:r>
      <w:r w:rsidRPr="004A7191">
        <w:rPr>
          <w:color w:val="000000" w:themeColor="text1"/>
          <w:spacing w:val="-18"/>
        </w:rPr>
        <w:t xml:space="preserve"> </w:t>
      </w:r>
      <w:r w:rsidRPr="004A7191">
        <w:rPr>
          <w:color w:val="000000" w:themeColor="text1"/>
        </w:rPr>
        <w:t>prominent</w:t>
      </w:r>
      <w:r w:rsidRPr="004A7191">
        <w:rPr>
          <w:color w:val="000000" w:themeColor="text1"/>
          <w:spacing w:val="-16"/>
        </w:rPr>
        <w:t xml:space="preserve"> </w:t>
      </w:r>
      <w:r w:rsidRPr="004A7191">
        <w:rPr>
          <w:color w:val="000000" w:themeColor="text1"/>
        </w:rPr>
        <w:t>feature</w:t>
      </w:r>
      <w:r w:rsidRPr="004A7191">
        <w:rPr>
          <w:color w:val="000000" w:themeColor="text1"/>
          <w:spacing w:val="-18"/>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hornbill</w:t>
      </w:r>
      <w:r w:rsidRPr="004A7191">
        <w:rPr>
          <w:color w:val="000000" w:themeColor="text1"/>
          <w:spacing w:val="-16"/>
        </w:rPr>
        <w:t xml:space="preserve"> </w:t>
      </w:r>
      <w:r w:rsidRPr="004A7191">
        <w:rPr>
          <w:color w:val="000000" w:themeColor="text1"/>
        </w:rPr>
        <w:t>is</w:t>
      </w:r>
      <w:r w:rsidRPr="004A7191">
        <w:rPr>
          <w:color w:val="000000" w:themeColor="text1"/>
          <w:spacing w:val="-17"/>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bright</w:t>
      </w:r>
      <w:r w:rsidRPr="004A7191">
        <w:rPr>
          <w:color w:val="000000" w:themeColor="text1"/>
          <w:spacing w:val="-16"/>
        </w:rPr>
        <w:t xml:space="preserve"> </w:t>
      </w:r>
      <w:r w:rsidRPr="004A7191">
        <w:rPr>
          <w:color w:val="000000" w:themeColor="text1"/>
        </w:rPr>
        <w:t>yellow</w:t>
      </w:r>
      <w:r w:rsidRPr="004A7191">
        <w:rPr>
          <w:color w:val="000000" w:themeColor="text1"/>
          <w:spacing w:val="-1"/>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black casque</w:t>
      </w:r>
      <w:r w:rsidRPr="004A7191">
        <w:rPr>
          <w:color w:val="000000" w:themeColor="text1"/>
          <w:spacing w:val="-16"/>
        </w:rPr>
        <w:t xml:space="preserve"> </w:t>
      </w:r>
      <w:r w:rsidRPr="004A7191">
        <w:rPr>
          <w:color w:val="000000" w:themeColor="text1"/>
        </w:rPr>
        <w:t>on</w:t>
      </w:r>
      <w:r w:rsidRPr="004A7191">
        <w:rPr>
          <w:color w:val="000000" w:themeColor="text1"/>
          <w:spacing w:val="-15"/>
        </w:rPr>
        <w:t xml:space="preserve"> </w:t>
      </w:r>
      <w:r w:rsidRPr="004A7191">
        <w:rPr>
          <w:color w:val="000000" w:themeColor="text1"/>
        </w:rPr>
        <w:t>top</w:t>
      </w:r>
      <w:r w:rsidRPr="004A7191">
        <w:rPr>
          <w:color w:val="000000" w:themeColor="text1"/>
          <w:spacing w:val="-14"/>
        </w:rPr>
        <w:t xml:space="preserve"> </w:t>
      </w:r>
      <w:r w:rsidRPr="004A7191">
        <w:rPr>
          <w:color w:val="000000" w:themeColor="text1"/>
        </w:rPr>
        <w:t>of</w:t>
      </w:r>
      <w:r w:rsidRPr="004A7191">
        <w:rPr>
          <w:color w:val="000000" w:themeColor="text1"/>
          <w:spacing w:val="-15"/>
        </w:rPr>
        <w:t xml:space="preserve"> </w:t>
      </w:r>
      <w:r w:rsidRPr="004A7191">
        <w:rPr>
          <w:color w:val="000000" w:themeColor="text1"/>
        </w:rPr>
        <w:t>its</w:t>
      </w:r>
      <w:r w:rsidRPr="004A7191">
        <w:rPr>
          <w:color w:val="000000" w:themeColor="text1"/>
          <w:spacing w:val="-15"/>
        </w:rPr>
        <w:t xml:space="preserve"> </w:t>
      </w:r>
      <w:r w:rsidRPr="004A7191">
        <w:rPr>
          <w:color w:val="000000" w:themeColor="text1"/>
        </w:rPr>
        <w:t>massive</w:t>
      </w:r>
      <w:r w:rsidRPr="004A7191">
        <w:rPr>
          <w:color w:val="000000" w:themeColor="text1"/>
          <w:spacing w:val="-15"/>
        </w:rPr>
        <w:t xml:space="preserve"> </w:t>
      </w:r>
      <w:r w:rsidRPr="004A7191">
        <w:rPr>
          <w:color w:val="000000" w:themeColor="text1"/>
        </w:rPr>
        <w:t>bill.</w:t>
      </w:r>
      <w:r w:rsidRPr="004A7191">
        <w:rPr>
          <w:color w:val="000000" w:themeColor="text1"/>
          <w:spacing w:val="-26"/>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casque</w:t>
      </w:r>
      <w:r w:rsidRPr="004A7191">
        <w:rPr>
          <w:color w:val="000000" w:themeColor="text1"/>
          <w:spacing w:val="-15"/>
        </w:rPr>
        <w:t xml:space="preserve"> </w:t>
      </w:r>
      <w:r w:rsidRPr="004A7191">
        <w:rPr>
          <w:color w:val="000000" w:themeColor="text1"/>
        </w:rPr>
        <w:t>appears</w:t>
      </w:r>
    </w:p>
    <w:p w14:paraId="285A1C34" w14:textId="77777777" w:rsidR="006500DE" w:rsidRPr="004A7191" w:rsidRDefault="004A7191">
      <w:pPr>
        <w:pStyle w:val="BodyText"/>
        <w:spacing w:before="11"/>
        <w:ind w:left="1140" w:right="1126"/>
        <w:rPr>
          <w:color w:val="000000" w:themeColor="text1"/>
        </w:rPr>
      </w:pPr>
      <w:r w:rsidRPr="004A7191">
        <w:rPr>
          <w:color w:val="000000" w:themeColor="text1"/>
        </w:rPr>
        <w:t>U-shaped when viewed from the front, and the top is concave, with two ridges along the sides that form points in the front, whence</w:t>
      </w:r>
      <w:r w:rsidR="003B34BB">
        <w:rPr>
          <w:color w:val="000000" w:themeColor="text1"/>
        </w:rPr>
        <w:t xml:space="preserve"> </w:t>
      </w:r>
      <w:r w:rsidRPr="004A7191">
        <w:rPr>
          <w:color w:val="000000" w:themeColor="text1"/>
        </w:rPr>
        <w:t>the</w:t>
      </w:r>
      <w:r w:rsidR="003B34BB">
        <w:rPr>
          <w:color w:val="000000" w:themeColor="text1"/>
        </w:rPr>
        <w:t xml:space="preserve"> </w:t>
      </w:r>
      <w:r w:rsidRPr="004A7191">
        <w:rPr>
          <w:color w:val="000000" w:themeColor="text1"/>
        </w:rPr>
        <w:t>Latin</w:t>
      </w:r>
      <w:r w:rsidR="003B34BB">
        <w:rPr>
          <w:color w:val="000000" w:themeColor="text1"/>
        </w:rPr>
        <w:t xml:space="preserve"> </w:t>
      </w:r>
      <w:r w:rsidRPr="004A7191">
        <w:rPr>
          <w:color w:val="000000" w:themeColor="text1"/>
        </w:rPr>
        <w:t xml:space="preserve">species </w:t>
      </w:r>
      <w:proofErr w:type="spellStart"/>
      <w:r w:rsidRPr="004A7191">
        <w:rPr>
          <w:rFonts w:ascii="Georgia"/>
          <w:i/>
          <w:color w:val="000000" w:themeColor="text1"/>
        </w:rPr>
        <w:t>epithetbicornis</w:t>
      </w:r>
      <w:proofErr w:type="spellEnd"/>
      <w:r w:rsidRPr="004A7191">
        <w:rPr>
          <w:color w:val="000000" w:themeColor="text1"/>
        </w:rPr>
        <w:t>(two-horned).The</w:t>
      </w:r>
      <w:r w:rsidR="003B34BB">
        <w:rPr>
          <w:color w:val="000000" w:themeColor="text1"/>
        </w:rPr>
        <w:t xml:space="preserve"> </w:t>
      </w:r>
      <w:r w:rsidRPr="004A7191">
        <w:rPr>
          <w:color w:val="000000" w:themeColor="text1"/>
        </w:rPr>
        <w:t>back of the casque is reddish in females,</w:t>
      </w:r>
      <w:r w:rsidRPr="004A7191">
        <w:rPr>
          <w:color w:val="000000" w:themeColor="text1"/>
          <w:spacing w:val="-1"/>
        </w:rPr>
        <w:t xml:space="preserve"> </w:t>
      </w:r>
      <w:r w:rsidRPr="004A7191">
        <w:rPr>
          <w:color w:val="000000" w:themeColor="text1"/>
        </w:rPr>
        <w:t>while the</w:t>
      </w:r>
      <w:r w:rsidRPr="004A7191">
        <w:rPr>
          <w:color w:val="000000" w:themeColor="text1"/>
          <w:spacing w:val="-2"/>
        </w:rPr>
        <w:t xml:space="preserve"> </w:t>
      </w:r>
      <w:r w:rsidRPr="004A7191">
        <w:rPr>
          <w:color w:val="000000" w:themeColor="text1"/>
        </w:rPr>
        <w:t>underside</w:t>
      </w:r>
      <w:r w:rsidRPr="004A7191">
        <w:rPr>
          <w:color w:val="000000" w:themeColor="text1"/>
          <w:spacing w:val="-1"/>
        </w:rPr>
        <w:t xml:space="preserve"> </w:t>
      </w:r>
      <w:r w:rsidRPr="004A7191">
        <w:rPr>
          <w:color w:val="000000" w:themeColor="text1"/>
        </w:rPr>
        <w:t>of the</w:t>
      </w:r>
      <w:r w:rsidRPr="004A7191">
        <w:rPr>
          <w:color w:val="000000" w:themeColor="text1"/>
          <w:spacing w:val="-2"/>
        </w:rPr>
        <w:t xml:space="preserve"> </w:t>
      </w:r>
      <w:r w:rsidRPr="004A7191">
        <w:rPr>
          <w:color w:val="000000" w:themeColor="text1"/>
        </w:rPr>
        <w:t>front</w:t>
      </w:r>
      <w:r w:rsidRPr="004A7191">
        <w:rPr>
          <w:color w:val="000000" w:themeColor="text1"/>
          <w:spacing w:val="-15"/>
        </w:rPr>
        <w:t xml:space="preserve"> </w:t>
      </w:r>
      <w:r w:rsidRPr="004A7191">
        <w:rPr>
          <w:color w:val="000000" w:themeColor="text1"/>
        </w:rPr>
        <w:t>and</w:t>
      </w:r>
      <w:r w:rsidRPr="004A7191">
        <w:rPr>
          <w:color w:val="000000" w:themeColor="text1"/>
          <w:spacing w:val="-13"/>
        </w:rPr>
        <w:t xml:space="preserve"> </w:t>
      </w:r>
      <w:r w:rsidRPr="004A7191">
        <w:rPr>
          <w:color w:val="000000" w:themeColor="text1"/>
        </w:rPr>
        <w:t>back</w:t>
      </w:r>
      <w:r w:rsidRPr="004A7191">
        <w:rPr>
          <w:color w:val="000000" w:themeColor="text1"/>
          <w:spacing w:val="-14"/>
        </w:rPr>
        <w:t xml:space="preserve"> </w:t>
      </w:r>
      <w:r w:rsidRPr="004A7191">
        <w:rPr>
          <w:color w:val="000000" w:themeColor="text1"/>
        </w:rPr>
        <w:t>of</w:t>
      </w:r>
      <w:r w:rsidRPr="004A7191">
        <w:rPr>
          <w:color w:val="000000" w:themeColor="text1"/>
          <w:spacing w:val="-15"/>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casque</w:t>
      </w:r>
      <w:r w:rsidRPr="004A7191">
        <w:rPr>
          <w:color w:val="000000" w:themeColor="text1"/>
          <w:spacing w:val="-14"/>
        </w:rPr>
        <w:t xml:space="preserve"> </w:t>
      </w:r>
      <w:r w:rsidRPr="004A7191">
        <w:rPr>
          <w:color w:val="000000" w:themeColor="text1"/>
        </w:rPr>
        <w:t>is</w:t>
      </w:r>
      <w:r w:rsidRPr="004A7191">
        <w:rPr>
          <w:color w:val="000000" w:themeColor="text1"/>
          <w:spacing w:val="-13"/>
        </w:rPr>
        <w:t xml:space="preserve"> </w:t>
      </w:r>
      <w:r w:rsidRPr="004A7191">
        <w:rPr>
          <w:color w:val="000000" w:themeColor="text1"/>
        </w:rPr>
        <w:t>black</w:t>
      </w:r>
      <w:r w:rsidRPr="004A7191">
        <w:rPr>
          <w:color w:val="000000" w:themeColor="text1"/>
          <w:spacing w:val="-15"/>
        </w:rPr>
        <w:t xml:space="preserve"> </w:t>
      </w:r>
      <w:r w:rsidRPr="004A7191">
        <w:rPr>
          <w:color w:val="000000" w:themeColor="text1"/>
        </w:rPr>
        <w:t>in males.</w:t>
      </w:r>
    </w:p>
    <w:p w14:paraId="23F8CA70" w14:textId="77777777" w:rsidR="006500DE" w:rsidRPr="004A7191" w:rsidRDefault="004A7191">
      <w:pPr>
        <w:pStyle w:val="BodyText"/>
        <w:ind w:left="1140" w:right="3591" w:firstLine="280"/>
        <w:jc w:val="both"/>
        <w:rPr>
          <w:color w:val="000000" w:themeColor="text1"/>
        </w:rPr>
      </w:pPr>
      <w:r w:rsidRPr="004A7191">
        <w:rPr>
          <w:color w:val="000000" w:themeColor="text1"/>
        </w:rPr>
        <w:t xml:space="preserve">The casque is hollow and serves </w:t>
      </w:r>
      <w:r w:rsidRPr="004A7191">
        <w:rPr>
          <w:color w:val="000000" w:themeColor="text1"/>
          <w:spacing w:val="-6"/>
        </w:rPr>
        <w:t xml:space="preserve">no </w:t>
      </w:r>
      <w:r w:rsidRPr="004A7191">
        <w:rPr>
          <w:color w:val="000000" w:themeColor="text1"/>
        </w:rPr>
        <w:t>known</w:t>
      </w:r>
      <w:r w:rsidRPr="004A7191">
        <w:rPr>
          <w:color w:val="000000" w:themeColor="text1"/>
          <w:spacing w:val="-11"/>
        </w:rPr>
        <w:t xml:space="preserve"> </w:t>
      </w:r>
      <w:r w:rsidRPr="004A7191">
        <w:rPr>
          <w:color w:val="000000" w:themeColor="text1"/>
        </w:rPr>
        <w:t>purpose,</w:t>
      </w:r>
      <w:r w:rsidRPr="004A7191">
        <w:rPr>
          <w:color w:val="000000" w:themeColor="text1"/>
          <w:spacing w:val="-9"/>
        </w:rPr>
        <w:t xml:space="preserve"> </w:t>
      </w:r>
      <w:r w:rsidRPr="004A7191">
        <w:rPr>
          <w:color w:val="000000" w:themeColor="text1"/>
        </w:rPr>
        <w:t>although</w:t>
      </w:r>
      <w:r w:rsidRPr="004A7191">
        <w:rPr>
          <w:color w:val="000000" w:themeColor="text1"/>
          <w:spacing w:val="-8"/>
        </w:rPr>
        <w:t xml:space="preserve"> </w:t>
      </w:r>
      <w:r w:rsidRPr="004A7191">
        <w:rPr>
          <w:color w:val="000000" w:themeColor="text1"/>
        </w:rPr>
        <w:t>it</w:t>
      </w:r>
      <w:r w:rsidRPr="004A7191">
        <w:rPr>
          <w:color w:val="000000" w:themeColor="text1"/>
          <w:spacing w:val="-9"/>
        </w:rPr>
        <w:t xml:space="preserve"> </w:t>
      </w:r>
      <w:r w:rsidRPr="004A7191">
        <w:rPr>
          <w:color w:val="000000" w:themeColor="text1"/>
        </w:rPr>
        <w:t>is</w:t>
      </w:r>
      <w:r w:rsidRPr="004A7191">
        <w:rPr>
          <w:color w:val="000000" w:themeColor="text1"/>
          <w:spacing w:val="-8"/>
        </w:rPr>
        <w:t xml:space="preserve"> </w:t>
      </w:r>
      <w:r w:rsidRPr="004A7191">
        <w:rPr>
          <w:color w:val="000000" w:themeColor="text1"/>
        </w:rPr>
        <w:t>believed</w:t>
      </w:r>
      <w:r w:rsidRPr="004A7191">
        <w:rPr>
          <w:color w:val="000000" w:themeColor="text1"/>
          <w:spacing w:val="9"/>
        </w:rPr>
        <w:t xml:space="preserve"> </w:t>
      </w:r>
      <w:r w:rsidRPr="004A7191">
        <w:rPr>
          <w:color w:val="000000" w:themeColor="text1"/>
        </w:rPr>
        <w:t>to</w:t>
      </w:r>
      <w:r w:rsidRPr="004A7191">
        <w:rPr>
          <w:color w:val="000000" w:themeColor="text1"/>
          <w:spacing w:val="-7"/>
        </w:rPr>
        <w:t xml:space="preserve"> </w:t>
      </w:r>
      <w:r w:rsidRPr="004A7191">
        <w:rPr>
          <w:color w:val="000000" w:themeColor="text1"/>
          <w:spacing w:val="-6"/>
        </w:rPr>
        <w:t xml:space="preserve">be </w:t>
      </w:r>
      <w:r w:rsidRPr="004A7191">
        <w:rPr>
          <w:color w:val="000000" w:themeColor="text1"/>
        </w:rPr>
        <w:t>the</w:t>
      </w:r>
      <w:r w:rsidRPr="004A7191">
        <w:rPr>
          <w:color w:val="000000" w:themeColor="text1"/>
          <w:spacing w:val="-16"/>
        </w:rPr>
        <w:t xml:space="preserve"> </w:t>
      </w:r>
      <w:r w:rsidRPr="004A7191">
        <w:rPr>
          <w:color w:val="000000" w:themeColor="text1"/>
        </w:rPr>
        <w:t>result</w:t>
      </w:r>
      <w:r w:rsidRPr="004A7191">
        <w:rPr>
          <w:color w:val="000000" w:themeColor="text1"/>
          <w:spacing w:val="-16"/>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sexual</w:t>
      </w:r>
      <w:r w:rsidRPr="004A7191">
        <w:rPr>
          <w:color w:val="000000" w:themeColor="text1"/>
          <w:spacing w:val="-16"/>
        </w:rPr>
        <w:t xml:space="preserve"> </w:t>
      </w:r>
      <w:r w:rsidRPr="004A7191">
        <w:rPr>
          <w:color w:val="000000" w:themeColor="text1"/>
        </w:rPr>
        <w:t>selection.</w:t>
      </w:r>
    </w:p>
    <w:p w14:paraId="1A7AF279" w14:textId="77777777" w:rsidR="006500DE" w:rsidRPr="004A7191" w:rsidRDefault="004A7191">
      <w:pPr>
        <w:pStyle w:val="BodyText"/>
        <w:spacing w:before="3" w:line="235" w:lineRule="auto"/>
        <w:ind w:left="1140" w:right="3754"/>
        <w:rPr>
          <w:color w:val="000000" w:themeColor="text1"/>
        </w:rPr>
      </w:pPr>
      <w:r w:rsidRPr="004A7191">
        <w:rPr>
          <w:color w:val="000000" w:themeColor="text1"/>
        </w:rPr>
        <w:t>Male hornbills have been known to indulge in aerial casque butting, with birds striking each other in flight.[3] The male spreads the preen gland secretion, which</w:t>
      </w:r>
    </w:p>
    <w:p w14:paraId="79B4BFE1" w14:textId="77777777" w:rsidR="006500DE" w:rsidRPr="004A7191" w:rsidRDefault="004A7191">
      <w:pPr>
        <w:pStyle w:val="BodyText"/>
        <w:spacing w:before="17" w:line="230" w:lineRule="auto"/>
        <w:ind w:left="1140" w:right="4236"/>
        <w:rPr>
          <w:color w:val="000000" w:themeColor="text1"/>
        </w:rPr>
      </w:pPr>
      <w:r w:rsidRPr="004A7191">
        <w:rPr>
          <w:color w:val="000000" w:themeColor="text1"/>
        </w:rPr>
        <w:t xml:space="preserve">is yellow, onto the primary feathers and bill to give them </w:t>
      </w:r>
      <w:proofErr w:type="spellStart"/>
      <w:r w:rsidRPr="004A7191">
        <w:rPr>
          <w:color w:val="000000" w:themeColor="text1"/>
        </w:rPr>
        <w:t>thebright</w:t>
      </w:r>
      <w:proofErr w:type="spellEnd"/>
      <w:r w:rsidRPr="004A7191">
        <w:rPr>
          <w:color w:val="000000" w:themeColor="text1"/>
        </w:rPr>
        <w:t xml:space="preserve"> </w:t>
      </w:r>
      <w:proofErr w:type="spellStart"/>
      <w:r w:rsidRPr="004A7191">
        <w:rPr>
          <w:color w:val="000000" w:themeColor="text1"/>
        </w:rPr>
        <w:t>yellowcolour</w:t>
      </w:r>
      <w:proofErr w:type="spellEnd"/>
      <w:r w:rsidRPr="004A7191">
        <w:rPr>
          <w:color w:val="000000" w:themeColor="text1"/>
        </w:rPr>
        <w:t>.[4]The</w:t>
      </w:r>
    </w:p>
    <w:p w14:paraId="26321639" w14:textId="77777777" w:rsidR="006500DE" w:rsidRPr="004A7191" w:rsidRDefault="004A7191">
      <w:pPr>
        <w:pStyle w:val="BodyText"/>
        <w:spacing w:before="10"/>
        <w:ind w:left="1140" w:right="3714"/>
        <w:rPr>
          <w:color w:val="000000" w:themeColor="text1"/>
        </w:rPr>
      </w:pPr>
      <w:r w:rsidRPr="004A7191">
        <w:rPr>
          <w:color w:val="000000" w:themeColor="text1"/>
        </w:rPr>
        <w:t>commissure of the beak is black and has a serrated edge which becomes worn with age.</w:t>
      </w:r>
    </w:p>
    <w:p w14:paraId="6A8B495E" w14:textId="77777777" w:rsidR="006500DE" w:rsidRPr="004A7191" w:rsidRDefault="004A7191">
      <w:pPr>
        <w:pStyle w:val="BodyText"/>
        <w:spacing w:line="249" w:lineRule="auto"/>
        <w:ind w:left="1140" w:right="1415" w:firstLine="280"/>
        <w:rPr>
          <w:color w:val="000000" w:themeColor="text1"/>
        </w:rPr>
      </w:pPr>
      <w:r w:rsidRPr="004A7191">
        <w:rPr>
          <w:color w:val="000000" w:themeColor="text1"/>
        </w:rPr>
        <w:t>The</w:t>
      </w:r>
      <w:r w:rsidRPr="004A7191">
        <w:rPr>
          <w:color w:val="000000" w:themeColor="text1"/>
          <w:spacing w:val="-14"/>
        </w:rPr>
        <w:t xml:space="preserve"> </w:t>
      </w:r>
      <w:r w:rsidRPr="004A7191">
        <w:rPr>
          <w:color w:val="000000" w:themeColor="text1"/>
        </w:rPr>
        <w:t>wing</w:t>
      </w:r>
      <w:r w:rsidRPr="004A7191">
        <w:rPr>
          <w:color w:val="000000" w:themeColor="text1"/>
          <w:spacing w:val="-14"/>
        </w:rPr>
        <w:t xml:space="preserve"> </w:t>
      </w:r>
      <w:r w:rsidRPr="004A7191">
        <w:rPr>
          <w:color w:val="000000" w:themeColor="text1"/>
        </w:rPr>
        <w:t>beats</w:t>
      </w:r>
      <w:r w:rsidRPr="004A7191">
        <w:rPr>
          <w:color w:val="000000" w:themeColor="text1"/>
          <w:spacing w:val="-14"/>
        </w:rPr>
        <w:t xml:space="preserve"> </w:t>
      </w:r>
      <w:r w:rsidRPr="004A7191">
        <w:rPr>
          <w:color w:val="000000" w:themeColor="text1"/>
        </w:rPr>
        <w:t>are</w:t>
      </w:r>
      <w:r w:rsidRPr="004A7191">
        <w:rPr>
          <w:color w:val="000000" w:themeColor="text1"/>
          <w:spacing w:val="-12"/>
        </w:rPr>
        <w:t xml:space="preserve"> </w:t>
      </w:r>
      <w:r w:rsidRPr="004A7191">
        <w:rPr>
          <w:color w:val="000000" w:themeColor="text1"/>
        </w:rPr>
        <w:t>heavy</w:t>
      </w:r>
      <w:r w:rsidRPr="004A7191">
        <w:rPr>
          <w:color w:val="000000" w:themeColor="text1"/>
          <w:spacing w:val="-13"/>
        </w:rPr>
        <w:t xml:space="preserve"> </w:t>
      </w:r>
      <w:r w:rsidRPr="004A7191">
        <w:rPr>
          <w:color w:val="000000" w:themeColor="text1"/>
        </w:rPr>
        <w:t>and</w:t>
      </w:r>
      <w:r w:rsidRPr="004A7191">
        <w:rPr>
          <w:color w:val="000000" w:themeColor="text1"/>
          <w:spacing w:val="-13"/>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sound</w:t>
      </w:r>
      <w:r w:rsidRPr="004A7191">
        <w:rPr>
          <w:color w:val="000000" w:themeColor="text1"/>
          <w:spacing w:val="-12"/>
        </w:rPr>
        <w:t xml:space="preserve"> </w:t>
      </w:r>
      <w:r w:rsidRPr="004A7191">
        <w:rPr>
          <w:color w:val="000000" w:themeColor="text1"/>
        </w:rPr>
        <w:t>produced</w:t>
      </w:r>
      <w:r w:rsidRPr="004A7191">
        <w:rPr>
          <w:color w:val="000000" w:themeColor="text1"/>
          <w:spacing w:val="-14"/>
        </w:rPr>
        <w:t xml:space="preserve"> </w:t>
      </w:r>
      <w:r w:rsidRPr="004A7191">
        <w:rPr>
          <w:color w:val="000000" w:themeColor="text1"/>
        </w:rPr>
        <w:t>by</w:t>
      </w:r>
      <w:r w:rsidRPr="004A7191">
        <w:rPr>
          <w:color w:val="000000" w:themeColor="text1"/>
          <w:spacing w:val="-16"/>
        </w:rPr>
        <w:t xml:space="preserve"> </w:t>
      </w:r>
      <w:r w:rsidRPr="004A7191">
        <w:rPr>
          <w:color w:val="000000" w:themeColor="text1"/>
        </w:rPr>
        <w:t>birds</w:t>
      </w:r>
      <w:r w:rsidRPr="004A7191">
        <w:rPr>
          <w:color w:val="000000" w:themeColor="text1"/>
          <w:spacing w:val="1"/>
        </w:rPr>
        <w:t xml:space="preserve"> </w:t>
      </w:r>
      <w:r w:rsidRPr="004A7191">
        <w:rPr>
          <w:color w:val="000000" w:themeColor="text1"/>
        </w:rPr>
        <w:t>in</w:t>
      </w:r>
      <w:r w:rsidRPr="004A7191">
        <w:rPr>
          <w:color w:val="000000" w:themeColor="text1"/>
          <w:spacing w:val="-13"/>
        </w:rPr>
        <w:t xml:space="preserve"> </w:t>
      </w:r>
      <w:r w:rsidRPr="004A7191">
        <w:rPr>
          <w:color w:val="000000" w:themeColor="text1"/>
          <w:spacing w:val="-4"/>
        </w:rPr>
        <w:t xml:space="preserve">flight </w:t>
      </w:r>
      <w:r w:rsidRPr="004A7191">
        <w:rPr>
          <w:color w:val="000000" w:themeColor="text1"/>
        </w:rPr>
        <w:t>can</w:t>
      </w:r>
      <w:r w:rsidRPr="004A7191">
        <w:rPr>
          <w:color w:val="000000" w:themeColor="text1"/>
          <w:spacing w:val="-14"/>
        </w:rPr>
        <w:t xml:space="preserve"> </w:t>
      </w:r>
      <w:r w:rsidRPr="004A7191">
        <w:rPr>
          <w:color w:val="000000" w:themeColor="text1"/>
        </w:rPr>
        <w:t>be</w:t>
      </w:r>
      <w:r w:rsidRPr="004A7191">
        <w:rPr>
          <w:color w:val="000000" w:themeColor="text1"/>
          <w:spacing w:val="-14"/>
        </w:rPr>
        <w:t xml:space="preserve"> </w:t>
      </w:r>
      <w:r w:rsidRPr="004A7191">
        <w:rPr>
          <w:color w:val="000000" w:themeColor="text1"/>
        </w:rPr>
        <w:t>heard</w:t>
      </w:r>
      <w:r w:rsidRPr="004A7191">
        <w:rPr>
          <w:color w:val="000000" w:themeColor="text1"/>
          <w:spacing w:val="-13"/>
        </w:rPr>
        <w:t xml:space="preserve"> </w:t>
      </w:r>
      <w:r w:rsidRPr="004A7191">
        <w:rPr>
          <w:color w:val="000000" w:themeColor="text1"/>
        </w:rPr>
        <w:t>from</w:t>
      </w:r>
      <w:r w:rsidRPr="004A7191">
        <w:rPr>
          <w:color w:val="000000" w:themeColor="text1"/>
          <w:spacing w:val="-14"/>
        </w:rPr>
        <w:t xml:space="preserve"> </w:t>
      </w:r>
      <w:r w:rsidRPr="004A7191">
        <w:rPr>
          <w:color w:val="000000" w:themeColor="text1"/>
        </w:rPr>
        <w:t>a</w:t>
      </w:r>
      <w:r w:rsidRPr="004A7191">
        <w:rPr>
          <w:color w:val="000000" w:themeColor="text1"/>
          <w:spacing w:val="-12"/>
        </w:rPr>
        <w:t xml:space="preserve"> </w:t>
      </w:r>
      <w:r w:rsidRPr="004A7191">
        <w:rPr>
          <w:color w:val="000000" w:themeColor="text1"/>
        </w:rPr>
        <w:t>distance.</w:t>
      </w:r>
      <w:r w:rsidRPr="004A7191">
        <w:rPr>
          <w:color w:val="000000" w:themeColor="text1"/>
          <w:spacing w:val="-25"/>
        </w:rPr>
        <w:t xml:space="preserve"> </w:t>
      </w:r>
      <w:r w:rsidRPr="004A7191">
        <w:rPr>
          <w:color w:val="000000" w:themeColor="text1"/>
        </w:rPr>
        <w:t>This</w:t>
      </w:r>
      <w:r w:rsidRPr="004A7191">
        <w:rPr>
          <w:color w:val="000000" w:themeColor="text1"/>
          <w:spacing w:val="-14"/>
        </w:rPr>
        <w:t xml:space="preserve"> </w:t>
      </w:r>
      <w:r w:rsidRPr="004A7191">
        <w:rPr>
          <w:color w:val="000000" w:themeColor="text1"/>
        </w:rPr>
        <w:t>sound</w:t>
      </w:r>
      <w:r w:rsidRPr="004A7191">
        <w:rPr>
          <w:color w:val="000000" w:themeColor="text1"/>
          <w:spacing w:val="-13"/>
        </w:rPr>
        <w:t xml:space="preserve"> </w:t>
      </w:r>
      <w:r w:rsidRPr="004A7191">
        <w:rPr>
          <w:color w:val="000000" w:themeColor="text1"/>
        </w:rPr>
        <w:t>has</w:t>
      </w:r>
      <w:r w:rsidRPr="004A7191">
        <w:rPr>
          <w:color w:val="000000" w:themeColor="text1"/>
          <w:spacing w:val="-13"/>
        </w:rPr>
        <w:t xml:space="preserve"> </w:t>
      </w:r>
      <w:r w:rsidRPr="004A7191">
        <w:rPr>
          <w:color w:val="000000" w:themeColor="text1"/>
        </w:rPr>
        <w:t>been</w:t>
      </w:r>
    </w:p>
    <w:p w14:paraId="7C8A91FB" w14:textId="77777777" w:rsidR="006500DE" w:rsidRPr="004A7191" w:rsidRDefault="004A7191">
      <w:pPr>
        <w:pStyle w:val="BodyText"/>
        <w:spacing w:line="212" w:lineRule="exact"/>
        <w:ind w:left="1140"/>
        <w:rPr>
          <w:color w:val="000000" w:themeColor="text1"/>
        </w:rPr>
      </w:pPr>
      <w:r w:rsidRPr="004A7191">
        <w:rPr>
          <w:color w:val="000000" w:themeColor="text1"/>
        </w:rPr>
        <w:t>likened to the puffing of a steam locomotive starting up. The flight involves</w:t>
      </w:r>
    </w:p>
    <w:p w14:paraId="6B0F4D88" w14:textId="77777777" w:rsidR="006500DE" w:rsidRPr="004A7191" w:rsidRDefault="004A7191">
      <w:pPr>
        <w:pStyle w:val="BodyText"/>
        <w:spacing w:before="7" w:line="230" w:lineRule="auto"/>
        <w:ind w:left="1140" w:right="1504"/>
        <w:rPr>
          <w:color w:val="000000" w:themeColor="text1"/>
        </w:rPr>
      </w:pPr>
      <w:r w:rsidRPr="004A7191">
        <w:rPr>
          <w:color w:val="000000" w:themeColor="text1"/>
        </w:rPr>
        <w:t>stiff</w:t>
      </w:r>
      <w:r w:rsidRPr="004A7191">
        <w:rPr>
          <w:color w:val="000000" w:themeColor="text1"/>
          <w:spacing w:val="-30"/>
        </w:rPr>
        <w:t xml:space="preserve"> </w:t>
      </w:r>
      <w:r w:rsidRPr="004A7191">
        <w:rPr>
          <w:color w:val="000000" w:themeColor="text1"/>
        </w:rPr>
        <w:t>flaps</w:t>
      </w:r>
      <w:r w:rsidRPr="004A7191">
        <w:rPr>
          <w:color w:val="000000" w:themeColor="text1"/>
          <w:spacing w:val="-27"/>
        </w:rPr>
        <w:t xml:space="preserve"> </w:t>
      </w:r>
      <w:r w:rsidRPr="004A7191">
        <w:rPr>
          <w:color w:val="000000" w:themeColor="text1"/>
        </w:rPr>
        <w:t>followed</w:t>
      </w:r>
      <w:r w:rsidRPr="004A7191">
        <w:rPr>
          <w:color w:val="000000" w:themeColor="text1"/>
          <w:spacing w:val="-29"/>
        </w:rPr>
        <w:t xml:space="preserve"> </w:t>
      </w:r>
      <w:r w:rsidRPr="004A7191">
        <w:rPr>
          <w:color w:val="000000" w:themeColor="text1"/>
        </w:rPr>
        <w:t>by</w:t>
      </w:r>
      <w:r w:rsidRPr="004A7191">
        <w:rPr>
          <w:color w:val="000000" w:themeColor="text1"/>
          <w:spacing w:val="-30"/>
        </w:rPr>
        <w:t xml:space="preserve"> </w:t>
      </w:r>
      <w:r w:rsidRPr="004A7191">
        <w:rPr>
          <w:color w:val="000000" w:themeColor="text1"/>
        </w:rPr>
        <w:t>glides</w:t>
      </w:r>
      <w:r w:rsidRPr="004A7191">
        <w:rPr>
          <w:color w:val="000000" w:themeColor="text1"/>
          <w:spacing w:val="-28"/>
        </w:rPr>
        <w:t xml:space="preserve"> </w:t>
      </w:r>
      <w:r w:rsidRPr="004A7191">
        <w:rPr>
          <w:color w:val="000000" w:themeColor="text1"/>
        </w:rPr>
        <w:t>with</w:t>
      </w:r>
      <w:r w:rsidRPr="004A7191">
        <w:rPr>
          <w:color w:val="000000" w:themeColor="text1"/>
          <w:spacing w:val="-30"/>
        </w:rPr>
        <w:t xml:space="preserve"> </w:t>
      </w:r>
      <w:r w:rsidRPr="004A7191">
        <w:rPr>
          <w:color w:val="000000" w:themeColor="text1"/>
        </w:rPr>
        <w:t>the</w:t>
      </w:r>
      <w:r w:rsidRPr="004A7191">
        <w:rPr>
          <w:color w:val="000000" w:themeColor="text1"/>
          <w:spacing w:val="-27"/>
        </w:rPr>
        <w:t xml:space="preserve"> </w:t>
      </w:r>
      <w:r w:rsidRPr="004A7191">
        <w:rPr>
          <w:color w:val="000000" w:themeColor="text1"/>
        </w:rPr>
        <w:t>fingers</w:t>
      </w:r>
      <w:r w:rsidRPr="004A7191">
        <w:rPr>
          <w:color w:val="000000" w:themeColor="text1"/>
          <w:spacing w:val="-28"/>
        </w:rPr>
        <w:t xml:space="preserve"> </w:t>
      </w:r>
      <w:r w:rsidRPr="004A7191">
        <w:rPr>
          <w:color w:val="000000" w:themeColor="text1"/>
        </w:rPr>
        <w:t>splayed</w:t>
      </w:r>
      <w:r w:rsidRPr="004A7191">
        <w:rPr>
          <w:color w:val="000000" w:themeColor="text1"/>
          <w:spacing w:val="-28"/>
        </w:rPr>
        <w:t xml:space="preserve"> </w:t>
      </w:r>
      <w:r w:rsidRPr="004A7191">
        <w:rPr>
          <w:color w:val="000000" w:themeColor="text1"/>
        </w:rPr>
        <w:t>and</w:t>
      </w:r>
      <w:r w:rsidRPr="004A7191">
        <w:rPr>
          <w:color w:val="000000" w:themeColor="text1"/>
          <w:spacing w:val="-3"/>
        </w:rPr>
        <w:t xml:space="preserve"> </w:t>
      </w:r>
      <w:proofErr w:type="spellStart"/>
      <w:r w:rsidRPr="004A7191">
        <w:rPr>
          <w:color w:val="000000" w:themeColor="text1"/>
        </w:rPr>
        <w:t>upcurled</w:t>
      </w:r>
      <w:proofErr w:type="spellEnd"/>
      <w:r w:rsidRPr="004A7191">
        <w:rPr>
          <w:color w:val="000000" w:themeColor="text1"/>
        </w:rPr>
        <w:t>.</w:t>
      </w:r>
      <w:r w:rsidRPr="004A7191">
        <w:rPr>
          <w:color w:val="000000" w:themeColor="text1"/>
          <w:spacing w:val="-30"/>
        </w:rPr>
        <w:t xml:space="preserve"> </w:t>
      </w:r>
      <w:r w:rsidRPr="004A7191">
        <w:rPr>
          <w:color w:val="000000" w:themeColor="text1"/>
        </w:rPr>
        <w:t>They sometimes</w:t>
      </w:r>
      <w:r w:rsidRPr="004A7191">
        <w:rPr>
          <w:color w:val="000000" w:themeColor="text1"/>
          <w:spacing w:val="-18"/>
        </w:rPr>
        <w:t xml:space="preserve"> </w:t>
      </w:r>
      <w:r w:rsidRPr="004A7191">
        <w:rPr>
          <w:color w:val="000000" w:themeColor="text1"/>
        </w:rPr>
        <w:t>fly</w:t>
      </w:r>
      <w:r w:rsidRPr="004A7191">
        <w:rPr>
          <w:color w:val="000000" w:themeColor="text1"/>
          <w:spacing w:val="-16"/>
        </w:rPr>
        <w:t xml:space="preserve"> </w:t>
      </w:r>
      <w:r w:rsidRPr="004A7191">
        <w:rPr>
          <w:color w:val="000000" w:themeColor="text1"/>
        </w:rPr>
        <w:t>at</w:t>
      </w:r>
      <w:r w:rsidRPr="004A7191">
        <w:rPr>
          <w:color w:val="000000" w:themeColor="text1"/>
          <w:spacing w:val="-16"/>
        </w:rPr>
        <w:t xml:space="preserve"> </w:t>
      </w:r>
      <w:r w:rsidRPr="004A7191">
        <w:rPr>
          <w:color w:val="000000" w:themeColor="text1"/>
        </w:rPr>
        <w:t>great</w:t>
      </w:r>
      <w:r w:rsidRPr="004A7191">
        <w:rPr>
          <w:color w:val="000000" w:themeColor="text1"/>
          <w:spacing w:val="-17"/>
        </w:rPr>
        <w:t xml:space="preserve"> </w:t>
      </w:r>
      <w:r w:rsidRPr="004A7191">
        <w:rPr>
          <w:color w:val="000000" w:themeColor="text1"/>
        </w:rPr>
        <w:t>height</w:t>
      </w:r>
      <w:r w:rsidRPr="004A7191">
        <w:rPr>
          <w:color w:val="000000" w:themeColor="text1"/>
          <w:spacing w:val="-17"/>
        </w:rPr>
        <w:t xml:space="preserve"> </w:t>
      </w:r>
      <w:r w:rsidRPr="004A7191">
        <w:rPr>
          <w:color w:val="000000" w:themeColor="text1"/>
        </w:rPr>
        <w:t>over</w:t>
      </w:r>
      <w:r w:rsidRPr="004A7191">
        <w:rPr>
          <w:color w:val="000000" w:themeColor="text1"/>
          <w:spacing w:val="-17"/>
        </w:rPr>
        <w:t xml:space="preserve"> </w:t>
      </w:r>
      <w:r w:rsidRPr="004A7191">
        <w:rPr>
          <w:color w:val="000000" w:themeColor="text1"/>
        </w:rPr>
        <w:t>forests.</w:t>
      </w:r>
    </w:p>
    <w:p w14:paraId="451E4448" w14:textId="77777777" w:rsidR="006500DE" w:rsidRPr="004A7191" w:rsidRDefault="006500DE">
      <w:pPr>
        <w:spacing w:line="230" w:lineRule="auto"/>
        <w:rPr>
          <w:color w:val="000000" w:themeColor="text1"/>
        </w:rPr>
        <w:sectPr w:rsidR="006500DE" w:rsidRPr="004A7191">
          <w:pgSz w:w="8240" w:h="12200"/>
          <w:pgMar w:top="1060" w:right="0" w:bottom="280" w:left="0" w:header="720" w:footer="720" w:gutter="0"/>
          <w:cols w:space="720"/>
        </w:sectPr>
      </w:pPr>
    </w:p>
    <w:p w14:paraId="352E4AF5" w14:textId="77777777" w:rsidR="006500DE" w:rsidRPr="004A7191" w:rsidRDefault="00E6055B">
      <w:pPr>
        <w:pStyle w:val="BodyText"/>
        <w:rPr>
          <w:color w:val="000000" w:themeColor="text1"/>
        </w:rPr>
      </w:pPr>
      <w:r>
        <w:rPr>
          <w:noProof/>
          <w:color w:val="000000" w:themeColor="text1"/>
        </w:rPr>
        <w:lastRenderedPageBreak/>
        <w:drawing>
          <wp:anchor distT="0" distB="0" distL="114300" distR="114300" simplePos="0" relativeHeight="252023808" behindDoc="1" locked="0" layoutInCell="1" allowOverlap="1" wp14:anchorId="1CF38017" wp14:editId="4485B68A">
            <wp:simplePos x="0" y="0"/>
            <wp:positionH relativeFrom="column">
              <wp:posOffset>-795589</wp:posOffset>
            </wp:positionH>
            <wp:positionV relativeFrom="paragraph">
              <wp:posOffset>-882436</wp:posOffset>
            </wp:positionV>
            <wp:extent cx="7546985" cy="7710324"/>
            <wp:effectExtent l="0" t="0" r="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546985" cy="7710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FE79D0" w14:textId="77777777" w:rsidR="006500DE" w:rsidRPr="004A7191" w:rsidRDefault="004A7191" w:rsidP="00E6055B">
      <w:pPr>
        <w:pStyle w:val="Heading2"/>
        <w:spacing w:before="1"/>
        <w:ind w:left="0"/>
        <w:rPr>
          <w:color w:val="000000" w:themeColor="text1"/>
        </w:rPr>
      </w:pPr>
      <w:r w:rsidRPr="004A7191">
        <w:rPr>
          <w:color w:val="000000" w:themeColor="text1"/>
        </w:rPr>
        <w:t>Conservation status</w:t>
      </w:r>
    </w:p>
    <w:p w14:paraId="7C93EE1C" w14:textId="77777777" w:rsidR="006500DE" w:rsidRPr="004A7191" w:rsidRDefault="006500DE">
      <w:pPr>
        <w:pStyle w:val="BodyText"/>
        <w:spacing w:before="6"/>
        <w:rPr>
          <w:b/>
          <w:color w:val="000000" w:themeColor="text1"/>
          <w:sz w:val="19"/>
        </w:rPr>
      </w:pPr>
    </w:p>
    <w:p w14:paraId="5222A84C" w14:textId="77777777" w:rsidR="006500DE" w:rsidRPr="004A7191" w:rsidRDefault="006500DE">
      <w:pPr>
        <w:rPr>
          <w:color w:val="000000" w:themeColor="text1"/>
          <w:sz w:val="19"/>
        </w:rPr>
        <w:sectPr w:rsidR="006500DE" w:rsidRPr="004A7191">
          <w:pgSz w:w="8240" w:h="12200"/>
          <w:pgMar w:top="1140" w:right="0" w:bottom="280" w:left="0" w:header="720" w:footer="720" w:gutter="0"/>
          <w:cols w:space="720"/>
        </w:sectPr>
      </w:pPr>
    </w:p>
    <w:p w14:paraId="169F5CD4" w14:textId="77777777" w:rsidR="006500DE" w:rsidRPr="004A7191" w:rsidRDefault="004A7191">
      <w:pPr>
        <w:tabs>
          <w:tab w:val="left" w:pos="2591"/>
        </w:tabs>
        <w:spacing w:before="94"/>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7AB8F619" w14:textId="77777777" w:rsidR="006500DE" w:rsidRPr="004A7191" w:rsidRDefault="004A7191">
      <w:pPr>
        <w:pStyle w:val="BodyText"/>
        <w:tabs>
          <w:tab w:val="left" w:pos="1738"/>
          <w:tab w:val="left" w:pos="2269"/>
          <w:tab w:val="left" w:pos="2775"/>
          <w:tab w:val="left" w:pos="3277"/>
        </w:tabs>
        <w:spacing w:before="177"/>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24C6090E"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5C562E2F"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7136A194"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57E1A92B" w14:textId="77777777" w:rsidR="006500DE" w:rsidRPr="004A7191" w:rsidRDefault="006500DE">
      <w:pPr>
        <w:pStyle w:val="BodyText"/>
        <w:spacing w:before="7"/>
        <w:rPr>
          <w:rFonts w:ascii="Trebuchet MS"/>
          <w:color w:val="000000" w:themeColor="text1"/>
          <w:sz w:val="16"/>
        </w:rPr>
      </w:pPr>
    </w:p>
    <w:p w14:paraId="0723C0F3" w14:textId="77777777" w:rsidR="006500DE" w:rsidRPr="004A7191" w:rsidRDefault="004A7191">
      <w:pPr>
        <w:spacing w:before="94"/>
        <w:ind w:left="1160"/>
        <w:rPr>
          <w:color w:val="000000" w:themeColor="text1"/>
          <w:sz w:val="16"/>
        </w:rPr>
      </w:pPr>
      <w:r w:rsidRPr="004A7191">
        <w:rPr>
          <w:color w:val="000000" w:themeColor="text1"/>
          <w:sz w:val="16"/>
        </w:rPr>
        <w:t>Vulnerable (IUCN 3.1)</w:t>
      </w:r>
    </w:p>
    <w:p w14:paraId="01ADD417" w14:textId="77777777" w:rsidR="006500DE" w:rsidRPr="004A7191" w:rsidRDefault="004A7191">
      <w:pPr>
        <w:pStyle w:val="BodyText"/>
        <w:tabs>
          <w:tab w:val="left" w:pos="2471"/>
        </w:tabs>
        <w:spacing w:before="137" w:line="328" w:lineRule="auto"/>
        <w:ind w:left="1220" w:right="5021"/>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Animalia</w:t>
      </w:r>
    </w:p>
    <w:p w14:paraId="04AE3779" w14:textId="77777777" w:rsidR="006500DE" w:rsidRPr="004A7191" w:rsidRDefault="004A7191">
      <w:pPr>
        <w:pStyle w:val="BodyText"/>
        <w:tabs>
          <w:tab w:val="left" w:pos="2471"/>
        </w:tabs>
        <w:spacing w:before="3"/>
        <w:ind w:left="1220"/>
        <w:rPr>
          <w:color w:val="000000" w:themeColor="text1"/>
        </w:rPr>
      </w:pPr>
      <w:r w:rsidRPr="004A7191">
        <w:rPr>
          <w:color w:val="000000" w:themeColor="text1"/>
        </w:rPr>
        <w:t>Phylum:</w:t>
      </w:r>
      <w:r w:rsidRPr="004A7191">
        <w:rPr>
          <w:color w:val="000000" w:themeColor="text1"/>
        </w:rPr>
        <w:tab/>
        <w:t>Chordata</w:t>
      </w:r>
    </w:p>
    <w:p w14:paraId="2A92CA84" w14:textId="77777777" w:rsidR="006500DE" w:rsidRPr="004A7191" w:rsidRDefault="004A7191">
      <w:pPr>
        <w:pStyle w:val="BodyText"/>
        <w:tabs>
          <w:tab w:val="left" w:pos="2471"/>
        </w:tabs>
        <w:spacing w:before="9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5C700534" w14:textId="77777777" w:rsidR="006500DE" w:rsidRPr="004A7191" w:rsidRDefault="004A7191">
      <w:pPr>
        <w:pStyle w:val="BodyText"/>
        <w:tabs>
          <w:tab w:val="left" w:pos="2471"/>
        </w:tabs>
        <w:spacing w:before="90"/>
        <w:ind w:left="1220"/>
        <w:rPr>
          <w:color w:val="000000" w:themeColor="text1"/>
        </w:rPr>
      </w:pPr>
      <w:r w:rsidRPr="004A7191">
        <w:rPr>
          <w:color w:val="000000" w:themeColor="text1"/>
        </w:rPr>
        <w:t>Order:</w:t>
      </w:r>
      <w:r w:rsidRPr="004A7191">
        <w:rPr>
          <w:color w:val="000000" w:themeColor="text1"/>
        </w:rPr>
        <w:tab/>
      </w:r>
      <w:proofErr w:type="spellStart"/>
      <w:r w:rsidRPr="004A7191">
        <w:rPr>
          <w:color w:val="000000" w:themeColor="text1"/>
        </w:rPr>
        <w:t>Bucerotiformes</w:t>
      </w:r>
      <w:proofErr w:type="spellEnd"/>
    </w:p>
    <w:p w14:paraId="508495FC" w14:textId="77777777" w:rsidR="006500DE" w:rsidRPr="004A7191" w:rsidRDefault="004A7191">
      <w:pPr>
        <w:pStyle w:val="BodyText"/>
        <w:tabs>
          <w:tab w:val="left" w:pos="2471"/>
        </w:tabs>
        <w:spacing w:before="110"/>
        <w:ind w:left="12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Bucerotidae</w:t>
      </w:r>
      <w:proofErr w:type="spellEnd"/>
    </w:p>
    <w:p w14:paraId="097AD0E6" w14:textId="77777777" w:rsidR="006500DE" w:rsidRPr="004A7191" w:rsidRDefault="004A7191">
      <w:pPr>
        <w:tabs>
          <w:tab w:val="left" w:pos="2471"/>
        </w:tabs>
        <w:spacing w:before="110"/>
        <w:ind w:left="122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Buceros</w:t>
      </w:r>
      <w:proofErr w:type="spellEnd"/>
    </w:p>
    <w:p w14:paraId="47ACADB1" w14:textId="77777777" w:rsidR="006500DE" w:rsidRPr="004A7191" w:rsidRDefault="004A7191">
      <w:pPr>
        <w:tabs>
          <w:tab w:val="left" w:pos="2471"/>
          <w:tab w:val="left" w:pos="5460"/>
        </w:tabs>
        <w:spacing w:before="110"/>
        <w:ind w:left="1220"/>
        <w:rPr>
          <w:rFonts w:ascii="Trebuchet MS"/>
          <w:color w:val="000000" w:themeColor="text1"/>
          <w:sz w:val="16"/>
        </w:rPr>
      </w:pPr>
      <w:r w:rsidRPr="004A7191">
        <w:rPr>
          <w:color w:val="000000" w:themeColor="text1"/>
          <w:position w:val="6"/>
          <w:sz w:val="20"/>
        </w:rPr>
        <w:t>Species:</w:t>
      </w:r>
      <w:r w:rsidRPr="004A7191">
        <w:rPr>
          <w:color w:val="000000" w:themeColor="text1"/>
          <w:position w:val="6"/>
          <w:sz w:val="20"/>
        </w:rPr>
        <w:tab/>
      </w:r>
      <w:r w:rsidRPr="004A7191">
        <w:rPr>
          <w:rFonts w:ascii="Georgia"/>
          <w:i/>
          <w:color w:val="000000" w:themeColor="text1"/>
          <w:position w:val="6"/>
          <w:sz w:val="20"/>
        </w:rPr>
        <w:t>B.</w:t>
      </w:r>
      <w:r w:rsidRPr="004A7191">
        <w:rPr>
          <w:rFonts w:ascii="Georgia"/>
          <w:i/>
          <w:color w:val="000000" w:themeColor="text1"/>
          <w:spacing w:val="-18"/>
          <w:position w:val="6"/>
          <w:sz w:val="20"/>
        </w:rPr>
        <w:t xml:space="preserve"> </w:t>
      </w:r>
      <w:proofErr w:type="spellStart"/>
      <w:r w:rsidRPr="004A7191">
        <w:rPr>
          <w:rFonts w:ascii="Georgia"/>
          <w:i/>
          <w:color w:val="000000" w:themeColor="text1"/>
          <w:position w:val="6"/>
          <w:sz w:val="20"/>
        </w:rPr>
        <w:t>bicornis</w:t>
      </w:r>
      <w:proofErr w:type="spellEnd"/>
    </w:p>
    <w:p w14:paraId="46904A99"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88AAD9E" w14:textId="77777777" w:rsidR="006500DE" w:rsidRPr="004A7191" w:rsidRDefault="00AE6195">
      <w:pPr>
        <w:pStyle w:val="Heading1"/>
        <w:tabs>
          <w:tab w:val="left" w:pos="1132"/>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42575360" behindDoc="1" locked="0" layoutInCell="1" allowOverlap="1" wp14:anchorId="58B8B136" wp14:editId="40733FBB">
                <wp:simplePos x="0" y="0"/>
                <wp:positionH relativeFrom="page">
                  <wp:posOffset>2565400</wp:posOffset>
                </wp:positionH>
                <wp:positionV relativeFrom="paragraph">
                  <wp:posOffset>278765</wp:posOffset>
                </wp:positionV>
                <wp:extent cx="161925" cy="154940"/>
                <wp:effectExtent l="0" t="0" r="0" b="0"/>
                <wp:wrapNone/>
                <wp:docPr id="971" name="Text Box 1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D75E9" w14:textId="77777777" w:rsidR="00B7268B" w:rsidRDefault="00B7268B">
                            <w:pPr>
                              <w:pStyle w:val="BodyText"/>
                              <w:rPr>
                                <w:rFonts w:ascii="Verdana"/>
                              </w:rPr>
                            </w:pPr>
                            <w:r>
                              <w:rPr>
                                <w:rFonts w:ascii="Verdana"/>
                                <w:color w:val="58595B"/>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8B136" id="Text Box 1300" o:spid="_x0000_s1089" type="#_x0000_t202" style="position:absolute;margin-left:202pt;margin-top:21.95pt;width:12.75pt;height:12.2pt;z-index:-26074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" filled="f" stroked="f">
                <v:textbox inset="0,0,0,0">
                  <w:txbxContent>
                    <w:p w14:paraId="25DD75E9" w14:textId="77777777" w:rsidR="00B7268B" w:rsidRDefault="00B7268B">
                      <w:pPr>
                        <w:pStyle w:val="BodyText"/>
                        <w:rPr>
                          <w:rFonts w:ascii="Verdana"/>
                        </w:rPr>
                      </w:pPr>
                      <w:r>
                        <w:rPr>
                          <w:rFonts w:ascii="Verdana"/>
                          <w:color w:val="58595B"/>
                        </w:rPr>
                        <w:t>66</w:t>
                      </w:r>
                    </w:p>
                  </w:txbxContent>
                </v:textbox>
                <w10:wrap anchorx="page"/>
              </v:shape>
            </w:pict>
          </mc:Fallback>
        </mc:AlternateContent>
      </w:r>
      <w:r w:rsidR="004A7191" w:rsidRPr="004A7191">
        <w:rPr>
          <w:color w:val="000000" w:themeColor="text1"/>
          <w:shd w:val="clear" w:color="auto" w:fill="248FC7"/>
        </w:rPr>
        <w:t xml:space="preserve"> </w:t>
      </w:r>
      <w:r w:rsidR="004A7191" w:rsidRPr="004A7191">
        <w:rPr>
          <w:color w:val="000000" w:themeColor="text1"/>
          <w:shd w:val="clear" w:color="auto" w:fill="248FC7"/>
        </w:rPr>
        <w:tab/>
        <w:t>27. Blue-throated</w:t>
      </w:r>
      <w:r w:rsidR="004A7191" w:rsidRPr="004A7191">
        <w:rPr>
          <w:color w:val="000000" w:themeColor="text1"/>
          <w:spacing w:val="-3"/>
          <w:shd w:val="clear" w:color="auto" w:fill="248FC7"/>
        </w:rPr>
        <w:t xml:space="preserve"> </w:t>
      </w:r>
      <w:r w:rsidR="004A7191" w:rsidRPr="004A7191">
        <w:rPr>
          <w:color w:val="000000" w:themeColor="text1"/>
          <w:shd w:val="clear" w:color="auto" w:fill="248FC7"/>
        </w:rPr>
        <w:t>Barbet</w:t>
      </w:r>
      <w:r w:rsidR="004A7191" w:rsidRPr="004A7191">
        <w:rPr>
          <w:color w:val="000000" w:themeColor="text1"/>
          <w:shd w:val="clear" w:color="auto" w:fill="248FC7"/>
        </w:rPr>
        <w:tab/>
      </w:r>
    </w:p>
    <w:p w14:paraId="6B335EA9" w14:textId="77777777" w:rsidR="006500DE" w:rsidRPr="004A7191" w:rsidRDefault="004A7191">
      <w:pPr>
        <w:pStyle w:val="BodyText"/>
        <w:spacing w:before="402" w:line="237" w:lineRule="auto"/>
        <w:ind w:left="1140" w:right="1273"/>
        <w:rPr>
          <w:color w:val="000000" w:themeColor="text1"/>
        </w:rPr>
      </w:pPr>
      <w:r w:rsidRPr="004A7191">
        <w:rPr>
          <w:color w:val="000000" w:themeColor="text1"/>
        </w:rPr>
        <w:t>The blue-throated barbet (</w:t>
      </w:r>
      <w:proofErr w:type="spellStart"/>
      <w:r w:rsidRPr="004A7191">
        <w:rPr>
          <w:rFonts w:ascii="Georgia"/>
          <w:i/>
          <w:color w:val="000000" w:themeColor="text1"/>
        </w:rPr>
        <w:t>Psilopogon</w:t>
      </w:r>
      <w:proofErr w:type="spellEnd"/>
      <w:r w:rsidRPr="004A7191">
        <w:rPr>
          <w:rFonts w:ascii="Georgia"/>
          <w:i/>
          <w:color w:val="000000" w:themeColor="text1"/>
        </w:rPr>
        <w:t xml:space="preserve"> asiaticus</w:t>
      </w:r>
      <w:r w:rsidRPr="004A7191">
        <w:rPr>
          <w:color w:val="000000" w:themeColor="text1"/>
        </w:rPr>
        <w:t>) is an Asian barbet having bright green, blue &amp; red plumage, seen across the Indian subcontinent and Southeast Asia. Barbets and toucans are a group of near passerine birds with a worldwide tropical distribution. The barbets get</w:t>
      </w:r>
      <w:r w:rsidRPr="004A7191">
        <w:rPr>
          <w:color w:val="000000" w:themeColor="text1"/>
          <w:spacing w:val="-12"/>
        </w:rPr>
        <w:t xml:space="preserve"> </w:t>
      </w:r>
      <w:r w:rsidRPr="004A7191">
        <w:rPr>
          <w:color w:val="000000" w:themeColor="text1"/>
        </w:rPr>
        <w:t>their</w:t>
      </w:r>
      <w:r w:rsidRPr="004A7191">
        <w:rPr>
          <w:color w:val="000000" w:themeColor="text1"/>
          <w:spacing w:val="-13"/>
        </w:rPr>
        <w:t xml:space="preserve"> </w:t>
      </w:r>
      <w:r w:rsidRPr="004A7191">
        <w:rPr>
          <w:color w:val="000000" w:themeColor="text1"/>
        </w:rPr>
        <w:t>name</w:t>
      </w:r>
      <w:r w:rsidRPr="004A7191">
        <w:rPr>
          <w:color w:val="000000" w:themeColor="text1"/>
          <w:spacing w:val="-14"/>
        </w:rPr>
        <w:t xml:space="preserve"> </w:t>
      </w:r>
      <w:r w:rsidRPr="004A7191">
        <w:rPr>
          <w:color w:val="000000" w:themeColor="text1"/>
        </w:rPr>
        <w:t>from</w:t>
      </w:r>
      <w:r w:rsidRPr="004A7191">
        <w:rPr>
          <w:color w:val="000000" w:themeColor="text1"/>
          <w:spacing w:val="-14"/>
        </w:rPr>
        <w:t xml:space="preserve"> </w:t>
      </w:r>
      <w:r w:rsidRPr="004A7191">
        <w:rPr>
          <w:color w:val="000000" w:themeColor="text1"/>
        </w:rPr>
        <w:t>the</w:t>
      </w:r>
      <w:r w:rsidRPr="004A7191">
        <w:rPr>
          <w:color w:val="000000" w:themeColor="text1"/>
          <w:spacing w:val="-12"/>
        </w:rPr>
        <w:t xml:space="preserve"> </w:t>
      </w:r>
      <w:r w:rsidRPr="004A7191">
        <w:rPr>
          <w:color w:val="000000" w:themeColor="text1"/>
        </w:rPr>
        <w:t>bristles</w:t>
      </w:r>
      <w:r w:rsidRPr="004A7191">
        <w:rPr>
          <w:color w:val="000000" w:themeColor="text1"/>
          <w:spacing w:val="-12"/>
        </w:rPr>
        <w:t xml:space="preserve"> </w:t>
      </w:r>
      <w:r w:rsidRPr="004A7191">
        <w:rPr>
          <w:color w:val="000000" w:themeColor="text1"/>
        </w:rPr>
        <w:t>which</w:t>
      </w:r>
      <w:r w:rsidRPr="004A7191">
        <w:rPr>
          <w:color w:val="000000" w:themeColor="text1"/>
          <w:spacing w:val="-2"/>
        </w:rPr>
        <w:t xml:space="preserve"> </w:t>
      </w:r>
      <w:r w:rsidRPr="004A7191">
        <w:rPr>
          <w:color w:val="000000" w:themeColor="text1"/>
        </w:rPr>
        <w:t>fringe</w:t>
      </w:r>
      <w:r w:rsidRPr="004A7191">
        <w:rPr>
          <w:color w:val="000000" w:themeColor="text1"/>
          <w:spacing w:val="-20"/>
        </w:rPr>
        <w:t xml:space="preserve"> </w:t>
      </w:r>
      <w:r w:rsidRPr="004A7191">
        <w:rPr>
          <w:color w:val="000000" w:themeColor="text1"/>
        </w:rPr>
        <w:t>their</w:t>
      </w:r>
      <w:r w:rsidRPr="004A7191">
        <w:rPr>
          <w:color w:val="000000" w:themeColor="text1"/>
          <w:spacing w:val="-21"/>
        </w:rPr>
        <w:t xml:space="preserve"> </w:t>
      </w:r>
      <w:r w:rsidRPr="004A7191">
        <w:rPr>
          <w:color w:val="000000" w:themeColor="text1"/>
        </w:rPr>
        <w:t>heavy</w:t>
      </w:r>
      <w:r w:rsidRPr="004A7191">
        <w:rPr>
          <w:color w:val="000000" w:themeColor="text1"/>
          <w:spacing w:val="-20"/>
        </w:rPr>
        <w:t xml:space="preserve"> </w:t>
      </w:r>
      <w:r w:rsidRPr="004A7191">
        <w:rPr>
          <w:color w:val="000000" w:themeColor="text1"/>
        </w:rPr>
        <w:t>bills;</w:t>
      </w:r>
      <w:r w:rsidRPr="004A7191">
        <w:rPr>
          <w:color w:val="000000" w:themeColor="text1"/>
          <w:spacing w:val="-21"/>
        </w:rPr>
        <w:t xml:space="preserve"> </w:t>
      </w:r>
      <w:r w:rsidRPr="004A7191">
        <w:rPr>
          <w:color w:val="000000" w:themeColor="text1"/>
        </w:rPr>
        <w:t>this</w:t>
      </w:r>
      <w:r w:rsidRPr="004A7191">
        <w:rPr>
          <w:color w:val="000000" w:themeColor="text1"/>
          <w:spacing w:val="-21"/>
        </w:rPr>
        <w:t xml:space="preserve"> </w:t>
      </w:r>
      <w:r w:rsidRPr="004A7191">
        <w:rPr>
          <w:color w:val="000000" w:themeColor="text1"/>
        </w:rPr>
        <w:t>species eats</w:t>
      </w:r>
      <w:r w:rsidRPr="004A7191">
        <w:rPr>
          <w:color w:val="000000" w:themeColor="text1"/>
          <w:spacing w:val="-22"/>
        </w:rPr>
        <w:t xml:space="preserve"> </w:t>
      </w:r>
      <w:r w:rsidRPr="004A7191">
        <w:rPr>
          <w:color w:val="000000" w:themeColor="text1"/>
        </w:rPr>
        <w:t>fruits</w:t>
      </w:r>
      <w:r w:rsidRPr="004A7191">
        <w:rPr>
          <w:color w:val="000000" w:themeColor="text1"/>
          <w:spacing w:val="-22"/>
        </w:rPr>
        <w:t xml:space="preserve"> </w:t>
      </w:r>
      <w:r w:rsidRPr="004A7191">
        <w:rPr>
          <w:color w:val="000000" w:themeColor="text1"/>
        </w:rPr>
        <w:t>and</w:t>
      </w:r>
      <w:r w:rsidRPr="004A7191">
        <w:rPr>
          <w:color w:val="000000" w:themeColor="text1"/>
          <w:spacing w:val="-20"/>
        </w:rPr>
        <w:t xml:space="preserve"> </w:t>
      </w:r>
      <w:r w:rsidRPr="004A7191">
        <w:rPr>
          <w:color w:val="000000" w:themeColor="text1"/>
        </w:rPr>
        <w:t>insects.</w:t>
      </w:r>
      <w:r w:rsidRPr="004A7191">
        <w:rPr>
          <w:color w:val="000000" w:themeColor="text1"/>
          <w:spacing w:val="-31"/>
        </w:rPr>
        <w:t xml:space="preserve"> </w:t>
      </w:r>
      <w:r w:rsidRPr="004A7191">
        <w:rPr>
          <w:color w:val="000000" w:themeColor="text1"/>
        </w:rPr>
        <w:t>They</w:t>
      </w:r>
      <w:r w:rsidRPr="004A7191">
        <w:rPr>
          <w:color w:val="000000" w:themeColor="text1"/>
          <w:spacing w:val="-2"/>
        </w:rPr>
        <w:t xml:space="preserve"> </w:t>
      </w:r>
      <w:r w:rsidRPr="004A7191">
        <w:rPr>
          <w:color w:val="000000" w:themeColor="text1"/>
        </w:rPr>
        <w:t>frequent</w:t>
      </w:r>
      <w:r w:rsidRPr="004A7191">
        <w:rPr>
          <w:color w:val="000000" w:themeColor="text1"/>
          <w:spacing w:val="-26"/>
        </w:rPr>
        <w:t xml:space="preserve"> </w:t>
      </w:r>
      <w:r w:rsidRPr="004A7191">
        <w:rPr>
          <w:color w:val="000000" w:themeColor="text1"/>
        </w:rPr>
        <w:t>evergreen</w:t>
      </w:r>
      <w:r w:rsidRPr="004A7191">
        <w:rPr>
          <w:color w:val="000000" w:themeColor="text1"/>
          <w:spacing w:val="-25"/>
        </w:rPr>
        <w:t xml:space="preserve"> </w:t>
      </w:r>
      <w:r w:rsidRPr="004A7191">
        <w:rPr>
          <w:color w:val="000000" w:themeColor="text1"/>
        </w:rPr>
        <w:t>forests,</w:t>
      </w:r>
      <w:r w:rsidRPr="004A7191">
        <w:rPr>
          <w:color w:val="000000" w:themeColor="text1"/>
          <w:spacing w:val="-26"/>
        </w:rPr>
        <w:t xml:space="preserve"> </w:t>
      </w:r>
      <w:r w:rsidRPr="004A7191">
        <w:rPr>
          <w:color w:val="000000" w:themeColor="text1"/>
        </w:rPr>
        <w:t>deciduous</w:t>
      </w:r>
      <w:r w:rsidRPr="004A7191">
        <w:rPr>
          <w:color w:val="000000" w:themeColor="text1"/>
          <w:spacing w:val="-24"/>
        </w:rPr>
        <w:t xml:space="preserve"> </w:t>
      </w:r>
      <w:r w:rsidRPr="004A7191">
        <w:rPr>
          <w:color w:val="000000" w:themeColor="text1"/>
        </w:rPr>
        <w:t>forests, gardens,</w:t>
      </w:r>
      <w:r w:rsidRPr="004A7191">
        <w:rPr>
          <w:color w:val="000000" w:themeColor="text1"/>
          <w:spacing w:val="-26"/>
        </w:rPr>
        <w:t xml:space="preserve"> </w:t>
      </w:r>
      <w:r w:rsidRPr="004A7191">
        <w:rPr>
          <w:color w:val="000000" w:themeColor="text1"/>
        </w:rPr>
        <w:t>orchards,</w:t>
      </w:r>
      <w:r w:rsidRPr="004A7191">
        <w:rPr>
          <w:color w:val="000000" w:themeColor="text1"/>
          <w:spacing w:val="-1"/>
        </w:rPr>
        <w:t xml:space="preserve"> </w:t>
      </w:r>
      <w:r w:rsidRPr="004A7191">
        <w:rPr>
          <w:color w:val="000000" w:themeColor="text1"/>
        </w:rPr>
        <w:t>teak</w:t>
      </w:r>
      <w:r w:rsidRPr="004A7191">
        <w:rPr>
          <w:color w:val="000000" w:themeColor="text1"/>
          <w:spacing w:val="-17"/>
        </w:rPr>
        <w:t xml:space="preserve"> </w:t>
      </w:r>
      <w:r w:rsidRPr="004A7191">
        <w:rPr>
          <w:color w:val="000000" w:themeColor="text1"/>
        </w:rPr>
        <w:t>forests</w:t>
      </w:r>
      <w:r w:rsidRPr="004A7191">
        <w:rPr>
          <w:color w:val="000000" w:themeColor="text1"/>
          <w:spacing w:val="-18"/>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cities</w:t>
      </w:r>
      <w:r w:rsidRPr="004A7191">
        <w:rPr>
          <w:color w:val="000000" w:themeColor="text1"/>
          <w:spacing w:val="-17"/>
        </w:rPr>
        <w:t xml:space="preserve"> </w:t>
      </w:r>
      <w:r w:rsidRPr="004A7191">
        <w:rPr>
          <w:color w:val="000000" w:themeColor="text1"/>
        </w:rPr>
        <w:t>with</w:t>
      </w:r>
      <w:r w:rsidRPr="004A7191">
        <w:rPr>
          <w:color w:val="000000" w:themeColor="text1"/>
          <w:spacing w:val="-19"/>
        </w:rPr>
        <w:t xml:space="preserve"> </w:t>
      </w:r>
      <w:r w:rsidRPr="004A7191">
        <w:rPr>
          <w:color w:val="000000" w:themeColor="text1"/>
        </w:rPr>
        <w:t>fruiting</w:t>
      </w:r>
      <w:r w:rsidRPr="004A7191">
        <w:rPr>
          <w:color w:val="000000" w:themeColor="text1"/>
          <w:spacing w:val="-17"/>
        </w:rPr>
        <w:t xml:space="preserve"> </w:t>
      </w:r>
      <w:r w:rsidRPr="004A7191">
        <w:rPr>
          <w:color w:val="000000" w:themeColor="text1"/>
        </w:rPr>
        <w:t>trees.</w:t>
      </w:r>
      <w:r w:rsidRPr="004A7191">
        <w:rPr>
          <w:color w:val="000000" w:themeColor="text1"/>
          <w:spacing w:val="-27"/>
        </w:rPr>
        <w:t xml:space="preserve"> </w:t>
      </w:r>
      <w:r w:rsidRPr="004A7191">
        <w:rPr>
          <w:color w:val="000000" w:themeColor="text1"/>
        </w:rPr>
        <w:t>The</w:t>
      </w:r>
      <w:r w:rsidRPr="004A7191">
        <w:rPr>
          <w:color w:val="000000" w:themeColor="text1"/>
          <w:spacing w:val="-18"/>
        </w:rPr>
        <w:t xml:space="preserve"> </w:t>
      </w:r>
      <w:r w:rsidRPr="004A7191">
        <w:rPr>
          <w:color w:val="000000" w:themeColor="text1"/>
        </w:rPr>
        <w:t>turquoise- throated</w:t>
      </w:r>
      <w:r w:rsidRPr="004A7191">
        <w:rPr>
          <w:color w:val="000000" w:themeColor="text1"/>
          <w:spacing w:val="-1"/>
        </w:rPr>
        <w:t xml:space="preserve"> </w:t>
      </w:r>
      <w:r w:rsidRPr="004A7191">
        <w:rPr>
          <w:color w:val="000000" w:themeColor="text1"/>
        </w:rPr>
        <w:t>barbet</w:t>
      </w:r>
      <w:r w:rsidRPr="004A7191">
        <w:rPr>
          <w:color w:val="000000" w:themeColor="text1"/>
          <w:spacing w:val="-15"/>
        </w:rPr>
        <w:t xml:space="preserve"> </w:t>
      </w:r>
      <w:r w:rsidRPr="004A7191">
        <w:rPr>
          <w:color w:val="000000" w:themeColor="text1"/>
        </w:rPr>
        <w:t>was</w:t>
      </w:r>
      <w:r w:rsidRPr="004A7191">
        <w:rPr>
          <w:color w:val="000000" w:themeColor="text1"/>
          <w:spacing w:val="-15"/>
        </w:rPr>
        <w:t xml:space="preserve"> </w:t>
      </w:r>
      <w:r w:rsidRPr="004A7191">
        <w:rPr>
          <w:color w:val="000000" w:themeColor="text1"/>
        </w:rPr>
        <w:t>formerly</w:t>
      </w:r>
      <w:r w:rsidRPr="004A7191">
        <w:rPr>
          <w:color w:val="000000" w:themeColor="text1"/>
          <w:spacing w:val="-13"/>
        </w:rPr>
        <w:t xml:space="preserve"> </w:t>
      </w:r>
      <w:r w:rsidRPr="004A7191">
        <w:rPr>
          <w:color w:val="000000" w:themeColor="text1"/>
        </w:rPr>
        <w:t>considered</w:t>
      </w:r>
      <w:r w:rsidRPr="004A7191">
        <w:rPr>
          <w:color w:val="000000" w:themeColor="text1"/>
          <w:spacing w:val="-14"/>
        </w:rPr>
        <w:t xml:space="preserve"> </w:t>
      </w:r>
      <w:r w:rsidRPr="004A7191">
        <w:rPr>
          <w:color w:val="000000" w:themeColor="text1"/>
        </w:rPr>
        <w:t>a</w:t>
      </w:r>
      <w:r w:rsidRPr="004A7191">
        <w:rPr>
          <w:color w:val="000000" w:themeColor="text1"/>
          <w:spacing w:val="-14"/>
        </w:rPr>
        <w:t xml:space="preserve"> </w:t>
      </w:r>
      <w:r w:rsidRPr="004A7191">
        <w:rPr>
          <w:color w:val="000000" w:themeColor="text1"/>
        </w:rPr>
        <w:t>subspecies.</w:t>
      </w:r>
    </w:p>
    <w:p w14:paraId="2CC3788D" w14:textId="77777777" w:rsidR="006500DE" w:rsidRPr="004A7191" w:rsidRDefault="004A7191">
      <w:pPr>
        <w:pStyle w:val="BodyText"/>
        <w:spacing w:line="226" w:lineRule="exact"/>
        <w:ind w:left="1420"/>
        <w:rPr>
          <w:color w:val="000000" w:themeColor="text1"/>
        </w:rPr>
      </w:pPr>
      <w:r w:rsidRPr="004A7191">
        <w:rPr>
          <w:color w:val="000000" w:themeColor="text1"/>
        </w:rPr>
        <w:t xml:space="preserve">They are previously placed in the genus </w:t>
      </w:r>
      <w:proofErr w:type="spellStart"/>
      <w:r w:rsidRPr="004A7191">
        <w:rPr>
          <w:color w:val="000000" w:themeColor="text1"/>
        </w:rPr>
        <w:t>Megalaima</w:t>
      </w:r>
      <w:proofErr w:type="spellEnd"/>
      <w:r w:rsidRPr="004A7191">
        <w:rPr>
          <w:color w:val="000000" w:themeColor="text1"/>
        </w:rPr>
        <w:t xml:space="preserve"> and clumped as</w:t>
      </w:r>
    </w:p>
    <w:p w14:paraId="61F47623" w14:textId="77777777" w:rsidR="006500DE" w:rsidRPr="004A7191" w:rsidRDefault="004A7191">
      <w:pPr>
        <w:spacing w:before="10"/>
        <w:ind w:left="1140"/>
        <w:rPr>
          <w:color w:val="000000" w:themeColor="text1"/>
          <w:sz w:val="20"/>
        </w:rPr>
      </w:pPr>
      <w:proofErr w:type="spellStart"/>
      <w:r w:rsidRPr="004A7191">
        <w:rPr>
          <w:rFonts w:ascii="Georgia"/>
          <w:i/>
          <w:color w:val="000000" w:themeColor="text1"/>
          <w:sz w:val="20"/>
        </w:rPr>
        <w:t>Megalaima</w:t>
      </w:r>
      <w:proofErr w:type="spellEnd"/>
      <w:r w:rsidRPr="004A7191">
        <w:rPr>
          <w:rFonts w:ascii="Georgia"/>
          <w:i/>
          <w:color w:val="000000" w:themeColor="text1"/>
          <w:sz w:val="20"/>
        </w:rPr>
        <w:t xml:space="preserve"> asiatica </w:t>
      </w:r>
      <w:r w:rsidRPr="004A7191">
        <w:rPr>
          <w:color w:val="000000" w:themeColor="text1"/>
          <w:sz w:val="20"/>
        </w:rPr>
        <w:t>following Sibley and Monroe (1990,1993).</w:t>
      </w:r>
    </w:p>
    <w:p w14:paraId="7A651067" w14:textId="77777777" w:rsidR="006500DE" w:rsidRPr="004A7191" w:rsidRDefault="006500DE">
      <w:pPr>
        <w:pStyle w:val="BodyText"/>
        <w:rPr>
          <w:color w:val="000000" w:themeColor="text1"/>
          <w:sz w:val="22"/>
        </w:rPr>
      </w:pPr>
    </w:p>
    <w:p w14:paraId="12332AA5" w14:textId="77777777" w:rsidR="006500DE" w:rsidRPr="004A7191" w:rsidRDefault="006500DE">
      <w:pPr>
        <w:pStyle w:val="BodyText"/>
        <w:rPr>
          <w:color w:val="000000" w:themeColor="text1"/>
          <w:sz w:val="22"/>
        </w:rPr>
      </w:pPr>
    </w:p>
    <w:p w14:paraId="4FF7ACB8" w14:textId="77777777" w:rsidR="006500DE" w:rsidRPr="004A7191" w:rsidRDefault="006500DE">
      <w:pPr>
        <w:pStyle w:val="BodyText"/>
        <w:rPr>
          <w:color w:val="000000" w:themeColor="text1"/>
          <w:sz w:val="22"/>
        </w:rPr>
      </w:pPr>
    </w:p>
    <w:p w14:paraId="6BA9F232" w14:textId="77777777" w:rsidR="006500DE" w:rsidRPr="004A7191" w:rsidRDefault="006500DE">
      <w:pPr>
        <w:pStyle w:val="BodyText"/>
        <w:rPr>
          <w:color w:val="000000" w:themeColor="text1"/>
          <w:sz w:val="22"/>
        </w:rPr>
      </w:pPr>
    </w:p>
    <w:p w14:paraId="71BD62D2" w14:textId="77777777" w:rsidR="006500DE" w:rsidRPr="004A7191" w:rsidRDefault="006500DE">
      <w:pPr>
        <w:pStyle w:val="BodyText"/>
        <w:rPr>
          <w:color w:val="000000" w:themeColor="text1"/>
          <w:sz w:val="22"/>
        </w:rPr>
      </w:pPr>
    </w:p>
    <w:p w14:paraId="0984F978" w14:textId="77777777" w:rsidR="006500DE" w:rsidRPr="004A7191" w:rsidRDefault="006500DE">
      <w:pPr>
        <w:pStyle w:val="BodyText"/>
        <w:rPr>
          <w:color w:val="000000" w:themeColor="text1"/>
          <w:sz w:val="22"/>
        </w:rPr>
      </w:pPr>
    </w:p>
    <w:p w14:paraId="4D6328B7" w14:textId="77777777" w:rsidR="006500DE" w:rsidRPr="004A7191" w:rsidRDefault="006500DE">
      <w:pPr>
        <w:pStyle w:val="BodyText"/>
        <w:spacing w:before="6"/>
        <w:rPr>
          <w:color w:val="000000" w:themeColor="text1"/>
          <w:sz w:val="25"/>
        </w:rPr>
      </w:pPr>
    </w:p>
    <w:p w14:paraId="701DD031" w14:textId="77777777" w:rsidR="006500DE" w:rsidRPr="004A7191" w:rsidRDefault="004A7191">
      <w:pPr>
        <w:pStyle w:val="Heading2"/>
        <w:spacing w:before="1"/>
        <w:rPr>
          <w:color w:val="000000" w:themeColor="text1"/>
        </w:rPr>
      </w:pPr>
      <w:r w:rsidRPr="004A7191">
        <w:rPr>
          <w:color w:val="000000" w:themeColor="text1"/>
        </w:rPr>
        <w:t>Conservation status</w:t>
      </w:r>
    </w:p>
    <w:p w14:paraId="42C8CE3A" w14:textId="77777777" w:rsidR="006500DE" w:rsidRPr="004A7191" w:rsidRDefault="006500DE">
      <w:pPr>
        <w:pStyle w:val="BodyText"/>
        <w:spacing w:before="10"/>
        <w:rPr>
          <w:b/>
          <w:color w:val="000000" w:themeColor="text1"/>
          <w:sz w:val="10"/>
        </w:rPr>
      </w:pPr>
    </w:p>
    <w:p w14:paraId="2C9C6C9A" w14:textId="77777777" w:rsidR="006500DE" w:rsidRPr="004A7191" w:rsidRDefault="006500DE">
      <w:pPr>
        <w:rPr>
          <w:color w:val="000000" w:themeColor="text1"/>
          <w:sz w:val="10"/>
        </w:rPr>
        <w:sectPr w:rsidR="006500DE" w:rsidRPr="004A7191">
          <w:pgSz w:w="8240" w:h="12200"/>
          <w:pgMar w:top="1060" w:right="0" w:bottom="280" w:left="0" w:header="720" w:footer="720" w:gutter="0"/>
          <w:cols w:space="720"/>
        </w:sectPr>
      </w:pPr>
    </w:p>
    <w:p w14:paraId="07FF0825" w14:textId="77777777" w:rsidR="006500DE" w:rsidRPr="004A7191" w:rsidRDefault="004A7191">
      <w:pPr>
        <w:tabs>
          <w:tab w:val="left" w:pos="2591"/>
        </w:tabs>
        <w:spacing w:before="93"/>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5DE82FC2" w14:textId="77777777" w:rsidR="006500DE" w:rsidRPr="004A7191" w:rsidRDefault="004A7191">
      <w:pPr>
        <w:pStyle w:val="BodyText"/>
        <w:tabs>
          <w:tab w:val="left" w:pos="1738"/>
          <w:tab w:val="left" w:pos="2269"/>
          <w:tab w:val="left" w:pos="2775"/>
          <w:tab w:val="left" w:pos="3277"/>
        </w:tabs>
        <w:spacing w:before="178"/>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2F7D07C9"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6AA0697B"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26FB8E1E"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1B87E719" w14:textId="77777777" w:rsidR="006500DE" w:rsidRPr="004A7191" w:rsidRDefault="006500DE">
      <w:pPr>
        <w:pStyle w:val="BodyText"/>
        <w:spacing w:before="7"/>
        <w:rPr>
          <w:rFonts w:ascii="Trebuchet MS"/>
          <w:color w:val="000000" w:themeColor="text1"/>
          <w:sz w:val="16"/>
        </w:rPr>
      </w:pPr>
    </w:p>
    <w:p w14:paraId="47B96786" w14:textId="77777777" w:rsidR="006500DE" w:rsidRPr="004A7191" w:rsidRDefault="004A7191">
      <w:pPr>
        <w:spacing w:before="93"/>
        <w:ind w:left="1160"/>
        <w:rPr>
          <w:color w:val="000000" w:themeColor="text1"/>
          <w:sz w:val="16"/>
        </w:rPr>
      </w:pPr>
      <w:r w:rsidRPr="004A7191">
        <w:rPr>
          <w:color w:val="000000" w:themeColor="text1"/>
          <w:sz w:val="16"/>
        </w:rPr>
        <w:t>Least Concern (IUCN 3.1)</w:t>
      </w:r>
    </w:p>
    <w:p w14:paraId="2EC5576C" w14:textId="77777777" w:rsidR="006500DE" w:rsidRPr="004A7191" w:rsidRDefault="004A7191">
      <w:pPr>
        <w:pStyle w:val="BodyText"/>
        <w:tabs>
          <w:tab w:val="left" w:pos="2315"/>
        </w:tabs>
        <w:spacing w:before="157" w:line="331" w:lineRule="auto"/>
        <w:ind w:left="1220" w:right="5177"/>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63B7989C" w14:textId="77777777" w:rsidR="006500DE" w:rsidRPr="004A7191" w:rsidRDefault="004A7191">
      <w:pPr>
        <w:pStyle w:val="BodyText"/>
        <w:tabs>
          <w:tab w:val="left" w:pos="2315"/>
        </w:tabs>
        <w:spacing w:line="229" w:lineRule="exact"/>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1566725D" w14:textId="77777777" w:rsidR="006500DE" w:rsidRPr="004A7191" w:rsidRDefault="004A7191">
      <w:pPr>
        <w:pStyle w:val="BodyText"/>
        <w:tabs>
          <w:tab w:val="left" w:pos="2315"/>
        </w:tabs>
        <w:spacing w:before="110"/>
        <w:ind w:left="1220"/>
        <w:rPr>
          <w:color w:val="000000" w:themeColor="text1"/>
        </w:rPr>
      </w:pPr>
      <w:r w:rsidRPr="004A7191">
        <w:rPr>
          <w:color w:val="000000" w:themeColor="text1"/>
        </w:rPr>
        <w:t>Order:</w:t>
      </w:r>
      <w:r w:rsidRPr="004A7191">
        <w:rPr>
          <w:color w:val="000000" w:themeColor="text1"/>
        </w:rPr>
        <w:tab/>
        <w:t>Piciformes</w:t>
      </w:r>
    </w:p>
    <w:p w14:paraId="163E1D86" w14:textId="77777777" w:rsidR="006500DE" w:rsidRPr="004A7191" w:rsidRDefault="004A7191">
      <w:pPr>
        <w:pStyle w:val="BodyText"/>
        <w:tabs>
          <w:tab w:val="left" w:pos="2315"/>
        </w:tabs>
        <w:spacing w:before="90"/>
        <w:ind w:left="12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spacing w:val="-2"/>
        </w:rPr>
        <w:t>Megalaimidae</w:t>
      </w:r>
      <w:proofErr w:type="spellEnd"/>
    </w:p>
    <w:p w14:paraId="67FF58F2" w14:textId="77777777" w:rsidR="006500DE" w:rsidRPr="004A7191" w:rsidRDefault="004A7191">
      <w:pPr>
        <w:tabs>
          <w:tab w:val="left" w:pos="2315"/>
        </w:tabs>
        <w:spacing w:before="110"/>
        <w:ind w:left="122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Psilopogon</w:t>
      </w:r>
      <w:proofErr w:type="spellEnd"/>
    </w:p>
    <w:p w14:paraId="4A042FC1" w14:textId="77777777" w:rsidR="006500DE" w:rsidRPr="004A7191" w:rsidRDefault="004A7191">
      <w:pPr>
        <w:tabs>
          <w:tab w:val="left" w:pos="2315"/>
        </w:tabs>
        <w:spacing w:before="90"/>
        <w:ind w:left="1220"/>
        <w:rPr>
          <w:rFonts w:ascii="Georgia"/>
          <w:i/>
          <w:color w:val="000000" w:themeColor="text1"/>
          <w:sz w:val="20"/>
        </w:rPr>
      </w:pPr>
      <w:r w:rsidRPr="004A7191">
        <w:rPr>
          <w:color w:val="000000" w:themeColor="text1"/>
          <w:sz w:val="20"/>
        </w:rPr>
        <w:t>Species:</w:t>
      </w:r>
      <w:r w:rsidRPr="004A7191">
        <w:rPr>
          <w:color w:val="000000" w:themeColor="text1"/>
          <w:sz w:val="20"/>
        </w:rPr>
        <w:tab/>
      </w:r>
      <w:proofErr w:type="spellStart"/>
      <w:r w:rsidRPr="004A7191">
        <w:rPr>
          <w:rFonts w:ascii="Georgia"/>
          <w:i/>
          <w:color w:val="000000" w:themeColor="text1"/>
          <w:spacing w:val="-3"/>
          <w:sz w:val="20"/>
        </w:rPr>
        <w:t>P.asiaticus</w:t>
      </w:r>
      <w:proofErr w:type="spellEnd"/>
    </w:p>
    <w:p w14:paraId="1DA8D1E9" w14:textId="77777777" w:rsidR="006500DE" w:rsidRPr="004A7191" w:rsidRDefault="006500DE">
      <w:pPr>
        <w:rPr>
          <w:rFonts w:ascii="Georgia"/>
          <w:color w:val="000000" w:themeColor="text1"/>
          <w:sz w:val="20"/>
        </w:rPr>
        <w:sectPr w:rsidR="006500DE" w:rsidRPr="004A7191">
          <w:type w:val="continuous"/>
          <w:pgSz w:w="8240" w:h="12200"/>
          <w:pgMar w:top="880" w:right="0" w:bottom="280" w:left="0" w:header="720" w:footer="720" w:gutter="0"/>
          <w:cols w:space="720"/>
        </w:sectPr>
      </w:pPr>
    </w:p>
    <w:p w14:paraId="7089A677" w14:textId="77777777" w:rsidR="006500DE" w:rsidRPr="004A7191" w:rsidRDefault="00E6055B">
      <w:pPr>
        <w:pStyle w:val="BodyText"/>
        <w:rPr>
          <w:rFonts w:ascii="Georgia"/>
          <w:i/>
          <w:color w:val="000000" w:themeColor="text1"/>
        </w:rPr>
      </w:pPr>
      <w:r>
        <w:rPr>
          <w:rFonts w:ascii="Georgia"/>
          <w:i/>
          <w:noProof/>
          <w:color w:val="000000" w:themeColor="text1"/>
        </w:rPr>
        <w:lastRenderedPageBreak/>
        <w:drawing>
          <wp:anchor distT="0" distB="0" distL="114300" distR="114300" simplePos="0" relativeHeight="252024832" behindDoc="1" locked="0" layoutInCell="1" allowOverlap="1" wp14:anchorId="2060BDFB" wp14:editId="3A64FFE1">
            <wp:simplePos x="0" y="0"/>
            <wp:positionH relativeFrom="column">
              <wp:posOffset>-343984</wp:posOffset>
            </wp:positionH>
            <wp:positionV relativeFrom="paragraph">
              <wp:posOffset>-381404</wp:posOffset>
            </wp:positionV>
            <wp:extent cx="7296983" cy="678279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296983" cy="67827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C426BA" w14:textId="77777777" w:rsidR="006500DE" w:rsidRPr="004A7191" w:rsidRDefault="006500DE">
      <w:pPr>
        <w:pStyle w:val="BodyText"/>
        <w:rPr>
          <w:rFonts w:ascii="Georgia"/>
          <w:i/>
          <w:color w:val="000000" w:themeColor="text1"/>
        </w:rPr>
      </w:pPr>
    </w:p>
    <w:p w14:paraId="5F0EA561" w14:textId="77777777" w:rsidR="006500DE" w:rsidRPr="004A7191" w:rsidRDefault="006500DE">
      <w:pPr>
        <w:pStyle w:val="BodyText"/>
        <w:rPr>
          <w:rFonts w:ascii="Georgia"/>
          <w:i/>
          <w:color w:val="000000" w:themeColor="text1"/>
        </w:rPr>
      </w:pPr>
    </w:p>
    <w:p w14:paraId="4FEB6529" w14:textId="77777777" w:rsidR="006500DE" w:rsidRPr="004A7191" w:rsidRDefault="006500DE">
      <w:pPr>
        <w:pStyle w:val="BodyText"/>
        <w:rPr>
          <w:rFonts w:ascii="Georgia"/>
          <w:i/>
          <w:color w:val="000000" w:themeColor="text1"/>
        </w:rPr>
      </w:pPr>
    </w:p>
    <w:p w14:paraId="1494B774" w14:textId="77777777" w:rsidR="006500DE" w:rsidRPr="004A7191" w:rsidRDefault="006500DE">
      <w:pPr>
        <w:pStyle w:val="BodyText"/>
        <w:rPr>
          <w:rFonts w:ascii="Georgia"/>
          <w:i/>
          <w:color w:val="000000" w:themeColor="text1"/>
        </w:rPr>
      </w:pPr>
    </w:p>
    <w:p w14:paraId="284EA3A6" w14:textId="77777777" w:rsidR="006500DE" w:rsidRPr="004A7191" w:rsidRDefault="006500DE">
      <w:pPr>
        <w:pStyle w:val="BodyText"/>
        <w:rPr>
          <w:rFonts w:ascii="Georgia"/>
          <w:i/>
          <w:color w:val="000000" w:themeColor="text1"/>
        </w:rPr>
      </w:pPr>
    </w:p>
    <w:p w14:paraId="6BE8EE38" w14:textId="77777777" w:rsidR="006500DE" w:rsidRPr="004A7191" w:rsidRDefault="006500DE">
      <w:pPr>
        <w:pStyle w:val="BodyText"/>
        <w:rPr>
          <w:rFonts w:ascii="Georgia"/>
          <w:i/>
          <w:color w:val="000000" w:themeColor="text1"/>
        </w:rPr>
      </w:pPr>
    </w:p>
    <w:p w14:paraId="6207CF28" w14:textId="77777777" w:rsidR="006500DE" w:rsidRPr="004A7191" w:rsidRDefault="006500DE">
      <w:pPr>
        <w:pStyle w:val="BodyText"/>
        <w:rPr>
          <w:rFonts w:ascii="Georgia"/>
          <w:i/>
          <w:color w:val="000000" w:themeColor="text1"/>
        </w:rPr>
      </w:pPr>
    </w:p>
    <w:p w14:paraId="60A31243" w14:textId="77777777" w:rsidR="006500DE" w:rsidRPr="004A7191" w:rsidRDefault="006500DE">
      <w:pPr>
        <w:pStyle w:val="BodyText"/>
        <w:rPr>
          <w:rFonts w:ascii="Georgia"/>
          <w:i/>
          <w:color w:val="000000" w:themeColor="text1"/>
        </w:rPr>
      </w:pPr>
    </w:p>
    <w:p w14:paraId="6B008149" w14:textId="77777777" w:rsidR="006500DE" w:rsidRPr="004A7191" w:rsidRDefault="006500DE">
      <w:pPr>
        <w:pStyle w:val="BodyText"/>
        <w:rPr>
          <w:rFonts w:ascii="Georgia"/>
          <w:i/>
          <w:color w:val="000000" w:themeColor="text1"/>
        </w:rPr>
      </w:pPr>
    </w:p>
    <w:p w14:paraId="0D6CAB68" w14:textId="77777777" w:rsidR="006500DE" w:rsidRPr="004A7191" w:rsidRDefault="006500DE">
      <w:pPr>
        <w:pStyle w:val="BodyText"/>
        <w:rPr>
          <w:rFonts w:ascii="Georgia"/>
          <w:i/>
          <w:color w:val="000000" w:themeColor="text1"/>
        </w:rPr>
      </w:pPr>
    </w:p>
    <w:p w14:paraId="1CF87F30" w14:textId="77777777" w:rsidR="006500DE" w:rsidRPr="004A7191" w:rsidRDefault="006500DE">
      <w:pPr>
        <w:pStyle w:val="BodyText"/>
        <w:rPr>
          <w:rFonts w:ascii="Georgia"/>
          <w:i/>
          <w:color w:val="000000" w:themeColor="text1"/>
        </w:rPr>
      </w:pPr>
    </w:p>
    <w:p w14:paraId="04341614" w14:textId="77777777" w:rsidR="006500DE" w:rsidRPr="004A7191" w:rsidRDefault="006500DE">
      <w:pPr>
        <w:pStyle w:val="BodyText"/>
        <w:rPr>
          <w:rFonts w:ascii="Georgia"/>
          <w:i/>
          <w:color w:val="000000" w:themeColor="text1"/>
        </w:rPr>
      </w:pPr>
    </w:p>
    <w:p w14:paraId="5D3FB53C" w14:textId="77777777" w:rsidR="006500DE" w:rsidRPr="004A7191" w:rsidRDefault="006500DE">
      <w:pPr>
        <w:pStyle w:val="BodyText"/>
        <w:rPr>
          <w:rFonts w:ascii="Georgia"/>
          <w:i/>
          <w:color w:val="000000" w:themeColor="text1"/>
        </w:rPr>
      </w:pPr>
    </w:p>
    <w:p w14:paraId="7018B2EF" w14:textId="77777777" w:rsidR="006500DE" w:rsidRPr="004A7191" w:rsidRDefault="006500DE">
      <w:pPr>
        <w:pStyle w:val="BodyText"/>
        <w:rPr>
          <w:rFonts w:ascii="Georgia"/>
          <w:i/>
          <w:color w:val="000000" w:themeColor="text1"/>
        </w:rPr>
      </w:pPr>
    </w:p>
    <w:p w14:paraId="7E95697D" w14:textId="77777777" w:rsidR="006500DE" w:rsidRPr="004A7191" w:rsidRDefault="006500DE">
      <w:pPr>
        <w:pStyle w:val="BodyText"/>
        <w:rPr>
          <w:rFonts w:ascii="Georgia"/>
          <w:i/>
          <w:color w:val="000000" w:themeColor="text1"/>
        </w:rPr>
      </w:pPr>
    </w:p>
    <w:p w14:paraId="44FCEB8D" w14:textId="77777777" w:rsidR="006500DE" w:rsidRPr="004A7191" w:rsidRDefault="006500DE">
      <w:pPr>
        <w:pStyle w:val="BodyText"/>
        <w:rPr>
          <w:rFonts w:ascii="Georgia"/>
          <w:i/>
          <w:color w:val="000000" w:themeColor="text1"/>
        </w:rPr>
      </w:pPr>
    </w:p>
    <w:p w14:paraId="35E565E7" w14:textId="77777777" w:rsidR="006500DE" w:rsidRPr="004A7191" w:rsidRDefault="006500DE">
      <w:pPr>
        <w:pStyle w:val="BodyText"/>
        <w:rPr>
          <w:rFonts w:ascii="Georgia"/>
          <w:i/>
          <w:color w:val="000000" w:themeColor="text1"/>
        </w:rPr>
      </w:pPr>
    </w:p>
    <w:p w14:paraId="3C83150D" w14:textId="77777777" w:rsidR="006500DE" w:rsidRPr="004A7191" w:rsidRDefault="006500DE">
      <w:pPr>
        <w:pStyle w:val="BodyText"/>
        <w:rPr>
          <w:rFonts w:ascii="Georgia"/>
          <w:i/>
          <w:color w:val="000000" w:themeColor="text1"/>
        </w:rPr>
      </w:pPr>
    </w:p>
    <w:p w14:paraId="0BCB6E2A" w14:textId="77777777" w:rsidR="006500DE" w:rsidRPr="004A7191" w:rsidRDefault="006500DE">
      <w:pPr>
        <w:pStyle w:val="BodyText"/>
        <w:rPr>
          <w:rFonts w:ascii="Georgia"/>
          <w:i/>
          <w:color w:val="000000" w:themeColor="text1"/>
        </w:rPr>
      </w:pPr>
    </w:p>
    <w:p w14:paraId="164DFDF4" w14:textId="77777777" w:rsidR="006500DE" w:rsidRPr="004A7191" w:rsidRDefault="006500DE">
      <w:pPr>
        <w:pStyle w:val="BodyText"/>
        <w:rPr>
          <w:rFonts w:ascii="Georgia"/>
          <w:i/>
          <w:color w:val="000000" w:themeColor="text1"/>
        </w:rPr>
      </w:pPr>
    </w:p>
    <w:p w14:paraId="49143210" w14:textId="77777777" w:rsidR="006500DE" w:rsidRPr="004A7191" w:rsidRDefault="006500DE">
      <w:pPr>
        <w:pStyle w:val="BodyText"/>
        <w:rPr>
          <w:rFonts w:ascii="Georgia"/>
          <w:i/>
          <w:color w:val="000000" w:themeColor="text1"/>
        </w:rPr>
      </w:pPr>
    </w:p>
    <w:p w14:paraId="26D16109" w14:textId="77777777" w:rsidR="006500DE" w:rsidRPr="004A7191" w:rsidRDefault="006500DE">
      <w:pPr>
        <w:pStyle w:val="BodyText"/>
        <w:rPr>
          <w:rFonts w:ascii="Georgia"/>
          <w:i/>
          <w:color w:val="000000" w:themeColor="text1"/>
        </w:rPr>
      </w:pPr>
    </w:p>
    <w:p w14:paraId="49846C36" w14:textId="77777777" w:rsidR="006500DE" w:rsidRPr="004A7191" w:rsidRDefault="006500DE">
      <w:pPr>
        <w:pStyle w:val="BodyText"/>
        <w:rPr>
          <w:rFonts w:ascii="Georgia"/>
          <w:i/>
          <w:color w:val="000000" w:themeColor="text1"/>
        </w:rPr>
      </w:pPr>
    </w:p>
    <w:p w14:paraId="78383A91" w14:textId="77777777" w:rsidR="006500DE" w:rsidRPr="004A7191" w:rsidRDefault="006500DE">
      <w:pPr>
        <w:pStyle w:val="BodyText"/>
        <w:rPr>
          <w:rFonts w:ascii="Georgia"/>
          <w:i/>
          <w:color w:val="000000" w:themeColor="text1"/>
        </w:rPr>
      </w:pPr>
    </w:p>
    <w:p w14:paraId="202BBC8C" w14:textId="77777777" w:rsidR="006500DE" w:rsidRPr="004A7191" w:rsidRDefault="006500DE">
      <w:pPr>
        <w:pStyle w:val="BodyText"/>
        <w:rPr>
          <w:rFonts w:ascii="Georgia"/>
          <w:i/>
          <w:color w:val="000000" w:themeColor="text1"/>
        </w:rPr>
      </w:pPr>
    </w:p>
    <w:p w14:paraId="48ED01AE" w14:textId="77777777" w:rsidR="006500DE" w:rsidRPr="004A7191" w:rsidRDefault="006500DE">
      <w:pPr>
        <w:pStyle w:val="BodyText"/>
        <w:rPr>
          <w:rFonts w:ascii="Georgia"/>
          <w:i/>
          <w:color w:val="000000" w:themeColor="text1"/>
        </w:rPr>
      </w:pPr>
    </w:p>
    <w:p w14:paraId="47663A3D" w14:textId="77777777" w:rsidR="006500DE" w:rsidRPr="004A7191" w:rsidRDefault="006500DE">
      <w:pPr>
        <w:pStyle w:val="BodyText"/>
        <w:rPr>
          <w:rFonts w:ascii="Georgia"/>
          <w:i/>
          <w:color w:val="000000" w:themeColor="text1"/>
        </w:rPr>
      </w:pPr>
    </w:p>
    <w:p w14:paraId="37D521AF" w14:textId="77777777" w:rsidR="006500DE" w:rsidRPr="004A7191" w:rsidRDefault="006500DE">
      <w:pPr>
        <w:pStyle w:val="BodyText"/>
        <w:rPr>
          <w:rFonts w:ascii="Georgia"/>
          <w:i/>
          <w:color w:val="000000" w:themeColor="text1"/>
        </w:rPr>
      </w:pPr>
    </w:p>
    <w:p w14:paraId="067A0328" w14:textId="77777777" w:rsidR="006500DE" w:rsidRPr="004A7191" w:rsidRDefault="006500DE">
      <w:pPr>
        <w:pStyle w:val="BodyText"/>
        <w:rPr>
          <w:rFonts w:ascii="Georgia"/>
          <w:i/>
          <w:color w:val="000000" w:themeColor="text1"/>
        </w:rPr>
      </w:pPr>
    </w:p>
    <w:p w14:paraId="11D7BB13" w14:textId="77777777" w:rsidR="006500DE" w:rsidRPr="004A7191" w:rsidRDefault="006500DE">
      <w:pPr>
        <w:pStyle w:val="BodyText"/>
        <w:rPr>
          <w:rFonts w:ascii="Georgia"/>
          <w:i/>
          <w:color w:val="000000" w:themeColor="text1"/>
        </w:rPr>
      </w:pPr>
    </w:p>
    <w:p w14:paraId="1C307B75" w14:textId="77777777" w:rsidR="006500DE" w:rsidRPr="004A7191" w:rsidRDefault="006500DE">
      <w:pPr>
        <w:pStyle w:val="BodyText"/>
        <w:rPr>
          <w:rFonts w:ascii="Georgia"/>
          <w:i/>
          <w:color w:val="000000" w:themeColor="text1"/>
        </w:rPr>
      </w:pPr>
    </w:p>
    <w:p w14:paraId="0AFCE9C9" w14:textId="77777777" w:rsidR="006500DE" w:rsidRPr="004A7191" w:rsidRDefault="006500DE">
      <w:pPr>
        <w:pStyle w:val="BodyText"/>
        <w:rPr>
          <w:rFonts w:ascii="Georgia"/>
          <w:i/>
          <w:color w:val="000000" w:themeColor="text1"/>
        </w:rPr>
      </w:pPr>
    </w:p>
    <w:p w14:paraId="23A172ED" w14:textId="77777777" w:rsidR="006500DE" w:rsidRPr="004A7191" w:rsidRDefault="006500DE">
      <w:pPr>
        <w:pStyle w:val="BodyText"/>
        <w:rPr>
          <w:rFonts w:ascii="Georgia"/>
          <w:i/>
          <w:color w:val="000000" w:themeColor="text1"/>
        </w:rPr>
      </w:pPr>
    </w:p>
    <w:p w14:paraId="03C2BCB4" w14:textId="77777777" w:rsidR="006500DE" w:rsidRPr="004A7191" w:rsidRDefault="006500DE">
      <w:pPr>
        <w:pStyle w:val="BodyText"/>
        <w:rPr>
          <w:rFonts w:ascii="Georgia"/>
          <w:i/>
          <w:color w:val="000000" w:themeColor="text1"/>
        </w:rPr>
      </w:pPr>
    </w:p>
    <w:p w14:paraId="60CDE742" w14:textId="77777777" w:rsidR="006500DE" w:rsidRPr="004A7191" w:rsidRDefault="006500DE">
      <w:pPr>
        <w:pStyle w:val="BodyText"/>
        <w:rPr>
          <w:rFonts w:ascii="Georgia"/>
          <w:i/>
          <w:color w:val="000000" w:themeColor="text1"/>
        </w:rPr>
      </w:pPr>
    </w:p>
    <w:p w14:paraId="562DACB6" w14:textId="77777777" w:rsidR="006500DE" w:rsidRPr="004A7191" w:rsidRDefault="006500DE">
      <w:pPr>
        <w:pStyle w:val="BodyText"/>
        <w:rPr>
          <w:rFonts w:ascii="Georgia"/>
          <w:i/>
          <w:color w:val="000000" w:themeColor="text1"/>
        </w:rPr>
      </w:pPr>
    </w:p>
    <w:p w14:paraId="3147A4E0" w14:textId="77777777" w:rsidR="006500DE" w:rsidRPr="004A7191" w:rsidRDefault="006500DE">
      <w:pPr>
        <w:pStyle w:val="BodyText"/>
        <w:rPr>
          <w:rFonts w:ascii="Georgia"/>
          <w:i/>
          <w:color w:val="000000" w:themeColor="text1"/>
        </w:rPr>
      </w:pPr>
    </w:p>
    <w:p w14:paraId="248CE84A" w14:textId="77777777" w:rsidR="006500DE" w:rsidRPr="004A7191" w:rsidRDefault="006500DE">
      <w:pPr>
        <w:pStyle w:val="BodyText"/>
        <w:rPr>
          <w:rFonts w:ascii="Georgia"/>
          <w:i/>
          <w:color w:val="000000" w:themeColor="text1"/>
        </w:rPr>
      </w:pPr>
    </w:p>
    <w:p w14:paraId="4CB81A3A" w14:textId="77777777" w:rsidR="006500DE" w:rsidRPr="004A7191" w:rsidRDefault="006500DE">
      <w:pPr>
        <w:pStyle w:val="BodyText"/>
        <w:rPr>
          <w:rFonts w:ascii="Georgia"/>
          <w:i/>
          <w:color w:val="000000" w:themeColor="text1"/>
        </w:rPr>
      </w:pPr>
    </w:p>
    <w:p w14:paraId="4DD2F784" w14:textId="77777777" w:rsidR="006500DE" w:rsidRPr="004A7191" w:rsidRDefault="006500DE">
      <w:pPr>
        <w:pStyle w:val="BodyText"/>
        <w:spacing w:before="9"/>
        <w:rPr>
          <w:rFonts w:ascii="Georgia"/>
          <w:i/>
          <w:color w:val="000000" w:themeColor="text1"/>
          <w:sz w:val="22"/>
        </w:rPr>
      </w:pPr>
    </w:p>
    <w:p w14:paraId="316E51A1" w14:textId="77777777" w:rsidR="006500DE" w:rsidRPr="004A7191" w:rsidRDefault="004A7191">
      <w:pPr>
        <w:spacing w:before="101"/>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703E5CAF"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2376A58E" w14:textId="77777777" w:rsidR="003B34BB" w:rsidRPr="004A7191" w:rsidRDefault="003B34BB" w:rsidP="003B34BB">
      <w:pPr>
        <w:pStyle w:val="Heading1"/>
        <w:tabs>
          <w:tab w:val="left" w:pos="1132"/>
          <w:tab w:val="left" w:pos="7739"/>
        </w:tabs>
        <w:rPr>
          <w:color w:val="000000" w:themeColor="text1"/>
        </w:rPr>
      </w:pPr>
      <w:r w:rsidRPr="004A7191">
        <w:rPr>
          <w:color w:val="000000" w:themeColor="text1"/>
          <w:shd w:val="clear" w:color="auto" w:fill="86B273"/>
        </w:rPr>
        <w:lastRenderedPageBreak/>
        <w:t xml:space="preserve"> </w:t>
      </w:r>
      <w:r w:rsidRPr="004A7191">
        <w:rPr>
          <w:color w:val="000000" w:themeColor="text1"/>
          <w:shd w:val="clear" w:color="auto" w:fill="86B273"/>
        </w:rPr>
        <w:tab/>
        <w:t>2</w:t>
      </w:r>
      <w:r>
        <w:rPr>
          <w:color w:val="000000" w:themeColor="text1"/>
          <w:shd w:val="clear" w:color="auto" w:fill="86B273"/>
        </w:rPr>
        <w:t>8</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Coppersmith Barbet</w:t>
      </w:r>
      <w:r w:rsidRPr="004A7191">
        <w:rPr>
          <w:color w:val="000000" w:themeColor="text1"/>
          <w:shd w:val="clear" w:color="auto" w:fill="86B273"/>
        </w:rPr>
        <w:tab/>
      </w:r>
    </w:p>
    <w:p w14:paraId="19B9F55B" w14:textId="77777777" w:rsidR="006500DE" w:rsidRPr="004A7191" w:rsidRDefault="004A7191">
      <w:pPr>
        <w:pStyle w:val="BodyText"/>
        <w:spacing w:before="280"/>
        <w:ind w:left="1140" w:right="1256"/>
        <w:rPr>
          <w:color w:val="000000" w:themeColor="text1"/>
        </w:rPr>
      </w:pPr>
      <w:r w:rsidRPr="004A7191">
        <w:rPr>
          <w:color w:val="000000" w:themeColor="text1"/>
        </w:rPr>
        <w:t>The coppersmith barbet, crimson-breasted barbet or coppersmith (</w:t>
      </w:r>
      <w:proofErr w:type="spellStart"/>
      <w:r w:rsidRPr="004A7191">
        <w:rPr>
          <w:rFonts w:ascii="Georgia"/>
          <w:i/>
          <w:color w:val="000000" w:themeColor="text1"/>
        </w:rPr>
        <w:t>Psilopogon</w:t>
      </w:r>
      <w:proofErr w:type="spellEnd"/>
      <w:r w:rsidRPr="004A7191">
        <w:rPr>
          <w:rFonts w:ascii="Georgia"/>
          <w:i/>
          <w:color w:val="000000" w:themeColor="text1"/>
          <w:spacing w:val="-27"/>
        </w:rPr>
        <w:t xml:space="preserve"> </w:t>
      </w:r>
      <w:proofErr w:type="spellStart"/>
      <w:r w:rsidRPr="004A7191">
        <w:rPr>
          <w:rFonts w:ascii="Georgia"/>
          <w:i/>
          <w:color w:val="000000" w:themeColor="text1"/>
        </w:rPr>
        <w:t>haemacephalus</w:t>
      </w:r>
      <w:proofErr w:type="spellEnd"/>
      <w:r w:rsidRPr="004A7191">
        <w:rPr>
          <w:color w:val="000000" w:themeColor="text1"/>
        </w:rPr>
        <w:t>),</w:t>
      </w:r>
      <w:r w:rsidRPr="004A7191">
        <w:rPr>
          <w:color w:val="000000" w:themeColor="text1"/>
          <w:spacing w:val="-28"/>
        </w:rPr>
        <w:t xml:space="preserve"> </w:t>
      </w:r>
      <w:r w:rsidRPr="004A7191">
        <w:rPr>
          <w:color w:val="000000" w:themeColor="text1"/>
        </w:rPr>
        <w:t>is</w:t>
      </w:r>
      <w:r w:rsidRPr="004A7191">
        <w:rPr>
          <w:color w:val="000000" w:themeColor="text1"/>
          <w:spacing w:val="-27"/>
        </w:rPr>
        <w:t xml:space="preserve"> </w:t>
      </w:r>
      <w:r w:rsidRPr="004A7191">
        <w:rPr>
          <w:color w:val="000000" w:themeColor="text1"/>
        </w:rPr>
        <w:t>a</w:t>
      </w:r>
      <w:r w:rsidRPr="004A7191">
        <w:rPr>
          <w:color w:val="000000" w:themeColor="text1"/>
          <w:spacing w:val="-28"/>
        </w:rPr>
        <w:t xml:space="preserve"> </w:t>
      </w:r>
      <w:r w:rsidRPr="004A7191">
        <w:rPr>
          <w:color w:val="000000" w:themeColor="text1"/>
        </w:rPr>
        <w:t>bird</w:t>
      </w:r>
      <w:r w:rsidRPr="004A7191">
        <w:rPr>
          <w:color w:val="000000" w:themeColor="text1"/>
          <w:spacing w:val="-29"/>
        </w:rPr>
        <w:t xml:space="preserve"> </w:t>
      </w:r>
      <w:r w:rsidRPr="004A7191">
        <w:rPr>
          <w:color w:val="000000" w:themeColor="text1"/>
        </w:rPr>
        <w:t>with</w:t>
      </w:r>
      <w:r w:rsidRPr="004A7191">
        <w:rPr>
          <w:color w:val="000000" w:themeColor="text1"/>
          <w:spacing w:val="-28"/>
        </w:rPr>
        <w:t xml:space="preserve"> </w:t>
      </w:r>
      <w:r w:rsidRPr="004A7191">
        <w:rPr>
          <w:color w:val="000000" w:themeColor="text1"/>
        </w:rPr>
        <w:t>crimson</w:t>
      </w:r>
      <w:r w:rsidRPr="004A7191">
        <w:rPr>
          <w:color w:val="000000" w:themeColor="text1"/>
          <w:spacing w:val="-3"/>
        </w:rPr>
        <w:t xml:space="preserve"> </w:t>
      </w:r>
      <w:r w:rsidRPr="004A7191">
        <w:rPr>
          <w:color w:val="000000" w:themeColor="text1"/>
        </w:rPr>
        <w:t>forehead</w:t>
      </w:r>
      <w:r w:rsidRPr="004A7191">
        <w:rPr>
          <w:color w:val="000000" w:themeColor="text1"/>
          <w:spacing w:val="-16"/>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throat which</w:t>
      </w:r>
      <w:r w:rsidRPr="004A7191">
        <w:rPr>
          <w:color w:val="000000" w:themeColor="text1"/>
          <w:spacing w:val="-15"/>
        </w:rPr>
        <w:t xml:space="preserve"> </w:t>
      </w:r>
      <w:r w:rsidRPr="004A7191">
        <w:rPr>
          <w:color w:val="000000" w:themeColor="text1"/>
        </w:rPr>
        <w:t>is</w:t>
      </w:r>
      <w:r w:rsidRPr="004A7191">
        <w:rPr>
          <w:color w:val="000000" w:themeColor="text1"/>
          <w:spacing w:val="-12"/>
        </w:rPr>
        <w:t xml:space="preserve"> </w:t>
      </w:r>
      <w:r w:rsidRPr="004A7191">
        <w:rPr>
          <w:color w:val="000000" w:themeColor="text1"/>
        </w:rPr>
        <w:t>best</w:t>
      </w:r>
      <w:r w:rsidRPr="004A7191">
        <w:rPr>
          <w:color w:val="000000" w:themeColor="text1"/>
          <w:spacing w:val="-14"/>
        </w:rPr>
        <w:t xml:space="preserve"> </w:t>
      </w:r>
      <w:r w:rsidRPr="004A7191">
        <w:rPr>
          <w:color w:val="000000" w:themeColor="text1"/>
        </w:rPr>
        <w:t>known</w:t>
      </w:r>
      <w:r w:rsidRPr="004A7191">
        <w:rPr>
          <w:color w:val="000000" w:themeColor="text1"/>
          <w:spacing w:val="-14"/>
        </w:rPr>
        <w:t xml:space="preserve"> </w:t>
      </w:r>
      <w:r w:rsidRPr="004A7191">
        <w:rPr>
          <w:color w:val="000000" w:themeColor="text1"/>
        </w:rPr>
        <w:t>for</w:t>
      </w:r>
      <w:r w:rsidRPr="004A7191">
        <w:rPr>
          <w:color w:val="000000" w:themeColor="text1"/>
          <w:spacing w:val="-13"/>
        </w:rPr>
        <w:t xml:space="preserve"> </w:t>
      </w:r>
      <w:r w:rsidRPr="004A7191">
        <w:rPr>
          <w:color w:val="000000" w:themeColor="text1"/>
        </w:rPr>
        <w:t>its</w:t>
      </w:r>
      <w:r w:rsidRPr="004A7191">
        <w:rPr>
          <w:color w:val="000000" w:themeColor="text1"/>
          <w:spacing w:val="-12"/>
        </w:rPr>
        <w:t xml:space="preserve"> </w:t>
      </w:r>
      <w:r w:rsidRPr="004A7191">
        <w:rPr>
          <w:color w:val="000000" w:themeColor="text1"/>
        </w:rPr>
        <w:t>metronomic</w:t>
      </w:r>
    </w:p>
    <w:p w14:paraId="0E066374" w14:textId="77777777" w:rsidR="006500DE" w:rsidRPr="004A7191" w:rsidRDefault="004A7191">
      <w:pPr>
        <w:pStyle w:val="BodyText"/>
        <w:spacing w:before="17" w:line="230" w:lineRule="auto"/>
        <w:ind w:left="1140" w:right="1471"/>
        <w:rPr>
          <w:color w:val="000000" w:themeColor="text1"/>
        </w:rPr>
      </w:pPr>
      <w:r w:rsidRPr="004A7191">
        <w:rPr>
          <w:color w:val="000000" w:themeColor="text1"/>
        </w:rPr>
        <w:t>call</w:t>
      </w:r>
      <w:r w:rsidRPr="004A7191">
        <w:rPr>
          <w:color w:val="000000" w:themeColor="text1"/>
          <w:spacing w:val="-32"/>
        </w:rPr>
        <w:t xml:space="preserve"> </w:t>
      </w:r>
      <w:r w:rsidRPr="004A7191">
        <w:rPr>
          <w:color w:val="000000" w:themeColor="text1"/>
          <w:spacing w:val="2"/>
        </w:rPr>
        <w:t>that</w:t>
      </w:r>
      <w:r w:rsidR="003B34BB">
        <w:rPr>
          <w:color w:val="000000" w:themeColor="text1"/>
          <w:spacing w:val="2"/>
        </w:rPr>
        <w:t xml:space="preserve">  </w:t>
      </w:r>
      <w:r w:rsidRPr="004A7191">
        <w:rPr>
          <w:color w:val="000000" w:themeColor="text1"/>
          <w:spacing w:val="2"/>
        </w:rPr>
        <w:t>has</w:t>
      </w:r>
      <w:r w:rsidR="003B34BB">
        <w:rPr>
          <w:color w:val="000000" w:themeColor="text1"/>
          <w:spacing w:val="2"/>
        </w:rPr>
        <w:t xml:space="preserve"> </w:t>
      </w:r>
      <w:r w:rsidRPr="004A7191">
        <w:rPr>
          <w:color w:val="000000" w:themeColor="text1"/>
          <w:spacing w:val="2"/>
        </w:rPr>
        <w:t>been</w:t>
      </w:r>
      <w:r w:rsidR="003B34BB">
        <w:rPr>
          <w:color w:val="000000" w:themeColor="text1"/>
          <w:spacing w:val="2"/>
        </w:rPr>
        <w:t xml:space="preserve">  </w:t>
      </w:r>
      <w:r w:rsidRPr="004A7191">
        <w:rPr>
          <w:color w:val="000000" w:themeColor="text1"/>
          <w:spacing w:val="2"/>
        </w:rPr>
        <w:t>likened</w:t>
      </w:r>
      <w:r w:rsidRPr="004A7191">
        <w:rPr>
          <w:color w:val="000000" w:themeColor="text1"/>
          <w:spacing w:val="-31"/>
        </w:rPr>
        <w:t xml:space="preserve"> </w:t>
      </w:r>
      <w:r w:rsidRPr="004A7191">
        <w:rPr>
          <w:color w:val="000000" w:themeColor="text1"/>
        </w:rPr>
        <w:t>to</w:t>
      </w:r>
      <w:r w:rsidRPr="004A7191">
        <w:rPr>
          <w:color w:val="000000" w:themeColor="text1"/>
          <w:spacing w:val="-31"/>
        </w:rPr>
        <w:t xml:space="preserve"> </w:t>
      </w:r>
      <w:r w:rsidRPr="004A7191">
        <w:rPr>
          <w:color w:val="000000" w:themeColor="text1"/>
        </w:rPr>
        <w:t>a</w:t>
      </w:r>
      <w:r w:rsidR="00B447C2">
        <w:rPr>
          <w:color w:val="000000" w:themeColor="text1"/>
        </w:rPr>
        <w:t xml:space="preserve"> </w:t>
      </w:r>
      <w:r w:rsidRPr="004A7191">
        <w:rPr>
          <w:color w:val="000000" w:themeColor="text1"/>
        </w:rPr>
        <w:t>coppersmith</w:t>
      </w:r>
      <w:r w:rsidR="003B34BB">
        <w:rPr>
          <w:color w:val="000000" w:themeColor="text1"/>
        </w:rPr>
        <w:t xml:space="preserve">  </w:t>
      </w:r>
      <w:r w:rsidRPr="004A7191">
        <w:rPr>
          <w:color w:val="000000" w:themeColor="text1"/>
        </w:rPr>
        <w:t>striking</w:t>
      </w:r>
      <w:r w:rsidRPr="004A7191">
        <w:rPr>
          <w:color w:val="000000" w:themeColor="text1"/>
          <w:spacing w:val="-31"/>
        </w:rPr>
        <w:t xml:space="preserve"> </w:t>
      </w:r>
      <w:r w:rsidRPr="004A7191">
        <w:rPr>
          <w:color w:val="000000" w:themeColor="text1"/>
        </w:rPr>
        <w:t>metal</w:t>
      </w:r>
      <w:r w:rsidRPr="004A7191">
        <w:rPr>
          <w:color w:val="000000" w:themeColor="text1"/>
          <w:spacing w:val="-31"/>
        </w:rPr>
        <w:t xml:space="preserve"> </w:t>
      </w:r>
      <w:r w:rsidRPr="004A7191">
        <w:rPr>
          <w:color w:val="000000" w:themeColor="text1"/>
        </w:rPr>
        <w:t>with</w:t>
      </w:r>
      <w:r w:rsidRPr="004A7191">
        <w:rPr>
          <w:color w:val="000000" w:themeColor="text1"/>
          <w:spacing w:val="6"/>
        </w:rPr>
        <w:t xml:space="preserve"> </w:t>
      </w:r>
      <w:r w:rsidRPr="004A7191">
        <w:rPr>
          <w:color w:val="000000" w:themeColor="text1"/>
        </w:rPr>
        <w:t>a</w:t>
      </w:r>
      <w:r w:rsidRPr="004A7191">
        <w:rPr>
          <w:color w:val="000000" w:themeColor="text1"/>
          <w:spacing w:val="-27"/>
        </w:rPr>
        <w:t xml:space="preserve"> </w:t>
      </w:r>
      <w:r w:rsidRPr="004A7191">
        <w:rPr>
          <w:color w:val="000000" w:themeColor="text1"/>
        </w:rPr>
        <w:t>hammer.</w:t>
      </w:r>
      <w:r w:rsidRPr="004A7191">
        <w:rPr>
          <w:color w:val="000000" w:themeColor="text1"/>
          <w:spacing w:val="-26"/>
        </w:rPr>
        <w:t xml:space="preserve"> </w:t>
      </w:r>
      <w:r w:rsidRPr="004A7191">
        <w:rPr>
          <w:color w:val="000000" w:themeColor="text1"/>
          <w:spacing w:val="-3"/>
        </w:rPr>
        <w:t xml:space="preserve">It </w:t>
      </w:r>
      <w:r w:rsidRPr="004A7191">
        <w:rPr>
          <w:color w:val="000000" w:themeColor="text1"/>
        </w:rPr>
        <w:t>is</w:t>
      </w:r>
      <w:r w:rsidRPr="004A7191">
        <w:rPr>
          <w:color w:val="000000" w:themeColor="text1"/>
          <w:spacing w:val="-30"/>
        </w:rPr>
        <w:t xml:space="preserve"> </w:t>
      </w:r>
      <w:r w:rsidRPr="004A7191">
        <w:rPr>
          <w:color w:val="000000" w:themeColor="text1"/>
        </w:rPr>
        <w:t>a</w:t>
      </w:r>
      <w:r w:rsidRPr="004A7191">
        <w:rPr>
          <w:color w:val="000000" w:themeColor="text1"/>
          <w:spacing w:val="-29"/>
        </w:rPr>
        <w:t xml:space="preserve"> </w:t>
      </w:r>
      <w:r w:rsidRPr="004A7191">
        <w:rPr>
          <w:color w:val="000000" w:themeColor="text1"/>
        </w:rPr>
        <w:t>resident</w:t>
      </w:r>
      <w:r w:rsidRPr="004A7191">
        <w:rPr>
          <w:color w:val="000000" w:themeColor="text1"/>
          <w:spacing w:val="-30"/>
        </w:rPr>
        <w:t xml:space="preserve"> </w:t>
      </w:r>
      <w:r w:rsidRPr="004A7191">
        <w:rPr>
          <w:color w:val="000000" w:themeColor="text1"/>
        </w:rPr>
        <w:t>found</w:t>
      </w:r>
      <w:r w:rsidRPr="004A7191">
        <w:rPr>
          <w:color w:val="000000" w:themeColor="text1"/>
          <w:spacing w:val="-29"/>
        </w:rPr>
        <w:t xml:space="preserve"> </w:t>
      </w:r>
      <w:r w:rsidRPr="004A7191">
        <w:rPr>
          <w:color w:val="000000" w:themeColor="text1"/>
        </w:rPr>
        <w:t>in</w:t>
      </w:r>
      <w:r w:rsidRPr="004A7191">
        <w:rPr>
          <w:color w:val="000000" w:themeColor="text1"/>
          <w:spacing w:val="-29"/>
        </w:rPr>
        <w:t xml:space="preserve"> </w:t>
      </w:r>
      <w:r w:rsidRPr="004A7191">
        <w:rPr>
          <w:color w:val="000000" w:themeColor="text1"/>
        </w:rPr>
        <w:t>the</w:t>
      </w:r>
      <w:r w:rsidRPr="004A7191">
        <w:rPr>
          <w:color w:val="000000" w:themeColor="text1"/>
          <w:spacing w:val="-29"/>
        </w:rPr>
        <w:t xml:space="preserve"> </w:t>
      </w:r>
      <w:r w:rsidRPr="004A7191">
        <w:rPr>
          <w:color w:val="000000" w:themeColor="text1"/>
        </w:rPr>
        <w:t>Indian</w:t>
      </w:r>
      <w:r w:rsidRPr="004A7191">
        <w:rPr>
          <w:color w:val="000000" w:themeColor="text1"/>
          <w:spacing w:val="-30"/>
        </w:rPr>
        <w:t xml:space="preserve"> </w:t>
      </w:r>
      <w:proofErr w:type="spellStart"/>
      <w:r w:rsidRPr="004A7191">
        <w:rPr>
          <w:color w:val="000000" w:themeColor="text1"/>
        </w:rPr>
        <w:t>sub</w:t>
      </w:r>
      <w:r w:rsidR="003B34BB">
        <w:rPr>
          <w:color w:val="000000" w:themeColor="text1"/>
        </w:rPr>
        <w:t xml:space="preserve"> </w:t>
      </w:r>
      <w:r w:rsidRPr="004A7191">
        <w:rPr>
          <w:color w:val="000000" w:themeColor="text1"/>
        </w:rPr>
        <w:t>continent</w:t>
      </w:r>
      <w:proofErr w:type="spellEnd"/>
      <w:r w:rsidR="003B34BB">
        <w:rPr>
          <w:color w:val="000000" w:themeColor="text1"/>
        </w:rPr>
        <w:t xml:space="preserve">  </w:t>
      </w:r>
      <w:r w:rsidRPr="004A7191">
        <w:rPr>
          <w:color w:val="000000" w:themeColor="text1"/>
        </w:rPr>
        <w:t>and</w:t>
      </w:r>
    </w:p>
    <w:p w14:paraId="2621FFE1" w14:textId="77777777" w:rsidR="006500DE" w:rsidRPr="004A7191" w:rsidRDefault="004A7191">
      <w:pPr>
        <w:pStyle w:val="BodyText"/>
        <w:ind w:left="1140" w:right="1137"/>
        <w:rPr>
          <w:color w:val="000000" w:themeColor="text1"/>
        </w:rPr>
      </w:pPr>
      <w:r w:rsidRPr="004A7191">
        <w:rPr>
          <w:color w:val="000000" w:themeColor="text1"/>
        </w:rPr>
        <w:t>parts</w:t>
      </w:r>
      <w:r w:rsidRPr="004A7191">
        <w:rPr>
          <w:color w:val="000000" w:themeColor="text1"/>
          <w:spacing w:val="-22"/>
        </w:rPr>
        <w:t xml:space="preserve"> </w:t>
      </w:r>
      <w:r w:rsidRPr="004A7191">
        <w:rPr>
          <w:color w:val="000000" w:themeColor="text1"/>
        </w:rPr>
        <w:t>of</w:t>
      </w:r>
      <w:r w:rsidRPr="004A7191">
        <w:rPr>
          <w:color w:val="000000" w:themeColor="text1"/>
          <w:spacing w:val="-22"/>
        </w:rPr>
        <w:t xml:space="preserve"> </w:t>
      </w:r>
      <w:r w:rsidRPr="004A7191">
        <w:rPr>
          <w:color w:val="000000" w:themeColor="text1"/>
        </w:rPr>
        <w:t>Southeast</w:t>
      </w:r>
      <w:r w:rsidRPr="004A7191">
        <w:rPr>
          <w:color w:val="000000" w:themeColor="text1"/>
          <w:spacing w:val="-33"/>
        </w:rPr>
        <w:t xml:space="preserve"> </w:t>
      </w:r>
      <w:r w:rsidRPr="004A7191">
        <w:rPr>
          <w:color w:val="000000" w:themeColor="text1"/>
        </w:rPr>
        <w:t>Asia.</w:t>
      </w:r>
      <w:r w:rsidRPr="004A7191">
        <w:rPr>
          <w:color w:val="000000" w:themeColor="text1"/>
          <w:spacing w:val="-21"/>
        </w:rPr>
        <w:t xml:space="preserve"> </w:t>
      </w:r>
      <w:r w:rsidRPr="004A7191">
        <w:rPr>
          <w:color w:val="000000" w:themeColor="text1"/>
        </w:rPr>
        <w:t>Like</w:t>
      </w:r>
      <w:r w:rsidRPr="004A7191">
        <w:rPr>
          <w:color w:val="000000" w:themeColor="text1"/>
          <w:spacing w:val="-21"/>
        </w:rPr>
        <w:t xml:space="preserve"> </w:t>
      </w:r>
      <w:r w:rsidRPr="004A7191">
        <w:rPr>
          <w:color w:val="000000" w:themeColor="text1"/>
        </w:rPr>
        <w:t>other</w:t>
      </w:r>
      <w:r w:rsidRPr="004A7191">
        <w:rPr>
          <w:color w:val="000000" w:themeColor="text1"/>
          <w:spacing w:val="-22"/>
        </w:rPr>
        <w:t xml:space="preserve"> </w:t>
      </w:r>
      <w:r w:rsidRPr="004A7191">
        <w:rPr>
          <w:color w:val="000000" w:themeColor="text1"/>
        </w:rPr>
        <w:t>barbets,</w:t>
      </w:r>
      <w:r w:rsidRPr="004A7191">
        <w:rPr>
          <w:color w:val="000000" w:themeColor="text1"/>
          <w:spacing w:val="-22"/>
        </w:rPr>
        <w:t xml:space="preserve"> </w:t>
      </w:r>
      <w:r w:rsidRPr="004A7191">
        <w:rPr>
          <w:color w:val="000000" w:themeColor="text1"/>
        </w:rPr>
        <w:t>they</w:t>
      </w:r>
      <w:r w:rsidRPr="004A7191">
        <w:rPr>
          <w:color w:val="000000" w:themeColor="text1"/>
          <w:spacing w:val="-20"/>
        </w:rPr>
        <w:t xml:space="preserve"> </w:t>
      </w:r>
      <w:r w:rsidRPr="004A7191">
        <w:rPr>
          <w:color w:val="000000" w:themeColor="text1"/>
        </w:rPr>
        <w:t>chisel</w:t>
      </w:r>
      <w:r w:rsidRPr="004A7191">
        <w:rPr>
          <w:color w:val="000000" w:themeColor="text1"/>
          <w:spacing w:val="-22"/>
        </w:rPr>
        <w:t xml:space="preserve"> </w:t>
      </w:r>
      <w:r w:rsidRPr="004A7191">
        <w:rPr>
          <w:color w:val="000000" w:themeColor="text1"/>
        </w:rPr>
        <w:t>out</w:t>
      </w:r>
      <w:r w:rsidRPr="004A7191">
        <w:rPr>
          <w:color w:val="000000" w:themeColor="text1"/>
          <w:spacing w:val="-22"/>
        </w:rPr>
        <w:t xml:space="preserve"> </w:t>
      </w:r>
      <w:r w:rsidRPr="004A7191">
        <w:rPr>
          <w:color w:val="000000" w:themeColor="text1"/>
        </w:rPr>
        <w:t>a</w:t>
      </w:r>
      <w:r w:rsidRPr="004A7191">
        <w:rPr>
          <w:color w:val="000000" w:themeColor="text1"/>
          <w:spacing w:val="-21"/>
        </w:rPr>
        <w:t xml:space="preserve"> </w:t>
      </w:r>
      <w:r w:rsidRPr="004A7191">
        <w:rPr>
          <w:color w:val="000000" w:themeColor="text1"/>
        </w:rPr>
        <w:t>hole</w:t>
      </w:r>
      <w:r w:rsidRPr="004A7191">
        <w:rPr>
          <w:color w:val="000000" w:themeColor="text1"/>
          <w:spacing w:val="-1"/>
        </w:rPr>
        <w:t xml:space="preserve"> </w:t>
      </w:r>
      <w:r w:rsidRPr="004A7191">
        <w:rPr>
          <w:color w:val="000000" w:themeColor="text1"/>
        </w:rPr>
        <w:t>inside</w:t>
      </w:r>
      <w:r w:rsidRPr="004A7191">
        <w:rPr>
          <w:color w:val="000000" w:themeColor="text1"/>
          <w:spacing w:val="-15"/>
        </w:rPr>
        <w:t xml:space="preserve"> </w:t>
      </w:r>
      <w:r w:rsidRPr="004A7191">
        <w:rPr>
          <w:color w:val="000000" w:themeColor="text1"/>
        </w:rPr>
        <w:t>a</w:t>
      </w:r>
      <w:r w:rsidRPr="004A7191">
        <w:rPr>
          <w:color w:val="000000" w:themeColor="text1"/>
          <w:spacing w:val="-14"/>
        </w:rPr>
        <w:t xml:space="preserve"> </w:t>
      </w:r>
      <w:r w:rsidRPr="004A7191">
        <w:rPr>
          <w:color w:val="000000" w:themeColor="text1"/>
        </w:rPr>
        <w:t>tree to build their nest. They are mainly fruit eating but will take sometimes insects,</w:t>
      </w:r>
      <w:r w:rsidRPr="004A7191">
        <w:rPr>
          <w:color w:val="000000" w:themeColor="text1"/>
          <w:spacing w:val="-20"/>
        </w:rPr>
        <w:t xml:space="preserve"> </w:t>
      </w:r>
      <w:r w:rsidRPr="004A7191">
        <w:rPr>
          <w:color w:val="000000" w:themeColor="text1"/>
        </w:rPr>
        <w:t>especially</w:t>
      </w:r>
      <w:r w:rsidRPr="004A7191">
        <w:rPr>
          <w:color w:val="000000" w:themeColor="text1"/>
          <w:spacing w:val="-18"/>
        </w:rPr>
        <w:t xml:space="preserve"> </w:t>
      </w:r>
      <w:r w:rsidRPr="004A7191">
        <w:rPr>
          <w:color w:val="000000" w:themeColor="text1"/>
        </w:rPr>
        <w:t>winged</w:t>
      </w:r>
      <w:r w:rsidRPr="004A7191">
        <w:rPr>
          <w:color w:val="000000" w:themeColor="text1"/>
          <w:spacing w:val="-17"/>
        </w:rPr>
        <w:t xml:space="preserve"> </w:t>
      </w:r>
      <w:r w:rsidRPr="004A7191">
        <w:rPr>
          <w:color w:val="000000" w:themeColor="text1"/>
        </w:rPr>
        <w:t>termites.</w:t>
      </w:r>
    </w:p>
    <w:p w14:paraId="0162310F" w14:textId="77777777" w:rsidR="006500DE" w:rsidRPr="004A7191" w:rsidRDefault="004A7191">
      <w:pPr>
        <w:pStyle w:val="BodyText"/>
        <w:spacing w:before="1"/>
        <w:ind w:left="1140" w:right="1631" w:firstLine="280"/>
        <w:jc w:val="both"/>
        <w:rPr>
          <w:color w:val="000000" w:themeColor="text1"/>
        </w:rPr>
      </w:pPr>
      <w:r w:rsidRPr="004A7191">
        <w:rPr>
          <w:color w:val="000000" w:themeColor="text1"/>
        </w:rPr>
        <w:t>Throughout</w:t>
      </w:r>
      <w:r w:rsidRPr="004A7191">
        <w:rPr>
          <w:color w:val="000000" w:themeColor="text1"/>
          <w:spacing w:val="-20"/>
        </w:rPr>
        <w:t xml:space="preserve"> </w:t>
      </w:r>
      <w:r w:rsidRPr="004A7191">
        <w:rPr>
          <w:color w:val="000000" w:themeColor="text1"/>
        </w:rPr>
        <w:t>their</w:t>
      </w:r>
      <w:r w:rsidRPr="004A7191">
        <w:rPr>
          <w:color w:val="000000" w:themeColor="text1"/>
          <w:spacing w:val="-18"/>
        </w:rPr>
        <w:t xml:space="preserve"> </w:t>
      </w:r>
      <w:r w:rsidRPr="004A7191">
        <w:rPr>
          <w:color w:val="000000" w:themeColor="text1"/>
        </w:rPr>
        <w:t>wide</w:t>
      </w:r>
      <w:r w:rsidRPr="004A7191">
        <w:rPr>
          <w:color w:val="000000" w:themeColor="text1"/>
          <w:spacing w:val="-19"/>
        </w:rPr>
        <w:t xml:space="preserve"> </w:t>
      </w:r>
      <w:r w:rsidRPr="004A7191">
        <w:rPr>
          <w:color w:val="000000" w:themeColor="text1"/>
        </w:rPr>
        <w:t>range</w:t>
      </w:r>
      <w:r w:rsidRPr="004A7191">
        <w:rPr>
          <w:color w:val="000000" w:themeColor="text1"/>
          <w:spacing w:val="-18"/>
        </w:rPr>
        <w:t xml:space="preserve"> </w:t>
      </w:r>
      <w:r w:rsidRPr="004A7191">
        <w:rPr>
          <w:color w:val="000000" w:themeColor="text1"/>
        </w:rPr>
        <w:t>they</w:t>
      </w:r>
      <w:r w:rsidRPr="004A7191">
        <w:rPr>
          <w:color w:val="000000" w:themeColor="text1"/>
          <w:spacing w:val="-18"/>
        </w:rPr>
        <w:t xml:space="preserve"> </w:t>
      </w:r>
      <w:r w:rsidRPr="004A7191">
        <w:rPr>
          <w:color w:val="000000" w:themeColor="text1"/>
        </w:rPr>
        <w:t>are</w:t>
      </w:r>
      <w:r w:rsidRPr="004A7191">
        <w:rPr>
          <w:color w:val="000000" w:themeColor="text1"/>
          <w:spacing w:val="-19"/>
        </w:rPr>
        <w:t xml:space="preserve"> </w:t>
      </w:r>
      <w:r w:rsidRPr="004A7191">
        <w:rPr>
          <w:color w:val="000000" w:themeColor="text1"/>
        </w:rPr>
        <w:t>found</w:t>
      </w:r>
      <w:r w:rsidRPr="004A7191">
        <w:rPr>
          <w:color w:val="000000" w:themeColor="text1"/>
          <w:spacing w:val="-18"/>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gardens,</w:t>
      </w:r>
      <w:r w:rsidRPr="004A7191">
        <w:rPr>
          <w:color w:val="000000" w:themeColor="text1"/>
          <w:spacing w:val="-19"/>
        </w:rPr>
        <w:t xml:space="preserve"> </w:t>
      </w:r>
      <w:r w:rsidRPr="004A7191">
        <w:rPr>
          <w:color w:val="000000" w:themeColor="text1"/>
        </w:rPr>
        <w:t>groves</w:t>
      </w:r>
      <w:r w:rsidRPr="004A7191">
        <w:rPr>
          <w:color w:val="000000" w:themeColor="text1"/>
          <w:spacing w:val="-1"/>
        </w:rPr>
        <w:t xml:space="preserve"> </w:t>
      </w:r>
      <w:r w:rsidRPr="004A7191">
        <w:rPr>
          <w:color w:val="000000" w:themeColor="text1"/>
          <w:spacing w:val="-4"/>
        </w:rPr>
        <w:t xml:space="preserve">and </w:t>
      </w:r>
      <w:r w:rsidRPr="004A7191">
        <w:rPr>
          <w:color w:val="000000" w:themeColor="text1"/>
        </w:rPr>
        <w:t>sparse woodland. Habitats with trees having dead wood suitable for excavation is said to be important. Birds nest and roost</w:t>
      </w:r>
      <w:r w:rsidRPr="004A7191">
        <w:rPr>
          <w:color w:val="000000" w:themeColor="text1"/>
          <w:spacing w:val="10"/>
        </w:rPr>
        <w:t xml:space="preserve"> </w:t>
      </w:r>
      <w:proofErr w:type="spellStart"/>
      <w:r w:rsidRPr="004A7191">
        <w:rPr>
          <w:color w:val="000000" w:themeColor="text1"/>
        </w:rPr>
        <w:t>incavities</w:t>
      </w:r>
      <w:proofErr w:type="spellEnd"/>
      <w:r w:rsidRPr="004A7191">
        <w:rPr>
          <w:color w:val="000000" w:themeColor="text1"/>
        </w:rPr>
        <w:t>.</w:t>
      </w:r>
    </w:p>
    <w:p w14:paraId="2F00C984" w14:textId="77777777" w:rsidR="006500DE" w:rsidRPr="004A7191" w:rsidRDefault="004A7191">
      <w:pPr>
        <w:pStyle w:val="BodyText"/>
        <w:spacing w:line="249" w:lineRule="auto"/>
        <w:ind w:left="1140" w:right="1529" w:firstLine="280"/>
        <w:jc w:val="both"/>
        <w:rPr>
          <w:color w:val="000000" w:themeColor="text1"/>
        </w:rPr>
      </w:pPr>
      <w:r w:rsidRPr="004A7191">
        <w:rPr>
          <w:color w:val="000000" w:themeColor="text1"/>
        </w:rPr>
        <w:t xml:space="preserve">Their call is a loud rather metallic </w:t>
      </w:r>
      <w:proofErr w:type="spellStart"/>
      <w:r w:rsidRPr="004A7191">
        <w:rPr>
          <w:color w:val="000000" w:themeColor="text1"/>
        </w:rPr>
        <w:t>tuk</w:t>
      </w:r>
      <w:proofErr w:type="spellEnd"/>
      <w:r w:rsidRPr="004A7191">
        <w:rPr>
          <w:color w:val="000000" w:themeColor="text1"/>
        </w:rPr>
        <w:t>…</w:t>
      </w:r>
      <w:proofErr w:type="spellStart"/>
      <w:r w:rsidRPr="004A7191">
        <w:rPr>
          <w:color w:val="000000" w:themeColor="text1"/>
        </w:rPr>
        <w:t>tuk</w:t>
      </w:r>
      <w:proofErr w:type="spellEnd"/>
      <w:r w:rsidRPr="004A7191">
        <w:rPr>
          <w:color w:val="000000" w:themeColor="text1"/>
        </w:rPr>
        <w:t>…</w:t>
      </w:r>
      <w:proofErr w:type="spellStart"/>
      <w:r w:rsidRPr="004A7191">
        <w:rPr>
          <w:color w:val="000000" w:themeColor="text1"/>
        </w:rPr>
        <w:t>tuk</w:t>
      </w:r>
      <w:proofErr w:type="spellEnd"/>
      <w:r w:rsidRPr="004A7191">
        <w:rPr>
          <w:color w:val="000000" w:themeColor="text1"/>
        </w:rPr>
        <w:t xml:space="preserve"> (or </w:t>
      </w:r>
      <w:proofErr w:type="spellStart"/>
      <w:r w:rsidRPr="004A7191">
        <w:rPr>
          <w:color w:val="000000" w:themeColor="text1"/>
        </w:rPr>
        <w:t>tunk</w:t>
      </w:r>
      <w:proofErr w:type="spellEnd"/>
      <w:r w:rsidRPr="004A7191">
        <w:rPr>
          <w:color w:val="000000" w:themeColor="text1"/>
        </w:rPr>
        <w:t>), reminiscent</w:t>
      </w:r>
      <w:r w:rsidRPr="004A7191">
        <w:rPr>
          <w:color w:val="000000" w:themeColor="text1"/>
          <w:spacing w:val="-17"/>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a</w:t>
      </w:r>
      <w:r w:rsidRPr="004A7191">
        <w:rPr>
          <w:color w:val="000000" w:themeColor="text1"/>
          <w:spacing w:val="-15"/>
        </w:rPr>
        <w:t xml:space="preserve"> </w:t>
      </w:r>
      <w:r w:rsidRPr="004A7191">
        <w:rPr>
          <w:color w:val="000000" w:themeColor="text1"/>
        </w:rPr>
        <w:t>copper</w:t>
      </w:r>
      <w:r w:rsidRPr="004A7191">
        <w:rPr>
          <w:color w:val="000000" w:themeColor="text1"/>
          <w:spacing w:val="-16"/>
        </w:rPr>
        <w:t xml:space="preserve"> </w:t>
      </w:r>
      <w:r w:rsidRPr="004A7191">
        <w:rPr>
          <w:color w:val="000000" w:themeColor="text1"/>
        </w:rPr>
        <w:t>sheet</w:t>
      </w:r>
      <w:r w:rsidRPr="004A7191">
        <w:rPr>
          <w:color w:val="000000" w:themeColor="text1"/>
          <w:spacing w:val="-16"/>
        </w:rPr>
        <w:t xml:space="preserve"> </w:t>
      </w:r>
      <w:r w:rsidRPr="004A7191">
        <w:rPr>
          <w:color w:val="000000" w:themeColor="text1"/>
        </w:rPr>
        <w:t>being</w:t>
      </w:r>
      <w:r w:rsidRPr="004A7191">
        <w:rPr>
          <w:color w:val="000000" w:themeColor="text1"/>
          <w:spacing w:val="-16"/>
        </w:rPr>
        <w:t xml:space="preserve"> </w:t>
      </w:r>
      <w:r w:rsidRPr="004A7191">
        <w:rPr>
          <w:color w:val="000000" w:themeColor="text1"/>
        </w:rPr>
        <w:t>beaten,</w:t>
      </w:r>
      <w:r w:rsidRPr="004A7191">
        <w:rPr>
          <w:color w:val="000000" w:themeColor="text1"/>
          <w:spacing w:val="-16"/>
        </w:rPr>
        <w:t xml:space="preserve"> </w:t>
      </w:r>
      <w:r w:rsidRPr="004A7191">
        <w:rPr>
          <w:color w:val="000000" w:themeColor="text1"/>
        </w:rPr>
        <w:t>giving</w:t>
      </w:r>
      <w:r w:rsidRPr="004A7191">
        <w:rPr>
          <w:color w:val="000000" w:themeColor="text1"/>
          <w:spacing w:val="-15"/>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bird</w:t>
      </w:r>
      <w:r w:rsidRPr="004A7191">
        <w:rPr>
          <w:color w:val="000000" w:themeColor="text1"/>
          <w:spacing w:val="-16"/>
        </w:rPr>
        <w:t xml:space="preserve"> </w:t>
      </w:r>
      <w:r w:rsidRPr="004A7191">
        <w:rPr>
          <w:color w:val="000000" w:themeColor="text1"/>
        </w:rPr>
        <w:t>its name.</w:t>
      </w:r>
    </w:p>
    <w:p w14:paraId="4C3FA837" w14:textId="77777777" w:rsidR="006500DE" w:rsidRPr="004A7191" w:rsidRDefault="004A7191">
      <w:pPr>
        <w:pStyle w:val="BodyText"/>
        <w:spacing w:line="212" w:lineRule="exact"/>
        <w:ind w:left="1420"/>
        <w:jc w:val="both"/>
        <w:rPr>
          <w:color w:val="000000" w:themeColor="text1"/>
        </w:rPr>
      </w:pPr>
      <w:r w:rsidRPr="004A7191">
        <w:rPr>
          <w:color w:val="000000" w:themeColor="text1"/>
        </w:rPr>
        <w:t>They prefer banyan, peepul, and other wild figs, various drupes and</w:t>
      </w:r>
    </w:p>
    <w:p w14:paraId="41253476" w14:textId="77777777" w:rsidR="006500DE" w:rsidRPr="004A7191" w:rsidRDefault="004A7191">
      <w:pPr>
        <w:pStyle w:val="BodyText"/>
        <w:spacing w:before="8" w:line="230" w:lineRule="auto"/>
        <w:ind w:left="1140" w:right="1833"/>
        <w:jc w:val="both"/>
        <w:rPr>
          <w:color w:val="000000" w:themeColor="text1"/>
        </w:rPr>
      </w:pPr>
      <w:r w:rsidRPr="004A7191">
        <w:rPr>
          <w:color w:val="000000" w:themeColor="text1"/>
        </w:rPr>
        <w:t xml:space="preserve">berries, and the occasional insect, caught in aerial </w:t>
      </w:r>
      <w:proofErr w:type="spellStart"/>
      <w:r w:rsidRPr="004A7191">
        <w:rPr>
          <w:color w:val="000000" w:themeColor="text1"/>
        </w:rPr>
        <w:t>sallies.Petals</w:t>
      </w:r>
      <w:proofErr w:type="spellEnd"/>
      <w:r w:rsidRPr="004A7191">
        <w:rPr>
          <w:color w:val="000000" w:themeColor="text1"/>
        </w:rPr>
        <w:t xml:space="preserve"> of flowers may also be included in their diet.</w:t>
      </w:r>
    </w:p>
    <w:p w14:paraId="4B5A795E" w14:textId="77777777" w:rsidR="006500DE" w:rsidRPr="004A7191" w:rsidRDefault="004A7191">
      <w:pPr>
        <w:pStyle w:val="BodyText"/>
        <w:ind w:left="1140" w:right="1607" w:firstLine="280"/>
        <w:jc w:val="both"/>
        <w:rPr>
          <w:color w:val="000000" w:themeColor="text1"/>
        </w:rPr>
      </w:pPr>
      <w:r w:rsidRPr="004A7191">
        <w:rPr>
          <w:color w:val="000000" w:themeColor="text1"/>
        </w:rPr>
        <w:t>They breed through much of the year with local variation. The breeding</w:t>
      </w:r>
      <w:r w:rsidRPr="004A7191">
        <w:rPr>
          <w:color w:val="000000" w:themeColor="text1"/>
          <w:spacing w:val="-13"/>
        </w:rPr>
        <w:t xml:space="preserve"> </w:t>
      </w:r>
      <w:r w:rsidRPr="004A7191">
        <w:rPr>
          <w:color w:val="000000" w:themeColor="text1"/>
        </w:rPr>
        <w:t>season</w:t>
      </w:r>
      <w:r w:rsidRPr="004A7191">
        <w:rPr>
          <w:color w:val="000000" w:themeColor="text1"/>
          <w:spacing w:val="-14"/>
        </w:rPr>
        <w:t xml:space="preserve"> </w:t>
      </w:r>
      <w:r w:rsidRPr="004A7191">
        <w:rPr>
          <w:color w:val="000000" w:themeColor="text1"/>
        </w:rPr>
        <w:t>is</w:t>
      </w:r>
      <w:r w:rsidRPr="004A7191">
        <w:rPr>
          <w:color w:val="000000" w:themeColor="text1"/>
          <w:spacing w:val="-12"/>
        </w:rPr>
        <w:t xml:space="preserve"> </w:t>
      </w:r>
      <w:r w:rsidRPr="004A7191">
        <w:rPr>
          <w:color w:val="000000" w:themeColor="text1"/>
        </w:rPr>
        <w:t>mainly</w:t>
      </w:r>
      <w:r w:rsidRPr="004A7191">
        <w:rPr>
          <w:color w:val="000000" w:themeColor="text1"/>
          <w:spacing w:val="-13"/>
        </w:rPr>
        <w:t xml:space="preserve"> </w:t>
      </w:r>
      <w:r w:rsidRPr="004A7191">
        <w:rPr>
          <w:color w:val="000000" w:themeColor="text1"/>
        </w:rPr>
        <w:t>February</w:t>
      </w:r>
      <w:r w:rsidRPr="004A7191">
        <w:rPr>
          <w:color w:val="000000" w:themeColor="text1"/>
          <w:spacing w:val="-12"/>
        </w:rPr>
        <w:t xml:space="preserve"> </w:t>
      </w:r>
      <w:r w:rsidRPr="004A7191">
        <w:rPr>
          <w:color w:val="000000" w:themeColor="text1"/>
        </w:rPr>
        <w:t>to</w:t>
      </w:r>
      <w:r w:rsidRPr="004A7191">
        <w:rPr>
          <w:color w:val="000000" w:themeColor="text1"/>
          <w:spacing w:val="-24"/>
        </w:rPr>
        <w:t xml:space="preserve"> </w:t>
      </w:r>
      <w:r w:rsidRPr="004A7191">
        <w:rPr>
          <w:color w:val="000000" w:themeColor="text1"/>
        </w:rPr>
        <w:t>April</w:t>
      </w:r>
      <w:r w:rsidRPr="004A7191">
        <w:rPr>
          <w:color w:val="000000" w:themeColor="text1"/>
          <w:spacing w:val="-13"/>
        </w:rPr>
        <w:t xml:space="preserve"> </w:t>
      </w:r>
      <w:r w:rsidRPr="004A7191">
        <w:rPr>
          <w:color w:val="000000" w:themeColor="text1"/>
        </w:rPr>
        <w:t>in</w:t>
      </w:r>
      <w:r w:rsidRPr="004A7191">
        <w:rPr>
          <w:color w:val="000000" w:themeColor="text1"/>
          <w:spacing w:val="-13"/>
        </w:rPr>
        <w:t xml:space="preserve"> </w:t>
      </w:r>
      <w:r w:rsidRPr="004A7191">
        <w:rPr>
          <w:color w:val="000000" w:themeColor="text1"/>
        </w:rPr>
        <w:t>India</w:t>
      </w:r>
      <w:r w:rsidRPr="004A7191">
        <w:rPr>
          <w:color w:val="000000" w:themeColor="text1"/>
          <w:spacing w:val="-13"/>
        </w:rPr>
        <w:t xml:space="preserve"> </w:t>
      </w:r>
      <w:r w:rsidRPr="004A7191">
        <w:rPr>
          <w:color w:val="000000" w:themeColor="text1"/>
        </w:rPr>
        <w:t>and</w:t>
      </w:r>
      <w:r w:rsidRPr="004A7191">
        <w:rPr>
          <w:color w:val="000000" w:themeColor="text1"/>
          <w:spacing w:val="6"/>
        </w:rPr>
        <w:t xml:space="preserve"> </w:t>
      </w:r>
      <w:r w:rsidRPr="004A7191">
        <w:rPr>
          <w:color w:val="000000" w:themeColor="text1"/>
        </w:rPr>
        <w:t>December</w:t>
      </w:r>
      <w:r w:rsidRPr="004A7191">
        <w:rPr>
          <w:color w:val="000000" w:themeColor="text1"/>
          <w:spacing w:val="-8"/>
        </w:rPr>
        <w:t xml:space="preserve"> </w:t>
      </w:r>
      <w:r w:rsidRPr="004A7191">
        <w:rPr>
          <w:color w:val="000000" w:themeColor="text1"/>
        </w:rPr>
        <w:t>to September</w:t>
      </w:r>
      <w:r w:rsidRPr="004A7191">
        <w:rPr>
          <w:color w:val="000000" w:themeColor="text1"/>
          <w:spacing w:val="-15"/>
        </w:rPr>
        <w:t xml:space="preserve"> </w:t>
      </w:r>
      <w:r w:rsidRPr="004A7191">
        <w:rPr>
          <w:color w:val="000000" w:themeColor="text1"/>
        </w:rPr>
        <w:t>in</w:t>
      </w:r>
      <w:r w:rsidRPr="004A7191">
        <w:rPr>
          <w:color w:val="000000" w:themeColor="text1"/>
          <w:spacing w:val="-14"/>
        </w:rPr>
        <w:t xml:space="preserve"> </w:t>
      </w:r>
      <w:r w:rsidRPr="004A7191">
        <w:rPr>
          <w:color w:val="000000" w:themeColor="text1"/>
        </w:rPr>
        <w:t>Sri</w:t>
      </w:r>
      <w:r w:rsidRPr="004A7191">
        <w:rPr>
          <w:color w:val="000000" w:themeColor="text1"/>
          <w:spacing w:val="-14"/>
        </w:rPr>
        <w:t xml:space="preserve"> </w:t>
      </w:r>
      <w:r w:rsidRPr="004A7191">
        <w:rPr>
          <w:color w:val="000000" w:themeColor="text1"/>
        </w:rPr>
        <w:t>Lanka.</w:t>
      </w:r>
    </w:p>
    <w:p w14:paraId="68EEF791" w14:textId="77777777" w:rsidR="006500DE" w:rsidRPr="004A7191" w:rsidRDefault="006500DE">
      <w:pPr>
        <w:jc w:val="both"/>
        <w:rPr>
          <w:color w:val="000000" w:themeColor="text1"/>
        </w:rPr>
        <w:sectPr w:rsidR="006500DE" w:rsidRPr="004A7191">
          <w:pgSz w:w="8240" w:h="12200"/>
          <w:pgMar w:top="1100" w:right="0" w:bottom="280" w:left="0" w:header="720" w:footer="720" w:gutter="0"/>
          <w:cols w:space="720"/>
        </w:sectPr>
      </w:pPr>
    </w:p>
    <w:p w14:paraId="329C6F83" w14:textId="77777777" w:rsidR="006500DE" w:rsidRPr="004A7191" w:rsidRDefault="00AE6195">
      <w:pPr>
        <w:pStyle w:val="BodyText"/>
        <w:rPr>
          <w:color w:val="000000" w:themeColor="text1"/>
        </w:rPr>
      </w:pPr>
      <w:r w:rsidRPr="004A7191">
        <w:rPr>
          <w:noProof/>
          <w:color w:val="000000" w:themeColor="text1"/>
        </w:rPr>
        <w:lastRenderedPageBreak/>
        <mc:AlternateContent>
          <mc:Choice Requires="wpg">
            <w:drawing>
              <wp:anchor distT="0" distB="0" distL="114300" distR="114300" simplePos="0" relativeHeight="242582528" behindDoc="1" locked="0" layoutInCell="1" allowOverlap="1" wp14:anchorId="4FB92F55" wp14:editId="0E59AC7E">
                <wp:simplePos x="0" y="0"/>
                <wp:positionH relativeFrom="page">
                  <wp:posOffset>0</wp:posOffset>
                </wp:positionH>
                <wp:positionV relativeFrom="page">
                  <wp:posOffset>-149225</wp:posOffset>
                </wp:positionV>
                <wp:extent cx="5219700" cy="7734300"/>
                <wp:effectExtent l="0" t="0" r="0" b="0"/>
                <wp:wrapNone/>
                <wp:docPr id="943" name="Group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944" name="Picture 12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5" name="Picture 12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6" name="Freeform 1253"/>
                        <wps:cNvSpPr>
                          <a:spLocks/>
                        </wps:cNvSpPr>
                        <wps:spPr bwMode="auto">
                          <a:xfrm>
                            <a:off x="1218" y="7672"/>
                            <a:ext cx="298" cy="297"/>
                          </a:xfrm>
                          <a:custGeom>
                            <a:avLst/>
                            <a:gdLst>
                              <a:gd name="T0" fmla="+- 0 1367 1218"/>
                              <a:gd name="T1" fmla="*/ T0 w 298"/>
                              <a:gd name="T2" fmla="+- 0 7672 7672"/>
                              <a:gd name="T3" fmla="*/ 7672 h 297"/>
                              <a:gd name="T4" fmla="+- 0 1309 1218"/>
                              <a:gd name="T5" fmla="*/ T4 w 298"/>
                              <a:gd name="T6" fmla="+- 0 7683 7672"/>
                              <a:gd name="T7" fmla="*/ 7683 h 297"/>
                              <a:gd name="T8" fmla="+- 0 1262 1218"/>
                              <a:gd name="T9" fmla="*/ T8 w 298"/>
                              <a:gd name="T10" fmla="+- 0 7715 7672"/>
                              <a:gd name="T11" fmla="*/ 7715 h 297"/>
                              <a:gd name="T12" fmla="+- 0 1230 1218"/>
                              <a:gd name="T13" fmla="*/ T12 w 298"/>
                              <a:gd name="T14" fmla="+- 0 7763 7672"/>
                              <a:gd name="T15" fmla="*/ 7763 h 297"/>
                              <a:gd name="T16" fmla="+- 0 1218 1218"/>
                              <a:gd name="T17" fmla="*/ T16 w 298"/>
                              <a:gd name="T18" fmla="+- 0 7821 7672"/>
                              <a:gd name="T19" fmla="*/ 7821 h 297"/>
                              <a:gd name="T20" fmla="+- 0 1230 1218"/>
                              <a:gd name="T21" fmla="*/ T20 w 298"/>
                              <a:gd name="T22" fmla="+- 0 7878 7672"/>
                              <a:gd name="T23" fmla="*/ 7878 h 297"/>
                              <a:gd name="T24" fmla="+- 0 1262 1218"/>
                              <a:gd name="T25" fmla="*/ T24 w 298"/>
                              <a:gd name="T26" fmla="+- 0 7926 7672"/>
                              <a:gd name="T27" fmla="*/ 7926 h 297"/>
                              <a:gd name="T28" fmla="+- 0 1309 1218"/>
                              <a:gd name="T29" fmla="*/ T28 w 298"/>
                              <a:gd name="T30" fmla="+- 0 7958 7672"/>
                              <a:gd name="T31" fmla="*/ 7958 h 297"/>
                              <a:gd name="T32" fmla="+- 0 1367 1218"/>
                              <a:gd name="T33" fmla="*/ T32 w 298"/>
                              <a:gd name="T34" fmla="+- 0 7969 7672"/>
                              <a:gd name="T35" fmla="*/ 7969 h 297"/>
                              <a:gd name="T36" fmla="+- 0 1425 1218"/>
                              <a:gd name="T37" fmla="*/ T36 w 298"/>
                              <a:gd name="T38" fmla="+- 0 7958 7672"/>
                              <a:gd name="T39" fmla="*/ 7958 h 297"/>
                              <a:gd name="T40" fmla="+- 0 1472 1218"/>
                              <a:gd name="T41" fmla="*/ T40 w 298"/>
                              <a:gd name="T42" fmla="+- 0 7926 7672"/>
                              <a:gd name="T43" fmla="*/ 7926 h 297"/>
                              <a:gd name="T44" fmla="+- 0 1504 1218"/>
                              <a:gd name="T45" fmla="*/ T44 w 298"/>
                              <a:gd name="T46" fmla="+- 0 7878 7672"/>
                              <a:gd name="T47" fmla="*/ 7878 h 297"/>
                              <a:gd name="T48" fmla="+- 0 1516 1218"/>
                              <a:gd name="T49" fmla="*/ T48 w 298"/>
                              <a:gd name="T50" fmla="+- 0 7821 7672"/>
                              <a:gd name="T51" fmla="*/ 7821 h 297"/>
                              <a:gd name="T52" fmla="+- 0 1504 1218"/>
                              <a:gd name="T53" fmla="*/ T52 w 298"/>
                              <a:gd name="T54" fmla="+- 0 7763 7672"/>
                              <a:gd name="T55" fmla="*/ 7763 h 297"/>
                              <a:gd name="T56" fmla="+- 0 1472 1218"/>
                              <a:gd name="T57" fmla="*/ T56 w 298"/>
                              <a:gd name="T58" fmla="+- 0 7715 7672"/>
                              <a:gd name="T59" fmla="*/ 7715 h 297"/>
                              <a:gd name="T60" fmla="+- 0 1425 1218"/>
                              <a:gd name="T61" fmla="*/ T60 w 298"/>
                              <a:gd name="T62" fmla="+- 0 7683 7672"/>
                              <a:gd name="T63" fmla="*/ 7683 h 297"/>
                              <a:gd name="T64" fmla="+- 0 1367 1218"/>
                              <a:gd name="T65" fmla="*/ T64 w 298"/>
                              <a:gd name="T66" fmla="+- 0 7672 7672"/>
                              <a:gd name="T67" fmla="*/ 767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 name="Freeform 1252"/>
                        <wps:cNvSpPr>
                          <a:spLocks/>
                        </wps:cNvSpPr>
                        <wps:spPr bwMode="auto">
                          <a:xfrm>
                            <a:off x="1218" y="7672"/>
                            <a:ext cx="298" cy="297"/>
                          </a:xfrm>
                          <a:custGeom>
                            <a:avLst/>
                            <a:gdLst>
                              <a:gd name="T0" fmla="+- 0 1367 1218"/>
                              <a:gd name="T1" fmla="*/ T0 w 298"/>
                              <a:gd name="T2" fmla="+- 0 7969 7672"/>
                              <a:gd name="T3" fmla="*/ 7969 h 297"/>
                              <a:gd name="T4" fmla="+- 0 1425 1218"/>
                              <a:gd name="T5" fmla="*/ T4 w 298"/>
                              <a:gd name="T6" fmla="+- 0 7958 7672"/>
                              <a:gd name="T7" fmla="*/ 7958 h 297"/>
                              <a:gd name="T8" fmla="+- 0 1472 1218"/>
                              <a:gd name="T9" fmla="*/ T8 w 298"/>
                              <a:gd name="T10" fmla="+- 0 7926 7672"/>
                              <a:gd name="T11" fmla="*/ 7926 h 297"/>
                              <a:gd name="T12" fmla="+- 0 1504 1218"/>
                              <a:gd name="T13" fmla="*/ T12 w 298"/>
                              <a:gd name="T14" fmla="+- 0 7878 7672"/>
                              <a:gd name="T15" fmla="*/ 7878 h 297"/>
                              <a:gd name="T16" fmla="+- 0 1516 1218"/>
                              <a:gd name="T17" fmla="*/ T16 w 298"/>
                              <a:gd name="T18" fmla="+- 0 7821 7672"/>
                              <a:gd name="T19" fmla="*/ 7821 h 297"/>
                              <a:gd name="T20" fmla="+- 0 1504 1218"/>
                              <a:gd name="T21" fmla="*/ T20 w 298"/>
                              <a:gd name="T22" fmla="+- 0 7763 7672"/>
                              <a:gd name="T23" fmla="*/ 7763 h 297"/>
                              <a:gd name="T24" fmla="+- 0 1472 1218"/>
                              <a:gd name="T25" fmla="*/ T24 w 298"/>
                              <a:gd name="T26" fmla="+- 0 7715 7672"/>
                              <a:gd name="T27" fmla="*/ 7715 h 297"/>
                              <a:gd name="T28" fmla="+- 0 1425 1218"/>
                              <a:gd name="T29" fmla="*/ T28 w 298"/>
                              <a:gd name="T30" fmla="+- 0 7683 7672"/>
                              <a:gd name="T31" fmla="*/ 7683 h 297"/>
                              <a:gd name="T32" fmla="+- 0 1367 1218"/>
                              <a:gd name="T33" fmla="*/ T32 w 298"/>
                              <a:gd name="T34" fmla="+- 0 7672 7672"/>
                              <a:gd name="T35" fmla="*/ 7672 h 297"/>
                              <a:gd name="T36" fmla="+- 0 1309 1218"/>
                              <a:gd name="T37" fmla="*/ T36 w 298"/>
                              <a:gd name="T38" fmla="+- 0 7683 7672"/>
                              <a:gd name="T39" fmla="*/ 7683 h 297"/>
                              <a:gd name="T40" fmla="+- 0 1262 1218"/>
                              <a:gd name="T41" fmla="*/ T40 w 298"/>
                              <a:gd name="T42" fmla="+- 0 7715 7672"/>
                              <a:gd name="T43" fmla="*/ 7715 h 297"/>
                              <a:gd name="T44" fmla="+- 0 1230 1218"/>
                              <a:gd name="T45" fmla="*/ T44 w 298"/>
                              <a:gd name="T46" fmla="+- 0 7763 7672"/>
                              <a:gd name="T47" fmla="*/ 7763 h 297"/>
                              <a:gd name="T48" fmla="+- 0 1218 1218"/>
                              <a:gd name="T49" fmla="*/ T48 w 298"/>
                              <a:gd name="T50" fmla="+- 0 7821 7672"/>
                              <a:gd name="T51" fmla="*/ 7821 h 297"/>
                              <a:gd name="T52" fmla="+- 0 1230 1218"/>
                              <a:gd name="T53" fmla="*/ T52 w 298"/>
                              <a:gd name="T54" fmla="+- 0 7878 7672"/>
                              <a:gd name="T55" fmla="*/ 7878 h 297"/>
                              <a:gd name="T56" fmla="+- 0 1262 1218"/>
                              <a:gd name="T57" fmla="*/ T56 w 298"/>
                              <a:gd name="T58" fmla="+- 0 7926 7672"/>
                              <a:gd name="T59" fmla="*/ 7926 h 297"/>
                              <a:gd name="T60" fmla="+- 0 1309 1218"/>
                              <a:gd name="T61" fmla="*/ T60 w 298"/>
                              <a:gd name="T62" fmla="+- 0 7958 7672"/>
                              <a:gd name="T63" fmla="*/ 7958 h 297"/>
                              <a:gd name="T64" fmla="+- 0 1367 1218"/>
                              <a:gd name="T65" fmla="*/ T64 w 298"/>
                              <a:gd name="T66" fmla="+- 0 7969 7672"/>
                              <a:gd name="T67" fmla="*/ 796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 name="Freeform 1251"/>
                        <wps:cNvSpPr>
                          <a:spLocks/>
                        </wps:cNvSpPr>
                        <wps:spPr bwMode="auto">
                          <a:xfrm>
                            <a:off x="2234" y="7678"/>
                            <a:ext cx="298" cy="298"/>
                          </a:xfrm>
                          <a:custGeom>
                            <a:avLst/>
                            <a:gdLst>
                              <a:gd name="T0" fmla="+- 0 2383 2234"/>
                              <a:gd name="T1" fmla="*/ T0 w 298"/>
                              <a:gd name="T2" fmla="+- 0 7678 7678"/>
                              <a:gd name="T3" fmla="*/ 7678 h 298"/>
                              <a:gd name="T4" fmla="+- 0 2325 2234"/>
                              <a:gd name="T5" fmla="*/ T4 w 298"/>
                              <a:gd name="T6" fmla="+- 0 7690 7678"/>
                              <a:gd name="T7" fmla="*/ 7690 h 298"/>
                              <a:gd name="T8" fmla="+- 0 2278 2234"/>
                              <a:gd name="T9" fmla="*/ T8 w 298"/>
                              <a:gd name="T10" fmla="+- 0 7722 7678"/>
                              <a:gd name="T11" fmla="*/ 7722 h 298"/>
                              <a:gd name="T12" fmla="+- 0 2246 2234"/>
                              <a:gd name="T13" fmla="*/ T12 w 298"/>
                              <a:gd name="T14" fmla="+- 0 7769 7678"/>
                              <a:gd name="T15" fmla="*/ 7769 h 298"/>
                              <a:gd name="T16" fmla="+- 0 2234 2234"/>
                              <a:gd name="T17" fmla="*/ T16 w 298"/>
                              <a:gd name="T18" fmla="+- 0 7827 7678"/>
                              <a:gd name="T19" fmla="*/ 7827 h 298"/>
                              <a:gd name="T20" fmla="+- 0 2246 2234"/>
                              <a:gd name="T21" fmla="*/ T20 w 298"/>
                              <a:gd name="T22" fmla="+- 0 7885 7678"/>
                              <a:gd name="T23" fmla="*/ 7885 h 298"/>
                              <a:gd name="T24" fmla="+- 0 2278 2234"/>
                              <a:gd name="T25" fmla="*/ T24 w 298"/>
                              <a:gd name="T26" fmla="+- 0 7932 7678"/>
                              <a:gd name="T27" fmla="*/ 7932 h 298"/>
                              <a:gd name="T28" fmla="+- 0 2325 2234"/>
                              <a:gd name="T29" fmla="*/ T28 w 298"/>
                              <a:gd name="T30" fmla="+- 0 7964 7678"/>
                              <a:gd name="T31" fmla="*/ 7964 h 298"/>
                              <a:gd name="T32" fmla="+- 0 2383 2234"/>
                              <a:gd name="T33" fmla="*/ T32 w 298"/>
                              <a:gd name="T34" fmla="+- 0 7976 7678"/>
                              <a:gd name="T35" fmla="*/ 7976 h 298"/>
                              <a:gd name="T36" fmla="+- 0 2441 2234"/>
                              <a:gd name="T37" fmla="*/ T36 w 298"/>
                              <a:gd name="T38" fmla="+- 0 7964 7678"/>
                              <a:gd name="T39" fmla="*/ 7964 h 298"/>
                              <a:gd name="T40" fmla="+- 0 2488 2234"/>
                              <a:gd name="T41" fmla="*/ T40 w 298"/>
                              <a:gd name="T42" fmla="+- 0 7932 7678"/>
                              <a:gd name="T43" fmla="*/ 7932 h 298"/>
                              <a:gd name="T44" fmla="+- 0 2520 2234"/>
                              <a:gd name="T45" fmla="*/ T44 w 298"/>
                              <a:gd name="T46" fmla="+- 0 7885 7678"/>
                              <a:gd name="T47" fmla="*/ 7885 h 298"/>
                              <a:gd name="T48" fmla="+- 0 2532 2234"/>
                              <a:gd name="T49" fmla="*/ T48 w 298"/>
                              <a:gd name="T50" fmla="+- 0 7827 7678"/>
                              <a:gd name="T51" fmla="*/ 7827 h 298"/>
                              <a:gd name="T52" fmla="+- 0 2520 2234"/>
                              <a:gd name="T53" fmla="*/ T52 w 298"/>
                              <a:gd name="T54" fmla="+- 0 7769 7678"/>
                              <a:gd name="T55" fmla="*/ 7769 h 298"/>
                              <a:gd name="T56" fmla="+- 0 2488 2234"/>
                              <a:gd name="T57" fmla="*/ T56 w 298"/>
                              <a:gd name="T58" fmla="+- 0 7722 7678"/>
                              <a:gd name="T59" fmla="*/ 7722 h 298"/>
                              <a:gd name="T60" fmla="+- 0 2441 2234"/>
                              <a:gd name="T61" fmla="*/ T60 w 298"/>
                              <a:gd name="T62" fmla="+- 0 7690 7678"/>
                              <a:gd name="T63" fmla="*/ 7690 h 298"/>
                              <a:gd name="T64" fmla="+- 0 2383 2234"/>
                              <a:gd name="T65" fmla="*/ T64 w 298"/>
                              <a:gd name="T66" fmla="+- 0 7678 7678"/>
                              <a:gd name="T67" fmla="*/ 767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9" name="Freeform 1250"/>
                        <wps:cNvSpPr>
                          <a:spLocks/>
                        </wps:cNvSpPr>
                        <wps:spPr bwMode="auto">
                          <a:xfrm>
                            <a:off x="2234" y="7678"/>
                            <a:ext cx="298" cy="298"/>
                          </a:xfrm>
                          <a:custGeom>
                            <a:avLst/>
                            <a:gdLst>
                              <a:gd name="T0" fmla="+- 0 2383 2234"/>
                              <a:gd name="T1" fmla="*/ T0 w 298"/>
                              <a:gd name="T2" fmla="+- 0 7976 7678"/>
                              <a:gd name="T3" fmla="*/ 7976 h 298"/>
                              <a:gd name="T4" fmla="+- 0 2441 2234"/>
                              <a:gd name="T5" fmla="*/ T4 w 298"/>
                              <a:gd name="T6" fmla="+- 0 7964 7678"/>
                              <a:gd name="T7" fmla="*/ 7964 h 298"/>
                              <a:gd name="T8" fmla="+- 0 2488 2234"/>
                              <a:gd name="T9" fmla="*/ T8 w 298"/>
                              <a:gd name="T10" fmla="+- 0 7932 7678"/>
                              <a:gd name="T11" fmla="*/ 7932 h 298"/>
                              <a:gd name="T12" fmla="+- 0 2520 2234"/>
                              <a:gd name="T13" fmla="*/ T12 w 298"/>
                              <a:gd name="T14" fmla="+- 0 7885 7678"/>
                              <a:gd name="T15" fmla="*/ 7885 h 298"/>
                              <a:gd name="T16" fmla="+- 0 2532 2234"/>
                              <a:gd name="T17" fmla="*/ T16 w 298"/>
                              <a:gd name="T18" fmla="+- 0 7827 7678"/>
                              <a:gd name="T19" fmla="*/ 7827 h 298"/>
                              <a:gd name="T20" fmla="+- 0 2520 2234"/>
                              <a:gd name="T21" fmla="*/ T20 w 298"/>
                              <a:gd name="T22" fmla="+- 0 7769 7678"/>
                              <a:gd name="T23" fmla="*/ 7769 h 298"/>
                              <a:gd name="T24" fmla="+- 0 2488 2234"/>
                              <a:gd name="T25" fmla="*/ T24 w 298"/>
                              <a:gd name="T26" fmla="+- 0 7722 7678"/>
                              <a:gd name="T27" fmla="*/ 7722 h 298"/>
                              <a:gd name="T28" fmla="+- 0 2441 2234"/>
                              <a:gd name="T29" fmla="*/ T28 w 298"/>
                              <a:gd name="T30" fmla="+- 0 7690 7678"/>
                              <a:gd name="T31" fmla="*/ 7690 h 298"/>
                              <a:gd name="T32" fmla="+- 0 2383 2234"/>
                              <a:gd name="T33" fmla="*/ T32 w 298"/>
                              <a:gd name="T34" fmla="+- 0 7678 7678"/>
                              <a:gd name="T35" fmla="*/ 7678 h 298"/>
                              <a:gd name="T36" fmla="+- 0 2325 2234"/>
                              <a:gd name="T37" fmla="*/ T36 w 298"/>
                              <a:gd name="T38" fmla="+- 0 7690 7678"/>
                              <a:gd name="T39" fmla="*/ 7690 h 298"/>
                              <a:gd name="T40" fmla="+- 0 2278 2234"/>
                              <a:gd name="T41" fmla="*/ T40 w 298"/>
                              <a:gd name="T42" fmla="+- 0 7722 7678"/>
                              <a:gd name="T43" fmla="*/ 7722 h 298"/>
                              <a:gd name="T44" fmla="+- 0 2246 2234"/>
                              <a:gd name="T45" fmla="*/ T44 w 298"/>
                              <a:gd name="T46" fmla="+- 0 7769 7678"/>
                              <a:gd name="T47" fmla="*/ 7769 h 298"/>
                              <a:gd name="T48" fmla="+- 0 2234 2234"/>
                              <a:gd name="T49" fmla="*/ T48 w 298"/>
                              <a:gd name="T50" fmla="+- 0 7827 7678"/>
                              <a:gd name="T51" fmla="*/ 7827 h 298"/>
                              <a:gd name="T52" fmla="+- 0 2246 2234"/>
                              <a:gd name="T53" fmla="*/ T52 w 298"/>
                              <a:gd name="T54" fmla="+- 0 7885 7678"/>
                              <a:gd name="T55" fmla="*/ 7885 h 298"/>
                              <a:gd name="T56" fmla="+- 0 2278 2234"/>
                              <a:gd name="T57" fmla="*/ T56 w 298"/>
                              <a:gd name="T58" fmla="+- 0 7932 7678"/>
                              <a:gd name="T59" fmla="*/ 7932 h 298"/>
                              <a:gd name="T60" fmla="+- 0 2325 2234"/>
                              <a:gd name="T61" fmla="*/ T60 w 298"/>
                              <a:gd name="T62" fmla="+- 0 7964 7678"/>
                              <a:gd name="T63" fmla="*/ 7964 h 298"/>
                              <a:gd name="T64" fmla="+- 0 2383 2234"/>
                              <a:gd name="T65" fmla="*/ T64 w 298"/>
                              <a:gd name="T66" fmla="+- 0 7976 7678"/>
                              <a:gd name="T67" fmla="*/ 797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 name="Freeform 1249"/>
                        <wps:cNvSpPr>
                          <a:spLocks/>
                        </wps:cNvSpPr>
                        <wps:spPr bwMode="auto">
                          <a:xfrm>
                            <a:off x="3251" y="7689"/>
                            <a:ext cx="297" cy="297"/>
                          </a:xfrm>
                          <a:custGeom>
                            <a:avLst/>
                            <a:gdLst>
                              <a:gd name="T0" fmla="+- 0 3399 3251"/>
                              <a:gd name="T1" fmla="*/ T0 w 297"/>
                              <a:gd name="T2" fmla="+- 0 7689 7689"/>
                              <a:gd name="T3" fmla="*/ 7689 h 297"/>
                              <a:gd name="T4" fmla="+- 0 3342 3251"/>
                              <a:gd name="T5" fmla="*/ T4 w 297"/>
                              <a:gd name="T6" fmla="+- 0 7700 7689"/>
                              <a:gd name="T7" fmla="*/ 7700 h 297"/>
                              <a:gd name="T8" fmla="+- 0 3294 3251"/>
                              <a:gd name="T9" fmla="*/ T8 w 297"/>
                              <a:gd name="T10" fmla="+- 0 7732 7689"/>
                              <a:gd name="T11" fmla="*/ 7732 h 297"/>
                              <a:gd name="T12" fmla="+- 0 3262 3251"/>
                              <a:gd name="T13" fmla="*/ T12 w 297"/>
                              <a:gd name="T14" fmla="+- 0 7780 7689"/>
                              <a:gd name="T15" fmla="*/ 7780 h 297"/>
                              <a:gd name="T16" fmla="+- 0 3251 3251"/>
                              <a:gd name="T17" fmla="*/ T16 w 297"/>
                              <a:gd name="T18" fmla="+- 0 7838 7689"/>
                              <a:gd name="T19" fmla="*/ 7838 h 297"/>
                              <a:gd name="T20" fmla="+- 0 3262 3251"/>
                              <a:gd name="T21" fmla="*/ T20 w 297"/>
                              <a:gd name="T22" fmla="+- 0 7895 7689"/>
                              <a:gd name="T23" fmla="*/ 7895 h 297"/>
                              <a:gd name="T24" fmla="+- 0 3294 3251"/>
                              <a:gd name="T25" fmla="*/ T24 w 297"/>
                              <a:gd name="T26" fmla="+- 0 7943 7689"/>
                              <a:gd name="T27" fmla="*/ 7943 h 297"/>
                              <a:gd name="T28" fmla="+- 0 3342 3251"/>
                              <a:gd name="T29" fmla="*/ T28 w 297"/>
                              <a:gd name="T30" fmla="+- 0 7975 7689"/>
                              <a:gd name="T31" fmla="*/ 7975 h 297"/>
                              <a:gd name="T32" fmla="+- 0 3399 3251"/>
                              <a:gd name="T33" fmla="*/ T32 w 297"/>
                              <a:gd name="T34" fmla="+- 0 7986 7689"/>
                              <a:gd name="T35" fmla="*/ 7986 h 297"/>
                              <a:gd name="T36" fmla="+- 0 3457 3251"/>
                              <a:gd name="T37" fmla="*/ T36 w 297"/>
                              <a:gd name="T38" fmla="+- 0 7975 7689"/>
                              <a:gd name="T39" fmla="*/ 7975 h 297"/>
                              <a:gd name="T40" fmla="+- 0 3505 3251"/>
                              <a:gd name="T41" fmla="*/ T40 w 297"/>
                              <a:gd name="T42" fmla="+- 0 7943 7689"/>
                              <a:gd name="T43" fmla="*/ 7943 h 297"/>
                              <a:gd name="T44" fmla="+- 0 3537 3251"/>
                              <a:gd name="T45" fmla="*/ T44 w 297"/>
                              <a:gd name="T46" fmla="+- 0 7895 7689"/>
                              <a:gd name="T47" fmla="*/ 7895 h 297"/>
                              <a:gd name="T48" fmla="+- 0 3548 3251"/>
                              <a:gd name="T49" fmla="*/ T48 w 297"/>
                              <a:gd name="T50" fmla="+- 0 7838 7689"/>
                              <a:gd name="T51" fmla="*/ 7838 h 297"/>
                              <a:gd name="T52" fmla="+- 0 3537 3251"/>
                              <a:gd name="T53" fmla="*/ T52 w 297"/>
                              <a:gd name="T54" fmla="+- 0 7780 7689"/>
                              <a:gd name="T55" fmla="*/ 7780 h 297"/>
                              <a:gd name="T56" fmla="+- 0 3505 3251"/>
                              <a:gd name="T57" fmla="*/ T56 w 297"/>
                              <a:gd name="T58" fmla="+- 0 7732 7689"/>
                              <a:gd name="T59" fmla="*/ 7732 h 297"/>
                              <a:gd name="T60" fmla="+- 0 3457 3251"/>
                              <a:gd name="T61" fmla="*/ T60 w 297"/>
                              <a:gd name="T62" fmla="+- 0 7700 7689"/>
                              <a:gd name="T63" fmla="*/ 7700 h 297"/>
                              <a:gd name="T64" fmla="+- 0 3399 3251"/>
                              <a:gd name="T65" fmla="*/ T64 w 297"/>
                              <a:gd name="T66" fmla="+- 0 7689 7689"/>
                              <a:gd name="T67" fmla="*/ 768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1"/>
                                </a:lnTo>
                                <a:lnTo>
                                  <a:pt x="0" y="149"/>
                                </a:lnTo>
                                <a:lnTo>
                                  <a:pt x="11" y="206"/>
                                </a:lnTo>
                                <a:lnTo>
                                  <a:pt x="43" y="254"/>
                                </a:lnTo>
                                <a:lnTo>
                                  <a:pt x="91" y="286"/>
                                </a:lnTo>
                                <a:lnTo>
                                  <a:pt x="148" y="297"/>
                                </a:lnTo>
                                <a:lnTo>
                                  <a:pt x="206" y="286"/>
                                </a:lnTo>
                                <a:lnTo>
                                  <a:pt x="254" y="254"/>
                                </a:lnTo>
                                <a:lnTo>
                                  <a:pt x="286" y="206"/>
                                </a:lnTo>
                                <a:lnTo>
                                  <a:pt x="297" y="149"/>
                                </a:lnTo>
                                <a:lnTo>
                                  <a:pt x="286" y="91"/>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Freeform 1248"/>
                        <wps:cNvSpPr>
                          <a:spLocks/>
                        </wps:cNvSpPr>
                        <wps:spPr bwMode="auto">
                          <a:xfrm>
                            <a:off x="3251" y="7689"/>
                            <a:ext cx="297" cy="297"/>
                          </a:xfrm>
                          <a:custGeom>
                            <a:avLst/>
                            <a:gdLst>
                              <a:gd name="T0" fmla="+- 0 3399 3251"/>
                              <a:gd name="T1" fmla="*/ T0 w 297"/>
                              <a:gd name="T2" fmla="+- 0 7986 7689"/>
                              <a:gd name="T3" fmla="*/ 7986 h 297"/>
                              <a:gd name="T4" fmla="+- 0 3457 3251"/>
                              <a:gd name="T5" fmla="*/ T4 w 297"/>
                              <a:gd name="T6" fmla="+- 0 7975 7689"/>
                              <a:gd name="T7" fmla="*/ 7975 h 297"/>
                              <a:gd name="T8" fmla="+- 0 3505 3251"/>
                              <a:gd name="T9" fmla="*/ T8 w 297"/>
                              <a:gd name="T10" fmla="+- 0 7943 7689"/>
                              <a:gd name="T11" fmla="*/ 7943 h 297"/>
                              <a:gd name="T12" fmla="+- 0 3537 3251"/>
                              <a:gd name="T13" fmla="*/ T12 w 297"/>
                              <a:gd name="T14" fmla="+- 0 7895 7689"/>
                              <a:gd name="T15" fmla="*/ 7895 h 297"/>
                              <a:gd name="T16" fmla="+- 0 3548 3251"/>
                              <a:gd name="T17" fmla="*/ T16 w 297"/>
                              <a:gd name="T18" fmla="+- 0 7838 7689"/>
                              <a:gd name="T19" fmla="*/ 7838 h 297"/>
                              <a:gd name="T20" fmla="+- 0 3537 3251"/>
                              <a:gd name="T21" fmla="*/ T20 w 297"/>
                              <a:gd name="T22" fmla="+- 0 7780 7689"/>
                              <a:gd name="T23" fmla="*/ 7780 h 297"/>
                              <a:gd name="T24" fmla="+- 0 3505 3251"/>
                              <a:gd name="T25" fmla="*/ T24 w 297"/>
                              <a:gd name="T26" fmla="+- 0 7732 7689"/>
                              <a:gd name="T27" fmla="*/ 7732 h 297"/>
                              <a:gd name="T28" fmla="+- 0 3457 3251"/>
                              <a:gd name="T29" fmla="*/ T28 w 297"/>
                              <a:gd name="T30" fmla="+- 0 7700 7689"/>
                              <a:gd name="T31" fmla="*/ 7700 h 297"/>
                              <a:gd name="T32" fmla="+- 0 3399 3251"/>
                              <a:gd name="T33" fmla="*/ T32 w 297"/>
                              <a:gd name="T34" fmla="+- 0 7689 7689"/>
                              <a:gd name="T35" fmla="*/ 7689 h 297"/>
                              <a:gd name="T36" fmla="+- 0 3342 3251"/>
                              <a:gd name="T37" fmla="*/ T36 w 297"/>
                              <a:gd name="T38" fmla="+- 0 7700 7689"/>
                              <a:gd name="T39" fmla="*/ 7700 h 297"/>
                              <a:gd name="T40" fmla="+- 0 3294 3251"/>
                              <a:gd name="T41" fmla="*/ T40 w 297"/>
                              <a:gd name="T42" fmla="+- 0 7732 7689"/>
                              <a:gd name="T43" fmla="*/ 7732 h 297"/>
                              <a:gd name="T44" fmla="+- 0 3262 3251"/>
                              <a:gd name="T45" fmla="*/ T44 w 297"/>
                              <a:gd name="T46" fmla="+- 0 7780 7689"/>
                              <a:gd name="T47" fmla="*/ 7780 h 297"/>
                              <a:gd name="T48" fmla="+- 0 3251 3251"/>
                              <a:gd name="T49" fmla="*/ T48 w 297"/>
                              <a:gd name="T50" fmla="+- 0 7838 7689"/>
                              <a:gd name="T51" fmla="*/ 7838 h 297"/>
                              <a:gd name="T52" fmla="+- 0 3262 3251"/>
                              <a:gd name="T53" fmla="*/ T52 w 297"/>
                              <a:gd name="T54" fmla="+- 0 7895 7689"/>
                              <a:gd name="T55" fmla="*/ 7895 h 297"/>
                              <a:gd name="T56" fmla="+- 0 3294 3251"/>
                              <a:gd name="T57" fmla="*/ T56 w 297"/>
                              <a:gd name="T58" fmla="+- 0 7943 7689"/>
                              <a:gd name="T59" fmla="*/ 7943 h 297"/>
                              <a:gd name="T60" fmla="+- 0 3342 3251"/>
                              <a:gd name="T61" fmla="*/ T60 w 297"/>
                              <a:gd name="T62" fmla="+- 0 7975 7689"/>
                              <a:gd name="T63" fmla="*/ 7975 h 297"/>
                              <a:gd name="T64" fmla="+- 0 3399 3251"/>
                              <a:gd name="T65" fmla="*/ T64 w 297"/>
                              <a:gd name="T66" fmla="+- 0 7986 7689"/>
                              <a:gd name="T67" fmla="*/ 798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6"/>
                                </a:lnTo>
                                <a:lnTo>
                                  <a:pt x="297" y="149"/>
                                </a:lnTo>
                                <a:lnTo>
                                  <a:pt x="286" y="91"/>
                                </a:lnTo>
                                <a:lnTo>
                                  <a:pt x="254" y="43"/>
                                </a:lnTo>
                                <a:lnTo>
                                  <a:pt x="206" y="11"/>
                                </a:lnTo>
                                <a:lnTo>
                                  <a:pt x="148" y="0"/>
                                </a:lnTo>
                                <a:lnTo>
                                  <a:pt x="91" y="11"/>
                                </a:lnTo>
                                <a:lnTo>
                                  <a:pt x="43" y="43"/>
                                </a:lnTo>
                                <a:lnTo>
                                  <a:pt x="11" y="91"/>
                                </a:lnTo>
                                <a:lnTo>
                                  <a:pt x="0" y="149"/>
                                </a:lnTo>
                                <a:lnTo>
                                  <a:pt x="11" y="206"/>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 name="Freeform 1247"/>
                        <wps:cNvSpPr>
                          <a:spLocks/>
                        </wps:cNvSpPr>
                        <wps:spPr bwMode="auto">
                          <a:xfrm>
                            <a:off x="4268" y="7695"/>
                            <a:ext cx="298" cy="298"/>
                          </a:xfrm>
                          <a:custGeom>
                            <a:avLst/>
                            <a:gdLst>
                              <a:gd name="T0" fmla="+- 0 4417 4268"/>
                              <a:gd name="T1" fmla="*/ T0 w 298"/>
                              <a:gd name="T2" fmla="+- 0 7695 7695"/>
                              <a:gd name="T3" fmla="*/ 7695 h 298"/>
                              <a:gd name="T4" fmla="+- 0 4359 4268"/>
                              <a:gd name="T5" fmla="*/ T4 w 298"/>
                              <a:gd name="T6" fmla="+- 0 7707 7695"/>
                              <a:gd name="T7" fmla="*/ 7707 h 298"/>
                              <a:gd name="T8" fmla="+- 0 4312 4268"/>
                              <a:gd name="T9" fmla="*/ T8 w 298"/>
                              <a:gd name="T10" fmla="+- 0 7739 7695"/>
                              <a:gd name="T11" fmla="*/ 7739 h 298"/>
                              <a:gd name="T12" fmla="+- 0 4280 4268"/>
                              <a:gd name="T13" fmla="*/ T12 w 298"/>
                              <a:gd name="T14" fmla="+- 0 7786 7695"/>
                              <a:gd name="T15" fmla="*/ 7786 h 298"/>
                              <a:gd name="T16" fmla="+- 0 4268 4268"/>
                              <a:gd name="T17" fmla="*/ T16 w 298"/>
                              <a:gd name="T18" fmla="+- 0 7844 7695"/>
                              <a:gd name="T19" fmla="*/ 7844 h 298"/>
                              <a:gd name="T20" fmla="+- 0 4280 4268"/>
                              <a:gd name="T21" fmla="*/ T20 w 298"/>
                              <a:gd name="T22" fmla="+- 0 7902 7695"/>
                              <a:gd name="T23" fmla="*/ 7902 h 298"/>
                              <a:gd name="T24" fmla="+- 0 4312 4268"/>
                              <a:gd name="T25" fmla="*/ T24 w 298"/>
                              <a:gd name="T26" fmla="+- 0 7949 7695"/>
                              <a:gd name="T27" fmla="*/ 7949 h 298"/>
                              <a:gd name="T28" fmla="+- 0 4359 4268"/>
                              <a:gd name="T29" fmla="*/ T28 w 298"/>
                              <a:gd name="T30" fmla="+- 0 7981 7695"/>
                              <a:gd name="T31" fmla="*/ 7981 h 298"/>
                              <a:gd name="T32" fmla="+- 0 4417 4268"/>
                              <a:gd name="T33" fmla="*/ T32 w 298"/>
                              <a:gd name="T34" fmla="+- 0 7993 7695"/>
                              <a:gd name="T35" fmla="*/ 7993 h 298"/>
                              <a:gd name="T36" fmla="+- 0 4475 4268"/>
                              <a:gd name="T37" fmla="*/ T36 w 298"/>
                              <a:gd name="T38" fmla="+- 0 7981 7695"/>
                              <a:gd name="T39" fmla="*/ 7981 h 298"/>
                              <a:gd name="T40" fmla="+- 0 4522 4268"/>
                              <a:gd name="T41" fmla="*/ T40 w 298"/>
                              <a:gd name="T42" fmla="+- 0 7949 7695"/>
                              <a:gd name="T43" fmla="*/ 7949 h 298"/>
                              <a:gd name="T44" fmla="+- 0 4554 4268"/>
                              <a:gd name="T45" fmla="*/ T44 w 298"/>
                              <a:gd name="T46" fmla="+- 0 7902 7695"/>
                              <a:gd name="T47" fmla="*/ 7902 h 298"/>
                              <a:gd name="T48" fmla="+- 0 4566 4268"/>
                              <a:gd name="T49" fmla="*/ T48 w 298"/>
                              <a:gd name="T50" fmla="+- 0 7844 7695"/>
                              <a:gd name="T51" fmla="*/ 7844 h 298"/>
                              <a:gd name="T52" fmla="+- 0 4554 4268"/>
                              <a:gd name="T53" fmla="*/ T52 w 298"/>
                              <a:gd name="T54" fmla="+- 0 7786 7695"/>
                              <a:gd name="T55" fmla="*/ 7786 h 298"/>
                              <a:gd name="T56" fmla="+- 0 4522 4268"/>
                              <a:gd name="T57" fmla="*/ T56 w 298"/>
                              <a:gd name="T58" fmla="+- 0 7739 7695"/>
                              <a:gd name="T59" fmla="*/ 7739 h 298"/>
                              <a:gd name="T60" fmla="+- 0 4475 4268"/>
                              <a:gd name="T61" fmla="*/ T60 w 298"/>
                              <a:gd name="T62" fmla="+- 0 7707 7695"/>
                              <a:gd name="T63" fmla="*/ 7707 h 298"/>
                              <a:gd name="T64" fmla="+- 0 4417 4268"/>
                              <a:gd name="T65" fmla="*/ T64 w 298"/>
                              <a:gd name="T66" fmla="+- 0 7695 7695"/>
                              <a:gd name="T67" fmla="*/ 769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3" name="Freeform 1246"/>
                        <wps:cNvSpPr>
                          <a:spLocks/>
                        </wps:cNvSpPr>
                        <wps:spPr bwMode="auto">
                          <a:xfrm>
                            <a:off x="4268" y="7695"/>
                            <a:ext cx="298" cy="298"/>
                          </a:xfrm>
                          <a:custGeom>
                            <a:avLst/>
                            <a:gdLst>
                              <a:gd name="T0" fmla="+- 0 4417 4268"/>
                              <a:gd name="T1" fmla="*/ T0 w 298"/>
                              <a:gd name="T2" fmla="+- 0 7993 7695"/>
                              <a:gd name="T3" fmla="*/ 7993 h 298"/>
                              <a:gd name="T4" fmla="+- 0 4475 4268"/>
                              <a:gd name="T5" fmla="*/ T4 w 298"/>
                              <a:gd name="T6" fmla="+- 0 7981 7695"/>
                              <a:gd name="T7" fmla="*/ 7981 h 298"/>
                              <a:gd name="T8" fmla="+- 0 4522 4268"/>
                              <a:gd name="T9" fmla="*/ T8 w 298"/>
                              <a:gd name="T10" fmla="+- 0 7949 7695"/>
                              <a:gd name="T11" fmla="*/ 7949 h 298"/>
                              <a:gd name="T12" fmla="+- 0 4554 4268"/>
                              <a:gd name="T13" fmla="*/ T12 w 298"/>
                              <a:gd name="T14" fmla="+- 0 7902 7695"/>
                              <a:gd name="T15" fmla="*/ 7902 h 298"/>
                              <a:gd name="T16" fmla="+- 0 4566 4268"/>
                              <a:gd name="T17" fmla="*/ T16 w 298"/>
                              <a:gd name="T18" fmla="+- 0 7844 7695"/>
                              <a:gd name="T19" fmla="*/ 7844 h 298"/>
                              <a:gd name="T20" fmla="+- 0 4554 4268"/>
                              <a:gd name="T21" fmla="*/ T20 w 298"/>
                              <a:gd name="T22" fmla="+- 0 7786 7695"/>
                              <a:gd name="T23" fmla="*/ 7786 h 298"/>
                              <a:gd name="T24" fmla="+- 0 4522 4268"/>
                              <a:gd name="T25" fmla="*/ T24 w 298"/>
                              <a:gd name="T26" fmla="+- 0 7739 7695"/>
                              <a:gd name="T27" fmla="*/ 7739 h 298"/>
                              <a:gd name="T28" fmla="+- 0 4475 4268"/>
                              <a:gd name="T29" fmla="*/ T28 w 298"/>
                              <a:gd name="T30" fmla="+- 0 7707 7695"/>
                              <a:gd name="T31" fmla="*/ 7707 h 298"/>
                              <a:gd name="T32" fmla="+- 0 4417 4268"/>
                              <a:gd name="T33" fmla="*/ T32 w 298"/>
                              <a:gd name="T34" fmla="+- 0 7695 7695"/>
                              <a:gd name="T35" fmla="*/ 7695 h 298"/>
                              <a:gd name="T36" fmla="+- 0 4359 4268"/>
                              <a:gd name="T37" fmla="*/ T36 w 298"/>
                              <a:gd name="T38" fmla="+- 0 7707 7695"/>
                              <a:gd name="T39" fmla="*/ 7707 h 298"/>
                              <a:gd name="T40" fmla="+- 0 4312 4268"/>
                              <a:gd name="T41" fmla="*/ T40 w 298"/>
                              <a:gd name="T42" fmla="+- 0 7739 7695"/>
                              <a:gd name="T43" fmla="*/ 7739 h 298"/>
                              <a:gd name="T44" fmla="+- 0 4280 4268"/>
                              <a:gd name="T45" fmla="*/ T44 w 298"/>
                              <a:gd name="T46" fmla="+- 0 7786 7695"/>
                              <a:gd name="T47" fmla="*/ 7786 h 298"/>
                              <a:gd name="T48" fmla="+- 0 4268 4268"/>
                              <a:gd name="T49" fmla="*/ T48 w 298"/>
                              <a:gd name="T50" fmla="+- 0 7844 7695"/>
                              <a:gd name="T51" fmla="*/ 7844 h 298"/>
                              <a:gd name="T52" fmla="+- 0 4280 4268"/>
                              <a:gd name="T53" fmla="*/ T52 w 298"/>
                              <a:gd name="T54" fmla="+- 0 7902 7695"/>
                              <a:gd name="T55" fmla="*/ 7902 h 298"/>
                              <a:gd name="T56" fmla="+- 0 4312 4268"/>
                              <a:gd name="T57" fmla="*/ T56 w 298"/>
                              <a:gd name="T58" fmla="+- 0 7949 7695"/>
                              <a:gd name="T59" fmla="*/ 7949 h 298"/>
                              <a:gd name="T60" fmla="+- 0 4359 4268"/>
                              <a:gd name="T61" fmla="*/ T60 w 298"/>
                              <a:gd name="T62" fmla="+- 0 7981 7695"/>
                              <a:gd name="T63" fmla="*/ 7981 h 298"/>
                              <a:gd name="T64" fmla="+- 0 4417 4268"/>
                              <a:gd name="T65" fmla="*/ T64 w 298"/>
                              <a:gd name="T66" fmla="+- 0 7993 7695"/>
                              <a:gd name="T67" fmla="*/ 799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4" name="Picture 12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688"/>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5" name="Line 1244"/>
                        <wps:cNvCnPr>
                          <a:cxnSpLocks noChangeShapeType="1"/>
                        </wps:cNvCnPr>
                        <wps:spPr bwMode="auto">
                          <a:xfrm>
                            <a:off x="1366" y="7515"/>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56" name="Picture 12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1" y="7669"/>
                            <a:ext cx="299"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7" name="Line 1242"/>
                        <wps:cNvCnPr>
                          <a:cxnSpLocks noChangeShapeType="1"/>
                        </wps:cNvCnPr>
                        <wps:spPr bwMode="auto">
                          <a:xfrm>
                            <a:off x="4414" y="754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8" name="Line 1241"/>
                        <wps:cNvCnPr>
                          <a:cxnSpLocks noChangeShapeType="1"/>
                        </wps:cNvCnPr>
                        <wps:spPr bwMode="auto">
                          <a:xfrm>
                            <a:off x="2375" y="7526"/>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59" name="Line 1240"/>
                        <wps:cNvCnPr>
                          <a:cxnSpLocks noChangeShapeType="1"/>
                        </wps:cNvCnPr>
                        <wps:spPr bwMode="auto">
                          <a:xfrm>
                            <a:off x="3397" y="7526"/>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60" name="Picture 12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0" y="768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1" name="Line 1238"/>
                        <wps:cNvCnPr>
                          <a:cxnSpLocks noChangeShapeType="1"/>
                        </wps:cNvCnPr>
                        <wps:spPr bwMode="auto">
                          <a:xfrm>
                            <a:off x="2370" y="7531"/>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62" name="Picture 12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220" y="7667"/>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3" name="Picture 12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29" y="768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4" name="Picture 12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246" y="7684"/>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5" name="Picture 12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4263" y="7543"/>
                            <a:ext cx="308"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87BA27" id="Group 1233" o:spid="_x0000_s1026" style="position:absolute;margin-left:0;margin-top:-11.75pt;width:411pt;height:609pt;z-index:-260733952;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">
                <v:shape id="Picture 1255"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">
                  <v:imagedata r:id="rId13" o:title=""/>
                </v:shape>
                <v:shape id="Picture 1254"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">
                  <v:imagedata r:id="rId87" o:title=""/>
                </v:shape>
                <v:shape id="Freeform 1253" o:spid="_x0000_s1029" style="position:absolute;left:1218;top:767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" path="m149,l91,11,44,43,12,91,,149r12,57l44,254r47,32l149,297r58,-11l254,254r32,-48l298,149,286,91,254,43,207,11,149,xe" stroked="f">
                  <v:path arrowok="t" o:connecttype="custom" o:connectlocs="149,7672;91,7683;44,7715;12,7763;0,7821;12,7878;44,7926;91,7958;149,7969;207,7958;254,7926;286,7878;298,7821;286,7763;254,7715;207,7683;149,7672" o:connectangles="0,0,0,0,0,0,0,0,0,0,0,0,0,0,0,0,0"/>
                </v:shape>
                <v:shape id="Freeform 1252" o:spid="_x0000_s1030" style="position:absolute;left:1218;top:767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" path="m149,297r58,-11l254,254r32,-48l298,149,286,91,254,43,207,11,149,,91,11,44,43,12,91,,149r12,57l44,254r47,32l149,297xe" filled="f" strokeweight=".5pt">
                  <v:path arrowok="t" o:connecttype="custom" o:connectlocs="149,7969;207,7958;254,7926;286,7878;298,7821;286,7763;254,7715;207,7683;149,7672;91,7683;44,7715;12,7763;0,7821;12,7878;44,7926;91,7958;149,7969" o:connectangles="0,0,0,0,0,0,0,0,0,0,0,0,0,0,0,0,0"/>
                </v:shape>
                <v:shape id="Freeform 1251" o:spid="_x0000_s1031" style="position:absolute;left:2234;top:767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" path="m149,l91,12,44,44,12,91,,149r12,58l44,254r47,32l149,298r58,-12l254,254r32,-47l298,149,286,91,254,44,207,12,149,xe" stroked="f">
                  <v:path arrowok="t" o:connecttype="custom" o:connectlocs="149,7678;91,7690;44,7722;12,7769;0,7827;12,7885;44,7932;91,7964;149,7976;207,7964;254,7932;286,7885;298,7827;286,7769;254,7722;207,7690;149,7678" o:connectangles="0,0,0,0,0,0,0,0,0,0,0,0,0,0,0,0,0"/>
                </v:shape>
                <v:shape id="Freeform 1250" o:spid="_x0000_s1032" style="position:absolute;left:2234;top:767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" path="m149,298r58,-12l254,254r32,-47l298,149,286,91,254,44,207,12,149,,91,12,44,44,12,91,,149r12,58l44,254r47,32l149,298xe" filled="f" strokeweight=".5pt">
                  <v:path arrowok="t" o:connecttype="custom" o:connectlocs="149,7976;207,7964;254,7932;286,7885;298,7827;286,7769;254,7722;207,7690;149,7678;91,7690;44,7722;12,7769;0,7827;12,7885;44,7932;91,7964;149,7976" o:connectangles="0,0,0,0,0,0,0,0,0,0,0,0,0,0,0,0,0"/>
                </v:shape>
                <v:shape id="Freeform 1249" o:spid="_x0000_s1033" style="position:absolute;left:3251;top:768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" path="m148,l91,11,43,43,11,91,,149r11,57l43,254r48,32l148,297r58,-11l254,254r32,-48l297,149,286,91,254,43,206,11,148,xe" stroked="f">
                  <v:path arrowok="t" o:connecttype="custom" o:connectlocs="148,7689;91,7700;43,7732;11,7780;0,7838;11,7895;43,7943;91,7975;148,7986;206,7975;254,7943;286,7895;297,7838;286,7780;254,7732;206,7700;148,7689" o:connectangles="0,0,0,0,0,0,0,0,0,0,0,0,0,0,0,0,0"/>
                </v:shape>
                <v:shape id="Freeform 1248" o:spid="_x0000_s1034" style="position:absolute;left:3251;top:768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" path="m148,297r58,-11l254,254r32,-48l297,149,286,91,254,43,206,11,148,,91,11,43,43,11,91,,149r11,57l43,254r48,32l148,297xe" filled="f" strokeweight=".5pt">
                  <v:path arrowok="t" o:connecttype="custom" o:connectlocs="148,7986;206,7975;254,7943;286,7895;297,7838;286,7780;254,7732;206,7700;148,7689;91,7700;43,7732;11,7780;0,7838;11,7895;43,7943;91,7975;148,7986" o:connectangles="0,0,0,0,0,0,0,0,0,0,0,0,0,0,0,0,0"/>
                </v:shape>
                <v:shape id="Freeform 1247" o:spid="_x0000_s1035" style="position:absolute;left:4268;top:769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" path="m149,l91,12,44,44,12,91,,149r12,58l44,254r47,32l149,298r58,-12l254,254r32,-47l298,149,286,91,254,44,207,12,149,xe" fillcolor="#41ad49" stroked="f">
                  <v:path arrowok="t" o:connecttype="custom" o:connectlocs="149,7695;91,7707;44,7739;12,7786;0,7844;12,7902;44,7949;91,7981;149,7993;207,7981;254,7949;286,7902;298,7844;286,7786;254,7739;207,7707;149,7695" o:connectangles="0,0,0,0,0,0,0,0,0,0,0,0,0,0,0,0,0"/>
                </v:shape>
                <v:shape id="Freeform 1246" o:spid="_x0000_s1036" style="position:absolute;left:4268;top:769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" path="m149,298r58,-12l254,254r32,-47l298,149,286,91,254,44,207,12,149,,91,12,44,44,12,91,,149r12,58l44,254r47,32l149,298xe" filled="f" strokeweight=".5pt">
                  <v:path arrowok="t" o:connecttype="custom" o:connectlocs="149,7993;207,7981;254,7949;286,7902;298,7844;286,7786;254,7739;207,7707;149,7695;91,7707;44,7739;12,7786;0,7844;12,7902;44,7949;91,7981;149,7993" o:connectangles="0,0,0,0,0,0,0,0,0,0,0,0,0,0,0,0,0"/>
                </v:shape>
                <v:shape id="Picture 1245" o:spid="_x0000_s1037" type="#_x0000_t75" style="position:absolute;left:3760;top:7688;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">
                  <v:imagedata r:id="rId32" o:title=""/>
                </v:shape>
                <v:line id="Line 1244" o:spid="_x0000_s1038" style="position:absolute;visibility:visible;mso-wrap-style:square" from="1366,7515" to="1366,7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" strokecolor="white" strokeweight=".5pt"/>
                <v:shape id="Picture 1243" o:spid="_x0000_s1039" type="#_x0000_t75" style="position:absolute;left:1721;top:7669;width:299;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">
                  <v:imagedata r:id="rId32" o:title=""/>
                </v:shape>
                <v:line id="Line 1242" o:spid="_x0000_s1040" style="position:absolute;visibility:visible;mso-wrap-style:square" from="4414,7543" to="4414,7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" strokeweight=".5pt"/>
                <v:line id="Line 1241" o:spid="_x0000_s1041" style="position:absolute;visibility:visible;mso-wrap-style:square" from="2375,7526" to="2375,7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" strokecolor="white" strokeweight=".5pt"/>
                <v:line id="Line 1240" o:spid="_x0000_s1042" style="position:absolute;visibility:visible;mso-wrap-style:square" from="3397,7526" to="3397,7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" strokecolor="white" strokeweight=".5pt"/>
                <v:shape id="Picture 1239" o:spid="_x0000_s1043" type="#_x0000_t75" style="position:absolute;left:2740;top:768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">
                  <v:imagedata r:id="rId32" o:title=""/>
                </v:shape>
                <v:line id="Line 1238" o:spid="_x0000_s1044" style="position:absolute;visibility:visible;mso-wrap-style:square" from="2370,7531" to="3402,7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" strokecolor="white" strokeweight=".5pt"/>
                <v:shape id="Picture 1237" o:spid="_x0000_s1045" type="#_x0000_t75" style="position:absolute;left:1220;top:7667;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">
                  <v:imagedata r:id="rId15" o:title=""/>
                </v:shape>
                <v:shape id="Picture 1236" o:spid="_x0000_s1046" type="#_x0000_t75" style="position:absolute;left:2229;top:768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">
                  <v:imagedata r:id="rId15" o:title=""/>
                </v:shape>
                <v:shape id="Picture 1235" o:spid="_x0000_s1047" type="#_x0000_t75" style="position:absolute;left:3246;top:7684;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">
                  <v:imagedata r:id="rId15" o:title=""/>
                </v:shape>
                <v:shape id="Picture 1234" o:spid="_x0000_s1048" type="#_x0000_t75" style="position:absolute;left:4263;top:7543;width:308;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">
                  <v:imagedata r:id="rId88" o:title=""/>
                </v:shape>
                <w10:wrap anchorx="page" anchory="page"/>
              </v:group>
            </w:pict>
          </mc:Fallback>
        </mc:AlternateContent>
      </w:r>
    </w:p>
    <w:p w14:paraId="366EB567" w14:textId="77777777" w:rsidR="006500DE" w:rsidRPr="004A7191" w:rsidRDefault="006500DE">
      <w:pPr>
        <w:pStyle w:val="BodyText"/>
        <w:rPr>
          <w:color w:val="000000" w:themeColor="text1"/>
        </w:rPr>
      </w:pPr>
    </w:p>
    <w:p w14:paraId="50320ED4" w14:textId="77777777" w:rsidR="006500DE" w:rsidRPr="004A7191" w:rsidRDefault="006500DE">
      <w:pPr>
        <w:pStyle w:val="BodyText"/>
        <w:rPr>
          <w:color w:val="000000" w:themeColor="text1"/>
        </w:rPr>
      </w:pPr>
    </w:p>
    <w:p w14:paraId="2B6FAFC3" w14:textId="77777777" w:rsidR="006500DE" w:rsidRPr="004A7191" w:rsidRDefault="006500DE">
      <w:pPr>
        <w:pStyle w:val="BodyText"/>
        <w:rPr>
          <w:color w:val="000000" w:themeColor="text1"/>
        </w:rPr>
      </w:pPr>
    </w:p>
    <w:p w14:paraId="76B69006" w14:textId="77777777" w:rsidR="006500DE" w:rsidRPr="004A7191" w:rsidRDefault="006500DE">
      <w:pPr>
        <w:pStyle w:val="BodyText"/>
        <w:rPr>
          <w:color w:val="000000" w:themeColor="text1"/>
        </w:rPr>
      </w:pPr>
    </w:p>
    <w:p w14:paraId="54C01B42" w14:textId="77777777" w:rsidR="006500DE" w:rsidRPr="004A7191" w:rsidRDefault="006500DE">
      <w:pPr>
        <w:pStyle w:val="BodyText"/>
        <w:rPr>
          <w:color w:val="000000" w:themeColor="text1"/>
        </w:rPr>
      </w:pPr>
    </w:p>
    <w:p w14:paraId="68E28E2A" w14:textId="77777777" w:rsidR="006500DE" w:rsidRPr="004A7191" w:rsidRDefault="006500DE">
      <w:pPr>
        <w:pStyle w:val="BodyText"/>
        <w:rPr>
          <w:color w:val="000000" w:themeColor="text1"/>
        </w:rPr>
      </w:pPr>
    </w:p>
    <w:p w14:paraId="5674BD45" w14:textId="77777777" w:rsidR="006500DE" w:rsidRPr="004A7191" w:rsidRDefault="006500DE">
      <w:pPr>
        <w:pStyle w:val="BodyText"/>
        <w:rPr>
          <w:color w:val="000000" w:themeColor="text1"/>
        </w:rPr>
      </w:pPr>
    </w:p>
    <w:p w14:paraId="578DDC01" w14:textId="77777777" w:rsidR="006500DE" w:rsidRPr="004A7191" w:rsidRDefault="006500DE">
      <w:pPr>
        <w:pStyle w:val="BodyText"/>
        <w:rPr>
          <w:color w:val="000000" w:themeColor="text1"/>
        </w:rPr>
      </w:pPr>
    </w:p>
    <w:p w14:paraId="783DE754" w14:textId="77777777" w:rsidR="006500DE" w:rsidRPr="004A7191" w:rsidRDefault="006500DE">
      <w:pPr>
        <w:pStyle w:val="BodyText"/>
        <w:rPr>
          <w:color w:val="000000" w:themeColor="text1"/>
        </w:rPr>
      </w:pPr>
    </w:p>
    <w:p w14:paraId="79E080F7" w14:textId="77777777" w:rsidR="006500DE" w:rsidRPr="004A7191" w:rsidRDefault="006500DE">
      <w:pPr>
        <w:pStyle w:val="BodyText"/>
        <w:rPr>
          <w:color w:val="000000" w:themeColor="text1"/>
        </w:rPr>
      </w:pPr>
    </w:p>
    <w:p w14:paraId="34C082E3" w14:textId="77777777" w:rsidR="006500DE" w:rsidRPr="004A7191" w:rsidRDefault="006500DE">
      <w:pPr>
        <w:pStyle w:val="BodyText"/>
        <w:rPr>
          <w:color w:val="000000" w:themeColor="text1"/>
        </w:rPr>
      </w:pPr>
    </w:p>
    <w:p w14:paraId="5869FB61" w14:textId="77777777" w:rsidR="006500DE" w:rsidRPr="004A7191" w:rsidRDefault="006500DE">
      <w:pPr>
        <w:pStyle w:val="BodyText"/>
        <w:rPr>
          <w:color w:val="000000" w:themeColor="text1"/>
        </w:rPr>
      </w:pPr>
    </w:p>
    <w:p w14:paraId="74DDABED" w14:textId="77777777" w:rsidR="006500DE" w:rsidRPr="004A7191" w:rsidRDefault="006500DE">
      <w:pPr>
        <w:pStyle w:val="BodyText"/>
        <w:rPr>
          <w:color w:val="000000" w:themeColor="text1"/>
        </w:rPr>
      </w:pPr>
    </w:p>
    <w:p w14:paraId="77198E51" w14:textId="77777777" w:rsidR="006500DE" w:rsidRPr="004A7191" w:rsidRDefault="006500DE">
      <w:pPr>
        <w:pStyle w:val="BodyText"/>
        <w:rPr>
          <w:color w:val="000000" w:themeColor="text1"/>
        </w:rPr>
      </w:pPr>
    </w:p>
    <w:p w14:paraId="2A75B6EF" w14:textId="77777777" w:rsidR="006500DE" w:rsidRPr="004A7191" w:rsidRDefault="006500DE">
      <w:pPr>
        <w:pStyle w:val="BodyText"/>
        <w:rPr>
          <w:color w:val="000000" w:themeColor="text1"/>
        </w:rPr>
      </w:pPr>
    </w:p>
    <w:p w14:paraId="00F7ABE5" w14:textId="77777777" w:rsidR="006500DE" w:rsidRPr="004A7191" w:rsidRDefault="006500DE">
      <w:pPr>
        <w:pStyle w:val="BodyText"/>
        <w:rPr>
          <w:color w:val="000000" w:themeColor="text1"/>
        </w:rPr>
      </w:pPr>
    </w:p>
    <w:p w14:paraId="388A2517" w14:textId="77777777" w:rsidR="006500DE" w:rsidRPr="004A7191" w:rsidRDefault="006500DE">
      <w:pPr>
        <w:pStyle w:val="BodyText"/>
        <w:rPr>
          <w:color w:val="000000" w:themeColor="text1"/>
        </w:rPr>
      </w:pPr>
    </w:p>
    <w:p w14:paraId="26BDC657" w14:textId="77777777" w:rsidR="006500DE" w:rsidRPr="004A7191" w:rsidRDefault="006500DE">
      <w:pPr>
        <w:pStyle w:val="BodyText"/>
        <w:rPr>
          <w:color w:val="000000" w:themeColor="text1"/>
        </w:rPr>
      </w:pPr>
    </w:p>
    <w:p w14:paraId="596EB485" w14:textId="77777777" w:rsidR="006500DE" w:rsidRPr="004A7191" w:rsidRDefault="006500DE">
      <w:pPr>
        <w:pStyle w:val="BodyText"/>
        <w:rPr>
          <w:color w:val="000000" w:themeColor="text1"/>
        </w:rPr>
      </w:pPr>
    </w:p>
    <w:p w14:paraId="07104602" w14:textId="77777777" w:rsidR="006500DE" w:rsidRPr="004A7191" w:rsidRDefault="006500DE">
      <w:pPr>
        <w:pStyle w:val="BodyText"/>
        <w:rPr>
          <w:color w:val="000000" w:themeColor="text1"/>
        </w:rPr>
      </w:pPr>
    </w:p>
    <w:p w14:paraId="165A7F97" w14:textId="77777777" w:rsidR="006500DE" w:rsidRPr="004A7191" w:rsidRDefault="006500DE">
      <w:pPr>
        <w:pStyle w:val="BodyText"/>
        <w:rPr>
          <w:color w:val="000000" w:themeColor="text1"/>
        </w:rPr>
      </w:pPr>
    </w:p>
    <w:p w14:paraId="28DD7490" w14:textId="77777777" w:rsidR="006500DE" w:rsidRPr="004A7191" w:rsidRDefault="006500DE">
      <w:pPr>
        <w:pStyle w:val="BodyText"/>
        <w:rPr>
          <w:color w:val="000000" w:themeColor="text1"/>
        </w:rPr>
      </w:pPr>
    </w:p>
    <w:p w14:paraId="52CD6E56" w14:textId="77777777" w:rsidR="006500DE" w:rsidRPr="004A7191" w:rsidRDefault="006500DE">
      <w:pPr>
        <w:pStyle w:val="BodyText"/>
        <w:spacing w:before="7"/>
        <w:rPr>
          <w:color w:val="000000" w:themeColor="text1"/>
          <w:sz w:val="19"/>
        </w:rPr>
      </w:pPr>
    </w:p>
    <w:p w14:paraId="2E0EB1A9" w14:textId="77777777" w:rsidR="006500DE" w:rsidRPr="00AE6195" w:rsidRDefault="004A7191">
      <w:pPr>
        <w:pStyle w:val="Heading2"/>
        <w:spacing w:before="1"/>
        <w:rPr>
          <w:color w:val="FFFFFF" w:themeColor="background1"/>
        </w:rPr>
      </w:pPr>
      <w:r w:rsidRPr="00AE6195">
        <w:rPr>
          <w:color w:val="FFFFFF" w:themeColor="background1"/>
        </w:rPr>
        <w:t>Conservation status</w:t>
      </w:r>
    </w:p>
    <w:p w14:paraId="04C260C3" w14:textId="77777777" w:rsidR="006500DE" w:rsidRPr="00AE6195" w:rsidRDefault="006500DE">
      <w:pPr>
        <w:pStyle w:val="BodyText"/>
        <w:spacing w:before="3"/>
        <w:rPr>
          <w:b/>
          <w:color w:val="FFFFFF" w:themeColor="background1"/>
          <w:sz w:val="21"/>
        </w:rPr>
      </w:pPr>
    </w:p>
    <w:p w14:paraId="3006CD71" w14:textId="77777777" w:rsidR="006500DE" w:rsidRPr="00AE6195" w:rsidRDefault="006500DE">
      <w:pPr>
        <w:rPr>
          <w:color w:val="FFFFFF" w:themeColor="background1"/>
          <w:sz w:val="21"/>
        </w:rPr>
        <w:sectPr w:rsidR="006500DE" w:rsidRPr="00AE6195">
          <w:pgSz w:w="8240" w:h="12200"/>
          <w:pgMar w:top="1140" w:right="0" w:bottom="280" w:left="0" w:header="720" w:footer="720" w:gutter="0"/>
          <w:cols w:space="720"/>
        </w:sectPr>
      </w:pPr>
    </w:p>
    <w:p w14:paraId="10042F29" w14:textId="77777777" w:rsidR="006500DE" w:rsidRPr="00AE6195" w:rsidRDefault="004A7191">
      <w:pPr>
        <w:tabs>
          <w:tab w:val="left" w:pos="2591"/>
        </w:tabs>
        <w:spacing w:before="94"/>
        <w:ind w:left="1140"/>
        <w:rPr>
          <w:color w:val="FFFFFF" w:themeColor="background1"/>
          <w:sz w:val="16"/>
        </w:rPr>
      </w:pPr>
      <w:r w:rsidRPr="00AE6195">
        <w:rPr>
          <w:color w:val="FFFFFF" w:themeColor="background1"/>
          <w:position w:val="-1"/>
          <w:sz w:val="16"/>
        </w:rPr>
        <w:t>Extinct</w:t>
      </w:r>
      <w:r w:rsidRPr="00AE6195">
        <w:rPr>
          <w:color w:val="FFFFFF" w:themeColor="background1"/>
          <w:position w:val="-1"/>
          <w:sz w:val="16"/>
        </w:rPr>
        <w:tab/>
      </w:r>
      <w:proofErr w:type="spellStart"/>
      <w:r w:rsidRPr="00AE6195">
        <w:rPr>
          <w:color w:val="FFFFFF" w:themeColor="background1"/>
          <w:sz w:val="16"/>
        </w:rPr>
        <w:t>Threatned</w:t>
      </w:r>
      <w:proofErr w:type="spellEnd"/>
    </w:p>
    <w:p w14:paraId="0B91F9D6" w14:textId="77777777" w:rsidR="006500DE" w:rsidRPr="00AE6195" w:rsidRDefault="004A7191">
      <w:pPr>
        <w:pStyle w:val="BodyText"/>
        <w:tabs>
          <w:tab w:val="left" w:pos="1738"/>
          <w:tab w:val="left" w:pos="2269"/>
          <w:tab w:val="left" w:pos="2775"/>
          <w:tab w:val="left" w:pos="3277"/>
        </w:tabs>
        <w:spacing w:before="177"/>
        <w:ind w:left="1260"/>
        <w:rPr>
          <w:rFonts w:ascii="Trebuchet MS"/>
          <w:color w:val="FFFFFF" w:themeColor="background1"/>
        </w:rPr>
      </w:pPr>
      <w:r w:rsidRPr="00AE6195">
        <w:rPr>
          <w:rFonts w:ascii="Trebuchet MS"/>
          <w:color w:val="FFFFFF" w:themeColor="background1"/>
          <w:position w:val="2"/>
        </w:rPr>
        <w:t>EX</w:t>
      </w:r>
      <w:r w:rsidRPr="00AE6195">
        <w:rPr>
          <w:rFonts w:ascii="Trebuchet MS"/>
          <w:color w:val="FFFFFF" w:themeColor="background1"/>
          <w:position w:val="2"/>
        </w:rPr>
        <w:tab/>
      </w:r>
      <w:r w:rsidRPr="00AE6195">
        <w:rPr>
          <w:rFonts w:ascii="Trebuchet MS"/>
          <w:color w:val="FFFFFF" w:themeColor="background1"/>
        </w:rPr>
        <w:t>EW</w:t>
      </w:r>
      <w:r w:rsidRPr="00AE6195">
        <w:rPr>
          <w:rFonts w:ascii="Trebuchet MS"/>
          <w:color w:val="FFFFFF" w:themeColor="background1"/>
        </w:rPr>
        <w:tab/>
        <w:t>CR</w:t>
      </w:r>
      <w:r w:rsidRPr="00AE6195">
        <w:rPr>
          <w:rFonts w:ascii="Trebuchet MS"/>
          <w:color w:val="FFFFFF" w:themeColor="background1"/>
        </w:rPr>
        <w:tab/>
        <w:t>EN</w:t>
      </w:r>
      <w:r w:rsidRPr="00AE6195">
        <w:rPr>
          <w:rFonts w:ascii="Trebuchet MS"/>
          <w:color w:val="FFFFFF" w:themeColor="background1"/>
        </w:rPr>
        <w:tab/>
      </w:r>
      <w:r w:rsidRPr="00AE6195">
        <w:rPr>
          <w:rFonts w:ascii="Trebuchet MS"/>
          <w:color w:val="FFFFFF" w:themeColor="background1"/>
          <w:spacing w:val="-13"/>
          <w:position w:val="-1"/>
        </w:rPr>
        <w:t>VU</w:t>
      </w:r>
    </w:p>
    <w:p w14:paraId="7A2A3438" w14:textId="77777777" w:rsidR="006500DE" w:rsidRPr="00AE6195" w:rsidRDefault="004A7191">
      <w:pPr>
        <w:spacing w:before="113" w:line="208" w:lineRule="auto"/>
        <w:ind w:left="580" w:right="3537" w:firstLine="100"/>
        <w:rPr>
          <w:color w:val="FFFFFF" w:themeColor="background1"/>
          <w:sz w:val="16"/>
        </w:rPr>
      </w:pPr>
      <w:r w:rsidRPr="00AE6195">
        <w:rPr>
          <w:color w:val="FFFFFF" w:themeColor="background1"/>
        </w:rPr>
        <w:br w:type="column"/>
      </w:r>
      <w:r w:rsidRPr="00AE6195">
        <w:rPr>
          <w:color w:val="FFFFFF" w:themeColor="background1"/>
          <w:sz w:val="16"/>
        </w:rPr>
        <w:t>Least Concern</w:t>
      </w:r>
    </w:p>
    <w:p w14:paraId="4022525D" w14:textId="77777777" w:rsidR="006500DE" w:rsidRPr="00AE6195" w:rsidRDefault="004A7191">
      <w:pPr>
        <w:pStyle w:val="BodyText"/>
        <w:tabs>
          <w:tab w:val="left" w:pos="770"/>
        </w:tabs>
        <w:spacing w:before="142"/>
        <w:ind w:left="240"/>
        <w:rPr>
          <w:rFonts w:ascii="Trebuchet MS"/>
          <w:color w:val="FFFFFF" w:themeColor="background1"/>
        </w:rPr>
      </w:pPr>
      <w:r w:rsidRPr="00AE6195">
        <w:rPr>
          <w:rFonts w:ascii="Trebuchet MS"/>
          <w:color w:val="FFFFFF" w:themeColor="background1"/>
        </w:rPr>
        <w:t>NT</w:t>
      </w:r>
      <w:r w:rsidRPr="00AE6195">
        <w:rPr>
          <w:rFonts w:ascii="Trebuchet MS"/>
          <w:color w:val="FFFFFF" w:themeColor="background1"/>
        </w:rPr>
        <w:tab/>
        <w:t>LC</w:t>
      </w:r>
    </w:p>
    <w:p w14:paraId="7FBE83BC" w14:textId="77777777" w:rsidR="006500DE" w:rsidRPr="00AE6195" w:rsidRDefault="006500DE">
      <w:pPr>
        <w:rPr>
          <w:rFonts w:ascii="Trebuchet MS"/>
          <w:color w:val="FFFFFF" w:themeColor="background1"/>
        </w:rPr>
        <w:sectPr w:rsidR="006500DE" w:rsidRPr="00AE6195">
          <w:type w:val="continuous"/>
          <w:pgSz w:w="8240" w:h="12200"/>
          <w:pgMar w:top="880" w:right="0" w:bottom="280" w:left="0" w:header="720" w:footer="720" w:gutter="0"/>
          <w:cols w:num="2" w:space="720" w:equalWidth="0">
            <w:col w:w="3520" w:space="40"/>
            <w:col w:w="4680"/>
          </w:cols>
        </w:sectPr>
      </w:pPr>
    </w:p>
    <w:p w14:paraId="4AD0CE37" w14:textId="77777777" w:rsidR="006500DE" w:rsidRPr="00AE6195" w:rsidRDefault="006500DE">
      <w:pPr>
        <w:pStyle w:val="BodyText"/>
        <w:spacing w:before="7"/>
        <w:rPr>
          <w:rFonts w:ascii="Trebuchet MS"/>
          <w:color w:val="FFFFFF" w:themeColor="background1"/>
          <w:sz w:val="16"/>
        </w:rPr>
      </w:pPr>
    </w:p>
    <w:p w14:paraId="4783E4D4" w14:textId="77777777" w:rsidR="006500DE" w:rsidRPr="00AE6195" w:rsidRDefault="006500DE">
      <w:pPr>
        <w:rPr>
          <w:rFonts w:ascii="Trebuchet MS"/>
          <w:color w:val="FFFFFF" w:themeColor="background1"/>
          <w:sz w:val="16"/>
        </w:rPr>
        <w:sectPr w:rsidR="006500DE" w:rsidRPr="00AE6195">
          <w:type w:val="continuous"/>
          <w:pgSz w:w="8240" w:h="12200"/>
          <w:pgMar w:top="880" w:right="0" w:bottom="280" w:left="0" w:header="720" w:footer="720" w:gutter="0"/>
          <w:cols w:space="720"/>
        </w:sectPr>
      </w:pPr>
    </w:p>
    <w:p w14:paraId="29EE727B" w14:textId="77777777" w:rsidR="006500DE" w:rsidRPr="00AE6195" w:rsidRDefault="00AE6195">
      <w:pPr>
        <w:spacing w:before="94"/>
        <w:ind w:left="1160"/>
        <w:rPr>
          <w:color w:val="FFFFFF" w:themeColor="background1"/>
          <w:sz w:val="16"/>
        </w:rPr>
      </w:pPr>
      <w:r w:rsidRPr="00AE6195">
        <w:rPr>
          <w:noProof/>
          <w:color w:val="FFFFFF" w:themeColor="background1"/>
        </w:rPr>
        <mc:AlternateContent>
          <mc:Choice Requires="wps">
            <w:drawing>
              <wp:anchor distT="0" distB="0" distL="114300" distR="114300" simplePos="0" relativeHeight="242581504" behindDoc="1" locked="0" layoutInCell="1" allowOverlap="1" wp14:anchorId="213B24BC" wp14:editId="74FCF44B">
                <wp:simplePos x="0" y="0"/>
                <wp:positionH relativeFrom="page">
                  <wp:posOffset>2311400</wp:posOffset>
                </wp:positionH>
                <wp:positionV relativeFrom="page">
                  <wp:posOffset>227965</wp:posOffset>
                </wp:positionV>
                <wp:extent cx="161925" cy="154940"/>
                <wp:effectExtent l="0" t="0" r="0" b="0"/>
                <wp:wrapNone/>
                <wp:docPr id="942" name="Text 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2B8DC" w14:textId="77777777" w:rsidR="00B7268B" w:rsidRDefault="00B7268B">
                            <w:pPr>
                              <w:pStyle w:val="BodyText"/>
                              <w:rPr>
                                <w:rFonts w:ascii="Verdana"/>
                              </w:rPr>
                            </w:pPr>
                            <w:r>
                              <w:rPr>
                                <w:rFonts w:ascii="Verdana"/>
                                <w:color w:val="58595B"/>
                              </w:rPr>
                              <w:t>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B24BC" id="Text Box 1256" o:spid="_x0000_s1090" type="#_x0000_t202" style="position:absolute;left:0;text-align:left;margin-left:182pt;margin-top:17.95pt;width:12.75pt;height:12.2pt;z-index:-26073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" filled="f" stroked="f">
                <v:textbox inset="0,0,0,0">
                  <w:txbxContent>
                    <w:p w14:paraId="1632B8DC" w14:textId="77777777" w:rsidR="00B7268B" w:rsidRDefault="00B7268B">
                      <w:pPr>
                        <w:pStyle w:val="BodyText"/>
                        <w:rPr>
                          <w:rFonts w:ascii="Verdana"/>
                        </w:rPr>
                      </w:pPr>
                      <w:r>
                        <w:rPr>
                          <w:rFonts w:ascii="Verdana"/>
                          <w:color w:val="58595B"/>
                        </w:rPr>
                        <w:t>69</w:t>
                      </w:r>
                    </w:p>
                  </w:txbxContent>
                </v:textbox>
                <w10:wrap anchorx="page" anchory="page"/>
              </v:shape>
            </w:pict>
          </mc:Fallback>
        </mc:AlternateContent>
      </w:r>
      <w:r w:rsidR="004A7191" w:rsidRPr="00AE6195">
        <w:rPr>
          <w:color w:val="FFFFFF" w:themeColor="background1"/>
          <w:sz w:val="16"/>
        </w:rPr>
        <w:t>Least Concern (IUCN 3.1)</w:t>
      </w:r>
    </w:p>
    <w:p w14:paraId="3BAAADE1" w14:textId="77777777" w:rsidR="006500DE" w:rsidRPr="00AE6195" w:rsidRDefault="004A7191">
      <w:pPr>
        <w:pStyle w:val="BodyText"/>
        <w:tabs>
          <w:tab w:val="left" w:pos="2245"/>
        </w:tabs>
        <w:spacing w:before="157" w:line="302" w:lineRule="auto"/>
        <w:ind w:left="1160" w:right="843"/>
        <w:rPr>
          <w:color w:val="FFFFFF" w:themeColor="background1"/>
        </w:rPr>
      </w:pPr>
      <w:r w:rsidRPr="00AE6195">
        <w:rPr>
          <w:rFonts w:ascii="Bookman Old Style"/>
          <w:b/>
          <w:color w:val="FFFFFF" w:themeColor="background1"/>
        </w:rPr>
        <w:t xml:space="preserve">Scientific classification </w:t>
      </w:r>
      <w:r w:rsidRPr="00AE6195">
        <w:rPr>
          <w:color w:val="FFFFFF" w:themeColor="background1"/>
        </w:rPr>
        <w:t>Kingdom: Animalia Phylum:</w:t>
      </w:r>
      <w:r w:rsidRPr="00AE6195">
        <w:rPr>
          <w:color w:val="FFFFFF" w:themeColor="background1"/>
        </w:rPr>
        <w:tab/>
      </w:r>
      <w:r w:rsidRPr="00AE6195">
        <w:rPr>
          <w:color w:val="FFFFFF" w:themeColor="background1"/>
          <w:spacing w:val="-3"/>
        </w:rPr>
        <w:t>Chordata</w:t>
      </w:r>
    </w:p>
    <w:p w14:paraId="1DDD585F" w14:textId="77777777" w:rsidR="006500DE" w:rsidRPr="00AE6195" w:rsidRDefault="004A7191">
      <w:pPr>
        <w:pStyle w:val="BodyText"/>
        <w:tabs>
          <w:tab w:val="left" w:pos="2245"/>
        </w:tabs>
        <w:spacing w:line="221" w:lineRule="exact"/>
        <w:ind w:left="1160"/>
        <w:rPr>
          <w:color w:val="FFFFFF" w:themeColor="background1"/>
        </w:rPr>
      </w:pPr>
      <w:r w:rsidRPr="00AE6195">
        <w:rPr>
          <w:color w:val="FFFFFF" w:themeColor="background1"/>
        </w:rPr>
        <w:t>Class:</w:t>
      </w:r>
      <w:r w:rsidRPr="00AE6195">
        <w:rPr>
          <w:color w:val="FFFFFF" w:themeColor="background1"/>
        </w:rPr>
        <w:tab/>
      </w:r>
      <w:r w:rsidRPr="00AE6195">
        <w:rPr>
          <w:color w:val="FFFFFF" w:themeColor="background1"/>
          <w:spacing w:val="-7"/>
        </w:rPr>
        <w:t>Aves</w:t>
      </w:r>
    </w:p>
    <w:p w14:paraId="4F9400DD" w14:textId="77777777" w:rsidR="006500DE" w:rsidRPr="00AE6195" w:rsidRDefault="004A7191">
      <w:pPr>
        <w:tabs>
          <w:tab w:val="left" w:pos="2245"/>
        </w:tabs>
        <w:spacing w:before="70" w:line="314" w:lineRule="auto"/>
        <w:ind w:left="1160" w:right="38"/>
        <w:rPr>
          <w:rFonts w:ascii="Georgia"/>
          <w:i/>
          <w:color w:val="FFFFFF" w:themeColor="background1"/>
          <w:sz w:val="20"/>
        </w:rPr>
      </w:pPr>
      <w:r w:rsidRPr="00AE6195">
        <w:rPr>
          <w:color w:val="FFFFFF" w:themeColor="background1"/>
          <w:sz w:val="20"/>
        </w:rPr>
        <w:t>Order:</w:t>
      </w:r>
      <w:r w:rsidRPr="00AE6195">
        <w:rPr>
          <w:color w:val="FFFFFF" w:themeColor="background1"/>
          <w:sz w:val="20"/>
        </w:rPr>
        <w:tab/>
        <w:t xml:space="preserve">Piciformes </w:t>
      </w:r>
      <w:r w:rsidRPr="00AE6195">
        <w:rPr>
          <w:color w:val="FFFFFF" w:themeColor="background1"/>
          <w:spacing w:val="-3"/>
          <w:sz w:val="20"/>
        </w:rPr>
        <w:t xml:space="preserve">Family: </w:t>
      </w:r>
      <w:proofErr w:type="spellStart"/>
      <w:r w:rsidRPr="00AE6195">
        <w:rPr>
          <w:color w:val="FFFFFF" w:themeColor="background1"/>
          <w:sz w:val="20"/>
        </w:rPr>
        <w:t>Megalaimidae</w:t>
      </w:r>
      <w:proofErr w:type="spellEnd"/>
      <w:r w:rsidRPr="00AE6195">
        <w:rPr>
          <w:color w:val="FFFFFF" w:themeColor="background1"/>
          <w:sz w:val="20"/>
        </w:rPr>
        <w:t xml:space="preserve"> Genus: </w:t>
      </w:r>
      <w:proofErr w:type="spellStart"/>
      <w:r w:rsidRPr="00AE6195">
        <w:rPr>
          <w:rFonts w:ascii="Georgia"/>
          <w:i/>
          <w:color w:val="FFFFFF" w:themeColor="background1"/>
          <w:sz w:val="20"/>
        </w:rPr>
        <w:t>Psilopogon</w:t>
      </w:r>
      <w:proofErr w:type="spellEnd"/>
      <w:r w:rsidRPr="00AE6195">
        <w:rPr>
          <w:rFonts w:ascii="Georgia"/>
          <w:i/>
          <w:color w:val="FFFFFF" w:themeColor="background1"/>
          <w:sz w:val="20"/>
        </w:rPr>
        <w:t xml:space="preserve"> </w:t>
      </w:r>
      <w:proofErr w:type="spellStart"/>
      <w:r w:rsidRPr="00AE6195">
        <w:rPr>
          <w:color w:val="FFFFFF" w:themeColor="background1"/>
          <w:spacing w:val="-4"/>
          <w:sz w:val="20"/>
        </w:rPr>
        <w:t>Species:</w:t>
      </w:r>
      <w:r w:rsidRPr="00AE6195">
        <w:rPr>
          <w:rFonts w:ascii="Georgia"/>
          <w:i/>
          <w:color w:val="FFFFFF" w:themeColor="background1"/>
          <w:spacing w:val="-4"/>
          <w:sz w:val="20"/>
        </w:rPr>
        <w:t>P</w:t>
      </w:r>
      <w:proofErr w:type="spellEnd"/>
      <w:r w:rsidRPr="00AE6195">
        <w:rPr>
          <w:rFonts w:ascii="Georgia"/>
          <w:i/>
          <w:color w:val="FFFFFF" w:themeColor="background1"/>
          <w:spacing w:val="-4"/>
          <w:sz w:val="20"/>
        </w:rPr>
        <w:t xml:space="preserve">. </w:t>
      </w:r>
      <w:proofErr w:type="spellStart"/>
      <w:r w:rsidRPr="00AE6195">
        <w:rPr>
          <w:rFonts w:ascii="Georgia"/>
          <w:i/>
          <w:color w:val="FFFFFF" w:themeColor="background1"/>
          <w:spacing w:val="-3"/>
          <w:sz w:val="20"/>
        </w:rPr>
        <w:t>haemacephalus</w:t>
      </w:r>
      <w:proofErr w:type="spellEnd"/>
    </w:p>
    <w:p w14:paraId="7BF1FBA4" w14:textId="77777777" w:rsidR="006500DE" w:rsidRPr="00AE6195" w:rsidRDefault="004A7191">
      <w:pPr>
        <w:pStyle w:val="BodyText"/>
        <w:rPr>
          <w:rFonts w:ascii="Georgia"/>
          <w:i/>
          <w:color w:val="FFFFFF" w:themeColor="background1"/>
          <w:sz w:val="18"/>
        </w:rPr>
      </w:pPr>
      <w:r w:rsidRPr="00AE6195">
        <w:rPr>
          <w:color w:val="FFFFFF" w:themeColor="background1"/>
        </w:rPr>
        <w:br w:type="column"/>
      </w:r>
    </w:p>
    <w:p w14:paraId="0D4FCF39" w14:textId="77777777" w:rsidR="006500DE" w:rsidRPr="00AE6195" w:rsidRDefault="006500DE">
      <w:pPr>
        <w:pStyle w:val="BodyText"/>
        <w:rPr>
          <w:rFonts w:ascii="Georgia"/>
          <w:i/>
          <w:color w:val="FFFFFF" w:themeColor="background1"/>
          <w:sz w:val="18"/>
        </w:rPr>
      </w:pPr>
    </w:p>
    <w:p w14:paraId="49CD6EEF" w14:textId="77777777" w:rsidR="006500DE" w:rsidRPr="00AE6195" w:rsidRDefault="006500DE">
      <w:pPr>
        <w:pStyle w:val="BodyText"/>
        <w:rPr>
          <w:rFonts w:ascii="Georgia"/>
          <w:i/>
          <w:color w:val="FFFFFF" w:themeColor="background1"/>
          <w:sz w:val="18"/>
        </w:rPr>
      </w:pPr>
    </w:p>
    <w:p w14:paraId="6925ADA0" w14:textId="77777777" w:rsidR="006500DE" w:rsidRPr="00AE6195" w:rsidRDefault="006500DE">
      <w:pPr>
        <w:pStyle w:val="BodyText"/>
        <w:rPr>
          <w:rFonts w:ascii="Georgia"/>
          <w:i/>
          <w:color w:val="FFFFFF" w:themeColor="background1"/>
          <w:sz w:val="18"/>
        </w:rPr>
      </w:pPr>
    </w:p>
    <w:p w14:paraId="6582B50E" w14:textId="77777777" w:rsidR="006500DE" w:rsidRPr="00AE6195" w:rsidRDefault="006500DE">
      <w:pPr>
        <w:pStyle w:val="BodyText"/>
        <w:rPr>
          <w:rFonts w:ascii="Georgia"/>
          <w:i/>
          <w:color w:val="FFFFFF" w:themeColor="background1"/>
          <w:sz w:val="18"/>
        </w:rPr>
      </w:pPr>
    </w:p>
    <w:p w14:paraId="6268C36F" w14:textId="77777777" w:rsidR="006500DE" w:rsidRPr="00AE6195" w:rsidRDefault="006500DE">
      <w:pPr>
        <w:pStyle w:val="BodyText"/>
        <w:rPr>
          <w:rFonts w:ascii="Georgia"/>
          <w:i/>
          <w:color w:val="FFFFFF" w:themeColor="background1"/>
          <w:sz w:val="18"/>
        </w:rPr>
      </w:pPr>
    </w:p>
    <w:p w14:paraId="681E61FF" w14:textId="77777777" w:rsidR="006500DE" w:rsidRPr="00AE6195" w:rsidRDefault="006500DE">
      <w:pPr>
        <w:pStyle w:val="BodyText"/>
        <w:rPr>
          <w:rFonts w:ascii="Georgia"/>
          <w:i/>
          <w:color w:val="FFFFFF" w:themeColor="background1"/>
          <w:sz w:val="18"/>
        </w:rPr>
      </w:pPr>
    </w:p>
    <w:p w14:paraId="70A26A52" w14:textId="77777777" w:rsidR="006500DE" w:rsidRPr="00AE6195" w:rsidRDefault="006500DE">
      <w:pPr>
        <w:pStyle w:val="BodyText"/>
        <w:rPr>
          <w:rFonts w:ascii="Georgia"/>
          <w:i/>
          <w:color w:val="FFFFFF" w:themeColor="background1"/>
          <w:sz w:val="18"/>
        </w:rPr>
      </w:pPr>
    </w:p>
    <w:p w14:paraId="21D5C134" w14:textId="77777777" w:rsidR="006500DE" w:rsidRPr="00AE6195" w:rsidRDefault="006500DE">
      <w:pPr>
        <w:pStyle w:val="BodyText"/>
        <w:rPr>
          <w:rFonts w:ascii="Georgia"/>
          <w:i/>
          <w:color w:val="FFFFFF" w:themeColor="background1"/>
          <w:sz w:val="18"/>
        </w:rPr>
      </w:pPr>
    </w:p>
    <w:p w14:paraId="2061B3A5" w14:textId="77777777" w:rsidR="006500DE" w:rsidRPr="00AE6195" w:rsidRDefault="006500DE">
      <w:pPr>
        <w:pStyle w:val="BodyText"/>
        <w:rPr>
          <w:rFonts w:ascii="Georgia"/>
          <w:i/>
          <w:color w:val="FFFFFF" w:themeColor="background1"/>
          <w:sz w:val="18"/>
        </w:rPr>
      </w:pPr>
    </w:p>
    <w:p w14:paraId="5F358CEB" w14:textId="77777777" w:rsidR="006500DE" w:rsidRPr="00AE6195" w:rsidRDefault="006500DE">
      <w:pPr>
        <w:pStyle w:val="BodyText"/>
        <w:rPr>
          <w:rFonts w:ascii="Georgia"/>
          <w:i/>
          <w:color w:val="FFFFFF" w:themeColor="background1"/>
          <w:sz w:val="18"/>
        </w:rPr>
      </w:pPr>
    </w:p>
    <w:p w14:paraId="246BF441" w14:textId="77777777" w:rsidR="006500DE" w:rsidRPr="00AE6195" w:rsidRDefault="006500DE">
      <w:pPr>
        <w:pStyle w:val="BodyText"/>
        <w:rPr>
          <w:rFonts w:ascii="Georgia"/>
          <w:i/>
          <w:color w:val="FFFFFF" w:themeColor="background1"/>
          <w:sz w:val="18"/>
        </w:rPr>
      </w:pPr>
    </w:p>
    <w:p w14:paraId="5C863622" w14:textId="77777777" w:rsidR="006500DE" w:rsidRPr="00AE6195" w:rsidRDefault="006500DE">
      <w:pPr>
        <w:pStyle w:val="BodyText"/>
        <w:rPr>
          <w:rFonts w:ascii="Georgia"/>
          <w:i/>
          <w:color w:val="FFFFFF" w:themeColor="background1"/>
          <w:sz w:val="18"/>
        </w:rPr>
      </w:pPr>
    </w:p>
    <w:p w14:paraId="23D78BFF" w14:textId="77777777" w:rsidR="006500DE" w:rsidRPr="00AE6195" w:rsidRDefault="006500DE">
      <w:pPr>
        <w:pStyle w:val="BodyText"/>
        <w:rPr>
          <w:rFonts w:ascii="Georgia"/>
          <w:i/>
          <w:color w:val="FFFFFF" w:themeColor="background1"/>
          <w:sz w:val="18"/>
        </w:rPr>
      </w:pPr>
    </w:p>
    <w:p w14:paraId="1F2280B8" w14:textId="77777777" w:rsidR="006500DE" w:rsidRPr="00AE6195" w:rsidRDefault="004A7191">
      <w:pPr>
        <w:spacing w:before="110"/>
        <w:ind w:left="1160"/>
        <w:rPr>
          <w:rFonts w:ascii="Trebuchet MS"/>
          <w:color w:val="FFFFFF" w:themeColor="background1"/>
          <w:sz w:val="16"/>
        </w:rPr>
      </w:pPr>
      <w:r w:rsidRPr="00AE6195">
        <w:rPr>
          <w:rFonts w:ascii="Trebuchet MS"/>
          <w:color w:val="FFFFFF" w:themeColor="background1"/>
          <w:sz w:val="16"/>
        </w:rPr>
        <w:t xml:space="preserve">Photograph: </w:t>
      </w:r>
      <w:proofErr w:type="spellStart"/>
      <w:r w:rsidRPr="00AE6195">
        <w:rPr>
          <w:rFonts w:ascii="Trebuchet MS"/>
          <w:color w:val="FFFFFF" w:themeColor="background1"/>
          <w:sz w:val="16"/>
        </w:rPr>
        <w:t>Urjit</w:t>
      </w:r>
      <w:proofErr w:type="spellEnd"/>
      <w:r w:rsidRPr="00AE6195">
        <w:rPr>
          <w:rFonts w:ascii="Trebuchet MS"/>
          <w:color w:val="FFFFFF" w:themeColor="background1"/>
          <w:sz w:val="16"/>
        </w:rPr>
        <w:t xml:space="preserve"> Dwivedi</w:t>
      </w:r>
    </w:p>
    <w:p w14:paraId="09B0C679"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num="2" w:space="720" w:equalWidth="0">
            <w:col w:w="3825" w:space="415"/>
            <w:col w:w="4000"/>
          </w:cols>
        </w:sectPr>
      </w:pPr>
    </w:p>
    <w:p w14:paraId="5DBAC933" w14:textId="77777777" w:rsidR="006500DE" w:rsidRPr="00C73A63" w:rsidRDefault="00AE6195" w:rsidP="00C73A63">
      <w:pPr>
        <w:pStyle w:val="BodyText"/>
        <w:spacing w:before="4"/>
        <w:rPr>
          <w:color w:val="000000" w:themeColor="text1"/>
          <w:sz w:val="48"/>
          <w:szCs w:val="48"/>
        </w:rPr>
      </w:pPr>
      <w:r w:rsidRPr="00C73A63">
        <w:rPr>
          <w:noProof/>
          <w:color w:val="000000" w:themeColor="text1"/>
          <w:sz w:val="48"/>
          <w:szCs w:val="48"/>
        </w:rPr>
        <w:lastRenderedPageBreak/>
        <mc:AlternateContent>
          <mc:Choice Requires="wps">
            <w:drawing>
              <wp:anchor distT="0" distB="0" distL="114300" distR="114300" simplePos="0" relativeHeight="242583552" behindDoc="1" locked="0" layoutInCell="1" allowOverlap="1" wp14:anchorId="2734E3B3" wp14:editId="331006A5">
                <wp:simplePos x="0" y="0"/>
                <wp:positionH relativeFrom="page">
                  <wp:posOffset>2565400</wp:posOffset>
                </wp:positionH>
                <wp:positionV relativeFrom="page">
                  <wp:posOffset>7136765</wp:posOffset>
                </wp:positionV>
                <wp:extent cx="161925" cy="154940"/>
                <wp:effectExtent l="0" t="0" r="0" b="0"/>
                <wp:wrapNone/>
                <wp:docPr id="941" name="Text Box 1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674A0"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4E3B3" id="Text Box 1232" o:spid="_x0000_s1091" type="#_x0000_t202" style="position:absolute;margin-left:202pt;margin-top:561.95pt;width:12.75pt;height:12.2pt;z-index:-26073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" filled="f" stroked="f">
                <v:textbox inset="0,0,0,0">
                  <w:txbxContent>
                    <w:p w14:paraId="6C4674A0" w14:textId="77777777" w:rsidR="00B7268B" w:rsidRDefault="00B7268B">
                      <w:pPr>
                        <w:pStyle w:val="BodyText"/>
                        <w:rPr>
                          <w:rFonts w:ascii="Verdana"/>
                        </w:rPr>
                      </w:pPr>
                    </w:p>
                  </w:txbxContent>
                </v:textbox>
                <w10:wrap anchorx="page" anchory="page"/>
              </v:shape>
            </w:pict>
          </mc:Fallback>
        </mc:AlternateContent>
      </w:r>
      <w:r w:rsidR="004A7191" w:rsidRPr="00C73A63">
        <w:rPr>
          <w:color w:val="000000" w:themeColor="text1"/>
          <w:sz w:val="48"/>
          <w:szCs w:val="48"/>
          <w:shd w:val="clear" w:color="auto" w:fill="BD945E"/>
        </w:rPr>
        <w:t xml:space="preserve"> </w:t>
      </w:r>
      <w:r w:rsidR="004A7191" w:rsidRPr="00C73A63">
        <w:rPr>
          <w:color w:val="000000" w:themeColor="text1"/>
          <w:sz w:val="48"/>
          <w:szCs w:val="48"/>
          <w:shd w:val="clear" w:color="auto" w:fill="BD945E"/>
        </w:rPr>
        <w:tab/>
      </w:r>
      <w:r w:rsidR="004A7191" w:rsidRPr="00C73A63">
        <w:rPr>
          <w:color w:val="000000" w:themeColor="text1"/>
          <w:spacing w:val="-3"/>
          <w:sz w:val="48"/>
          <w:szCs w:val="48"/>
          <w:shd w:val="clear" w:color="auto" w:fill="BD945E"/>
        </w:rPr>
        <w:t xml:space="preserve">29. </w:t>
      </w:r>
      <w:r w:rsidR="004A7191" w:rsidRPr="00C73A63">
        <w:rPr>
          <w:color w:val="000000" w:themeColor="text1"/>
          <w:spacing w:val="-5"/>
          <w:sz w:val="48"/>
          <w:szCs w:val="48"/>
          <w:shd w:val="clear" w:color="auto" w:fill="BD945E"/>
        </w:rPr>
        <w:t>Fulvous-breasted</w:t>
      </w:r>
      <w:r w:rsidR="004A7191" w:rsidRPr="00C73A63">
        <w:rPr>
          <w:color w:val="000000" w:themeColor="text1"/>
          <w:spacing w:val="53"/>
          <w:sz w:val="48"/>
          <w:szCs w:val="48"/>
          <w:shd w:val="clear" w:color="auto" w:fill="BD945E"/>
        </w:rPr>
        <w:t xml:space="preserve"> </w:t>
      </w:r>
      <w:r w:rsidR="004A7191" w:rsidRPr="00C73A63">
        <w:rPr>
          <w:color w:val="000000" w:themeColor="text1"/>
          <w:spacing w:val="-7"/>
          <w:sz w:val="48"/>
          <w:szCs w:val="48"/>
          <w:shd w:val="clear" w:color="auto" w:fill="BD945E"/>
        </w:rPr>
        <w:t>Woodpecker</w:t>
      </w:r>
      <w:r w:rsidR="004A7191" w:rsidRPr="00C73A63">
        <w:rPr>
          <w:color w:val="000000" w:themeColor="text1"/>
          <w:spacing w:val="34"/>
          <w:sz w:val="48"/>
          <w:szCs w:val="48"/>
          <w:shd w:val="clear" w:color="auto" w:fill="BD945E"/>
        </w:rPr>
        <w:t xml:space="preserve"> </w:t>
      </w:r>
    </w:p>
    <w:p w14:paraId="61C5A109" w14:textId="77777777" w:rsidR="006500DE" w:rsidRPr="004A7191" w:rsidRDefault="004A7191">
      <w:pPr>
        <w:pStyle w:val="BodyText"/>
        <w:spacing w:before="304" w:line="235" w:lineRule="auto"/>
        <w:ind w:left="1140" w:right="1909"/>
        <w:rPr>
          <w:color w:val="000000" w:themeColor="text1"/>
        </w:rPr>
      </w:pPr>
      <w:proofErr w:type="spellStart"/>
      <w:r w:rsidRPr="004A7191">
        <w:rPr>
          <w:color w:val="000000" w:themeColor="text1"/>
        </w:rPr>
        <w:t>Thefulvous-breastedwoodpecker</w:t>
      </w:r>
      <w:proofErr w:type="spellEnd"/>
      <w:r w:rsidRPr="004A7191">
        <w:rPr>
          <w:color w:val="000000" w:themeColor="text1"/>
        </w:rPr>
        <w:t xml:space="preserve"> (</w:t>
      </w:r>
      <w:proofErr w:type="spellStart"/>
      <w:r w:rsidRPr="004A7191">
        <w:rPr>
          <w:rFonts w:ascii="Georgia"/>
          <w:i/>
          <w:color w:val="000000" w:themeColor="text1"/>
        </w:rPr>
        <w:t>Dendrocoposmacei</w:t>
      </w:r>
      <w:proofErr w:type="spellEnd"/>
      <w:r w:rsidRPr="004A7191">
        <w:rPr>
          <w:color w:val="000000" w:themeColor="text1"/>
        </w:rPr>
        <w:t>) is a species of bird in the family Picidae. It is found in Bangladesh, Bhutan, Nepal, India and Myanmar. The freckle-breasted woodpecker was formerly considered conspecific with this species.</w:t>
      </w:r>
    </w:p>
    <w:p w14:paraId="75BFCB9B" w14:textId="77777777" w:rsidR="006500DE" w:rsidRPr="004A7191" w:rsidRDefault="004A7191">
      <w:pPr>
        <w:pStyle w:val="BodyText"/>
        <w:spacing w:before="10" w:line="237" w:lineRule="auto"/>
        <w:ind w:left="1140" w:right="1757" w:firstLine="280"/>
        <w:rPr>
          <w:color w:val="000000" w:themeColor="text1"/>
        </w:rPr>
      </w:pPr>
      <w:proofErr w:type="spellStart"/>
      <w:r w:rsidRPr="004A7191">
        <w:rPr>
          <w:color w:val="000000" w:themeColor="text1"/>
        </w:rPr>
        <w:t>Amedium</w:t>
      </w:r>
      <w:proofErr w:type="spellEnd"/>
      <w:r w:rsidRPr="004A7191">
        <w:rPr>
          <w:color w:val="000000" w:themeColor="text1"/>
        </w:rPr>
        <w:t>-sized, pied woodpecker. Upperparts black, heavily barred white. Undertail red, breast and belly buff with light flank barring</w:t>
      </w:r>
      <w:r w:rsidRPr="004A7191">
        <w:rPr>
          <w:color w:val="000000" w:themeColor="text1"/>
          <w:spacing w:val="-25"/>
        </w:rPr>
        <w:t xml:space="preserve"> </w:t>
      </w:r>
      <w:r w:rsidRPr="004A7191">
        <w:rPr>
          <w:color w:val="000000" w:themeColor="text1"/>
        </w:rPr>
        <w:t>and</w:t>
      </w:r>
      <w:r w:rsidRPr="004A7191">
        <w:rPr>
          <w:color w:val="000000" w:themeColor="text1"/>
          <w:spacing w:val="-24"/>
        </w:rPr>
        <w:t xml:space="preserve"> </w:t>
      </w:r>
      <w:r w:rsidRPr="004A7191">
        <w:rPr>
          <w:color w:val="000000" w:themeColor="text1"/>
        </w:rPr>
        <w:t>slight</w:t>
      </w:r>
      <w:r w:rsidRPr="004A7191">
        <w:rPr>
          <w:color w:val="000000" w:themeColor="text1"/>
          <w:spacing w:val="-25"/>
        </w:rPr>
        <w:t xml:space="preserve"> </w:t>
      </w:r>
      <w:r w:rsidRPr="004A7191">
        <w:rPr>
          <w:color w:val="000000" w:themeColor="text1"/>
        </w:rPr>
        <w:t>side</w:t>
      </w:r>
      <w:r w:rsidRPr="004A7191">
        <w:rPr>
          <w:color w:val="000000" w:themeColor="text1"/>
          <w:spacing w:val="-24"/>
        </w:rPr>
        <w:t xml:space="preserve"> </w:t>
      </w:r>
      <w:proofErr w:type="spellStart"/>
      <w:r w:rsidRPr="004A7191">
        <w:rPr>
          <w:color w:val="000000" w:themeColor="text1"/>
        </w:rPr>
        <w:t>streaking.Withish</w:t>
      </w:r>
      <w:proofErr w:type="spellEnd"/>
      <w:r w:rsidRPr="004A7191">
        <w:rPr>
          <w:color w:val="000000" w:themeColor="text1"/>
          <w:spacing w:val="-1"/>
        </w:rPr>
        <w:t xml:space="preserve"> </w:t>
      </w:r>
      <w:r w:rsidRPr="004A7191">
        <w:rPr>
          <w:color w:val="000000" w:themeColor="text1"/>
        </w:rPr>
        <w:t>cheeks</w:t>
      </w:r>
      <w:r w:rsidRPr="004A7191">
        <w:rPr>
          <w:color w:val="000000" w:themeColor="text1"/>
          <w:spacing w:val="-19"/>
        </w:rPr>
        <w:t xml:space="preserve"> </w:t>
      </w:r>
      <w:r w:rsidRPr="004A7191">
        <w:rPr>
          <w:color w:val="000000" w:themeColor="text1"/>
        </w:rPr>
        <w:t>partly</w:t>
      </w:r>
      <w:r w:rsidRPr="004A7191">
        <w:rPr>
          <w:color w:val="000000" w:themeColor="text1"/>
          <w:spacing w:val="-17"/>
        </w:rPr>
        <w:t xml:space="preserve"> </w:t>
      </w:r>
      <w:r w:rsidRPr="004A7191">
        <w:rPr>
          <w:color w:val="000000" w:themeColor="text1"/>
        </w:rPr>
        <w:t>bordered</w:t>
      </w:r>
      <w:r w:rsidRPr="004A7191">
        <w:rPr>
          <w:color w:val="000000" w:themeColor="text1"/>
          <w:spacing w:val="-20"/>
        </w:rPr>
        <w:t xml:space="preserve"> </w:t>
      </w:r>
      <w:r w:rsidRPr="004A7191">
        <w:rPr>
          <w:color w:val="000000" w:themeColor="text1"/>
          <w:spacing w:val="-3"/>
        </w:rPr>
        <w:t xml:space="preserve">by </w:t>
      </w:r>
      <w:r w:rsidRPr="004A7191">
        <w:rPr>
          <w:color w:val="000000" w:themeColor="text1"/>
        </w:rPr>
        <w:t>black</w:t>
      </w:r>
      <w:r w:rsidRPr="004A7191">
        <w:rPr>
          <w:color w:val="000000" w:themeColor="text1"/>
          <w:spacing w:val="-20"/>
        </w:rPr>
        <w:t xml:space="preserve"> </w:t>
      </w:r>
      <w:r w:rsidRPr="004A7191">
        <w:rPr>
          <w:color w:val="000000" w:themeColor="text1"/>
        </w:rPr>
        <w:t>line.</w:t>
      </w:r>
      <w:r w:rsidRPr="004A7191">
        <w:rPr>
          <w:color w:val="000000" w:themeColor="text1"/>
          <w:spacing w:val="-18"/>
        </w:rPr>
        <w:t xml:space="preserve"> </w:t>
      </w:r>
      <w:r w:rsidRPr="004A7191">
        <w:rPr>
          <w:color w:val="000000" w:themeColor="text1"/>
          <w:spacing w:val="-3"/>
        </w:rPr>
        <w:t>Crown</w:t>
      </w:r>
      <w:r w:rsidRPr="004A7191">
        <w:rPr>
          <w:color w:val="000000" w:themeColor="text1"/>
          <w:spacing w:val="-22"/>
        </w:rPr>
        <w:t xml:space="preserve"> </w:t>
      </w:r>
      <w:r w:rsidRPr="004A7191">
        <w:rPr>
          <w:color w:val="000000" w:themeColor="text1"/>
        </w:rPr>
        <w:t>red</w:t>
      </w:r>
      <w:r w:rsidRPr="004A7191">
        <w:rPr>
          <w:color w:val="000000" w:themeColor="text1"/>
          <w:spacing w:val="-19"/>
        </w:rPr>
        <w:t xml:space="preserve"> </w:t>
      </w:r>
      <w:r w:rsidRPr="004A7191">
        <w:rPr>
          <w:color w:val="000000" w:themeColor="text1"/>
        </w:rPr>
        <w:t>in</w:t>
      </w:r>
      <w:r w:rsidRPr="004A7191">
        <w:rPr>
          <w:color w:val="000000" w:themeColor="text1"/>
          <w:spacing w:val="-17"/>
        </w:rPr>
        <w:t xml:space="preserve"> </w:t>
      </w:r>
      <w:r w:rsidRPr="004A7191">
        <w:rPr>
          <w:color w:val="000000" w:themeColor="text1"/>
        </w:rPr>
        <w:t>male</w:t>
      </w:r>
      <w:r w:rsidRPr="004A7191">
        <w:rPr>
          <w:color w:val="000000" w:themeColor="text1"/>
          <w:spacing w:val="-1"/>
        </w:rPr>
        <w:t xml:space="preserve"> </w:t>
      </w:r>
      <w:r w:rsidRPr="004A7191">
        <w:rPr>
          <w:color w:val="000000" w:themeColor="text1"/>
        </w:rPr>
        <w:t>with</w:t>
      </w:r>
      <w:r w:rsidRPr="004A7191">
        <w:rPr>
          <w:color w:val="000000" w:themeColor="text1"/>
          <w:spacing w:val="-16"/>
        </w:rPr>
        <w:t xml:space="preserve"> </w:t>
      </w:r>
      <w:r w:rsidRPr="004A7191">
        <w:rPr>
          <w:color w:val="000000" w:themeColor="text1"/>
        </w:rPr>
        <w:t>orange</w:t>
      </w:r>
      <w:r w:rsidRPr="004A7191">
        <w:rPr>
          <w:color w:val="000000" w:themeColor="text1"/>
          <w:spacing w:val="-14"/>
        </w:rPr>
        <w:t xml:space="preserve"> </w:t>
      </w:r>
      <w:r w:rsidRPr="004A7191">
        <w:rPr>
          <w:color w:val="000000" w:themeColor="text1"/>
        </w:rPr>
        <w:t>forehead,</w:t>
      </w:r>
      <w:r w:rsidRPr="004A7191">
        <w:rPr>
          <w:color w:val="000000" w:themeColor="text1"/>
          <w:spacing w:val="-15"/>
        </w:rPr>
        <w:t xml:space="preserve"> </w:t>
      </w:r>
      <w:r w:rsidRPr="004A7191">
        <w:rPr>
          <w:color w:val="000000" w:themeColor="text1"/>
        </w:rPr>
        <w:t>black</w:t>
      </w:r>
      <w:r w:rsidRPr="004A7191">
        <w:rPr>
          <w:color w:val="000000" w:themeColor="text1"/>
          <w:spacing w:val="-15"/>
        </w:rPr>
        <w:t xml:space="preserve"> </w:t>
      </w:r>
      <w:r w:rsidRPr="004A7191">
        <w:rPr>
          <w:color w:val="000000" w:themeColor="text1"/>
        </w:rPr>
        <w:t>in</w:t>
      </w:r>
      <w:r w:rsidRPr="004A7191">
        <w:rPr>
          <w:color w:val="000000" w:themeColor="text1"/>
          <w:spacing w:val="-14"/>
        </w:rPr>
        <w:t xml:space="preserve"> </w:t>
      </w:r>
      <w:r w:rsidRPr="004A7191">
        <w:rPr>
          <w:color w:val="000000" w:themeColor="text1"/>
        </w:rPr>
        <w:t>female.</w:t>
      </w:r>
    </w:p>
    <w:p w14:paraId="59F2E461" w14:textId="77777777" w:rsidR="006500DE" w:rsidRPr="004A7191" w:rsidRDefault="004A7191">
      <w:pPr>
        <w:pStyle w:val="BodyText"/>
        <w:spacing w:before="8"/>
        <w:ind w:left="1140" w:right="2215" w:firstLine="280"/>
        <w:rPr>
          <w:color w:val="000000" w:themeColor="text1"/>
        </w:rPr>
      </w:pPr>
      <w:r w:rsidRPr="004A7191">
        <w:rPr>
          <w:color w:val="000000" w:themeColor="text1"/>
        </w:rPr>
        <w:t>Its natural habitats are subtropical or tropical dry forest, subtropical</w:t>
      </w:r>
      <w:r w:rsidRPr="004A7191">
        <w:rPr>
          <w:color w:val="000000" w:themeColor="text1"/>
          <w:spacing w:val="-21"/>
        </w:rPr>
        <w:t xml:space="preserve"> </w:t>
      </w:r>
      <w:r w:rsidRPr="004A7191">
        <w:rPr>
          <w:color w:val="000000" w:themeColor="text1"/>
        </w:rPr>
        <w:t>or</w:t>
      </w:r>
      <w:r w:rsidRPr="004A7191">
        <w:rPr>
          <w:color w:val="000000" w:themeColor="text1"/>
          <w:spacing w:val="-21"/>
        </w:rPr>
        <w:t xml:space="preserve"> </w:t>
      </w:r>
      <w:r w:rsidRPr="004A7191">
        <w:rPr>
          <w:color w:val="000000" w:themeColor="text1"/>
        </w:rPr>
        <w:t>tropical</w:t>
      </w:r>
      <w:r w:rsidRPr="004A7191">
        <w:rPr>
          <w:color w:val="000000" w:themeColor="text1"/>
          <w:spacing w:val="-20"/>
        </w:rPr>
        <w:t xml:space="preserve"> </w:t>
      </w:r>
      <w:r w:rsidRPr="004A7191">
        <w:rPr>
          <w:color w:val="000000" w:themeColor="text1"/>
        </w:rPr>
        <w:t>moist</w:t>
      </w:r>
      <w:r w:rsidRPr="004A7191">
        <w:rPr>
          <w:color w:val="000000" w:themeColor="text1"/>
          <w:spacing w:val="-20"/>
        </w:rPr>
        <w:t xml:space="preserve"> </w:t>
      </w:r>
      <w:r w:rsidRPr="004A7191">
        <w:rPr>
          <w:color w:val="000000" w:themeColor="text1"/>
        </w:rPr>
        <w:t>lowland</w:t>
      </w:r>
      <w:r w:rsidRPr="004A7191">
        <w:rPr>
          <w:color w:val="000000" w:themeColor="text1"/>
          <w:spacing w:val="-21"/>
        </w:rPr>
        <w:t xml:space="preserve"> </w:t>
      </w:r>
      <w:r w:rsidRPr="004A7191">
        <w:rPr>
          <w:color w:val="000000" w:themeColor="text1"/>
        </w:rPr>
        <w:t>forest,</w:t>
      </w:r>
      <w:r w:rsidRPr="004A7191">
        <w:rPr>
          <w:color w:val="000000" w:themeColor="text1"/>
          <w:spacing w:val="-2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subtropical</w:t>
      </w:r>
      <w:r w:rsidRPr="004A7191">
        <w:rPr>
          <w:color w:val="000000" w:themeColor="text1"/>
          <w:spacing w:val="-15"/>
        </w:rPr>
        <w:t xml:space="preserve"> </w:t>
      </w:r>
      <w:r w:rsidRPr="004A7191">
        <w:rPr>
          <w:color w:val="000000" w:themeColor="text1"/>
        </w:rPr>
        <w:t>or tropical moist montane</w:t>
      </w:r>
      <w:r w:rsidRPr="004A7191">
        <w:rPr>
          <w:color w:val="000000" w:themeColor="text1"/>
          <w:spacing w:val="-39"/>
        </w:rPr>
        <w:t xml:space="preserve"> </w:t>
      </w:r>
      <w:r w:rsidRPr="004A7191">
        <w:rPr>
          <w:color w:val="000000" w:themeColor="text1"/>
        </w:rPr>
        <w:t>forest.</w:t>
      </w:r>
    </w:p>
    <w:p w14:paraId="56304CCE" w14:textId="77777777" w:rsidR="006500DE" w:rsidRPr="004A7191" w:rsidRDefault="006500DE">
      <w:pPr>
        <w:pStyle w:val="BodyText"/>
        <w:rPr>
          <w:color w:val="000000" w:themeColor="text1"/>
          <w:sz w:val="22"/>
        </w:rPr>
      </w:pPr>
    </w:p>
    <w:p w14:paraId="15FF6670" w14:textId="77777777" w:rsidR="006500DE" w:rsidRPr="004A7191" w:rsidRDefault="006500DE">
      <w:pPr>
        <w:pStyle w:val="BodyText"/>
        <w:rPr>
          <w:color w:val="000000" w:themeColor="text1"/>
          <w:sz w:val="22"/>
        </w:rPr>
      </w:pPr>
    </w:p>
    <w:p w14:paraId="020983E0" w14:textId="77777777" w:rsidR="006500DE" w:rsidRPr="004A7191" w:rsidRDefault="006500DE">
      <w:pPr>
        <w:pStyle w:val="BodyText"/>
        <w:rPr>
          <w:color w:val="000000" w:themeColor="text1"/>
          <w:sz w:val="22"/>
        </w:rPr>
      </w:pPr>
    </w:p>
    <w:p w14:paraId="4214C9CB" w14:textId="77777777" w:rsidR="006500DE" w:rsidRPr="004A7191" w:rsidRDefault="006500DE">
      <w:pPr>
        <w:pStyle w:val="BodyText"/>
        <w:rPr>
          <w:color w:val="000000" w:themeColor="text1"/>
          <w:sz w:val="22"/>
        </w:rPr>
      </w:pPr>
    </w:p>
    <w:p w14:paraId="328E4B0A" w14:textId="77777777" w:rsidR="006500DE" w:rsidRPr="004A7191" w:rsidRDefault="006500DE">
      <w:pPr>
        <w:pStyle w:val="BodyText"/>
        <w:rPr>
          <w:color w:val="000000" w:themeColor="text1"/>
          <w:sz w:val="22"/>
        </w:rPr>
      </w:pPr>
    </w:p>
    <w:p w14:paraId="17E18465" w14:textId="77777777" w:rsidR="006500DE" w:rsidRPr="004A7191" w:rsidRDefault="004A7191">
      <w:pPr>
        <w:pStyle w:val="Heading2"/>
        <w:spacing w:before="148"/>
        <w:rPr>
          <w:color w:val="000000" w:themeColor="text1"/>
        </w:rPr>
      </w:pPr>
      <w:r w:rsidRPr="004A7191">
        <w:rPr>
          <w:color w:val="000000" w:themeColor="text1"/>
        </w:rPr>
        <w:t>Conservation status</w:t>
      </w:r>
    </w:p>
    <w:p w14:paraId="41A0CE4A" w14:textId="77777777" w:rsidR="006500DE" w:rsidRPr="004A7191" w:rsidRDefault="006500DE">
      <w:pPr>
        <w:pStyle w:val="BodyText"/>
        <w:spacing w:before="7"/>
        <w:rPr>
          <w:b/>
          <w:color w:val="000000" w:themeColor="text1"/>
          <w:sz w:val="12"/>
        </w:rPr>
      </w:pPr>
    </w:p>
    <w:p w14:paraId="5116BE2E" w14:textId="77777777" w:rsidR="006500DE" w:rsidRPr="004A7191" w:rsidRDefault="006500DE">
      <w:pPr>
        <w:rPr>
          <w:color w:val="000000" w:themeColor="text1"/>
          <w:sz w:val="12"/>
        </w:rPr>
        <w:sectPr w:rsidR="006500DE" w:rsidRPr="004A7191">
          <w:pgSz w:w="8240" w:h="12200"/>
          <w:pgMar w:top="1060" w:right="0" w:bottom="280" w:left="0" w:header="720" w:footer="720" w:gutter="0"/>
          <w:cols w:space="720"/>
        </w:sectPr>
      </w:pPr>
    </w:p>
    <w:p w14:paraId="708AC79F" w14:textId="77777777" w:rsidR="006500DE" w:rsidRPr="004A7191" w:rsidRDefault="004A7191">
      <w:pPr>
        <w:spacing w:before="93"/>
        <w:ind w:left="1140"/>
        <w:rPr>
          <w:color w:val="000000" w:themeColor="text1"/>
          <w:sz w:val="16"/>
        </w:rPr>
      </w:pPr>
      <w:r w:rsidRPr="004A7191">
        <w:rPr>
          <w:color w:val="000000" w:themeColor="text1"/>
          <w:sz w:val="16"/>
        </w:rPr>
        <w:t>Extinct</w:t>
      </w:r>
    </w:p>
    <w:p w14:paraId="17190198" w14:textId="77777777" w:rsidR="006500DE" w:rsidRPr="004A7191" w:rsidRDefault="006500DE">
      <w:pPr>
        <w:pStyle w:val="BodyText"/>
        <w:spacing w:before="5"/>
        <w:rPr>
          <w:color w:val="000000" w:themeColor="text1"/>
          <w:sz w:val="15"/>
        </w:rPr>
      </w:pPr>
    </w:p>
    <w:p w14:paraId="355EEE2D" w14:textId="77777777" w:rsidR="006500DE" w:rsidRPr="004A7191" w:rsidRDefault="004A7191">
      <w:pPr>
        <w:pStyle w:val="BodyText"/>
        <w:tabs>
          <w:tab w:val="left" w:pos="1738"/>
        </w:tabs>
        <w:ind w:left="1260"/>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17"/>
        </w:rPr>
        <w:t>EW</w:t>
      </w:r>
    </w:p>
    <w:p w14:paraId="15E3F28B" w14:textId="77777777" w:rsidR="006500DE" w:rsidRPr="004A7191" w:rsidRDefault="004A7191">
      <w:pPr>
        <w:spacing w:before="93"/>
        <w:ind w:left="276"/>
        <w:jc w:val="center"/>
        <w:rPr>
          <w:color w:val="000000" w:themeColor="text1"/>
          <w:sz w:val="16"/>
        </w:rPr>
      </w:pPr>
      <w:r w:rsidRPr="004A7191">
        <w:rPr>
          <w:color w:val="000000" w:themeColor="text1"/>
        </w:rPr>
        <w:br w:type="column"/>
      </w:r>
      <w:proofErr w:type="spellStart"/>
      <w:r w:rsidRPr="004A7191">
        <w:rPr>
          <w:color w:val="000000" w:themeColor="text1"/>
          <w:sz w:val="16"/>
        </w:rPr>
        <w:t>Threatned</w:t>
      </w:r>
      <w:proofErr w:type="spellEnd"/>
    </w:p>
    <w:p w14:paraId="64DC68D4" w14:textId="77777777" w:rsidR="006500DE" w:rsidRPr="004A7191" w:rsidRDefault="006500DE">
      <w:pPr>
        <w:pStyle w:val="BodyText"/>
        <w:spacing w:before="2"/>
        <w:rPr>
          <w:color w:val="000000" w:themeColor="text1"/>
          <w:sz w:val="17"/>
        </w:rPr>
      </w:pPr>
    </w:p>
    <w:p w14:paraId="76AE7EE7" w14:textId="77777777" w:rsidR="006500DE" w:rsidRPr="004A7191" w:rsidRDefault="004A7191">
      <w:pPr>
        <w:pStyle w:val="BodyText"/>
        <w:tabs>
          <w:tab w:val="left" w:pos="744"/>
          <w:tab w:val="left" w:pos="1245"/>
        </w:tabs>
        <w:ind w:left="237"/>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1F4767B8" w14:textId="77777777" w:rsidR="006500DE" w:rsidRPr="004A7191" w:rsidRDefault="004A7191">
      <w:pPr>
        <w:spacing w:before="113" w:line="208" w:lineRule="auto"/>
        <w:ind w:left="570" w:right="3538" w:firstLine="100"/>
        <w:rPr>
          <w:color w:val="000000" w:themeColor="text1"/>
          <w:sz w:val="16"/>
        </w:rPr>
      </w:pPr>
      <w:r w:rsidRPr="004A7191">
        <w:rPr>
          <w:color w:val="000000" w:themeColor="text1"/>
        </w:rPr>
        <w:br w:type="column"/>
      </w:r>
      <w:r w:rsidRPr="004A7191">
        <w:rPr>
          <w:color w:val="000000" w:themeColor="text1"/>
          <w:sz w:val="16"/>
        </w:rPr>
        <w:t>Least Concern</w:t>
      </w:r>
    </w:p>
    <w:p w14:paraId="1162C4CE"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1524C6D7"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2003" w:space="40"/>
            <w:col w:w="1487" w:space="39"/>
            <w:col w:w="4671"/>
          </w:cols>
        </w:sectPr>
      </w:pPr>
    </w:p>
    <w:p w14:paraId="3EECDBD4"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587648" behindDoc="1" locked="0" layoutInCell="1" allowOverlap="1" wp14:anchorId="08DBBFC3" wp14:editId="71584AD1">
                <wp:simplePos x="0" y="0"/>
                <wp:positionH relativeFrom="page">
                  <wp:posOffset>2565400</wp:posOffset>
                </wp:positionH>
                <wp:positionV relativeFrom="page">
                  <wp:posOffset>481965</wp:posOffset>
                </wp:positionV>
                <wp:extent cx="161925" cy="154940"/>
                <wp:effectExtent l="0" t="0" r="0" b="0"/>
                <wp:wrapNone/>
                <wp:docPr id="940" name="Text Box 1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DFA5E"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BBFC3" id="Text Box 1224" o:spid="_x0000_s1092" type="#_x0000_t202" style="position:absolute;margin-left:202pt;margin-top:37.95pt;width:12.75pt;height:12.2pt;z-index:-26072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" filled="f" stroked="f">
                <v:textbox inset="0,0,0,0">
                  <w:txbxContent>
                    <w:p w14:paraId="068DFA5E" w14:textId="77777777" w:rsidR="00B7268B" w:rsidRDefault="00B7268B">
                      <w:pPr>
                        <w:pStyle w:val="BodyText"/>
                        <w:rPr>
                          <w:rFonts w:ascii="Verdana"/>
                        </w:rPr>
                      </w:pPr>
                    </w:p>
                  </w:txbxContent>
                </v:textbox>
                <w10:wrap anchorx="page" anchory="page"/>
              </v:shape>
            </w:pict>
          </mc:Fallback>
        </mc:AlternateContent>
      </w:r>
    </w:p>
    <w:p w14:paraId="1FBA36EC" w14:textId="77777777" w:rsidR="006500DE" w:rsidRPr="004A7191" w:rsidRDefault="004A7191">
      <w:pPr>
        <w:spacing w:before="93"/>
        <w:ind w:left="1160"/>
        <w:rPr>
          <w:color w:val="000000" w:themeColor="text1"/>
          <w:sz w:val="16"/>
        </w:rPr>
      </w:pPr>
      <w:r w:rsidRPr="004A7191">
        <w:rPr>
          <w:color w:val="000000" w:themeColor="text1"/>
          <w:sz w:val="16"/>
        </w:rPr>
        <w:t>Least Concern (IUCN 3.1)</w:t>
      </w:r>
    </w:p>
    <w:p w14:paraId="45D9CC95" w14:textId="77777777" w:rsidR="006500DE" w:rsidRPr="004A7191" w:rsidRDefault="006500DE">
      <w:pPr>
        <w:pStyle w:val="BodyText"/>
        <w:spacing w:before="4"/>
        <w:rPr>
          <w:color w:val="000000" w:themeColor="text1"/>
          <w:sz w:val="15"/>
        </w:rPr>
      </w:pPr>
    </w:p>
    <w:p w14:paraId="4F8A4998" w14:textId="77777777" w:rsidR="006500DE" w:rsidRPr="004A7191" w:rsidRDefault="004A7191">
      <w:pPr>
        <w:pStyle w:val="BodyText"/>
        <w:spacing w:before="1"/>
        <w:ind w:left="1160"/>
        <w:rPr>
          <w:rFonts w:ascii="Bookman Old Style"/>
          <w:b/>
          <w:color w:val="000000" w:themeColor="text1"/>
        </w:rPr>
      </w:pPr>
      <w:r w:rsidRPr="004A7191">
        <w:rPr>
          <w:rFonts w:ascii="Bookman Old Style"/>
          <w:b/>
          <w:color w:val="000000" w:themeColor="text1"/>
        </w:rPr>
        <w:t>Scientific classification</w:t>
      </w:r>
    </w:p>
    <w:p w14:paraId="0736216A" w14:textId="77777777" w:rsidR="006500DE" w:rsidRPr="004A7191" w:rsidRDefault="004A7191">
      <w:pPr>
        <w:pStyle w:val="BodyText"/>
        <w:tabs>
          <w:tab w:val="left" w:pos="3020"/>
        </w:tabs>
        <w:spacing w:before="87"/>
        <w:ind w:left="1160"/>
        <w:rPr>
          <w:color w:val="000000" w:themeColor="text1"/>
        </w:rPr>
      </w:pPr>
      <w:r w:rsidRPr="004A7191">
        <w:rPr>
          <w:color w:val="000000" w:themeColor="text1"/>
        </w:rPr>
        <w:t>Kingdom:</w:t>
      </w:r>
      <w:r w:rsidRPr="004A7191">
        <w:rPr>
          <w:color w:val="000000" w:themeColor="text1"/>
        </w:rPr>
        <w:tab/>
        <w:t>Animalia</w:t>
      </w:r>
    </w:p>
    <w:p w14:paraId="42ACA724" w14:textId="77777777" w:rsidR="006500DE" w:rsidRPr="004A7191" w:rsidRDefault="004A7191">
      <w:pPr>
        <w:pStyle w:val="BodyText"/>
        <w:tabs>
          <w:tab w:val="left" w:pos="3020"/>
        </w:tabs>
        <w:spacing w:before="90"/>
        <w:ind w:left="1160"/>
        <w:rPr>
          <w:color w:val="000000" w:themeColor="text1"/>
        </w:rPr>
      </w:pPr>
      <w:r w:rsidRPr="004A7191">
        <w:rPr>
          <w:color w:val="000000" w:themeColor="text1"/>
        </w:rPr>
        <w:t>Phylum:</w:t>
      </w:r>
      <w:r w:rsidRPr="004A7191">
        <w:rPr>
          <w:color w:val="000000" w:themeColor="text1"/>
        </w:rPr>
        <w:tab/>
        <w:t>Chordata</w:t>
      </w:r>
    </w:p>
    <w:p w14:paraId="7494DC6D" w14:textId="77777777" w:rsidR="006500DE" w:rsidRPr="004A7191" w:rsidRDefault="004A7191">
      <w:pPr>
        <w:pStyle w:val="BodyText"/>
        <w:tabs>
          <w:tab w:val="left" w:pos="3020"/>
        </w:tabs>
        <w:spacing w:before="110"/>
        <w:ind w:left="116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0DD94553" w14:textId="77777777" w:rsidR="006500DE" w:rsidRPr="004A7191" w:rsidRDefault="004A7191">
      <w:pPr>
        <w:pStyle w:val="BodyText"/>
        <w:tabs>
          <w:tab w:val="left" w:pos="3020"/>
        </w:tabs>
        <w:spacing w:before="90"/>
        <w:ind w:left="1160"/>
        <w:rPr>
          <w:color w:val="000000" w:themeColor="text1"/>
        </w:rPr>
      </w:pPr>
      <w:r w:rsidRPr="004A7191">
        <w:rPr>
          <w:color w:val="000000" w:themeColor="text1"/>
        </w:rPr>
        <w:t>Order:</w:t>
      </w:r>
      <w:r w:rsidRPr="004A7191">
        <w:rPr>
          <w:color w:val="000000" w:themeColor="text1"/>
        </w:rPr>
        <w:tab/>
        <w:t>Piciformes</w:t>
      </w:r>
    </w:p>
    <w:p w14:paraId="63454137" w14:textId="77777777" w:rsidR="006500DE" w:rsidRPr="004A7191" w:rsidRDefault="004A7191">
      <w:pPr>
        <w:pStyle w:val="BodyText"/>
        <w:tabs>
          <w:tab w:val="left" w:pos="3020"/>
        </w:tabs>
        <w:spacing w:before="110"/>
        <w:ind w:left="1160"/>
        <w:rPr>
          <w:color w:val="000000" w:themeColor="text1"/>
        </w:rPr>
      </w:pPr>
      <w:r w:rsidRPr="004A7191">
        <w:rPr>
          <w:color w:val="000000" w:themeColor="text1"/>
        </w:rPr>
        <w:t>Family:</w:t>
      </w:r>
      <w:r w:rsidRPr="004A7191">
        <w:rPr>
          <w:color w:val="000000" w:themeColor="text1"/>
        </w:rPr>
        <w:tab/>
        <w:t>Picidae</w:t>
      </w:r>
    </w:p>
    <w:p w14:paraId="72E3C06E" w14:textId="77777777" w:rsidR="006500DE" w:rsidRPr="004A7191" w:rsidRDefault="004A7191">
      <w:pPr>
        <w:pStyle w:val="BodyText"/>
        <w:tabs>
          <w:tab w:val="left" w:pos="3020"/>
        </w:tabs>
        <w:spacing w:before="90"/>
        <w:ind w:left="1160"/>
        <w:rPr>
          <w:color w:val="000000" w:themeColor="text1"/>
        </w:rPr>
      </w:pPr>
      <w:r w:rsidRPr="004A7191">
        <w:rPr>
          <w:color w:val="000000" w:themeColor="text1"/>
        </w:rPr>
        <w:t>Genus:</w:t>
      </w:r>
      <w:r w:rsidRPr="004A7191">
        <w:rPr>
          <w:color w:val="000000" w:themeColor="text1"/>
        </w:rPr>
        <w:tab/>
      </w:r>
      <w:proofErr w:type="spellStart"/>
      <w:r w:rsidRPr="004A7191">
        <w:rPr>
          <w:color w:val="000000" w:themeColor="text1"/>
        </w:rPr>
        <w:t>Dendrocopos</w:t>
      </w:r>
      <w:proofErr w:type="spellEnd"/>
    </w:p>
    <w:p w14:paraId="265A39EB" w14:textId="77777777" w:rsidR="006500DE" w:rsidRPr="004A7191" w:rsidRDefault="004A7191">
      <w:pPr>
        <w:tabs>
          <w:tab w:val="left" w:pos="3020"/>
        </w:tabs>
        <w:spacing w:before="130"/>
        <w:ind w:left="116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D.</w:t>
      </w:r>
      <w:r w:rsidRPr="004A7191">
        <w:rPr>
          <w:rFonts w:ascii="Georgia"/>
          <w:i/>
          <w:color w:val="000000" w:themeColor="text1"/>
          <w:spacing w:val="-19"/>
          <w:sz w:val="20"/>
        </w:rPr>
        <w:t xml:space="preserve"> </w:t>
      </w:r>
      <w:proofErr w:type="spellStart"/>
      <w:r w:rsidRPr="004A7191">
        <w:rPr>
          <w:rFonts w:ascii="Georgia"/>
          <w:i/>
          <w:color w:val="000000" w:themeColor="text1"/>
          <w:sz w:val="20"/>
        </w:rPr>
        <w:t>macei</w:t>
      </w:r>
      <w:proofErr w:type="spellEnd"/>
    </w:p>
    <w:p w14:paraId="6E6CACE2" w14:textId="77777777" w:rsidR="006500DE" w:rsidRPr="004A7191" w:rsidRDefault="006500DE">
      <w:pPr>
        <w:rPr>
          <w:rFonts w:ascii="Georgia"/>
          <w:color w:val="000000" w:themeColor="text1"/>
          <w:sz w:val="20"/>
        </w:rPr>
        <w:sectPr w:rsidR="006500DE" w:rsidRPr="004A7191">
          <w:type w:val="continuous"/>
          <w:pgSz w:w="8240" w:h="12200"/>
          <w:pgMar w:top="880" w:right="0" w:bottom="280" w:left="0" w:header="720" w:footer="720" w:gutter="0"/>
          <w:cols w:space="720"/>
        </w:sectPr>
      </w:pPr>
    </w:p>
    <w:p w14:paraId="5A314300" w14:textId="77777777" w:rsidR="006500DE" w:rsidRPr="004A7191" w:rsidRDefault="00AE6195">
      <w:pPr>
        <w:pStyle w:val="BodyText"/>
        <w:rPr>
          <w:rFonts w:ascii="Georgia"/>
          <w:i/>
          <w:color w:val="000000" w:themeColor="text1"/>
        </w:rPr>
      </w:pPr>
      <w:r w:rsidRPr="004A7191">
        <w:rPr>
          <w:noProof/>
          <w:color w:val="000000" w:themeColor="text1"/>
        </w:rPr>
        <w:lastRenderedPageBreak/>
        <mc:AlternateContent>
          <mc:Choice Requires="wps">
            <w:drawing>
              <wp:anchor distT="0" distB="0" distL="114300" distR="114300" simplePos="0" relativeHeight="242589696" behindDoc="1" locked="0" layoutInCell="1" allowOverlap="1" wp14:anchorId="633B2FDB" wp14:editId="70A7CF2E">
                <wp:simplePos x="0" y="0"/>
                <wp:positionH relativeFrom="page">
                  <wp:posOffset>2311400</wp:posOffset>
                </wp:positionH>
                <wp:positionV relativeFrom="page">
                  <wp:posOffset>291465</wp:posOffset>
                </wp:positionV>
                <wp:extent cx="161925" cy="154940"/>
                <wp:effectExtent l="0" t="0" r="0" b="0"/>
                <wp:wrapNone/>
                <wp:docPr id="939" name="Text Box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8242A" w14:textId="77777777" w:rsidR="00B7268B" w:rsidRDefault="00B7268B">
                            <w:pPr>
                              <w:pStyle w:val="BodyText"/>
                              <w:rPr>
                                <w:rFonts w:ascii="Verdana"/>
                              </w:rPr>
                            </w:pPr>
                            <w:r>
                              <w:rPr>
                                <w:rFonts w:ascii="Verdana"/>
                                <w:color w:val="58595B"/>
                              </w:rPr>
                              <w:t>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B2FDB" id="Text Box 1191" o:spid="_x0000_s1093" type="#_x0000_t202" style="position:absolute;margin-left:182pt;margin-top:22.95pt;width:12.75pt;height:12.2pt;z-index:-26072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" filled="f" stroked="f">
                <v:textbox inset="0,0,0,0">
                  <w:txbxContent>
                    <w:p w14:paraId="6CB8242A" w14:textId="77777777" w:rsidR="00B7268B" w:rsidRDefault="00B7268B">
                      <w:pPr>
                        <w:pStyle w:val="BodyText"/>
                        <w:rPr>
                          <w:rFonts w:ascii="Verdana"/>
                        </w:rPr>
                      </w:pPr>
                      <w:r>
                        <w:rPr>
                          <w:rFonts w:ascii="Verdana"/>
                          <w:color w:val="58595B"/>
                        </w:rPr>
                        <w:t>73</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90720" behindDoc="1" locked="0" layoutInCell="1" allowOverlap="1" wp14:anchorId="70C403C1" wp14:editId="2AD1009F">
                <wp:simplePos x="0" y="0"/>
                <wp:positionH relativeFrom="page">
                  <wp:posOffset>0</wp:posOffset>
                </wp:positionH>
                <wp:positionV relativeFrom="page">
                  <wp:posOffset>0</wp:posOffset>
                </wp:positionV>
                <wp:extent cx="5219700" cy="7734300"/>
                <wp:effectExtent l="0" t="0" r="0" b="0"/>
                <wp:wrapNone/>
                <wp:docPr id="935"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936" name="Picture 11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7" name="Picture 11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 name="Line 1188"/>
                        <wps:cNvCnPr>
                          <a:cxnSpLocks noChangeShapeType="1"/>
                        </wps:cNvCnPr>
                        <wps:spPr bwMode="auto">
                          <a:xfrm>
                            <a:off x="6" y="1134"/>
                            <a:ext cx="0" cy="869"/>
                          </a:xfrm>
                          <a:prstGeom prst="line">
                            <a:avLst/>
                          </a:prstGeom>
                          <a:noFill/>
                          <a:ln w="7201">
                            <a:solidFill>
                              <a:srgbClr val="BD945E"/>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BB5726" id="Group 1187" o:spid="_x0000_s1026" style="position:absolute;margin-left:0;margin-top:0;width:411pt;height:609pt;z-index:-260725760;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">
                <v:shape id="Picture 1190"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">
                  <v:imagedata r:id="rId13" o:title=""/>
                </v:shape>
                <v:shape id="Picture 1189"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">
                  <v:imagedata r:id="rId90" o:title=""/>
                </v:shape>
                <v:line id="Line 1188" o:spid="_x0000_s1029" style="position:absolute;visibility:visible;mso-wrap-style:square" from="6,1134" to="6,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" strokecolor="#bd945e" strokeweight=".20003mm"/>
                <w10:wrap anchorx="page" anchory="page"/>
              </v:group>
            </w:pict>
          </mc:Fallback>
        </mc:AlternateContent>
      </w:r>
    </w:p>
    <w:p w14:paraId="2EE43C3B" w14:textId="77777777" w:rsidR="006500DE" w:rsidRPr="004A7191" w:rsidRDefault="006500DE">
      <w:pPr>
        <w:pStyle w:val="BodyText"/>
        <w:rPr>
          <w:rFonts w:ascii="Georgia"/>
          <w:i/>
          <w:color w:val="000000" w:themeColor="text1"/>
        </w:rPr>
      </w:pPr>
    </w:p>
    <w:p w14:paraId="04E76620" w14:textId="77777777" w:rsidR="006500DE" w:rsidRPr="004A7191" w:rsidRDefault="006500DE">
      <w:pPr>
        <w:pStyle w:val="BodyText"/>
        <w:rPr>
          <w:rFonts w:ascii="Georgia"/>
          <w:i/>
          <w:color w:val="000000" w:themeColor="text1"/>
        </w:rPr>
      </w:pPr>
    </w:p>
    <w:p w14:paraId="3C458010" w14:textId="77777777" w:rsidR="006500DE" w:rsidRPr="004A7191" w:rsidRDefault="006500DE">
      <w:pPr>
        <w:pStyle w:val="BodyText"/>
        <w:rPr>
          <w:rFonts w:ascii="Georgia"/>
          <w:i/>
          <w:color w:val="000000" w:themeColor="text1"/>
        </w:rPr>
      </w:pPr>
    </w:p>
    <w:p w14:paraId="514EC69E" w14:textId="77777777" w:rsidR="006500DE" w:rsidRPr="004A7191" w:rsidRDefault="006500DE">
      <w:pPr>
        <w:pStyle w:val="BodyText"/>
        <w:rPr>
          <w:rFonts w:ascii="Georgia"/>
          <w:i/>
          <w:color w:val="000000" w:themeColor="text1"/>
        </w:rPr>
      </w:pPr>
    </w:p>
    <w:p w14:paraId="56268F50" w14:textId="77777777" w:rsidR="006500DE" w:rsidRPr="004A7191" w:rsidRDefault="006500DE">
      <w:pPr>
        <w:pStyle w:val="BodyText"/>
        <w:rPr>
          <w:rFonts w:ascii="Georgia"/>
          <w:i/>
          <w:color w:val="000000" w:themeColor="text1"/>
        </w:rPr>
      </w:pPr>
    </w:p>
    <w:p w14:paraId="2054C9D4" w14:textId="77777777" w:rsidR="006500DE" w:rsidRPr="004A7191" w:rsidRDefault="006500DE">
      <w:pPr>
        <w:pStyle w:val="BodyText"/>
        <w:rPr>
          <w:rFonts w:ascii="Georgia"/>
          <w:i/>
          <w:color w:val="000000" w:themeColor="text1"/>
        </w:rPr>
      </w:pPr>
    </w:p>
    <w:p w14:paraId="6FCF94B7" w14:textId="77777777" w:rsidR="006500DE" w:rsidRPr="004A7191" w:rsidRDefault="006500DE">
      <w:pPr>
        <w:pStyle w:val="BodyText"/>
        <w:rPr>
          <w:rFonts w:ascii="Georgia"/>
          <w:i/>
          <w:color w:val="000000" w:themeColor="text1"/>
        </w:rPr>
      </w:pPr>
    </w:p>
    <w:p w14:paraId="0989345C" w14:textId="77777777" w:rsidR="006500DE" w:rsidRPr="004A7191" w:rsidRDefault="006500DE">
      <w:pPr>
        <w:pStyle w:val="BodyText"/>
        <w:rPr>
          <w:rFonts w:ascii="Georgia"/>
          <w:i/>
          <w:color w:val="000000" w:themeColor="text1"/>
        </w:rPr>
      </w:pPr>
    </w:p>
    <w:p w14:paraId="6FAA54E8" w14:textId="77777777" w:rsidR="006500DE" w:rsidRPr="004A7191" w:rsidRDefault="006500DE">
      <w:pPr>
        <w:pStyle w:val="BodyText"/>
        <w:rPr>
          <w:rFonts w:ascii="Georgia"/>
          <w:i/>
          <w:color w:val="000000" w:themeColor="text1"/>
        </w:rPr>
      </w:pPr>
    </w:p>
    <w:p w14:paraId="74883DEA" w14:textId="77777777" w:rsidR="006500DE" w:rsidRPr="004A7191" w:rsidRDefault="006500DE">
      <w:pPr>
        <w:pStyle w:val="BodyText"/>
        <w:rPr>
          <w:rFonts w:ascii="Georgia"/>
          <w:i/>
          <w:color w:val="000000" w:themeColor="text1"/>
        </w:rPr>
      </w:pPr>
    </w:p>
    <w:p w14:paraId="29BC411B" w14:textId="77777777" w:rsidR="006500DE" w:rsidRPr="004A7191" w:rsidRDefault="006500DE">
      <w:pPr>
        <w:pStyle w:val="BodyText"/>
        <w:rPr>
          <w:rFonts w:ascii="Georgia"/>
          <w:i/>
          <w:color w:val="000000" w:themeColor="text1"/>
        </w:rPr>
      </w:pPr>
    </w:p>
    <w:p w14:paraId="361A6F78" w14:textId="77777777" w:rsidR="006500DE" w:rsidRPr="004A7191" w:rsidRDefault="006500DE">
      <w:pPr>
        <w:pStyle w:val="BodyText"/>
        <w:rPr>
          <w:rFonts w:ascii="Georgia"/>
          <w:i/>
          <w:color w:val="000000" w:themeColor="text1"/>
        </w:rPr>
      </w:pPr>
    </w:p>
    <w:p w14:paraId="2F330D16" w14:textId="77777777" w:rsidR="006500DE" w:rsidRPr="004A7191" w:rsidRDefault="006500DE">
      <w:pPr>
        <w:pStyle w:val="BodyText"/>
        <w:rPr>
          <w:rFonts w:ascii="Georgia"/>
          <w:i/>
          <w:color w:val="000000" w:themeColor="text1"/>
        </w:rPr>
      </w:pPr>
    </w:p>
    <w:p w14:paraId="5489CB33" w14:textId="77777777" w:rsidR="006500DE" w:rsidRPr="004A7191" w:rsidRDefault="006500DE">
      <w:pPr>
        <w:pStyle w:val="BodyText"/>
        <w:rPr>
          <w:rFonts w:ascii="Georgia"/>
          <w:i/>
          <w:color w:val="000000" w:themeColor="text1"/>
        </w:rPr>
      </w:pPr>
    </w:p>
    <w:p w14:paraId="454544EF" w14:textId="77777777" w:rsidR="006500DE" w:rsidRPr="004A7191" w:rsidRDefault="006500DE">
      <w:pPr>
        <w:pStyle w:val="BodyText"/>
        <w:rPr>
          <w:rFonts w:ascii="Georgia"/>
          <w:i/>
          <w:color w:val="000000" w:themeColor="text1"/>
        </w:rPr>
      </w:pPr>
    </w:p>
    <w:p w14:paraId="0D7263C3" w14:textId="77777777" w:rsidR="006500DE" w:rsidRPr="004A7191" w:rsidRDefault="006500DE">
      <w:pPr>
        <w:pStyle w:val="BodyText"/>
        <w:rPr>
          <w:rFonts w:ascii="Georgia"/>
          <w:i/>
          <w:color w:val="000000" w:themeColor="text1"/>
        </w:rPr>
      </w:pPr>
    </w:p>
    <w:p w14:paraId="7869E8A2" w14:textId="77777777" w:rsidR="006500DE" w:rsidRPr="004A7191" w:rsidRDefault="006500DE">
      <w:pPr>
        <w:pStyle w:val="BodyText"/>
        <w:rPr>
          <w:rFonts w:ascii="Georgia"/>
          <w:i/>
          <w:color w:val="000000" w:themeColor="text1"/>
        </w:rPr>
      </w:pPr>
    </w:p>
    <w:p w14:paraId="120E82EB" w14:textId="77777777" w:rsidR="006500DE" w:rsidRPr="004A7191" w:rsidRDefault="006500DE">
      <w:pPr>
        <w:pStyle w:val="BodyText"/>
        <w:rPr>
          <w:rFonts w:ascii="Georgia"/>
          <w:i/>
          <w:color w:val="000000" w:themeColor="text1"/>
        </w:rPr>
      </w:pPr>
    </w:p>
    <w:p w14:paraId="51C132C8" w14:textId="77777777" w:rsidR="006500DE" w:rsidRPr="004A7191" w:rsidRDefault="006500DE">
      <w:pPr>
        <w:pStyle w:val="BodyText"/>
        <w:rPr>
          <w:rFonts w:ascii="Georgia"/>
          <w:i/>
          <w:color w:val="000000" w:themeColor="text1"/>
        </w:rPr>
      </w:pPr>
    </w:p>
    <w:p w14:paraId="7BC61272" w14:textId="77777777" w:rsidR="006500DE" w:rsidRPr="004A7191" w:rsidRDefault="006500DE">
      <w:pPr>
        <w:pStyle w:val="BodyText"/>
        <w:rPr>
          <w:rFonts w:ascii="Georgia"/>
          <w:i/>
          <w:color w:val="000000" w:themeColor="text1"/>
        </w:rPr>
      </w:pPr>
    </w:p>
    <w:p w14:paraId="78BE9FEA" w14:textId="77777777" w:rsidR="006500DE" w:rsidRPr="004A7191" w:rsidRDefault="006500DE">
      <w:pPr>
        <w:pStyle w:val="BodyText"/>
        <w:rPr>
          <w:rFonts w:ascii="Georgia"/>
          <w:i/>
          <w:color w:val="000000" w:themeColor="text1"/>
        </w:rPr>
      </w:pPr>
    </w:p>
    <w:p w14:paraId="4409C1A1" w14:textId="77777777" w:rsidR="006500DE" w:rsidRPr="004A7191" w:rsidRDefault="006500DE">
      <w:pPr>
        <w:pStyle w:val="BodyText"/>
        <w:rPr>
          <w:rFonts w:ascii="Georgia"/>
          <w:i/>
          <w:color w:val="000000" w:themeColor="text1"/>
        </w:rPr>
      </w:pPr>
    </w:p>
    <w:p w14:paraId="45560D70" w14:textId="77777777" w:rsidR="006500DE" w:rsidRPr="004A7191" w:rsidRDefault="006500DE">
      <w:pPr>
        <w:pStyle w:val="BodyText"/>
        <w:rPr>
          <w:rFonts w:ascii="Georgia"/>
          <w:i/>
          <w:color w:val="000000" w:themeColor="text1"/>
        </w:rPr>
      </w:pPr>
    </w:p>
    <w:p w14:paraId="114E5443" w14:textId="77777777" w:rsidR="006500DE" w:rsidRPr="004A7191" w:rsidRDefault="006500DE">
      <w:pPr>
        <w:pStyle w:val="BodyText"/>
        <w:rPr>
          <w:rFonts w:ascii="Georgia"/>
          <w:i/>
          <w:color w:val="000000" w:themeColor="text1"/>
        </w:rPr>
      </w:pPr>
    </w:p>
    <w:p w14:paraId="05034843" w14:textId="77777777" w:rsidR="006500DE" w:rsidRPr="004A7191" w:rsidRDefault="006500DE">
      <w:pPr>
        <w:pStyle w:val="BodyText"/>
        <w:rPr>
          <w:rFonts w:ascii="Georgia"/>
          <w:i/>
          <w:color w:val="000000" w:themeColor="text1"/>
        </w:rPr>
      </w:pPr>
    </w:p>
    <w:p w14:paraId="69F7F579" w14:textId="77777777" w:rsidR="006500DE" w:rsidRPr="004A7191" w:rsidRDefault="006500DE">
      <w:pPr>
        <w:pStyle w:val="BodyText"/>
        <w:rPr>
          <w:rFonts w:ascii="Georgia"/>
          <w:i/>
          <w:color w:val="000000" w:themeColor="text1"/>
        </w:rPr>
      </w:pPr>
    </w:p>
    <w:p w14:paraId="68911991" w14:textId="77777777" w:rsidR="006500DE" w:rsidRPr="004A7191" w:rsidRDefault="006500DE">
      <w:pPr>
        <w:pStyle w:val="BodyText"/>
        <w:rPr>
          <w:rFonts w:ascii="Georgia"/>
          <w:i/>
          <w:color w:val="000000" w:themeColor="text1"/>
        </w:rPr>
      </w:pPr>
    </w:p>
    <w:p w14:paraId="218EBE1F" w14:textId="77777777" w:rsidR="006500DE" w:rsidRPr="004A7191" w:rsidRDefault="006500DE">
      <w:pPr>
        <w:pStyle w:val="BodyText"/>
        <w:rPr>
          <w:rFonts w:ascii="Georgia"/>
          <w:i/>
          <w:color w:val="000000" w:themeColor="text1"/>
        </w:rPr>
      </w:pPr>
    </w:p>
    <w:p w14:paraId="7C207B0F" w14:textId="77777777" w:rsidR="006500DE" w:rsidRPr="004A7191" w:rsidRDefault="006500DE">
      <w:pPr>
        <w:pStyle w:val="BodyText"/>
        <w:rPr>
          <w:rFonts w:ascii="Georgia"/>
          <w:i/>
          <w:color w:val="000000" w:themeColor="text1"/>
        </w:rPr>
      </w:pPr>
    </w:p>
    <w:p w14:paraId="051DD973" w14:textId="77777777" w:rsidR="006500DE" w:rsidRPr="004A7191" w:rsidRDefault="006500DE">
      <w:pPr>
        <w:pStyle w:val="BodyText"/>
        <w:rPr>
          <w:rFonts w:ascii="Georgia"/>
          <w:i/>
          <w:color w:val="000000" w:themeColor="text1"/>
        </w:rPr>
      </w:pPr>
    </w:p>
    <w:p w14:paraId="652BD2F0" w14:textId="77777777" w:rsidR="006500DE" w:rsidRPr="004A7191" w:rsidRDefault="006500DE">
      <w:pPr>
        <w:pStyle w:val="BodyText"/>
        <w:rPr>
          <w:rFonts w:ascii="Georgia"/>
          <w:i/>
          <w:color w:val="000000" w:themeColor="text1"/>
        </w:rPr>
      </w:pPr>
    </w:p>
    <w:p w14:paraId="5D4829F0" w14:textId="77777777" w:rsidR="006500DE" w:rsidRPr="004A7191" w:rsidRDefault="006500DE">
      <w:pPr>
        <w:pStyle w:val="BodyText"/>
        <w:rPr>
          <w:rFonts w:ascii="Georgia"/>
          <w:i/>
          <w:color w:val="000000" w:themeColor="text1"/>
        </w:rPr>
      </w:pPr>
    </w:p>
    <w:p w14:paraId="347DB37B" w14:textId="77777777" w:rsidR="006500DE" w:rsidRPr="004A7191" w:rsidRDefault="006500DE">
      <w:pPr>
        <w:pStyle w:val="BodyText"/>
        <w:rPr>
          <w:rFonts w:ascii="Georgia"/>
          <w:i/>
          <w:color w:val="000000" w:themeColor="text1"/>
        </w:rPr>
      </w:pPr>
    </w:p>
    <w:p w14:paraId="555B409C" w14:textId="77777777" w:rsidR="006500DE" w:rsidRPr="004A7191" w:rsidRDefault="006500DE">
      <w:pPr>
        <w:pStyle w:val="BodyText"/>
        <w:rPr>
          <w:rFonts w:ascii="Georgia"/>
          <w:i/>
          <w:color w:val="000000" w:themeColor="text1"/>
        </w:rPr>
      </w:pPr>
    </w:p>
    <w:p w14:paraId="28CA9317" w14:textId="77777777" w:rsidR="006500DE" w:rsidRPr="004A7191" w:rsidRDefault="006500DE">
      <w:pPr>
        <w:pStyle w:val="BodyText"/>
        <w:rPr>
          <w:rFonts w:ascii="Georgia"/>
          <w:i/>
          <w:color w:val="000000" w:themeColor="text1"/>
        </w:rPr>
      </w:pPr>
    </w:p>
    <w:p w14:paraId="7E799AD7" w14:textId="77777777" w:rsidR="006500DE" w:rsidRPr="004A7191" w:rsidRDefault="006500DE">
      <w:pPr>
        <w:pStyle w:val="BodyText"/>
        <w:rPr>
          <w:rFonts w:ascii="Georgia"/>
          <w:i/>
          <w:color w:val="000000" w:themeColor="text1"/>
        </w:rPr>
      </w:pPr>
    </w:p>
    <w:p w14:paraId="1A3620DF" w14:textId="77777777" w:rsidR="006500DE" w:rsidRPr="004A7191" w:rsidRDefault="006500DE">
      <w:pPr>
        <w:pStyle w:val="BodyText"/>
        <w:rPr>
          <w:rFonts w:ascii="Georgia"/>
          <w:i/>
          <w:color w:val="000000" w:themeColor="text1"/>
        </w:rPr>
      </w:pPr>
    </w:p>
    <w:p w14:paraId="2997BABE" w14:textId="77777777" w:rsidR="006500DE" w:rsidRPr="004A7191" w:rsidRDefault="006500DE">
      <w:pPr>
        <w:pStyle w:val="BodyText"/>
        <w:rPr>
          <w:rFonts w:ascii="Georgia"/>
          <w:i/>
          <w:color w:val="000000" w:themeColor="text1"/>
        </w:rPr>
      </w:pPr>
    </w:p>
    <w:p w14:paraId="3CE3D98C" w14:textId="77777777" w:rsidR="006500DE" w:rsidRPr="004A7191" w:rsidRDefault="006500DE">
      <w:pPr>
        <w:pStyle w:val="BodyText"/>
        <w:rPr>
          <w:rFonts w:ascii="Georgia"/>
          <w:i/>
          <w:color w:val="000000" w:themeColor="text1"/>
        </w:rPr>
      </w:pPr>
    </w:p>
    <w:p w14:paraId="0C1DB77D" w14:textId="77777777" w:rsidR="006500DE" w:rsidRPr="004A7191" w:rsidRDefault="006500DE">
      <w:pPr>
        <w:pStyle w:val="BodyText"/>
        <w:spacing w:before="1"/>
        <w:rPr>
          <w:rFonts w:ascii="Georgia"/>
          <w:i/>
          <w:color w:val="000000" w:themeColor="text1"/>
          <w:sz w:val="21"/>
        </w:rPr>
      </w:pPr>
    </w:p>
    <w:p w14:paraId="6B14F1E7" w14:textId="77777777" w:rsidR="006500DE" w:rsidRPr="004A7191" w:rsidRDefault="004A7191">
      <w:pPr>
        <w:spacing w:before="100"/>
        <w:ind w:left="5460"/>
        <w:rPr>
          <w:rFonts w:ascii="Trebuchet MS"/>
          <w:color w:val="000000" w:themeColor="text1"/>
          <w:sz w:val="16"/>
        </w:rPr>
      </w:pPr>
      <w:r w:rsidRPr="004A7191">
        <w:rPr>
          <w:rFonts w:ascii="Trebuchet MS"/>
          <w:color w:val="000000" w:themeColor="text1"/>
          <w:sz w:val="16"/>
        </w:rPr>
        <w:t xml:space="preserve">Photograph: </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1D910D4D"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60B8097A" w14:textId="77777777" w:rsidR="006500DE" w:rsidRPr="004A7191" w:rsidRDefault="00AE6195">
      <w:pPr>
        <w:pStyle w:val="Heading1"/>
        <w:tabs>
          <w:tab w:val="left" w:pos="1132"/>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42591744" behindDoc="1" locked="0" layoutInCell="1" allowOverlap="1" wp14:anchorId="2F1190D4" wp14:editId="4FEDF047">
                <wp:simplePos x="0" y="0"/>
                <wp:positionH relativeFrom="page">
                  <wp:posOffset>2565400</wp:posOffset>
                </wp:positionH>
                <wp:positionV relativeFrom="page">
                  <wp:posOffset>7136765</wp:posOffset>
                </wp:positionV>
                <wp:extent cx="161925" cy="154940"/>
                <wp:effectExtent l="0" t="0" r="0" b="0"/>
                <wp:wrapNone/>
                <wp:docPr id="934" name="Text Box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1935"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190D4" id="Text Box 1186" o:spid="_x0000_s1094" type="#_x0000_t202" style="position:absolute;margin-left:202pt;margin-top:561.95pt;width:12.75pt;height:12.2pt;z-index:-26072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" filled="f" stroked="f">
                <v:textbox inset="0,0,0,0">
                  <w:txbxContent>
                    <w:p w14:paraId="74C21935" w14:textId="77777777" w:rsidR="00B7268B" w:rsidRDefault="00B7268B">
                      <w:pPr>
                        <w:pStyle w:val="BodyText"/>
                        <w:rPr>
                          <w:rFonts w:ascii="Verdana"/>
                        </w:rPr>
                      </w:pPr>
                    </w:p>
                  </w:txbxContent>
                </v:textbox>
                <w10:wrap anchorx="page" anchory="page"/>
              </v:shape>
            </w:pict>
          </mc:Fallback>
        </mc:AlternateContent>
      </w:r>
      <w:r w:rsidR="004A7191" w:rsidRPr="004A7191">
        <w:rPr>
          <w:color w:val="000000" w:themeColor="text1"/>
          <w:shd w:val="clear" w:color="auto" w:fill="E39C4C"/>
        </w:rPr>
        <w:t xml:space="preserve"> </w:t>
      </w:r>
      <w:r w:rsidR="004A7191" w:rsidRPr="004A7191">
        <w:rPr>
          <w:color w:val="000000" w:themeColor="text1"/>
          <w:shd w:val="clear" w:color="auto" w:fill="E39C4C"/>
        </w:rPr>
        <w:tab/>
        <w:t>30. Himalayan</w:t>
      </w:r>
      <w:r w:rsidR="004A7191" w:rsidRPr="004A7191">
        <w:rPr>
          <w:color w:val="000000" w:themeColor="text1"/>
          <w:spacing w:val="23"/>
          <w:shd w:val="clear" w:color="auto" w:fill="E39C4C"/>
        </w:rPr>
        <w:t xml:space="preserve"> </w:t>
      </w:r>
      <w:proofErr w:type="spellStart"/>
      <w:r w:rsidR="004A7191" w:rsidRPr="004A7191">
        <w:rPr>
          <w:color w:val="000000" w:themeColor="text1"/>
          <w:shd w:val="clear" w:color="auto" w:fill="E39C4C"/>
        </w:rPr>
        <w:t>Flameback</w:t>
      </w:r>
      <w:proofErr w:type="spellEnd"/>
      <w:r w:rsidR="004A7191" w:rsidRPr="004A7191">
        <w:rPr>
          <w:color w:val="000000" w:themeColor="text1"/>
          <w:shd w:val="clear" w:color="auto" w:fill="E39C4C"/>
        </w:rPr>
        <w:tab/>
      </w:r>
    </w:p>
    <w:p w14:paraId="0F508A9B" w14:textId="77777777" w:rsidR="006500DE" w:rsidRPr="004A7191" w:rsidRDefault="004A7191">
      <w:pPr>
        <w:pStyle w:val="BodyText"/>
        <w:spacing w:before="340"/>
        <w:ind w:left="1140" w:right="1123"/>
        <w:rPr>
          <w:color w:val="000000" w:themeColor="text1"/>
        </w:rPr>
      </w:pPr>
      <w:proofErr w:type="spellStart"/>
      <w:r w:rsidRPr="004A7191">
        <w:rPr>
          <w:color w:val="000000" w:themeColor="text1"/>
        </w:rPr>
        <w:t>TheHimalayanflameback</w:t>
      </w:r>
      <w:proofErr w:type="spellEnd"/>
      <w:r w:rsidRPr="004A7191">
        <w:rPr>
          <w:color w:val="000000" w:themeColor="text1"/>
          <w:spacing w:val="-30"/>
        </w:rPr>
        <w:t xml:space="preserve"> </w:t>
      </w:r>
      <w:r w:rsidRPr="004A7191">
        <w:rPr>
          <w:color w:val="000000" w:themeColor="text1"/>
        </w:rPr>
        <w:t>(</w:t>
      </w:r>
      <w:proofErr w:type="spellStart"/>
      <w:r w:rsidRPr="004A7191">
        <w:rPr>
          <w:rFonts w:ascii="Georgia"/>
          <w:i/>
          <w:color w:val="000000" w:themeColor="text1"/>
        </w:rPr>
        <w:t>Dinopiumshorii</w:t>
      </w:r>
      <w:proofErr w:type="spellEnd"/>
      <w:r w:rsidRPr="004A7191">
        <w:rPr>
          <w:color w:val="000000" w:themeColor="text1"/>
        </w:rPr>
        <w:t>),</w:t>
      </w:r>
      <w:r w:rsidRPr="004A7191">
        <w:rPr>
          <w:color w:val="000000" w:themeColor="text1"/>
          <w:spacing w:val="-31"/>
        </w:rPr>
        <w:t xml:space="preserve"> </w:t>
      </w:r>
      <w:r w:rsidRPr="004A7191">
        <w:rPr>
          <w:color w:val="000000" w:themeColor="text1"/>
        </w:rPr>
        <w:t>also</w:t>
      </w:r>
      <w:r w:rsidRPr="004A7191">
        <w:rPr>
          <w:color w:val="000000" w:themeColor="text1"/>
          <w:spacing w:val="-30"/>
        </w:rPr>
        <w:t xml:space="preserve"> </w:t>
      </w:r>
      <w:r w:rsidRPr="004A7191">
        <w:rPr>
          <w:color w:val="000000" w:themeColor="text1"/>
        </w:rPr>
        <w:t>known</w:t>
      </w:r>
      <w:r w:rsidRPr="004A7191">
        <w:rPr>
          <w:color w:val="000000" w:themeColor="text1"/>
          <w:spacing w:val="-32"/>
        </w:rPr>
        <w:t xml:space="preserve"> </w:t>
      </w:r>
      <w:r w:rsidRPr="004A7191">
        <w:rPr>
          <w:color w:val="000000" w:themeColor="text1"/>
        </w:rPr>
        <w:t>as</w:t>
      </w:r>
      <w:r w:rsidRPr="004A7191">
        <w:rPr>
          <w:color w:val="000000" w:themeColor="text1"/>
          <w:spacing w:val="-30"/>
        </w:rPr>
        <w:t xml:space="preserve"> </w:t>
      </w:r>
      <w:r w:rsidRPr="004A7191">
        <w:rPr>
          <w:color w:val="000000" w:themeColor="text1"/>
        </w:rPr>
        <w:t>the</w:t>
      </w:r>
      <w:r w:rsidRPr="004A7191">
        <w:rPr>
          <w:color w:val="000000" w:themeColor="text1"/>
          <w:spacing w:val="12"/>
        </w:rPr>
        <w:t xml:space="preserve"> </w:t>
      </w:r>
      <w:r w:rsidRPr="004A7191">
        <w:rPr>
          <w:color w:val="000000" w:themeColor="text1"/>
        </w:rPr>
        <w:t xml:space="preserve">Himalayan </w:t>
      </w:r>
      <w:proofErr w:type="spellStart"/>
      <w:r w:rsidRPr="004A7191">
        <w:rPr>
          <w:color w:val="000000" w:themeColor="text1"/>
        </w:rPr>
        <w:t>goldenback</w:t>
      </w:r>
      <w:proofErr w:type="spellEnd"/>
      <w:r w:rsidRPr="004A7191">
        <w:rPr>
          <w:color w:val="000000" w:themeColor="text1"/>
        </w:rPr>
        <w:t>, is a species of bird in the family Picidae. At the moment very little is known of this species and more fieldwork is required. The Himalayan</w:t>
      </w:r>
      <w:r w:rsidRPr="004A7191">
        <w:rPr>
          <w:color w:val="000000" w:themeColor="text1"/>
          <w:spacing w:val="-22"/>
        </w:rPr>
        <w:t xml:space="preserve"> </w:t>
      </w:r>
      <w:proofErr w:type="spellStart"/>
      <w:r w:rsidRPr="004A7191">
        <w:rPr>
          <w:color w:val="000000" w:themeColor="text1"/>
        </w:rPr>
        <w:t>flameback</w:t>
      </w:r>
      <w:proofErr w:type="spellEnd"/>
      <w:r w:rsidRPr="004A7191">
        <w:rPr>
          <w:color w:val="000000" w:themeColor="text1"/>
          <w:spacing w:val="-23"/>
        </w:rPr>
        <w:t xml:space="preserve"> </w:t>
      </w:r>
      <w:r w:rsidRPr="004A7191">
        <w:rPr>
          <w:color w:val="000000" w:themeColor="text1"/>
        </w:rPr>
        <w:t>is</w:t>
      </w:r>
      <w:r w:rsidRPr="004A7191">
        <w:rPr>
          <w:color w:val="000000" w:themeColor="text1"/>
          <w:spacing w:val="-21"/>
        </w:rPr>
        <w:t xml:space="preserve"> </w:t>
      </w:r>
      <w:r w:rsidRPr="004A7191">
        <w:rPr>
          <w:color w:val="000000" w:themeColor="text1"/>
        </w:rPr>
        <w:t>not</w:t>
      </w:r>
      <w:r w:rsidRPr="004A7191">
        <w:rPr>
          <w:color w:val="000000" w:themeColor="text1"/>
          <w:spacing w:val="-24"/>
        </w:rPr>
        <w:t xml:space="preserve"> </w:t>
      </w:r>
      <w:r w:rsidRPr="004A7191">
        <w:rPr>
          <w:color w:val="000000" w:themeColor="text1"/>
        </w:rPr>
        <w:t>threatened</w:t>
      </w:r>
      <w:r w:rsidRPr="004A7191">
        <w:rPr>
          <w:color w:val="000000" w:themeColor="text1"/>
          <w:spacing w:val="-1"/>
        </w:rPr>
        <w:t xml:space="preserve"> </w:t>
      </w:r>
      <w:r w:rsidRPr="004A7191">
        <w:rPr>
          <w:color w:val="000000" w:themeColor="text1"/>
        </w:rPr>
        <w:t>but</w:t>
      </w:r>
      <w:r w:rsidRPr="004A7191">
        <w:rPr>
          <w:color w:val="000000" w:themeColor="text1"/>
          <w:spacing w:val="-2"/>
        </w:rPr>
        <w:t xml:space="preserve"> </w:t>
      </w:r>
      <w:r w:rsidRPr="004A7191">
        <w:rPr>
          <w:color w:val="000000" w:themeColor="text1"/>
        </w:rPr>
        <w:t>it</w:t>
      </w:r>
      <w:r w:rsidRPr="004A7191">
        <w:rPr>
          <w:color w:val="000000" w:themeColor="text1"/>
          <w:spacing w:val="-1"/>
        </w:rPr>
        <w:t xml:space="preserve"> </w:t>
      </w:r>
      <w:r w:rsidRPr="004A7191">
        <w:rPr>
          <w:color w:val="000000" w:themeColor="text1"/>
        </w:rPr>
        <w:t>is</w:t>
      </w:r>
      <w:r w:rsidRPr="004A7191">
        <w:rPr>
          <w:color w:val="000000" w:themeColor="text1"/>
          <w:spacing w:val="-1"/>
        </w:rPr>
        <w:t xml:space="preserve"> </w:t>
      </w:r>
      <w:r w:rsidRPr="004A7191">
        <w:rPr>
          <w:color w:val="000000" w:themeColor="text1"/>
        </w:rPr>
        <w:t>suspected</w:t>
      </w:r>
      <w:r w:rsidRPr="004A7191">
        <w:rPr>
          <w:color w:val="000000" w:themeColor="text1"/>
          <w:spacing w:val="-1"/>
        </w:rPr>
        <w:t xml:space="preserve"> </w:t>
      </w:r>
      <w:r w:rsidRPr="004A7191">
        <w:rPr>
          <w:color w:val="000000" w:themeColor="text1"/>
        </w:rPr>
        <w:t>that</w:t>
      </w:r>
      <w:r w:rsidRPr="004A7191">
        <w:rPr>
          <w:color w:val="000000" w:themeColor="text1"/>
          <w:spacing w:val="-1"/>
        </w:rPr>
        <w:t xml:space="preserve"> </w:t>
      </w:r>
      <w:r w:rsidRPr="004A7191">
        <w:rPr>
          <w:color w:val="000000" w:themeColor="text1"/>
        </w:rPr>
        <w:t>deforestation could severely affect the species</w:t>
      </w:r>
      <w:r w:rsidRPr="004A7191">
        <w:rPr>
          <w:color w:val="000000" w:themeColor="text1"/>
          <w:spacing w:val="-16"/>
        </w:rPr>
        <w:t xml:space="preserve"> </w:t>
      </w:r>
      <w:r w:rsidRPr="004A7191">
        <w:rPr>
          <w:color w:val="000000" w:themeColor="text1"/>
        </w:rPr>
        <w:t>population.</w:t>
      </w:r>
    </w:p>
    <w:p w14:paraId="1FE20466" w14:textId="77777777" w:rsidR="006500DE" w:rsidRPr="004A7191" w:rsidRDefault="004A7191">
      <w:pPr>
        <w:pStyle w:val="BodyText"/>
        <w:spacing w:line="242" w:lineRule="auto"/>
        <w:ind w:left="1140" w:right="1272" w:firstLine="280"/>
        <w:rPr>
          <w:color w:val="000000" w:themeColor="text1"/>
        </w:rPr>
      </w:pPr>
      <w:r w:rsidRPr="004A7191">
        <w:rPr>
          <w:color w:val="000000" w:themeColor="text1"/>
        </w:rPr>
        <w:t xml:space="preserve">The Himalayan </w:t>
      </w:r>
      <w:proofErr w:type="spellStart"/>
      <w:r w:rsidRPr="004A7191">
        <w:rPr>
          <w:color w:val="000000" w:themeColor="text1"/>
        </w:rPr>
        <w:t>flameback</w:t>
      </w:r>
      <w:proofErr w:type="spellEnd"/>
      <w:r w:rsidRPr="004A7191">
        <w:rPr>
          <w:color w:val="000000" w:themeColor="text1"/>
        </w:rPr>
        <w:t xml:space="preserve"> is very similar in appearance to the Greater </w:t>
      </w:r>
      <w:proofErr w:type="spellStart"/>
      <w:r w:rsidRPr="004A7191">
        <w:rPr>
          <w:color w:val="000000" w:themeColor="text1"/>
        </w:rPr>
        <w:t>Goldenback</w:t>
      </w:r>
      <w:proofErr w:type="spellEnd"/>
      <w:r w:rsidRPr="004A7191">
        <w:rPr>
          <w:color w:val="000000" w:themeColor="text1"/>
        </w:rPr>
        <w:t xml:space="preserve"> (</w:t>
      </w:r>
      <w:proofErr w:type="spellStart"/>
      <w:r w:rsidRPr="004A7191">
        <w:rPr>
          <w:rFonts w:ascii="Georgia"/>
          <w:i/>
          <w:color w:val="000000" w:themeColor="text1"/>
        </w:rPr>
        <w:t>Chrysocolaptes</w:t>
      </w:r>
      <w:proofErr w:type="spellEnd"/>
      <w:r w:rsidRPr="004A7191">
        <w:rPr>
          <w:rFonts w:ascii="Georgia"/>
          <w:i/>
          <w:color w:val="000000" w:themeColor="text1"/>
        </w:rPr>
        <w:t xml:space="preserve"> </w:t>
      </w:r>
      <w:proofErr w:type="spellStart"/>
      <w:r w:rsidRPr="004A7191">
        <w:rPr>
          <w:rFonts w:ascii="Georgia"/>
          <w:i/>
          <w:color w:val="000000" w:themeColor="text1"/>
        </w:rPr>
        <w:t>lucidus</w:t>
      </w:r>
      <w:proofErr w:type="spellEnd"/>
      <w:r w:rsidRPr="004A7191">
        <w:rPr>
          <w:color w:val="000000" w:themeColor="text1"/>
        </w:rPr>
        <w:t xml:space="preserve">), but is not at all closely </w:t>
      </w:r>
      <w:proofErr w:type="spellStart"/>
      <w:r w:rsidRPr="004A7191">
        <w:rPr>
          <w:color w:val="000000" w:themeColor="text1"/>
        </w:rPr>
        <w:t>related.The</w:t>
      </w:r>
      <w:proofErr w:type="spellEnd"/>
      <w:r w:rsidRPr="004A7191">
        <w:rPr>
          <w:color w:val="000000" w:themeColor="text1"/>
          <w:spacing w:val="-25"/>
        </w:rPr>
        <w:t xml:space="preserve"> </w:t>
      </w:r>
      <w:r w:rsidRPr="004A7191">
        <w:rPr>
          <w:color w:val="000000" w:themeColor="text1"/>
        </w:rPr>
        <w:t>primary</w:t>
      </w:r>
      <w:r w:rsidRPr="004A7191">
        <w:rPr>
          <w:color w:val="000000" w:themeColor="text1"/>
          <w:spacing w:val="-25"/>
        </w:rPr>
        <w:t xml:space="preserve"> </w:t>
      </w:r>
      <w:r w:rsidRPr="004A7191">
        <w:rPr>
          <w:color w:val="000000" w:themeColor="text1"/>
        </w:rPr>
        <w:t>difference</w:t>
      </w:r>
      <w:r w:rsidRPr="004A7191">
        <w:rPr>
          <w:color w:val="000000" w:themeColor="text1"/>
          <w:spacing w:val="-26"/>
        </w:rPr>
        <w:t xml:space="preserve"> </w:t>
      </w:r>
      <w:r w:rsidRPr="004A7191">
        <w:rPr>
          <w:color w:val="000000" w:themeColor="text1"/>
        </w:rPr>
        <w:t>is</w:t>
      </w:r>
      <w:r w:rsidRPr="004A7191">
        <w:rPr>
          <w:color w:val="000000" w:themeColor="text1"/>
          <w:spacing w:val="-24"/>
        </w:rPr>
        <w:t xml:space="preserve"> </w:t>
      </w:r>
      <w:r w:rsidRPr="004A7191">
        <w:rPr>
          <w:color w:val="000000" w:themeColor="text1"/>
        </w:rPr>
        <w:t>its</w:t>
      </w:r>
      <w:r w:rsidRPr="004A7191">
        <w:rPr>
          <w:color w:val="000000" w:themeColor="text1"/>
          <w:spacing w:val="-25"/>
        </w:rPr>
        <w:t xml:space="preserve"> </w:t>
      </w:r>
      <w:r w:rsidRPr="004A7191">
        <w:rPr>
          <w:color w:val="000000" w:themeColor="text1"/>
        </w:rPr>
        <w:t>smaller</w:t>
      </w:r>
      <w:r w:rsidRPr="004A7191">
        <w:rPr>
          <w:color w:val="000000" w:themeColor="text1"/>
          <w:spacing w:val="-27"/>
        </w:rPr>
        <w:t xml:space="preserve"> </w:t>
      </w:r>
      <w:r w:rsidRPr="004A7191">
        <w:rPr>
          <w:color w:val="000000" w:themeColor="text1"/>
        </w:rPr>
        <w:t>size</w:t>
      </w:r>
      <w:r w:rsidRPr="004A7191">
        <w:rPr>
          <w:color w:val="000000" w:themeColor="text1"/>
          <w:spacing w:val="-25"/>
        </w:rPr>
        <w:t xml:space="preserve"> </w:t>
      </w:r>
      <w:r w:rsidRPr="004A7191">
        <w:rPr>
          <w:color w:val="000000" w:themeColor="text1"/>
        </w:rPr>
        <w:t>and</w:t>
      </w:r>
      <w:r w:rsidRPr="004A7191">
        <w:rPr>
          <w:color w:val="000000" w:themeColor="text1"/>
          <w:spacing w:val="-25"/>
        </w:rPr>
        <w:t xml:space="preserve"> </w:t>
      </w:r>
      <w:r w:rsidRPr="004A7191">
        <w:rPr>
          <w:color w:val="000000" w:themeColor="text1"/>
        </w:rPr>
        <w:t>bill.</w:t>
      </w:r>
      <w:r w:rsidRPr="004A7191">
        <w:rPr>
          <w:color w:val="000000" w:themeColor="text1"/>
          <w:spacing w:val="-4"/>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 xml:space="preserve">Himalayan </w:t>
      </w:r>
      <w:proofErr w:type="spellStart"/>
      <w:r w:rsidRPr="004A7191">
        <w:rPr>
          <w:color w:val="000000" w:themeColor="text1"/>
        </w:rPr>
        <w:t>flameback</w:t>
      </w:r>
      <w:proofErr w:type="spellEnd"/>
      <w:r w:rsidRPr="004A7191">
        <w:rPr>
          <w:color w:val="000000" w:themeColor="text1"/>
          <w:spacing w:val="-19"/>
        </w:rPr>
        <w:t xml:space="preserve"> </w:t>
      </w:r>
      <w:r w:rsidRPr="004A7191">
        <w:rPr>
          <w:color w:val="000000" w:themeColor="text1"/>
        </w:rPr>
        <w:t>can</w:t>
      </w:r>
      <w:r w:rsidRPr="004A7191">
        <w:rPr>
          <w:color w:val="000000" w:themeColor="text1"/>
          <w:spacing w:val="-19"/>
        </w:rPr>
        <w:t xml:space="preserve"> </w:t>
      </w:r>
      <w:r w:rsidRPr="004A7191">
        <w:rPr>
          <w:color w:val="000000" w:themeColor="text1"/>
        </w:rPr>
        <w:t>be</w:t>
      </w:r>
      <w:r w:rsidRPr="004A7191">
        <w:rPr>
          <w:color w:val="000000" w:themeColor="text1"/>
          <w:spacing w:val="-20"/>
        </w:rPr>
        <w:t xml:space="preserve"> </w:t>
      </w:r>
      <w:r w:rsidRPr="004A7191">
        <w:rPr>
          <w:color w:val="000000" w:themeColor="text1"/>
        </w:rPr>
        <w:t>identified</w:t>
      </w:r>
      <w:r w:rsidRPr="004A7191">
        <w:rPr>
          <w:color w:val="000000" w:themeColor="text1"/>
          <w:spacing w:val="-19"/>
        </w:rPr>
        <w:t xml:space="preserve"> </w:t>
      </w:r>
      <w:r w:rsidRPr="004A7191">
        <w:rPr>
          <w:color w:val="000000" w:themeColor="text1"/>
        </w:rPr>
        <w:t>by:</w:t>
      </w:r>
      <w:r w:rsidRPr="004A7191">
        <w:rPr>
          <w:color w:val="000000" w:themeColor="text1"/>
          <w:spacing w:val="-18"/>
        </w:rPr>
        <w:t xml:space="preserve"> </w:t>
      </w:r>
      <w:r w:rsidRPr="004A7191">
        <w:rPr>
          <w:color w:val="000000" w:themeColor="text1"/>
        </w:rPr>
        <w:t>their</w:t>
      </w:r>
      <w:r w:rsidRPr="004A7191">
        <w:rPr>
          <w:color w:val="000000" w:themeColor="text1"/>
          <w:spacing w:val="-19"/>
        </w:rPr>
        <w:t xml:space="preserve"> </w:t>
      </w:r>
      <w:r w:rsidRPr="004A7191">
        <w:rPr>
          <w:color w:val="000000" w:themeColor="text1"/>
        </w:rPr>
        <w:t>black</w:t>
      </w:r>
      <w:r w:rsidRPr="004A7191">
        <w:rPr>
          <w:color w:val="000000" w:themeColor="text1"/>
          <w:spacing w:val="-20"/>
        </w:rPr>
        <w:t xml:space="preserve"> </w:t>
      </w:r>
      <w:r w:rsidRPr="004A7191">
        <w:rPr>
          <w:color w:val="000000" w:themeColor="text1"/>
        </w:rPr>
        <w:t>hind</w:t>
      </w:r>
      <w:r w:rsidRPr="004A7191">
        <w:rPr>
          <w:color w:val="000000" w:themeColor="text1"/>
          <w:spacing w:val="-1"/>
        </w:rPr>
        <w:t xml:space="preserve"> </w:t>
      </w:r>
      <w:r w:rsidRPr="004A7191">
        <w:rPr>
          <w:color w:val="000000" w:themeColor="text1"/>
        </w:rPr>
        <w:t>neck,</w:t>
      </w:r>
      <w:r w:rsidRPr="004A7191">
        <w:rPr>
          <w:color w:val="000000" w:themeColor="text1"/>
          <w:spacing w:val="-1"/>
        </w:rPr>
        <w:t xml:space="preserve"> </w:t>
      </w:r>
      <w:r w:rsidRPr="004A7191">
        <w:rPr>
          <w:color w:val="000000" w:themeColor="text1"/>
        </w:rPr>
        <w:t>the</w:t>
      </w:r>
      <w:r w:rsidRPr="004A7191">
        <w:rPr>
          <w:color w:val="000000" w:themeColor="text1"/>
          <w:spacing w:val="-3"/>
        </w:rPr>
        <w:t xml:space="preserve"> </w:t>
      </w:r>
      <w:r w:rsidRPr="004A7191">
        <w:rPr>
          <w:color w:val="000000" w:themeColor="text1"/>
        </w:rPr>
        <w:t>brownish</w:t>
      </w:r>
      <w:r w:rsidRPr="004A7191">
        <w:rPr>
          <w:color w:val="000000" w:themeColor="text1"/>
          <w:spacing w:val="-1"/>
        </w:rPr>
        <w:t xml:space="preserve"> </w:t>
      </w:r>
      <w:proofErr w:type="spellStart"/>
      <w:r w:rsidRPr="004A7191">
        <w:rPr>
          <w:color w:val="000000" w:themeColor="text1"/>
        </w:rPr>
        <w:t>centre</w:t>
      </w:r>
      <w:proofErr w:type="spellEnd"/>
      <w:r w:rsidRPr="004A7191">
        <w:rPr>
          <w:color w:val="000000" w:themeColor="text1"/>
        </w:rPr>
        <w:t xml:space="preserve"> on</w:t>
      </w:r>
      <w:r w:rsidRPr="004A7191">
        <w:rPr>
          <w:color w:val="000000" w:themeColor="text1"/>
          <w:spacing w:val="-1"/>
        </w:rPr>
        <w:t xml:space="preserve"> </w:t>
      </w:r>
      <w:r w:rsidRPr="004A7191">
        <w:rPr>
          <w:color w:val="000000" w:themeColor="text1"/>
        </w:rPr>
        <w:t>their</w:t>
      </w:r>
      <w:r w:rsidRPr="004A7191">
        <w:rPr>
          <w:color w:val="000000" w:themeColor="text1"/>
          <w:spacing w:val="-1"/>
        </w:rPr>
        <w:t xml:space="preserve"> </w:t>
      </w:r>
      <w:r w:rsidRPr="004A7191">
        <w:rPr>
          <w:color w:val="000000" w:themeColor="text1"/>
        </w:rPr>
        <w:t>throat,</w:t>
      </w:r>
      <w:r w:rsidRPr="004A7191">
        <w:rPr>
          <w:color w:val="000000" w:themeColor="text1"/>
          <w:spacing w:val="-1"/>
        </w:rPr>
        <w:t xml:space="preserve"> </w:t>
      </w:r>
      <w:r w:rsidRPr="004A7191">
        <w:rPr>
          <w:color w:val="000000" w:themeColor="text1"/>
        </w:rPr>
        <w:t>that</w:t>
      </w:r>
      <w:r w:rsidRPr="004A7191">
        <w:rPr>
          <w:color w:val="000000" w:themeColor="text1"/>
          <w:spacing w:val="-1"/>
        </w:rPr>
        <w:t xml:space="preserve"> </w:t>
      </w:r>
      <w:r w:rsidRPr="004A7191">
        <w:rPr>
          <w:color w:val="000000" w:themeColor="text1"/>
        </w:rPr>
        <w:t>can go</w:t>
      </w:r>
      <w:r w:rsidRPr="004A7191">
        <w:rPr>
          <w:color w:val="000000" w:themeColor="text1"/>
          <w:spacing w:val="-1"/>
        </w:rPr>
        <w:t xml:space="preserve"> </w:t>
      </w:r>
      <w:r w:rsidRPr="004A7191">
        <w:rPr>
          <w:color w:val="000000" w:themeColor="text1"/>
        </w:rPr>
        <w:t>down</w:t>
      </w:r>
      <w:r w:rsidRPr="004A7191">
        <w:rPr>
          <w:color w:val="000000" w:themeColor="text1"/>
          <w:spacing w:val="-1"/>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breast</w:t>
      </w:r>
      <w:r w:rsidRPr="004A7191">
        <w:rPr>
          <w:color w:val="000000" w:themeColor="text1"/>
          <w:spacing w:val="-15"/>
        </w:rPr>
        <w:t xml:space="preserve"> </w:t>
      </w:r>
      <w:r w:rsidRPr="004A7191">
        <w:rPr>
          <w:color w:val="000000" w:themeColor="text1"/>
        </w:rPr>
        <w:t>on</w:t>
      </w:r>
      <w:r w:rsidRPr="004A7191">
        <w:rPr>
          <w:color w:val="000000" w:themeColor="text1"/>
          <w:spacing w:val="-15"/>
        </w:rPr>
        <w:t xml:space="preserve"> </w:t>
      </w:r>
      <w:r w:rsidRPr="004A7191">
        <w:rPr>
          <w:color w:val="000000" w:themeColor="text1"/>
        </w:rPr>
        <w:t>some</w:t>
      </w:r>
      <w:r w:rsidRPr="004A7191">
        <w:rPr>
          <w:color w:val="000000" w:themeColor="text1"/>
          <w:spacing w:val="-15"/>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is</w:t>
      </w:r>
      <w:r w:rsidRPr="004A7191">
        <w:rPr>
          <w:color w:val="000000" w:themeColor="text1"/>
          <w:spacing w:val="-14"/>
        </w:rPr>
        <w:t xml:space="preserve"> </w:t>
      </w:r>
      <w:r w:rsidRPr="004A7191">
        <w:rPr>
          <w:color w:val="000000" w:themeColor="text1"/>
        </w:rPr>
        <w:t>bordered</w:t>
      </w:r>
      <w:r w:rsidRPr="004A7191">
        <w:rPr>
          <w:color w:val="000000" w:themeColor="text1"/>
          <w:spacing w:val="-15"/>
        </w:rPr>
        <w:t xml:space="preserve"> </w:t>
      </w:r>
      <w:r w:rsidRPr="004A7191">
        <w:rPr>
          <w:color w:val="000000" w:themeColor="text1"/>
        </w:rPr>
        <w:t>by</w:t>
      </w:r>
      <w:r w:rsidRPr="004A7191">
        <w:rPr>
          <w:color w:val="000000" w:themeColor="text1"/>
          <w:spacing w:val="-17"/>
        </w:rPr>
        <w:t xml:space="preserve"> </w:t>
      </w:r>
      <w:r w:rsidRPr="004A7191">
        <w:rPr>
          <w:color w:val="000000" w:themeColor="text1"/>
        </w:rPr>
        <w:t>an irregular black</w:t>
      </w:r>
      <w:r w:rsidRPr="004A7191">
        <w:rPr>
          <w:color w:val="000000" w:themeColor="text1"/>
          <w:spacing w:val="-30"/>
        </w:rPr>
        <w:t xml:space="preserve"> </w:t>
      </w:r>
      <w:r w:rsidRPr="004A7191">
        <w:rPr>
          <w:color w:val="000000" w:themeColor="text1"/>
        </w:rPr>
        <w:t>spotting.</w:t>
      </w:r>
    </w:p>
    <w:p w14:paraId="3CCF7759" w14:textId="77777777" w:rsidR="006500DE" w:rsidRPr="004A7191" w:rsidRDefault="004A7191">
      <w:pPr>
        <w:pStyle w:val="BodyText"/>
        <w:spacing w:line="216" w:lineRule="exact"/>
        <w:ind w:left="1140"/>
        <w:rPr>
          <w:color w:val="000000" w:themeColor="text1"/>
        </w:rPr>
      </w:pPr>
      <w:r w:rsidRPr="004A7191">
        <w:rPr>
          <w:color w:val="000000" w:themeColor="text1"/>
        </w:rPr>
        <w:t xml:space="preserve">They also have an indistinct divided moustachial stripe, the </w:t>
      </w:r>
      <w:proofErr w:type="spellStart"/>
      <w:r w:rsidRPr="004A7191">
        <w:rPr>
          <w:color w:val="000000" w:themeColor="text1"/>
        </w:rPr>
        <w:t>centre</w:t>
      </w:r>
      <w:proofErr w:type="spellEnd"/>
      <w:r w:rsidRPr="004A7191">
        <w:rPr>
          <w:color w:val="000000" w:themeColor="text1"/>
        </w:rPr>
        <w:t xml:space="preserve"> of</w:t>
      </w:r>
    </w:p>
    <w:p w14:paraId="7E22774E" w14:textId="77777777" w:rsidR="006500DE" w:rsidRPr="004A7191" w:rsidRDefault="004A7191">
      <w:pPr>
        <w:pStyle w:val="BodyText"/>
        <w:spacing w:before="3" w:line="235" w:lineRule="auto"/>
        <w:ind w:left="1140" w:right="1188"/>
        <w:rPr>
          <w:color w:val="000000" w:themeColor="text1"/>
        </w:rPr>
      </w:pPr>
      <w:r w:rsidRPr="004A7191">
        <w:rPr>
          <w:color w:val="000000" w:themeColor="text1"/>
        </w:rPr>
        <w:t xml:space="preserve">which is brownish and sometimes reddish in males. The Himalayan </w:t>
      </w:r>
      <w:proofErr w:type="spellStart"/>
      <w:r w:rsidRPr="004A7191">
        <w:rPr>
          <w:color w:val="000000" w:themeColor="text1"/>
        </w:rPr>
        <w:t>flameback</w:t>
      </w:r>
      <w:proofErr w:type="spellEnd"/>
      <w:r w:rsidRPr="004A7191">
        <w:rPr>
          <w:color w:val="000000" w:themeColor="text1"/>
        </w:rPr>
        <w:t xml:space="preserve"> also has ether reddish or brown eye and three toes. The breast of the Himalayan </w:t>
      </w:r>
      <w:proofErr w:type="spellStart"/>
      <w:r w:rsidRPr="004A7191">
        <w:rPr>
          <w:color w:val="000000" w:themeColor="text1"/>
        </w:rPr>
        <w:t>flameback</w:t>
      </w:r>
      <w:proofErr w:type="spellEnd"/>
      <w:r w:rsidRPr="004A7191">
        <w:rPr>
          <w:color w:val="000000" w:themeColor="text1"/>
        </w:rPr>
        <w:t xml:space="preserve"> is irregularly streaked with black but on occasion completely white. Their wings are coppery brown to red in </w:t>
      </w:r>
      <w:proofErr w:type="spellStart"/>
      <w:r w:rsidRPr="004A7191">
        <w:rPr>
          <w:color w:val="000000" w:themeColor="text1"/>
        </w:rPr>
        <w:t>colour</w:t>
      </w:r>
      <w:proofErr w:type="spellEnd"/>
      <w:r w:rsidRPr="004A7191">
        <w:rPr>
          <w:color w:val="000000" w:themeColor="text1"/>
        </w:rPr>
        <w:t>. Lastly the males have</w:t>
      </w:r>
    </w:p>
    <w:p w14:paraId="0B47F3B5" w14:textId="77777777" w:rsidR="006500DE" w:rsidRPr="004A7191" w:rsidRDefault="004A7191">
      <w:pPr>
        <w:pStyle w:val="BodyText"/>
        <w:spacing w:before="10"/>
        <w:ind w:left="1140" w:right="1342"/>
        <w:jc w:val="both"/>
        <w:rPr>
          <w:color w:val="000000" w:themeColor="text1"/>
        </w:rPr>
      </w:pPr>
      <w:r w:rsidRPr="004A7191">
        <w:rPr>
          <w:color w:val="000000" w:themeColor="text1"/>
        </w:rPr>
        <w:t>a</w:t>
      </w:r>
      <w:r w:rsidRPr="004A7191">
        <w:rPr>
          <w:color w:val="000000" w:themeColor="text1"/>
          <w:spacing w:val="-9"/>
        </w:rPr>
        <w:t xml:space="preserve"> </w:t>
      </w:r>
      <w:r w:rsidRPr="004A7191">
        <w:rPr>
          <w:color w:val="000000" w:themeColor="text1"/>
        </w:rPr>
        <w:t>yellowish-red</w:t>
      </w:r>
      <w:r w:rsidRPr="004A7191">
        <w:rPr>
          <w:color w:val="000000" w:themeColor="text1"/>
          <w:spacing w:val="-10"/>
        </w:rPr>
        <w:t xml:space="preserve"> </w:t>
      </w:r>
      <w:r w:rsidRPr="004A7191">
        <w:rPr>
          <w:color w:val="000000" w:themeColor="text1"/>
        </w:rPr>
        <w:t>forehead</w:t>
      </w:r>
      <w:r w:rsidRPr="004A7191">
        <w:rPr>
          <w:color w:val="000000" w:themeColor="text1"/>
          <w:spacing w:val="-10"/>
        </w:rPr>
        <w:t xml:space="preserve"> </w:t>
      </w:r>
      <w:r w:rsidRPr="004A7191">
        <w:rPr>
          <w:color w:val="000000" w:themeColor="text1"/>
        </w:rPr>
        <w:t>that</w:t>
      </w:r>
      <w:r w:rsidRPr="004A7191">
        <w:rPr>
          <w:color w:val="000000" w:themeColor="text1"/>
          <w:spacing w:val="-9"/>
        </w:rPr>
        <w:t xml:space="preserve"> </w:t>
      </w:r>
      <w:r w:rsidRPr="004A7191">
        <w:rPr>
          <w:color w:val="000000" w:themeColor="text1"/>
        </w:rPr>
        <w:t>becomes</w:t>
      </w:r>
      <w:r w:rsidRPr="004A7191">
        <w:rPr>
          <w:color w:val="000000" w:themeColor="text1"/>
          <w:spacing w:val="-9"/>
        </w:rPr>
        <w:t xml:space="preserve"> </w:t>
      </w:r>
      <w:r w:rsidRPr="004A7191">
        <w:rPr>
          <w:color w:val="000000" w:themeColor="text1"/>
        </w:rPr>
        <w:t>more</w:t>
      </w:r>
      <w:r w:rsidRPr="004A7191">
        <w:rPr>
          <w:color w:val="000000" w:themeColor="text1"/>
          <w:spacing w:val="-10"/>
        </w:rPr>
        <w:t xml:space="preserve"> </w:t>
      </w:r>
      <w:r w:rsidRPr="004A7191">
        <w:rPr>
          <w:color w:val="000000" w:themeColor="text1"/>
        </w:rPr>
        <w:t>red</w:t>
      </w:r>
      <w:r w:rsidRPr="004A7191">
        <w:rPr>
          <w:color w:val="000000" w:themeColor="text1"/>
          <w:spacing w:val="-10"/>
        </w:rPr>
        <w:t xml:space="preserve"> </w:t>
      </w:r>
      <w:r w:rsidRPr="004A7191">
        <w:rPr>
          <w:color w:val="000000" w:themeColor="text1"/>
        </w:rPr>
        <w:t>on</w:t>
      </w:r>
      <w:r w:rsidRPr="004A7191">
        <w:rPr>
          <w:color w:val="000000" w:themeColor="text1"/>
          <w:spacing w:val="-10"/>
        </w:rPr>
        <w:t xml:space="preserve"> </w:t>
      </w:r>
      <w:r w:rsidRPr="004A7191">
        <w:rPr>
          <w:color w:val="000000" w:themeColor="text1"/>
        </w:rPr>
        <w:t>the</w:t>
      </w:r>
      <w:r w:rsidRPr="004A7191">
        <w:rPr>
          <w:color w:val="000000" w:themeColor="text1"/>
          <w:spacing w:val="-9"/>
        </w:rPr>
        <w:t xml:space="preserve"> </w:t>
      </w:r>
      <w:r w:rsidRPr="004A7191">
        <w:rPr>
          <w:color w:val="000000" w:themeColor="text1"/>
        </w:rPr>
        <w:t>crest.</w:t>
      </w:r>
      <w:r w:rsidRPr="004A7191">
        <w:rPr>
          <w:color w:val="000000" w:themeColor="text1"/>
          <w:spacing w:val="-9"/>
        </w:rPr>
        <w:t xml:space="preserve"> </w:t>
      </w:r>
      <w:r w:rsidRPr="004A7191">
        <w:rPr>
          <w:color w:val="000000" w:themeColor="text1"/>
        </w:rPr>
        <w:t>In</w:t>
      </w:r>
      <w:r w:rsidRPr="004A7191">
        <w:rPr>
          <w:color w:val="000000" w:themeColor="text1"/>
          <w:spacing w:val="6"/>
        </w:rPr>
        <w:t xml:space="preserve"> </w:t>
      </w:r>
      <w:r w:rsidRPr="004A7191">
        <w:rPr>
          <w:color w:val="000000" w:themeColor="text1"/>
        </w:rPr>
        <w:t xml:space="preserve">contrast, the </w:t>
      </w:r>
      <w:r w:rsidRPr="004A7191">
        <w:rPr>
          <w:color w:val="000000" w:themeColor="text1"/>
          <w:spacing w:val="-6"/>
        </w:rPr>
        <w:t xml:space="preserve">female’s </w:t>
      </w:r>
      <w:r w:rsidRPr="004A7191">
        <w:rPr>
          <w:color w:val="000000" w:themeColor="text1"/>
        </w:rPr>
        <w:t>crest is entirely black streaked with white. In both sexes the crest</w:t>
      </w:r>
      <w:r w:rsidRPr="004A7191">
        <w:rPr>
          <w:color w:val="000000" w:themeColor="text1"/>
          <w:spacing w:val="-15"/>
        </w:rPr>
        <w:t xml:space="preserve"> </w:t>
      </w:r>
      <w:r w:rsidRPr="004A7191">
        <w:rPr>
          <w:color w:val="000000" w:themeColor="text1"/>
        </w:rPr>
        <w:t>is</w:t>
      </w:r>
      <w:r w:rsidRPr="004A7191">
        <w:rPr>
          <w:color w:val="000000" w:themeColor="text1"/>
          <w:spacing w:val="-14"/>
        </w:rPr>
        <w:t xml:space="preserve"> </w:t>
      </w:r>
      <w:r w:rsidRPr="004A7191">
        <w:rPr>
          <w:color w:val="000000" w:themeColor="text1"/>
        </w:rPr>
        <w:t>bordered</w:t>
      </w:r>
      <w:r w:rsidRPr="004A7191">
        <w:rPr>
          <w:color w:val="000000" w:themeColor="text1"/>
          <w:spacing w:val="-14"/>
        </w:rPr>
        <w:t xml:space="preserve"> </w:t>
      </w:r>
      <w:r w:rsidRPr="004A7191">
        <w:rPr>
          <w:color w:val="000000" w:themeColor="text1"/>
        </w:rPr>
        <w:t>by</w:t>
      </w:r>
      <w:r w:rsidRPr="004A7191">
        <w:rPr>
          <w:color w:val="000000" w:themeColor="text1"/>
          <w:spacing w:val="-17"/>
        </w:rPr>
        <w:t xml:space="preserve"> </w:t>
      </w:r>
      <w:r w:rsidRPr="004A7191">
        <w:rPr>
          <w:color w:val="000000" w:themeColor="text1"/>
        </w:rPr>
        <w:t>white</w:t>
      </w:r>
      <w:r w:rsidRPr="004A7191">
        <w:rPr>
          <w:color w:val="000000" w:themeColor="text1"/>
          <w:spacing w:val="-14"/>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black</w:t>
      </w:r>
      <w:r w:rsidRPr="004A7191">
        <w:rPr>
          <w:color w:val="000000" w:themeColor="text1"/>
          <w:spacing w:val="-15"/>
        </w:rPr>
        <w:t xml:space="preserve"> </w:t>
      </w:r>
      <w:r w:rsidRPr="004A7191">
        <w:rPr>
          <w:color w:val="000000" w:themeColor="text1"/>
        </w:rPr>
        <w:t>bands</w:t>
      </w:r>
      <w:r w:rsidRPr="004A7191">
        <w:rPr>
          <w:color w:val="000000" w:themeColor="text1"/>
          <w:spacing w:val="-15"/>
        </w:rPr>
        <w:t xml:space="preserve"> </w:t>
      </w:r>
      <w:r w:rsidRPr="004A7191">
        <w:rPr>
          <w:color w:val="000000" w:themeColor="text1"/>
        </w:rPr>
        <w:t>on</w:t>
      </w:r>
      <w:r w:rsidRPr="004A7191">
        <w:rPr>
          <w:color w:val="000000" w:themeColor="text1"/>
          <w:spacing w:val="-1"/>
        </w:rPr>
        <w:t xml:space="preserve"> </w:t>
      </w:r>
      <w:r w:rsidRPr="004A7191">
        <w:rPr>
          <w:color w:val="000000" w:themeColor="text1"/>
        </w:rPr>
        <w:t>either</w:t>
      </w:r>
      <w:r w:rsidRPr="004A7191">
        <w:rPr>
          <w:color w:val="000000" w:themeColor="text1"/>
          <w:spacing w:val="-14"/>
        </w:rPr>
        <w:t xml:space="preserve"> </w:t>
      </w:r>
      <w:r w:rsidRPr="004A7191">
        <w:rPr>
          <w:color w:val="000000" w:themeColor="text1"/>
        </w:rPr>
        <w:t>side</w:t>
      </w:r>
      <w:r w:rsidRPr="004A7191">
        <w:rPr>
          <w:color w:val="000000" w:themeColor="text1"/>
          <w:spacing w:val="-14"/>
        </w:rPr>
        <w:t xml:space="preserve"> </w:t>
      </w:r>
      <w:r w:rsidRPr="004A7191">
        <w:rPr>
          <w:color w:val="000000" w:themeColor="text1"/>
        </w:rPr>
        <w:t>of</w:t>
      </w:r>
      <w:r w:rsidRPr="004A7191">
        <w:rPr>
          <w:color w:val="000000" w:themeColor="text1"/>
          <w:spacing w:val="-14"/>
        </w:rPr>
        <w:t xml:space="preserve"> </w:t>
      </w:r>
      <w:r w:rsidRPr="004A7191">
        <w:rPr>
          <w:color w:val="000000" w:themeColor="text1"/>
        </w:rPr>
        <w:t>their</w:t>
      </w:r>
      <w:r w:rsidRPr="004A7191">
        <w:rPr>
          <w:color w:val="000000" w:themeColor="text1"/>
          <w:spacing w:val="-13"/>
        </w:rPr>
        <w:t xml:space="preserve"> </w:t>
      </w:r>
      <w:r w:rsidRPr="004A7191">
        <w:rPr>
          <w:color w:val="000000" w:themeColor="text1"/>
        </w:rPr>
        <w:t>head.</w:t>
      </w:r>
    </w:p>
    <w:p w14:paraId="625D30B5" w14:textId="77777777" w:rsidR="006500DE" w:rsidRPr="004A7191" w:rsidRDefault="004A7191">
      <w:pPr>
        <w:pStyle w:val="BodyText"/>
        <w:spacing w:line="237" w:lineRule="auto"/>
        <w:ind w:left="1140" w:right="1159" w:firstLine="280"/>
        <w:rPr>
          <w:color w:val="000000" w:themeColor="text1"/>
        </w:rPr>
      </w:pPr>
      <w:r w:rsidRPr="004A7191">
        <w:rPr>
          <w:color w:val="000000" w:themeColor="text1"/>
        </w:rPr>
        <w:t xml:space="preserve">Himalayan </w:t>
      </w:r>
      <w:proofErr w:type="spellStart"/>
      <w:r w:rsidRPr="004A7191">
        <w:rPr>
          <w:color w:val="000000" w:themeColor="text1"/>
        </w:rPr>
        <w:t>Flamebacks</w:t>
      </w:r>
      <w:proofErr w:type="spellEnd"/>
      <w:r w:rsidRPr="004A7191">
        <w:rPr>
          <w:color w:val="000000" w:themeColor="text1"/>
        </w:rPr>
        <w:t xml:space="preserve"> are commonly found in the Indian subcontinent, primarily in the lower-to-middle altitudes of the Himalayan </w:t>
      </w:r>
      <w:proofErr w:type="spellStart"/>
      <w:r w:rsidRPr="004A7191">
        <w:rPr>
          <w:color w:val="000000" w:themeColor="text1"/>
        </w:rPr>
        <w:t>sal</w:t>
      </w:r>
      <w:proofErr w:type="spellEnd"/>
      <w:r w:rsidRPr="004A7191">
        <w:rPr>
          <w:color w:val="000000" w:themeColor="text1"/>
        </w:rPr>
        <w:t xml:space="preserve"> forest region. Its range spans across Bangladesh, Bhutan, India, Myanmar, and Nepal, where they are year-round residents.</w:t>
      </w:r>
    </w:p>
    <w:p w14:paraId="2C22744F" w14:textId="77777777" w:rsidR="006500DE" w:rsidRPr="004A7191" w:rsidRDefault="006500DE">
      <w:pPr>
        <w:spacing w:line="237" w:lineRule="auto"/>
        <w:rPr>
          <w:color w:val="000000" w:themeColor="text1"/>
        </w:rPr>
        <w:sectPr w:rsidR="006500DE" w:rsidRPr="004A7191">
          <w:pgSz w:w="8240" w:h="12200"/>
          <w:pgMar w:top="1060" w:right="0" w:bottom="280" w:left="0" w:header="720" w:footer="720" w:gutter="0"/>
          <w:cols w:space="720"/>
        </w:sectPr>
      </w:pPr>
    </w:p>
    <w:p w14:paraId="40D4CB66" w14:textId="77777777" w:rsidR="006500DE" w:rsidRPr="004A7191" w:rsidRDefault="006500DE">
      <w:pPr>
        <w:pStyle w:val="BodyText"/>
        <w:rPr>
          <w:color w:val="000000" w:themeColor="text1"/>
        </w:rPr>
      </w:pPr>
    </w:p>
    <w:p w14:paraId="3E8BD395" w14:textId="77777777" w:rsidR="006500DE" w:rsidRPr="004A7191" w:rsidRDefault="006500DE">
      <w:pPr>
        <w:pStyle w:val="BodyText"/>
        <w:rPr>
          <w:color w:val="000000" w:themeColor="text1"/>
        </w:rPr>
      </w:pPr>
    </w:p>
    <w:p w14:paraId="1540D891" w14:textId="77777777" w:rsidR="006500DE" w:rsidRPr="004A7191" w:rsidRDefault="006500DE">
      <w:pPr>
        <w:pStyle w:val="BodyText"/>
        <w:rPr>
          <w:color w:val="000000" w:themeColor="text1"/>
        </w:rPr>
      </w:pPr>
    </w:p>
    <w:p w14:paraId="73C0F98E" w14:textId="77777777" w:rsidR="006500DE" w:rsidRPr="004A7191" w:rsidRDefault="006500DE">
      <w:pPr>
        <w:pStyle w:val="BodyText"/>
        <w:rPr>
          <w:color w:val="000000" w:themeColor="text1"/>
        </w:rPr>
      </w:pPr>
    </w:p>
    <w:p w14:paraId="4D32B658" w14:textId="77777777" w:rsidR="006500DE" w:rsidRPr="004A7191" w:rsidRDefault="006500DE">
      <w:pPr>
        <w:pStyle w:val="BodyText"/>
        <w:rPr>
          <w:color w:val="000000" w:themeColor="text1"/>
        </w:rPr>
      </w:pPr>
    </w:p>
    <w:p w14:paraId="2D8A2E41" w14:textId="77777777" w:rsidR="006500DE" w:rsidRPr="004A7191" w:rsidRDefault="006500DE">
      <w:pPr>
        <w:pStyle w:val="BodyText"/>
        <w:rPr>
          <w:color w:val="000000" w:themeColor="text1"/>
        </w:rPr>
      </w:pPr>
    </w:p>
    <w:p w14:paraId="291D36C0" w14:textId="77777777" w:rsidR="006500DE" w:rsidRPr="004A7191" w:rsidRDefault="006500DE">
      <w:pPr>
        <w:pStyle w:val="BodyText"/>
        <w:rPr>
          <w:color w:val="000000" w:themeColor="text1"/>
        </w:rPr>
      </w:pPr>
    </w:p>
    <w:p w14:paraId="60CA33FF" w14:textId="77777777" w:rsidR="006500DE" w:rsidRPr="004A7191" w:rsidRDefault="006500DE">
      <w:pPr>
        <w:pStyle w:val="BodyText"/>
        <w:rPr>
          <w:color w:val="000000" w:themeColor="text1"/>
        </w:rPr>
      </w:pPr>
    </w:p>
    <w:p w14:paraId="4839AC15" w14:textId="77777777" w:rsidR="006500DE" w:rsidRPr="004A7191" w:rsidRDefault="006500DE">
      <w:pPr>
        <w:pStyle w:val="BodyText"/>
        <w:rPr>
          <w:color w:val="000000" w:themeColor="text1"/>
        </w:rPr>
      </w:pPr>
    </w:p>
    <w:p w14:paraId="678B716D" w14:textId="77777777" w:rsidR="006500DE" w:rsidRPr="004A7191" w:rsidRDefault="006500DE">
      <w:pPr>
        <w:pStyle w:val="BodyText"/>
        <w:rPr>
          <w:color w:val="000000" w:themeColor="text1"/>
        </w:rPr>
      </w:pPr>
    </w:p>
    <w:p w14:paraId="6B8B4D98" w14:textId="77777777" w:rsidR="006500DE" w:rsidRPr="004A7191" w:rsidRDefault="006500DE">
      <w:pPr>
        <w:pStyle w:val="BodyText"/>
        <w:rPr>
          <w:color w:val="000000" w:themeColor="text1"/>
        </w:rPr>
      </w:pPr>
    </w:p>
    <w:p w14:paraId="5A2CA8BE" w14:textId="77777777" w:rsidR="006500DE" w:rsidRPr="004A7191" w:rsidRDefault="006500DE">
      <w:pPr>
        <w:pStyle w:val="BodyText"/>
        <w:rPr>
          <w:color w:val="000000" w:themeColor="text1"/>
        </w:rPr>
      </w:pPr>
    </w:p>
    <w:p w14:paraId="7E5269D8" w14:textId="77777777" w:rsidR="006500DE" w:rsidRPr="004A7191" w:rsidRDefault="006500DE">
      <w:pPr>
        <w:pStyle w:val="BodyText"/>
        <w:rPr>
          <w:color w:val="000000" w:themeColor="text1"/>
        </w:rPr>
      </w:pPr>
    </w:p>
    <w:p w14:paraId="3AB38818" w14:textId="77777777" w:rsidR="006500DE" w:rsidRPr="004A7191" w:rsidRDefault="006500DE">
      <w:pPr>
        <w:pStyle w:val="BodyText"/>
        <w:rPr>
          <w:color w:val="000000" w:themeColor="text1"/>
        </w:rPr>
      </w:pPr>
    </w:p>
    <w:p w14:paraId="1478C7AE" w14:textId="77777777" w:rsidR="006500DE" w:rsidRPr="004A7191" w:rsidRDefault="006500DE">
      <w:pPr>
        <w:pStyle w:val="BodyText"/>
        <w:rPr>
          <w:color w:val="000000" w:themeColor="text1"/>
        </w:rPr>
      </w:pPr>
    </w:p>
    <w:p w14:paraId="78911235" w14:textId="77777777" w:rsidR="006500DE" w:rsidRPr="004A7191" w:rsidRDefault="006500DE">
      <w:pPr>
        <w:pStyle w:val="BodyText"/>
        <w:rPr>
          <w:color w:val="000000" w:themeColor="text1"/>
        </w:rPr>
      </w:pPr>
    </w:p>
    <w:p w14:paraId="70747DB4" w14:textId="77777777" w:rsidR="006500DE" w:rsidRPr="004A7191" w:rsidRDefault="006500DE">
      <w:pPr>
        <w:pStyle w:val="BodyText"/>
        <w:rPr>
          <w:color w:val="000000" w:themeColor="text1"/>
        </w:rPr>
      </w:pPr>
    </w:p>
    <w:p w14:paraId="4007455F" w14:textId="77777777" w:rsidR="006500DE" w:rsidRPr="004A7191" w:rsidRDefault="006500DE">
      <w:pPr>
        <w:pStyle w:val="BodyText"/>
        <w:rPr>
          <w:color w:val="000000" w:themeColor="text1"/>
        </w:rPr>
      </w:pPr>
    </w:p>
    <w:p w14:paraId="71FD2566" w14:textId="77777777" w:rsidR="006500DE" w:rsidRPr="004A7191" w:rsidRDefault="006500DE">
      <w:pPr>
        <w:pStyle w:val="BodyText"/>
        <w:rPr>
          <w:color w:val="000000" w:themeColor="text1"/>
        </w:rPr>
      </w:pPr>
    </w:p>
    <w:p w14:paraId="1790BCBB" w14:textId="77777777" w:rsidR="006500DE" w:rsidRPr="004A7191" w:rsidRDefault="006500DE">
      <w:pPr>
        <w:pStyle w:val="BodyText"/>
        <w:rPr>
          <w:color w:val="000000" w:themeColor="text1"/>
        </w:rPr>
      </w:pPr>
    </w:p>
    <w:p w14:paraId="26A52362" w14:textId="77777777" w:rsidR="006500DE" w:rsidRPr="004A7191" w:rsidRDefault="006500DE">
      <w:pPr>
        <w:pStyle w:val="BodyText"/>
        <w:rPr>
          <w:color w:val="000000" w:themeColor="text1"/>
        </w:rPr>
      </w:pPr>
    </w:p>
    <w:p w14:paraId="284B2B16" w14:textId="77777777" w:rsidR="006500DE" w:rsidRPr="004A7191" w:rsidRDefault="006500DE">
      <w:pPr>
        <w:pStyle w:val="BodyText"/>
        <w:rPr>
          <w:color w:val="000000" w:themeColor="text1"/>
        </w:rPr>
      </w:pPr>
    </w:p>
    <w:p w14:paraId="66C0C594" w14:textId="77777777" w:rsidR="006500DE" w:rsidRPr="004A7191" w:rsidRDefault="006500DE">
      <w:pPr>
        <w:pStyle w:val="BodyText"/>
        <w:rPr>
          <w:color w:val="000000" w:themeColor="text1"/>
        </w:rPr>
      </w:pPr>
    </w:p>
    <w:p w14:paraId="0C68AFC3" w14:textId="77777777" w:rsidR="006500DE" w:rsidRPr="004A7191" w:rsidRDefault="004A7191">
      <w:pPr>
        <w:pStyle w:val="Heading2"/>
        <w:spacing w:before="186"/>
        <w:rPr>
          <w:color w:val="000000" w:themeColor="text1"/>
        </w:rPr>
      </w:pPr>
      <w:r w:rsidRPr="004A7191">
        <w:rPr>
          <w:color w:val="000000" w:themeColor="text1"/>
        </w:rPr>
        <w:t>Conservation status</w:t>
      </w:r>
    </w:p>
    <w:p w14:paraId="272B7C05" w14:textId="77777777" w:rsidR="006500DE" w:rsidRPr="004A7191" w:rsidRDefault="006500DE">
      <w:pPr>
        <w:pStyle w:val="BodyText"/>
        <w:spacing w:before="4"/>
        <w:rPr>
          <w:b/>
          <w:color w:val="000000" w:themeColor="text1"/>
          <w:sz w:val="14"/>
        </w:rPr>
      </w:pPr>
    </w:p>
    <w:p w14:paraId="4A419DCA" w14:textId="77777777" w:rsidR="006500DE" w:rsidRPr="004A7191" w:rsidRDefault="006500DE">
      <w:pPr>
        <w:rPr>
          <w:color w:val="000000" w:themeColor="text1"/>
          <w:sz w:val="14"/>
        </w:rPr>
        <w:sectPr w:rsidR="006500DE" w:rsidRPr="004A7191">
          <w:pgSz w:w="8240" w:h="12200"/>
          <w:pgMar w:top="1140" w:right="0" w:bottom="280" w:left="0" w:header="720" w:footer="720" w:gutter="0"/>
          <w:cols w:space="720"/>
        </w:sectPr>
      </w:pPr>
    </w:p>
    <w:p w14:paraId="524F1D48" w14:textId="77777777" w:rsidR="006500DE" w:rsidRPr="004A7191" w:rsidRDefault="004A7191">
      <w:pPr>
        <w:tabs>
          <w:tab w:val="left" w:pos="2591"/>
        </w:tabs>
        <w:spacing w:before="94"/>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40233743" w14:textId="77777777" w:rsidR="006500DE" w:rsidRPr="004A7191" w:rsidRDefault="004A7191">
      <w:pPr>
        <w:pStyle w:val="BodyText"/>
        <w:tabs>
          <w:tab w:val="left" w:pos="1758"/>
          <w:tab w:val="left" w:pos="2289"/>
          <w:tab w:val="left" w:pos="2795"/>
          <w:tab w:val="left" w:pos="3297"/>
        </w:tabs>
        <w:spacing w:before="177"/>
        <w:ind w:left="128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220BD298" w14:textId="77777777" w:rsidR="006500DE" w:rsidRPr="004A7191" w:rsidRDefault="004A7191">
      <w:pPr>
        <w:spacing w:before="113" w:line="208" w:lineRule="auto"/>
        <w:ind w:left="560" w:right="3537" w:firstLine="120"/>
        <w:rPr>
          <w:color w:val="000000" w:themeColor="text1"/>
          <w:sz w:val="16"/>
        </w:rPr>
      </w:pPr>
      <w:r w:rsidRPr="004A7191">
        <w:rPr>
          <w:color w:val="000000" w:themeColor="text1"/>
        </w:rPr>
        <w:br w:type="column"/>
      </w:r>
      <w:r w:rsidRPr="004A7191">
        <w:rPr>
          <w:color w:val="000000" w:themeColor="text1"/>
          <w:sz w:val="16"/>
        </w:rPr>
        <w:t>Least Concern</w:t>
      </w:r>
    </w:p>
    <w:p w14:paraId="3A9ACF1C" w14:textId="77777777" w:rsidR="006500DE" w:rsidRPr="004A7191" w:rsidRDefault="004A7191">
      <w:pPr>
        <w:pStyle w:val="BodyText"/>
        <w:tabs>
          <w:tab w:val="left" w:pos="750"/>
        </w:tabs>
        <w:spacing w:before="142"/>
        <w:ind w:left="22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6008405C"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40" w:space="40"/>
            <w:col w:w="4660"/>
          </w:cols>
        </w:sectPr>
      </w:pPr>
    </w:p>
    <w:p w14:paraId="3799E56F" w14:textId="77777777" w:rsidR="006500DE" w:rsidRPr="004A7191" w:rsidRDefault="006500DE">
      <w:pPr>
        <w:pStyle w:val="BodyText"/>
        <w:spacing w:before="7"/>
        <w:rPr>
          <w:rFonts w:ascii="Trebuchet MS"/>
          <w:color w:val="000000" w:themeColor="text1"/>
          <w:sz w:val="16"/>
        </w:rPr>
      </w:pPr>
    </w:p>
    <w:p w14:paraId="2603AF43"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7667724E" w14:textId="77777777" w:rsidR="006500DE" w:rsidRPr="004A7191" w:rsidRDefault="00AE6195">
      <w:pPr>
        <w:spacing w:before="94"/>
        <w:ind w:left="1160"/>
        <w:rPr>
          <w:color w:val="000000" w:themeColor="text1"/>
          <w:sz w:val="16"/>
        </w:rPr>
      </w:pPr>
      <w:r w:rsidRPr="004A7191">
        <w:rPr>
          <w:noProof/>
          <w:color w:val="000000" w:themeColor="text1"/>
        </w:rPr>
        <mc:AlternateContent>
          <mc:Choice Requires="wps">
            <w:drawing>
              <wp:anchor distT="0" distB="0" distL="114300" distR="114300" simplePos="0" relativeHeight="242593792" behindDoc="1" locked="0" layoutInCell="1" allowOverlap="1" wp14:anchorId="7627B6C5" wp14:editId="6C9BA1BE">
                <wp:simplePos x="0" y="0"/>
                <wp:positionH relativeFrom="page">
                  <wp:posOffset>2311400</wp:posOffset>
                </wp:positionH>
                <wp:positionV relativeFrom="page">
                  <wp:posOffset>227965</wp:posOffset>
                </wp:positionV>
                <wp:extent cx="161925" cy="154940"/>
                <wp:effectExtent l="0" t="0" r="0" b="0"/>
                <wp:wrapNone/>
                <wp:docPr id="933" name="Text Box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224B4" w14:textId="77777777" w:rsidR="00B7268B" w:rsidRDefault="00B7268B">
                            <w:pPr>
                              <w:pStyle w:val="BodyText"/>
                              <w:rPr>
                                <w:rFonts w:ascii="Verdana"/>
                              </w:rPr>
                            </w:pPr>
                            <w:r>
                              <w:rPr>
                                <w:rFonts w:ascii="Verdana"/>
                                <w:color w:val="58595B"/>
                              </w:rPr>
                              <w:t>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7B6C5" id="Text Box 1182" o:spid="_x0000_s1095" type="#_x0000_t202" style="position:absolute;left:0;text-align:left;margin-left:182pt;margin-top:17.95pt;width:12.75pt;height:12.2pt;z-index:-26072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" filled="f" stroked="f">
                <v:textbox inset="0,0,0,0">
                  <w:txbxContent>
                    <w:p w14:paraId="2AE224B4" w14:textId="77777777" w:rsidR="00B7268B" w:rsidRDefault="00B7268B">
                      <w:pPr>
                        <w:pStyle w:val="BodyText"/>
                        <w:rPr>
                          <w:rFonts w:ascii="Verdana"/>
                        </w:rPr>
                      </w:pPr>
                      <w:r>
                        <w:rPr>
                          <w:rFonts w:ascii="Verdana"/>
                          <w:color w:val="58595B"/>
                        </w:rPr>
                        <w:t>75</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594816" behindDoc="1" locked="0" layoutInCell="1" allowOverlap="1" wp14:anchorId="2998F1BB" wp14:editId="6B7E6893">
                <wp:simplePos x="0" y="0"/>
                <wp:positionH relativeFrom="page">
                  <wp:posOffset>0</wp:posOffset>
                </wp:positionH>
                <wp:positionV relativeFrom="page">
                  <wp:posOffset>0</wp:posOffset>
                </wp:positionV>
                <wp:extent cx="5219700" cy="7734300"/>
                <wp:effectExtent l="0" t="0" r="0" b="0"/>
                <wp:wrapNone/>
                <wp:docPr id="901"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902" name="Picture 118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3" name="Picture 11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4" name="Freeform 1179"/>
                        <wps:cNvSpPr>
                          <a:spLocks/>
                        </wps:cNvSpPr>
                        <wps:spPr bwMode="auto">
                          <a:xfrm>
                            <a:off x="1228" y="7616"/>
                            <a:ext cx="298" cy="298"/>
                          </a:xfrm>
                          <a:custGeom>
                            <a:avLst/>
                            <a:gdLst>
                              <a:gd name="T0" fmla="+- 0 1377 1228"/>
                              <a:gd name="T1" fmla="*/ T0 w 298"/>
                              <a:gd name="T2" fmla="+- 0 7616 7616"/>
                              <a:gd name="T3" fmla="*/ 7616 h 298"/>
                              <a:gd name="T4" fmla="+- 0 1319 1228"/>
                              <a:gd name="T5" fmla="*/ T4 w 298"/>
                              <a:gd name="T6" fmla="+- 0 7628 7616"/>
                              <a:gd name="T7" fmla="*/ 7628 h 298"/>
                              <a:gd name="T8" fmla="+- 0 1272 1228"/>
                              <a:gd name="T9" fmla="*/ T8 w 298"/>
                              <a:gd name="T10" fmla="+- 0 7660 7616"/>
                              <a:gd name="T11" fmla="*/ 7660 h 298"/>
                              <a:gd name="T12" fmla="+- 0 1240 1228"/>
                              <a:gd name="T13" fmla="*/ T12 w 298"/>
                              <a:gd name="T14" fmla="+- 0 7707 7616"/>
                              <a:gd name="T15" fmla="*/ 7707 h 298"/>
                              <a:gd name="T16" fmla="+- 0 1228 1228"/>
                              <a:gd name="T17" fmla="*/ T16 w 298"/>
                              <a:gd name="T18" fmla="+- 0 7765 7616"/>
                              <a:gd name="T19" fmla="*/ 7765 h 298"/>
                              <a:gd name="T20" fmla="+- 0 1240 1228"/>
                              <a:gd name="T21" fmla="*/ T20 w 298"/>
                              <a:gd name="T22" fmla="+- 0 7823 7616"/>
                              <a:gd name="T23" fmla="*/ 7823 h 298"/>
                              <a:gd name="T24" fmla="+- 0 1272 1228"/>
                              <a:gd name="T25" fmla="*/ T24 w 298"/>
                              <a:gd name="T26" fmla="+- 0 7870 7616"/>
                              <a:gd name="T27" fmla="*/ 7870 h 298"/>
                              <a:gd name="T28" fmla="+- 0 1319 1228"/>
                              <a:gd name="T29" fmla="*/ T28 w 298"/>
                              <a:gd name="T30" fmla="+- 0 7902 7616"/>
                              <a:gd name="T31" fmla="*/ 7902 h 298"/>
                              <a:gd name="T32" fmla="+- 0 1377 1228"/>
                              <a:gd name="T33" fmla="*/ T32 w 298"/>
                              <a:gd name="T34" fmla="+- 0 7914 7616"/>
                              <a:gd name="T35" fmla="*/ 7914 h 298"/>
                              <a:gd name="T36" fmla="+- 0 1435 1228"/>
                              <a:gd name="T37" fmla="*/ T36 w 298"/>
                              <a:gd name="T38" fmla="+- 0 7902 7616"/>
                              <a:gd name="T39" fmla="*/ 7902 h 298"/>
                              <a:gd name="T40" fmla="+- 0 1482 1228"/>
                              <a:gd name="T41" fmla="*/ T40 w 298"/>
                              <a:gd name="T42" fmla="+- 0 7870 7616"/>
                              <a:gd name="T43" fmla="*/ 7870 h 298"/>
                              <a:gd name="T44" fmla="+- 0 1514 1228"/>
                              <a:gd name="T45" fmla="*/ T44 w 298"/>
                              <a:gd name="T46" fmla="+- 0 7823 7616"/>
                              <a:gd name="T47" fmla="*/ 7823 h 298"/>
                              <a:gd name="T48" fmla="+- 0 1526 1228"/>
                              <a:gd name="T49" fmla="*/ T48 w 298"/>
                              <a:gd name="T50" fmla="+- 0 7765 7616"/>
                              <a:gd name="T51" fmla="*/ 7765 h 298"/>
                              <a:gd name="T52" fmla="+- 0 1514 1228"/>
                              <a:gd name="T53" fmla="*/ T52 w 298"/>
                              <a:gd name="T54" fmla="+- 0 7707 7616"/>
                              <a:gd name="T55" fmla="*/ 7707 h 298"/>
                              <a:gd name="T56" fmla="+- 0 1482 1228"/>
                              <a:gd name="T57" fmla="*/ T56 w 298"/>
                              <a:gd name="T58" fmla="+- 0 7660 7616"/>
                              <a:gd name="T59" fmla="*/ 7660 h 298"/>
                              <a:gd name="T60" fmla="+- 0 1435 1228"/>
                              <a:gd name="T61" fmla="*/ T60 w 298"/>
                              <a:gd name="T62" fmla="+- 0 7628 7616"/>
                              <a:gd name="T63" fmla="*/ 7628 h 298"/>
                              <a:gd name="T64" fmla="+- 0 1377 1228"/>
                              <a:gd name="T65" fmla="*/ T64 w 298"/>
                              <a:gd name="T66" fmla="+- 0 7616 7616"/>
                              <a:gd name="T67" fmla="*/ 761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5" name="Freeform 1178"/>
                        <wps:cNvSpPr>
                          <a:spLocks/>
                        </wps:cNvSpPr>
                        <wps:spPr bwMode="auto">
                          <a:xfrm>
                            <a:off x="1228" y="7616"/>
                            <a:ext cx="298" cy="298"/>
                          </a:xfrm>
                          <a:custGeom>
                            <a:avLst/>
                            <a:gdLst>
                              <a:gd name="T0" fmla="+- 0 1377 1228"/>
                              <a:gd name="T1" fmla="*/ T0 w 298"/>
                              <a:gd name="T2" fmla="+- 0 7914 7616"/>
                              <a:gd name="T3" fmla="*/ 7914 h 298"/>
                              <a:gd name="T4" fmla="+- 0 1435 1228"/>
                              <a:gd name="T5" fmla="*/ T4 w 298"/>
                              <a:gd name="T6" fmla="+- 0 7902 7616"/>
                              <a:gd name="T7" fmla="*/ 7902 h 298"/>
                              <a:gd name="T8" fmla="+- 0 1482 1228"/>
                              <a:gd name="T9" fmla="*/ T8 w 298"/>
                              <a:gd name="T10" fmla="+- 0 7870 7616"/>
                              <a:gd name="T11" fmla="*/ 7870 h 298"/>
                              <a:gd name="T12" fmla="+- 0 1514 1228"/>
                              <a:gd name="T13" fmla="*/ T12 w 298"/>
                              <a:gd name="T14" fmla="+- 0 7823 7616"/>
                              <a:gd name="T15" fmla="*/ 7823 h 298"/>
                              <a:gd name="T16" fmla="+- 0 1526 1228"/>
                              <a:gd name="T17" fmla="*/ T16 w 298"/>
                              <a:gd name="T18" fmla="+- 0 7765 7616"/>
                              <a:gd name="T19" fmla="*/ 7765 h 298"/>
                              <a:gd name="T20" fmla="+- 0 1514 1228"/>
                              <a:gd name="T21" fmla="*/ T20 w 298"/>
                              <a:gd name="T22" fmla="+- 0 7707 7616"/>
                              <a:gd name="T23" fmla="*/ 7707 h 298"/>
                              <a:gd name="T24" fmla="+- 0 1482 1228"/>
                              <a:gd name="T25" fmla="*/ T24 w 298"/>
                              <a:gd name="T26" fmla="+- 0 7660 7616"/>
                              <a:gd name="T27" fmla="*/ 7660 h 298"/>
                              <a:gd name="T28" fmla="+- 0 1435 1228"/>
                              <a:gd name="T29" fmla="*/ T28 w 298"/>
                              <a:gd name="T30" fmla="+- 0 7628 7616"/>
                              <a:gd name="T31" fmla="*/ 7628 h 298"/>
                              <a:gd name="T32" fmla="+- 0 1377 1228"/>
                              <a:gd name="T33" fmla="*/ T32 w 298"/>
                              <a:gd name="T34" fmla="+- 0 7616 7616"/>
                              <a:gd name="T35" fmla="*/ 7616 h 298"/>
                              <a:gd name="T36" fmla="+- 0 1319 1228"/>
                              <a:gd name="T37" fmla="*/ T36 w 298"/>
                              <a:gd name="T38" fmla="+- 0 7628 7616"/>
                              <a:gd name="T39" fmla="*/ 7628 h 298"/>
                              <a:gd name="T40" fmla="+- 0 1272 1228"/>
                              <a:gd name="T41" fmla="*/ T40 w 298"/>
                              <a:gd name="T42" fmla="+- 0 7660 7616"/>
                              <a:gd name="T43" fmla="*/ 7660 h 298"/>
                              <a:gd name="T44" fmla="+- 0 1240 1228"/>
                              <a:gd name="T45" fmla="*/ T44 w 298"/>
                              <a:gd name="T46" fmla="+- 0 7707 7616"/>
                              <a:gd name="T47" fmla="*/ 7707 h 298"/>
                              <a:gd name="T48" fmla="+- 0 1228 1228"/>
                              <a:gd name="T49" fmla="*/ T48 w 298"/>
                              <a:gd name="T50" fmla="+- 0 7765 7616"/>
                              <a:gd name="T51" fmla="*/ 7765 h 298"/>
                              <a:gd name="T52" fmla="+- 0 1240 1228"/>
                              <a:gd name="T53" fmla="*/ T52 w 298"/>
                              <a:gd name="T54" fmla="+- 0 7823 7616"/>
                              <a:gd name="T55" fmla="*/ 7823 h 298"/>
                              <a:gd name="T56" fmla="+- 0 1272 1228"/>
                              <a:gd name="T57" fmla="*/ T56 w 298"/>
                              <a:gd name="T58" fmla="+- 0 7870 7616"/>
                              <a:gd name="T59" fmla="*/ 7870 h 298"/>
                              <a:gd name="T60" fmla="+- 0 1319 1228"/>
                              <a:gd name="T61" fmla="*/ T60 w 298"/>
                              <a:gd name="T62" fmla="+- 0 7902 7616"/>
                              <a:gd name="T63" fmla="*/ 7902 h 298"/>
                              <a:gd name="T64" fmla="+- 0 1377 1228"/>
                              <a:gd name="T65" fmla="*/ T64 w 298"/>
                              <a:gd name="T66" fmla="+- 0 7914 7616"/>
                              <a:gd name="T67" fmla="*/ 791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6" name="Freeform 1177"/>
                        <wps:cNvSpPr>
                          <a:spLocks/>
                        </wps:cNvSpPr>
                        <wps:spPr bwMode="auto">
                          <a:xfrm>
                            <a:off x="2244" y="7621"/>
                            <a:ext cx="297" cy="297"/>
                          </a:xfrm>
                          <a:custGeom>
                            <a:avLst/>
                            <a:gdLst>
                              <a:gd name="T0" fmla="+- 0 2393 2244"/>
                              <a:gd name="T1" fmla="*/ T0 w 297"/>
                              <a:gd name="T2" fmla="+- 0 7621 7621"/>
                              <a:gd name="T3" fmla="*/ 7621 h 297"/>
                              <a:gd name="T4" fmla="+- 0 2335 2244"/>
                              <a:gd name="T5" fmla="*/ T4 w 297"/>
                              <a:gd name="T6" fmla="+- 0 7632 7621"/>
                              <a:gd name="T7" fmla="*/ 7632 h 297"/>
                              <a:gd name="T8" fmla="+- 0 2287 2244"/>
                              <a:gd name="T9" fmla="*/ T8 w 297"/>
                              <a:gd name="T10" fmla="+- 0 7664 7621"/>
                              <a:gd name="T11" fmla="*/ 7664 h 297"/>
                              <a:gd name="T12" fmla="+- 0 2256 2244"/>
                              <a:gd name="T13" fmla="*/ T12 w 297"/>
                              <a:gd name="T14" fmla="+- 0 7712 7621"/>
                              <a:gd name="T15" fmla="*/ 7712 h 297"/>
                              <a:gd name="T16" fmla="+- 0 2244 2244"/>
                              <a:gd name="T17" fmla="*/ T16 w 297"/>
                              <a:gd name="T18" fmla="+- 0 7770 7621"/>
                              <a:gd name="T19" fmla="*/ 7770 h 297"/>
                              <a:gd name="T20" fmla="+- 0 2256 2244"/>
                              <a:gd name="T21" fmla="*/ T20 w 297"/>
                              <a:gd name="T22" fmla="+- 0 7827 7621"/>
                              <a:gd name="T23" fmla="*/ 7827 h 297"/>
                              <a:gd name="T24" fmla="+- 0 2287 2244"/>
                              <a:gd name="T25" fmla="*/ T24 w 297"/>
                              <a:gd name="T26" fmla="+- 0 7875 7621"/>
                              <a:gd name="T27" fmla="*/ 7875 h 297"/>
                              <a:gd name="T28" fmla="+- 0 2335 2244"/>
                              <a:gd name="T29" fmla="*/ T28 w 297"/>
                              <a:gd name="T30" fmla="+- 0 7907 7621"/>
                              <a:gd name="T31" fmla="*/ 7907 h 297"/>
                              <a:gd name="T32" fmla="+- 0 2393 2244"/>
                              <a:gd name="T33" fmla="*/ T32 w 297"/>
                              <a:gd name="T34" fmla="+- 0 7918 7621"/>
                              <a:gd name="T35" fmla="*/ 7918 h 297"/>
                              <a:gd name="T36" fmla="+- 0 2451 2244"/>
                              <a:gd name="T37" fmla="*/ T36 w 297"/>
                              <a:gd name="T38" fmla="+- 0 7907 7621"/>
                              <a:gd name="T39" fmla="*/ 7907 h 297"/>
                              <a:gd name="T40" fmla="+- 0 2498 2244"/>
                              <a:gd name="T41" fmla="*/ T40 w 297"/>
                              <a:gd name="T42" fmla="+- 0 7875 7621"/>
                              <a:gd name="T43" fmla="*/ 7875 h 297"/>
                              <a:gd name="T44" fmla="+- 0 2530 2244"/>
                              <a:gd name="T45" fmla="*/ T44 w 297"/>
                              <a:gd name="T46" fmla="+- 0 7827 7621"/>
                              <a:gd name="T47" fmla="*/ 7827 h 297"/>
                              <a:gd name="T48" fmla="+- 0 2541 2244"/>
                              <a:gd name="T49" fmla="*/ T48 w 297"/>
                              <a:gd name="T50" fmla="+- 0 7770 7621"/>
                              <a:gd name="T51" fmla="*/ 7770 h 297"/>
                              <a:gd name="T52" fmla="+- 0 2530 2244"/>
                              <a:gd name="T53" fmla="*/ T52 w 297"/>
                              <a:gd name="T54" fmla="+- 0 7712 7621"/>
                              <a:gd name="T55" fmla="*/ 7712 h 297"/>
                              <a:gd name="T56" fmla="+- 0 2498 2244"/>
                              <a:gd name="T57" fmla="*/ T56 w 297"/>
                              <a:gd name="T58" fmla="+- 0 7664 7621"/>
                              <a:gd name="T59" fmla="*/ 7664 h 297"/>
                              <a:gd name="T60" fmla="+- 0 2451 2244"/>
                              <a:gd name="T61" fmla="*/ T60 w 297"/>
                              <a:gd name="T62" fmla="+- 0 7632 7621"/>
                              <a:gd name="T63" fmla="*/ 7632 h 297"/>
                              <a:gd name="T64" fmla="+- 0 2393 2244"/>
                              <a:gd name="T65" fmla="*/ T64 w 297"/>
                              <a:gd name="T66" fmla="+- 0 7621 7621"/>
                              <a:gd name="T67" fmla="*/ 762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2" y="91"/>
                                </a:lnTo>
                                <a:lnTo>
                                  <a:pt x="0" y="149"/>
                                </a:lnTo>
                                <a:lnTo>
                                  <a:pt x="12" y="206"/>
                                </a:lnTo>
                                <a:lnTo>
                                  <a:pt x="43" y="254"/>
                                </a:lnTo>
                                <a:lnTo>
                                  <a:pt x="91" y="286"/>
                                </a:lnTo>
                                <a:lnTo>
                                  <a:pt x="149" y="297"/>
                                </a:lnTo>
                                <a:lnTo>
                                  <a:pt x="207" y="286"/>
                                </a:lnTo>
                                <a:lnTo>
                                  <a:pt x="254" y="254"/>
                                </a:lnTo>
                                <a:lnTo>
                                  <a:pt x="286" y="206"/>
                                </a:lnTo>
                                <a:lnTo>
                                  <a:pt x="297"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Freeform 1176"/>
                        <wps:cNvSpPr>
                          <a:spLocks/>
                        </wps:cNvSpPr>
                        <wps:spPr bwMode="auto">
                          <a:xfrm>
                            <a:off x="2244" y="7621"/>
                            <a:ext cx="297" cy="297"/>
                          </a:xfrm>
                          <a:custGeom>
                            <a:avLst/>
                            <a:gdLst>
                              <a:gd name="T0" fmla="+- 0 2393 2244"/>
                              <a:gd name="T1" fmla="*/ T0 w 297"/>
                              <a:gd name="T2" fmla="+- 0 7918 7621"/>
                              <a:gd name="T3" fmla="*/ 7918 h 297"/>
                              <a:gd name="T4" fmla="+- 0 2451 2244"/>
                              <a:gd name="T5" fmla="*/ T4 w 297"/>
                              <a:gd name="T6" fmla="+- 0 7907 7621"/>
                              <a:gd name="T7" fmla="*/ 7907 h 297"/>
                              <a:gd name="T8" fmla="+- 0 2498 2244"/>
                              <a:gd name="T9" fmla="*/ T8 w 297"/>
                              <a:gd name="T10" fmla="+- 0 7875 7621"/>
                              <a:gd name="T11" fmla="*/ 7875 h 297"/>
                              <a:gd name="T12" fmla="+- 0 2530 2244"/>
                              <a:gd name="T13" fmla="*/ T12 w 297"/>
                              <a:gd name="T14" fmla="+- 0 7827 7621"/>
                              <a:gd name="T15" fmla="*/ 7827 h 297"/>
                              <a:gd name="T16" fmla="+- 0 2541 2244"/>
                              <a:gd name="T17" fmla="*/ T16 w 297"/>
                              <a:gd name="T18" fmla="+- 0 7770 7621"/>
                              <a:gd name="T19" fmla="*/ 7770 h 297"/>
                              <a:gd name="T20" fmla="+- 0 2530 2244"/>
                              <a:gd name="T21" fmla="*/ T20 w 297"/>
                              <a:gd name="T22" fmla="+- 0 7712 7621"/>
                              <a:gd name="T23" fmla="*/ 7712 h 297"/>
                              <a:gd name="T24" fmla="+- 0 2498 2244"/>
                              <a:gd name="T25" fmla="*/ T24 w 297"/>
                              <a:gd name="T26" fmla="+- 0 7664 7621"/>
                              <a:gd name="T27" fmla="*/ 7664 h 297"/>
                              <a:gd name="T28" fmla="+- 0 2451 2244"/>
                              <a:gd name="T29" fmla="*/ T28 w 297"/>
                              <a:gd name="T30" fmla="+- 0 7632 7621"/>
                              <a:gd name="T31" fmla="*/ 7632 h 297"/>
                              <a:gd name="T32" fmla="+- 0 2393 2244"/>
                              <a:gd name="T33" fmla="*/ T32 w 297"/>
                              <a:gd name="T34" fmla="+- 0 7621 7621"/>
                              <a:gd name="T35" fmla="*/ 7621 h 297"/>
                              <a:gd name="T36" fmla="+- 0 2335 2244"/>
                              <a:gd name="T37" fmla="*/ T36 w 297"/>
                              <a:gd name="T38" fmla="+- 0 7632 7621"/>
                              <a:gd name="T39" fmla="*/ 7632 h 297"/>
                              <a:gd name="T40" fmla="+- 0 2287 2244"/>
                              <a:gd name="T41" fmla="*/ T40 w 297"/>
                              <a:gd name="T42" fmla="+- 0 7664 7621"/>
                              <a:gd name="T43" fmla="*/ 7664 h 297"/>
                              <a:gd name="T44" fmla="+- 0 2256 2244"/>
                              <a:gd name="T45" fmla="*/ T44 w 297"/>
                              <a:gd name="T46" fmla="+- 0 7712 7621"/>
                              <a:gd name="T47" fmla="*/ 7712 h 297"/>
                              <a:gd name="T48" fmla="+- 0 2244 2244"/>
                              <a:gd name="T49" fmla="*/ T48 w 297"/>
                              <a:gd name="T50" fmla="+- 0 7770 7621"/>
                              <a:gd name="T51" fmla="*/ 7770 h 297"/>
                              <a:gd name="T52" fmla="+- 0 2256 2244"/>
                              <a:gd name="T53" fmla="*/ T52 w 297"/>
                              <a:gd name="T54" fmla="+- 0 7827 7621"/>
                              <a:gd name="T55" fmla="*/ 7827 h 297"/>
                              <a:gd name="T56" fmla="+- 0 2287 2244"/>
                              <a:gd name="T57" fmla="*/ T56 w 297"/>
                              <a:gd name="T58" fmla="+- 0 7875 7621"/>
                              <a:gd name="T59" fmla="*/ 7875 h 297"/>
                              <a:gd name="T60" fmla="+- 0 2335 2244"/>
                              <a:gd name="T61" fmla="*/ T60 w 297"/>
                              <a:gd name="T62" fmla="+- 0 7907 7621"/>
                              <a:gd name="T63" fmla="*/ 7907 h 297"/>
                              <a:gd name="T64" fmla="+- 0 2393 2244"/>
                              <a:gd name="T65" fmla="*/ T64 w 297"/>
                              <a:gd name="T66" fmla="+- 0 7918 7621"/>
                              <a:gd name="T67" fmla="*/ 791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7" y="286"/>
                                </a:lnTo>
                                <a:lnTo>
                                  <a:pt x="254" y="254"/>
                                </a:lnTo>
                                <a:lnTo>
                                  <a:pt x="286" y="206"/>
                                </a:lnTo>
                                <a:lnTo>
                                  <a:pt x="297" y="149"/>
                                </a:lnTo>
                                <a:lnTo>
                                  <a:pt x="286" y="91"/>
                                </a:lnTo>
                                <a:lnTo>
                                  <a:pt x="254" y="43"/>
                                </a:lnTo>
                                <a:lnTo>
                                  <a:pt x="207" y="11"/>
                                </a:lnTo>
                                <a:lnTo>
                                  <a:pt x="149" y="0"/>
                                </a:lnTo>
                                <a:lnTo>
                                  <a:pt x="91" y="11"/>
                                </a:lnTo>
                                <a:lnTo>
                                  <a:pt x="43" y="43"/>
                                </a:lnTo>
                                <a:lnTo>
                                  <a:pt x="12" y="91"/>
                                </a:lnTo>
                                <a:lnTo>
                                  <a:pt x="0" y="149"/>
                                </a:lnTo>
                                <a:lnTo>
                                  <a:pt x="12" y="206"/>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8" name="Freeform 1175"/>
                        <wps:cNvSpPr>
                          <a:spLocks/>
                        </wps:cNvSpPr>
                        <wps:spPr bwMode="auto">
                          <a:xfrm>
                            <a:off x="3261" y="7633"/>
                            <a:ext cx="297" cy="298"/>
                          </a:xfrm>
                          <a:custGeom>
                            <a:avLst/>
                            <a:gdLst>
                              <a:gd name="T0" fmla="+- 0 3409 3261"/>
                              <a:gd name="T1" fmla="*/ T0 w 297"/>
                              <a:gd name="T2" fmla="+- 0 7633 7633"/>
                              <a:gd name="T3" fmla="*/ 7633 h 298"/>
                              <a:gd name="T4" fmla="+- 0 3351 3261"/>
                              <a:gd name="T5" fmla="*/ T4 w 297"/>
                              <a:gd name="T6" fmla="+- 0 7645 7633"/>
                              <a:gd name="T7" fmla="*/ 7645 h 298"/>
                              <a:gd name="T8" fmla="+- 0 3304 3261"/>
                              <a:gd name="T9" fmla="*/ T8 w 297"/>
                              <a:gd name="T10" fmla="+- 0 7677 7633"/>
                              <a:gd name="T11" fmla="*/ 7677 h 298"/>
                              <a:gd name="T12" fmla="+- 0 3272 3261"/>
                              <a:gd name="T13" fmla="*/ T12 w 297"/>
                              <a:gd name="T14" fmla="+- 0 7724 7633"/>
                              <a:gd name="T15" fmla="*/ 7724 h 298"/>
                              <a:gd name="T16" fmla="+- 0 3261 3261"/>
                              <a:gd name="T17" fmla="*/ T16 w 297"/>
                              <a:gd name="T18" fmla="+- 0 7782 7633"/>
                              <a:gd name="T19" fmla="*/ 7782 h 298"/>
                              <a:gd name="T20" fmla="+- 0 3272 3261"/>
                              <a:gd name="T21" fmla="*/ T20 w 297"/>
                              <a:gd name="T22" fmla="+- 0 7840 7633"/>
                              <a:gd name="T23" fmla="*/ 7840 h 298"/>
                              <a:gd name="T24" fmla="+- 0 3304 3261"/>
                              <a:gd name="T25" fmla="*/ T24 w 297"/>
                              <a:gd name="T26" fmla="+- 0 7887 7633"/>
                              <a:gd name="T27" fmla="*/ 7887 h 298"/>
                              <a:gd name="T28" fmla="+- 0 3351 3261"/>
                              <a:gd name="T29" fmla="*/ T28 w 297"/>
                              <a:gd name="T30" fmla="+- 0 7919 7633"/>
                              <a:gd name="T31" fmla="*/ 7919 h 298"/>
                              <a:gd name="T32" fmla="+- 0 3409 3261"/>
                              <a:gd name="T33" fmla="*/ T32 w 297"/>
                              <a:gd name="T34" fmla="+- 0 7931 7633"/>
                              <a:gd name="T35" fmla="*/ 7931 h 298"/>
                              <a:gd name="T36" fmla="+- 0 3467 3261"/>
                              <a:gd name="T37" fmla="*/ T36 w 297"/>
                              <a:gd name="T38" fmla="+- 0 7919 7633"/>
                              <a:gd name="T39" fmla="*/ 7919 h 298"/>
                              <a:gd name="T40" fmla="+- 0 3515 3261"/>
                              <a:gd name="T41" fmla="*/ T40 w 297"/>
                              <a:gd name="T42" fmla="+- 0 7887 7633"/>
                              <a:gd name="T43" fmla="*/ 7887 h 298"/>
                              <a:gd name="T44" fmla="+- 0 3546 3261"/>
                              <a:gd name="T45" fmla="*/ T44 w 297"/>
                              <a:gd name="T46" fmla="+- 0 7840 7633"/>
                              <a:gd name="T47" fmla="*/ 7840 h 298"/>
                              <a:gd name="T48" fmla="+- 0 3558 3261"/>
                              <a:gd name="T49" fmla="*/ T48 w 297"/>
                              <a:gd name="T50" fmla="+- 0 7782 7633"/>
                              <a:gd name="T51" fmla="*/ 7782 h 298"/>
                              <a:gd name="T52" fmla="+- 0 3546 3261"/>
                              <a:gd name="T53" fmla="*/ T52 w 297"/>
                              <a:gd name="T54" fmla="+- 0 7724 7633"/>
                              <a:gd name="T55" fmla="*/ 7724 h 298"/>
                              <a:gd name="T56" fmla="+- 0 3515 3261"/>
                              <a:gd name="T57" fmla="*/ T56 w 297"/>
                              <a:gd name="T58" fmla="+- 0 7677 7633"/>
                              <a:gd name="T59" fmla="*/ 7677 h 298"/>
                              <a:gd name="T60" fmla="+- 0 3467 3261"/>
                              <a:gd name="T61" fmla="*/ T60 w 297"/>
                              <a:gd name="T62" fmla="+- 0 7645 7633"/>
                              <a:gd name="T63" fmla="*/ 7645 h 298"/>
                              <a:gd name="T64" fmla="+- 0 3409 3261"/>
                              <a:gd name="T65" fmla="*/ T64 w 297"/>
                              <a:gd name="T66" fmla="+- 0 7633 7633"/>
                              <a:gd name="T67" fmla="*/ 76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5" y="207"/>
                                </a:lnTo>
                                <a:lnTo>
                                  <a:pt x="297" y="149"/>
                                </a:lnTo>
                                <a:lnTo>
                                  <a:pt x="285"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 name="Freeform 1174"/>
                        <wps:cNvSpPr>
                          <a:spLocks/>
                        </wps:cNvSpPr>
                        <wps:spPr bwMode="auto">
                          <a:xfrm>
                            <a:off x="3261" y="7633"/>
                            <a:ext cx="297" cy="298"/>
                          </a:xfrm>
                          <a:custGeom>
                            <a:avLst/>
                            <a:gdLst>
                              <a:gd name="T0" fmla="+- 0 3409 3261"/>
                              <a:gd name="T1" fmla="*/ T0 w 297"/>
                              <a:gd name="T2" fmla="+- 0 7931 7633"/>
                              <a:gd name="T3" fmla="*/ 7931 h 298"/>
                              <a:gd name="T4" fmla="+- 0 3467 3261"/>
                              <a:gd name="T5" fmla="*/ T4 w 297"/>
                              <a:gd name="T6" fmla="+- 0 7919 7633"/>
                              <a:gd name="T7" fmla="*/ 7919 h 298"/>
                              <a:gd name="T8" fmla="+- 0 3515 3261"/>
                              <a:gd name="T9" fmla="*/ T8 w 297"/>
                              <a:gd name="T10" fmla="+- 0 7887 7633"/>
                              <a:gd name="T11" fmla="*/ 7887 h 298"/>
                              <a:gd name="T12" fmla="+- 0 3546 3261"/>
                              <a:gd name="T13" fmla="*/ T12 w 297"/>
                              <a:gd name="T14" fmla="+- 0 7840 7633"/>
                              <a:gd name="T15" fmla="*/ 7840 h 298"/>
                              <a:gd name="T16" fmla="+- 0 3558 3261"/>
                              <a:gd name="T17" fmla="*/ T16 w 297"/>
                              <a:gd name="T18" fmla="+- 0 7782 7633"/>
                              <a:gd name="T19" fmla="*/ 7782 h 298"/>
                              <a:gd name="T20" fmla="+- 0 3546 3261"/>
                              <a:gd name="T21" fmla="*/ T20 w 297"/>
                              <a:gd name="T22" fmla="+- 0 7724 7633"/>
                              <a:gd name="T23" fmla="*/ 7724 h 298"/>
                              <a:gd name="T24" fmla="+- 0 3515 3261"/>
                              <a:gd name="T25" fmla="*/ T24 w 297"/>
                              <a:gd name="T26" fmla="+- 0 7677 7633"/>
                              <a:gd name="T27" fmla="*/ 7677 h 298"/>
                              <a:gd name="T28" fmla="+- 0 3467 3261"/>
                              <a:gd name="T29" fmla="*/ T28 w 297"/>
                              <a:gd name="T30" fmla="+- 0 7645 7633"/>
                              <a:gd name="T31" fmla="*/ 7645 h 298"/>
                              <a:gd name="T32" fmla="+- 0 3409 3261"/>
                              <a:gd name="T33" fmla="*/ T32 w 297"/>
                              <a:gd name="T34" fmla="+- 0 7633 7633"/>
                              <a:gd name="T35" fmla="*/ 7633 h 298"/>
                              <a:gd name="T36" fmla="+- 0 3351 3261"/>
                              <a:gd name="T37" fmla="*/ T36 w 297"/>
                              <a:gd name="T38" fmla="+- 0 7645 7633"/>
                              <a:gd name="T39" fmla="*/ 7645 h 298"/>
                              <a:gd name="T40" fmla="+- 0 3304 3261"/>
                              <a:gd name="T41" fmla="*/ T40 w 297"/>
                              <a:gd name="T42" fmla="+- 0 7677 7633"/>
                              <a:gd name="T43" fmla="*/ 7677 h 298"/>
                              <a:gd name="T44" fmla="+- 0 3272 3261"/>
                              <a:gd name="T45" fmla="*/ T44 w 297"/>
                              <a:gd name="T46" fmla="+- 0 7724 7633"/>
                              <a:gd name="T47" fmla="*/ 7724 h 298"/>
                              <a:gd name="T48" fmla="+- 0 3261 3261"/>
                              <a:gd name="T49" fmla="*/ T48 w 297"/>
                              <a:gd name="T50" fmla="+- 0 7782 7633"/>
                              <a:gd name="T51" fmla="*/ 7782 h 298"/>
                              <a:gd name="T52" fmla="+- 0 3272 3261"/>
                              <a:gd name="T53" fmla="*/ T52 w 297"/>
                              <a:gd name="T54" fmla="+- 0 7840 7633"/>
                              <a:gd name="T55" fmla="*/ 7840 h 298"/>
                              <a:gd name="T56" fmla="+- 0 3304 3261"/>
                              <a:gd name="T57" fmla="*/ T56 w 297"/>
                              <a:gd name="T58" fmla="+- 0 7887 7633"/>
                              <a:gd name="T59" fmla="*/ 7887 h 298"/>
                              <a:gd name="T60" fmla="+- 0 3351 3261"/>
                              <a:gd name="T61" fmla="*/ T60 w 297"/>
                              <a:gd name="T62" fmla="+- 0 7919 7633"/>
                              <a:gd name="T63" fmla="*/ 7919 h 298"/>
                              <a:gd name="T64" fmla="+- 0 3409 3261"/>
                              <a:gd name="T65" fmla="*/ T64 w 297"/>
                              <a:gd name="T66" fmla="+- 0 7931 7633"/>
                              <a:gd name="T67" fmla="*/ 793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5" y="207"/>
                                </a:lnTo>
                                <a:lnTo>
                                  <a:pt x="297" y="149"/>
                                </a:lnTo>
                                <a:lnTo>
                                  <a:pt x="285"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0" name="Freeform 1173"/>
                        <wps:cNvSpPr>
                          <a:spLocks/>
                        </wps:cNvSpPr>
                        <wps:spPr bwMode="auto">
                          <a:xfrm>
                            <a:off x="4278" y="7638"/>
                            <a:ext cx="298" cy="297"/>
                          </a:xfrm>
                          <a:custGeom>
                            <a:avLst/>
                            <a:gdLst>
                              <a:gd name="T0" fmla="+- 0 4427 4278"/>
                              <a:gd name="T1" fmla="*/ T0 w 298"/>
                              <a:gd name="T2" fmla="+- 0 7638 7638"/>
                              <a:gd name="T3" fmla="*/ 7638 h 297"/>
                              <a:gd name="T4" fmla="+- 0 4369 4278"/>
                              <a:gd name="T5" fmla="*/ T4 w 298"/>
                              <a:gd name="T6" fmla="+- 0 7649 7638"/>
                              <a:gd name="T7" fmla="*/ 7649 h 297"/>
                              <a:gd name="T8" fmla="+- 0 4322 4278"/>
                              <a:gd name="T9" fmla="*/ T8 w 298"/>
                              <a:gd name="T10" fmla="+- 0 7681 7638"/>
                              <a:gd name="T11" fmla="*/ 7681 h 297"/>
                              <a:gd name="T12" fmla="+- 0 4290 4278"/>
                              <a:gd name="T13" fmla="*/ T12 w 298"/>
                              <a:gd name="T14" fmla="+- 0 7729 7638"/>
                              <a:gd name="T15" fmla="*/ 7729 h 297"/>
                              <a:gd name="T16" fmla="+- 0 4278 4278"/>
                              <a:gd name="T17" fmla="*/ T16 w 298"/>
                              <a:gd name="T18" fmla="+- 0 7787 7638"/>
                              <a:gd name="T19" fmla="*/ 7787 h 297"/>
                              <a:gd name="T20" fmla="+- 0 4290 4278"/>
                              <a:gd name="T21" fmla="*/ T20 w 298"/>
                              <a:gd name="T22" fmla="+- 0 7844 7638"/>
                              <a:gd name="T23" fmla="*/ 7844 h 297"/>
                              <a:gd name="T24" fmla="+- 0 4322 4278"/>
                              <a:gd name="T25" fmla="*/ T24 w 298"/>
                              <a:gd name="T26" fmla="+- 0 7892 7638"/>
                              <a:gd name="T27" fmla="*/ 7892 h 297"/>
                              <a:gd name="T28" fmla="+- 0 4369 4278"/>
                              <a:gd name="T29" fmla="*/ T28 w 298"/>
                              <a:gd name="T30" fmla="+- 0 7924 7638"/>
                              <a:gd name="T31" fmla="*/ 7924 h 297"/>
                              <a:gd name="T32" fmla="+- 0 4427 4278"/>
                              <a:gd name="T33" fmla="*/ T32 w 298"/>
                              <a:gd name="T34" fmla="+- 0 7935 7638"/>
                              <a:gd name="T35" fmla="*/ 7935 h 297"/>
                              <a:gd name="T36" fmla="+- 0 4485 4278"/>
                              <a:gd name="T37" fmla="*/ T36 w 298"/>
                              <a:gd name="T38" fmla="+- 0 7924 7638"/>
                              <a:gd name="T39" fmla="*/ 7924 h 297"/>
                              <a:gd name="T40" fmla="+- 0 4532 4278"/>
                              <a:gd name="T41" fmla="*/ T40 w 298"/>
                              <a:gd name="T42" fmla="+- 0 7892 7638"/>
                              <a:gd name="T43" fmla="*/ 7892 h 297"/>
                              <a:gd name="T44" fmla="+- 0 4564 4278"/>
                              <a:gd name="T45" fmla="*/ T44 w 298"/>
                              <a:gd name="T46" fmla="+- 0 7844 7638"/>
                              <a:gd name="T47" fmla="*/ 7844 h 297"/>
                              <a:gd name="T48" fmla="+- 0 4576 4278"/>
                              <a:gd name="T49" fmla="*/ T48 w 298"/>
                              <a:gd name="T50" fmla="+- 0 7787 7638"/>
                              <a:gd name="T51" fmla="*/ 7787 h 297"/>
                              <a:gd name="T52" fmla="+- 0 4564 4278"/>
                              <a:gd name="T53" fmla="*/ T52 w 298"/>
                              <a:gd name="T54" fmla="+- 0 7729 7638"/>
                              <a:gd name="T55" fmla="*/ 7729 h 297"/>
                              <a:gd name="T56" fmla="+- 0 4532 4278"/>
                              <a:gd name="T57" fmla="*/ T56 w 298"/>
                              <a:gd name="T58" fmla="+- 0 7681 7638"/>
                              <a:gd name="T59" fmla="*/ 7681 h 297"/>
                              <a:gd name="T60" fmla="+- 0 4485 4278"/>
                              <a:gd name="T61" fmla="*/ T60 w 298"/>
                              <a:gd name="T62" fmla="+- 0 7649 7638"/>
                              <a:gd name="T63" fmla="*/ 7649 h 297"/>
                              <a:gd name="T64" fmla="+- 0 4427 4278"/>
                              <a:gd name="T65" fmla="*/ T64 w 298"/>
                              <a:gd name="T66" fmla="+- 0 7638 7638"/>
                              <a:gd name="T67" fmla="*/ 763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1" name="Freeform 1172"/>
                        <wps:cNvSpPr>
                          <a:spLocks/>
                        </wps:cNvSpPr>
                        <wps:spPr bwMode="auto">
                          <a:xfrm>
                            <a:off x="4278" y="7638"/>
                            <a:ext cx="298" cy="297"/>
                          </a:xfrm>
                          <a:custGeom>
                            <a:avLst/>
                            <a:gdLst>
                              <a:gd name="T0" fmla="+- 0 4427 4278"/>
                              <a:gd name="T1" fmla="*/ T0 w 298"/>
                              <a:gd name="T2" fmla="+- 0 7935 7638"/>
                              <a:gd name="T3" fmla="*/ 7935 h 297"/>
                              <a:gd name="T4" fmla="+- 0 4485 4278"/>
                              <a:gd name="T5" fmla="*/ T4 w 298"/>
                              <a:gd name="T6" fmla="+- 0 7924 7638"/>
                              <a:gd name="T7" fmla="*/ 7924 h 297"/>
                              <a:gd name="T8" fmla="+- 0 4532 4278"/>
                              <a:gd name="T9" fmla="*/ T8 w 298"/>
                              <a:gd name="T10" fmla="+- 0 7892 7638"/>
                              <a:gd name="T11" fmla="*/ 7892 h 297"/>
                              <a:gd name="T12" fmla="+- 0 4564 4278"/>
                              <a:gd name="T13" fmla="*/ T12 w 298"/>
                              <a:gd name="T14" fmla="+- 0 7844 7638"/>
                              <a:gd name="T15" fmla="*/ 7844 h 297"/>
                              <a:gd name="T16" fmla="+- 0 4576 4278"/>
                              <a:gd name="T17" fmla="*/ T16 w 298"/>
                              <a:gd name="T18" fmla="+- 0 7787 7638"/>
                              <a:gd name="T19" fmla="*/ 7787 h 297"/>
                              <a:gd name="T20" fmla="+- 0 4564 4278"/>
                              <a:gd name="T21" fmla="*/ T20 w 298"/>
                              <a:gd name="T22" fmla="+- 0 7729 7638"/>
                              <a:gd name="T23" fmla="*/ 7729 h 297"/>
                              <a:gd name="T24" fmla="+- 0 4532 4278"/>
                              <a:gd name="T25" fmla="*/ T24 w 298"/>
                              <a:gd name="T26" fmla="+- 0 7681 7638"/>
                              <a:gd name="T27" fmla="*/ 7681 h 297"/>
                              <a:gd name="T28" fmla="+- 0 4485 4278"/>
                              <a:gd name="T29" fmla="*/ T28 w 298"/>
                              <a:gd name="T30" fmla="+- 0 7649 7638"/>
                              <a:gd name="T31" fmla="*/ 7649 h 297"/>
                              <a:gd name="T32" fmla="+- 0 4427 4278"/>
                              <a:gd name="T33" fmla="*/ T32 w 298"/>
                              <a:gd name="T34" fmla="+- 0 7638 7638"/>
                              <a:gd name="T35" fmla="*/ 7638 h 297"/>
                              <a:gd name="T36" fmla="+- 0 4369 4278"/>
                              <a:gd name="T37" fmla="*/ T36 w 298"/>
                              <a:gd name="T38" fmla="+- 0 7649 7638"/>
                              <a:gd name="T39" fmla="*/ 7649 h 297"/>
                              <a:gd name="T40" fmla="+- 0 4322 4278"/>
                              <a:gd name="T41" fmla="*/ T40 w 298"/>
                              <a:gd name="T42" fmla="+- 0 7681 7638"/>
                              <a:gd name="T43" fmla="*/ 7681 h 297"/>
                              <a:gd name="T44" fmla="+- 0 4290 4278"/>
                              <a:gd name="T45" fmla="*/ T44 w 298"/>
                              <a:gd name="T46" fmla="+- 0 7729 7638"/>
                              <a:gd name="T47" fmla="*/ 7729 h 297"/>
                              <a:gd name="T48" fmla="+- 0 4278 4278"/>
                              <a:gd name="T49" fmla="*/ T48 w 298"/>
                              <a:gd name="T50" fmla="+- 0 7787 7638"/>
                              <a:gd name="T51" fmla="*/ 7787 h 297"/>
                              <a:gd name="T52" fmla="+- 0 4290 4278"/>
                              <a:gd name="T53" fmla="*/ T52 w 298"/>
                              <a:gd name="T54" fmla="+- 0 7844 7638"/>
                              <a:gd name="T55" fmla="*/ 7844 h 297"/>
                              <a:gd name="T56" fmla="+- 0 4322 4278"/>
                              <a:gd name="T57" fmla="*/ T56 w 298"/>
                              <a:gd name="T58" fmla="+- 0 7892 7638"/>
                              <a:gd name="T59" fmla="*/ 7892 h 297"/>
                              <a:gd name="T60" fmla="+- 0 4369 4278"/>
                              <a:gd name="T61" fmla="*/ T60 w 298"/>
                              <a:gd name="T62" fmla="+- 0 7924 7638"/>
                              <a:gd name="T63" fmla="*/ 7924 h 297"/>
                              <a:gd name="T64" fmla="+- 0 4427 4278"/>
                              <a:gd name="T65" fmla="*/ T64 w 298"/>
                              <a:gd name="T66" fmla="+- 0 7935 7638"/>
                              <a:gd name="T67" fmla="*/ 793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 name="Line 1171"/>
                        <wps:cNvCnPr>
                          <a:cxnSpLocks noChangeShapeType="1"/>
                        </wps:cNvCnPr>
                        <wps:spPr bwMode="auto">
                          <a:xfrm>
                            <a:off x="1376" y="745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13" name="Picture 11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4" y="764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4" name="Line 1169"/>
                        <wps:cNvCnPr>
                          <a:cxnSpLocks noChangeShapeType="1"/>
                        </wps:cNvCnPr>
                        <wps:spPr bwMode="auto">
                          <a:xfrm>
                            <a:off x="4423" y="7486"/>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15" name="Picture 11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40" y="7620"/>
                            <a:ext cx="299"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6" name="Line 1167"/>
                        <wps:cNvCnPr>
                          <a:cxnSpLocks noChangeShapeType="1"/>
                        </wps:cNvCnPr>
                        <wps:spPr bwMode="auto">
                          <a:xfrm>
                            <a:off x="2385" y="746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7" name="Line 1166"/>
                        <wps:cNvCnPr>
                          <a:cxnSpLocks noChangeShapeType="1"/>
                        </wps:cNvCnPr>
                        <wps:spPr bwMode="auto">
                          <a:xfrm>
                            <a:off x="3406" y="746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18" name="Line 1165"/>
                        <wps:cNvCnPr>
                          <a:cxnSpLocks noChangeShapeType="1"/>
                        </wps:cNvCnPr>
                        <wps:spPr bwMode="auto">
                          <a:xfrm>
                            <a:off x="2380" y="7474"/>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19" name="Picture 11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8" y="762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0" name="Freeform 1163"/>
                        <wps:cNvSpPr>
                          <a:spLocks/>
                        </wps:cNvSpPr>
                        <wps:spPr bwMode="auto">
                          <a:xfrm>
                            <a:off x="1228" y="7616"/>
                            <a:ext cx="298" cy="298"/>
                          </a:xfrm>
                          <a:custGeom>
                            <a:avLst/>
                            <a:gdLst>
                              <a:gd name="T0" fmla="+- 0 1377 1228"/>
                              <a:gd name="T1" fmla="*/ T0 w 298"/>
                              <a:gd name="T2" fmla="+- 0 7616 7616"/>
                              <a:gd name="T3" fmla="*/ 7616 h 298"/>
                              <a:gd name="T4" fmla="+- 0 1319 1228"/>
                              <a:gd name="T5" fmla="*/ T4 w 298"/>
                              <a:gd name="T6" fmla="+- 0 7628 7616"/>
                              <a:gd name="T7" fmla="*/ 7628 h 298"/>
                              <a:gd name="T8" fmla="+- 0 1272 1228"/>
                              <a:gd name="T9" fmla="*/ T8 w 298"/>
                              <a:gd name="T10" fmla="+- 0 7660 7616"/>
                              <a:gd name="T11" fmla="*/ 7660 h 298"/>
                              <a:gd name="T12" fmla="+- 0 1240 1228"/>
                              <a:gd name="T13" fmla="*/ T12 w 298"/>
                              <a:gd name="T14" fmla="+- 0 7707 7616"/>
                              <a:gd name="T15" fmla="*/ 7707 h 298"/>
                              <a:gd name="T16" fmla="+- 0 1228 1228"/>
                              <a:gd name="T17" fmla="*/ T16 w 298"/>
                              <a:gd name="T18" fmla="+- 0 7765 7616"/>
                              <a:gd name="T19" fmla="*/ 7765 h 298"/>
                              <a:gd name="T20" fmla="+- 0 1240 1228"/>
                              <a:gd name="T21" fmla="*/ T20 w 298"/>
                              <a:gd name="T22" fmla="+- 0 7823 7616"/>
                              <a:gd name="T23" fmla="*/ 7823 h 298"/>
                              <a:gd name="T24" fmla="+- 0 1272 1228"/>
                              <a:gd name="T25" fmla="*/ T24 w 298"/>
                              <a:gd name="T26" fmla="+- 0 7870 7616"/>
                              <a:gd name="T27" fmla="*/ 7870 h 298"/>
                              <a:gd name="T28" fmla="+- 0 1319 1228"/>
                              <a:gd name="T29" fmla="*/ T28 w 298"/>
                              <a:gd name="T30" fmla="+- 0 7902 7616"/>
                              <a:gd name="T31" fmla="*/ 7902 h 298"/>
                              <a:gd name="T32" fmla="+- 0 1377 1228"/>
                              <a:gd name="T33" fmla="*/ T32 w 298"/>
                              <a:gd name="T34" fmla="+- 0 7914 7616"/>
                              <a:gd name="T35" fmla="*/ 7914 h 298"/>
                              <a:gd name="T36" fmla="+- 0 1435 1228"/>
                              <a:gd name="T37" fmla="*/ T36 w 298"/>
                              <a:gd name="T38" fmla="+- 0 7902 7616"/>
                              <a:gd name="T39" fmla="*/ 7902 h 298"/>
                              <a:gd name="T40" fmla="+- 0 1482 1228"/>
                              <a:gd name="T41" fmla="*/ T40 w 298"/>
                              <a:gd name="T42" fmla="+- 0 7870 7616"/>
                              <a:gd name="T43" fmla="*/ 7870 h 298"/>
                              <a:gd name="T44" fmla="+- 0 1514 1228"/>
                              <a:gd name="T45" fmla="*/ T44 w 298"/>
                              <a:gd name="T46" fmla="+- 0 7823 7616"/>
                              <a:gd name="T47" fmla="*/ 7823 h 298"/>
                              <a:gd name="T48" fmla="+- 0 1526 1228"/>
                              <a:gd name="T49" fmla="*/ T48 w 298"/>
                              <a:gd name="T50" fmla="+- 0 7765 7616"/>
                              <a:gd name="T51" fmla="*/ 7765 h 298"/>
                              <a:gd name="T52" fmla="+- 0 1514 1228"/>
                              <a:gd name="T53" fmla="*/ T52 w 298"/>
                              <a:gd name="T54" fmla="+- 0 7707 7616"/>
                              <a:gd name="T55" fmla="*/ 7707 h 298"/>
                              <a:gd name="T56" fmla="+- 0 1482 1228"/>
                              <a:gd name="T57" fmla="*/ T56 w 298"/>
                              <a:gd name="T58" fmla="+- 0 7660 7616"/>
                              <a:gd name="T59" fmla="*/ 7660 h 298"/>
                              <a:gd name="T60" fmla="+- 0 1435 1228"/>
                              <a:gd name="T61" fmla="*/ T60 w 298"/>
                              <a:gd name="T62" fmla="+- 0 7628 7616"/>
                              <a:gd name="T63" fmla="*/ 7628 h 298"/>
                              <a:gd name="T64" fmla="+- 0 1377 1228"/>
                              <a:gd name="T65" fmla="*/ T64 w 298"/>
                              <a:gd name="T66" fmla="+- 0 7616 7616"/>
                              <a:gd name="T67" fmla="*/ 761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1" name="Freeform 1162"/>
                        <wps:cNvSpPr>
                          <a:spLocks/>
                        </wps:cNvSpPr>
                        <wps:spPr bwMode="auto">
                          <a:xfrm>
                            <a:off x="1228" y="7616"/>
                            <a:ext cx="298" cy="298"/>
                          </a:xfrm>
                          <a:custGeom>
                            <a:avLst/>
                            <a:gdLst>
                              <a:gd name="T0" fmla="+- 0 1377 1228"/>
                              <a:gd name="T1" fmla="*/ T0 w 298"/>
                              <a:gd name="T2" fmla="+- 0 7914 7616"/>
                              <a:gd name="T3" fmla="*/ 7914 h 298"/>
                              <a:gd name="T4" fmla="+- 0 1435 1228"/>
                              <a:gd name="T5" fmla="*/ T4 w 298"/>
                              <a:gd name="T6" fmla="+- 0 7902 7616"/>
                              <a:gd name="T7" fmla="*/ 7902 h 298"/>
                              <a:gd name="T8" fmla="+- 0 1482 1228"/>
                              <a:gd name="T9" fmla="*/ T8 w 298"/>
                              <a:gd name="T10" fmla="+- 0 7870 7616"/>
                              <a:gd name="T11" fmla="*/ 7870 h 298"/>
                              <a:gd name="T12" fmla="+- 0 1514 1228"/>
                              <a:gd name="T13" fmla="*/ T12 w 298"/>
                              <a:gd name="T14" fmla="+- 0 7823 7616"/>
                              <a:gd name="T15" fmla="*/ 7823 h 298"/>
                              <a:gd name="T16" fmla="+- 0 1526 1228"/>
                              <a:gd name="T17" fmla="*/ T16 w 298"/>
                              <a:gd name="T18" fmla="+- 0 7765 7616"/>
                              <a:gd name="T19" fmla="*/ 7765 h 298"/>
                              <a:gd name="T20" fmla="+- 0 1514 1228"/>
                              <a:gd name="T21" fmla="*/ T20 w 298"/>
                              <a:gd name="T22" fmla="+- 0 7707 7616"/>
                              <a:gd name="T23" fmla="*/ 7707 h 298"/>
                              <a:gd name="T24" fmla="+- 0 1482 1228"/>
                              <a:gd name="T25" fmla="*/ T24 w 298"/>
                              <a:gd name="T26" fmla="+- 0 7660 7616"/>
                              <a:gd name="T27" fmla="*/ 7660 h 298"/>
                              <a:gd name="T28" fmla="+- 0 1435 1228"/>
                              <a:gd name="T29" fmla="*/ T28 w 298"/>
                              <a:gd name="T30" fmla="+- 0 7628 7616"/>
                              <a:gd name="T31" fmla="*/ 7628 h 298"/>
                              <a:gd name="T32" fmla="+- 0 1377 1228"/>
                              <a:gd name="T33" fmla="*/ T32 w 298"/>
                              <a:gd name="T34" fmla="+- 0 7616 7616"/>
                              <a:gd name="T35" fmla="*/ 7616 h 298"/>
                              <a:gd name="T36" fmla="+- 0 1319 1228"/>
                              <a:gd name="T37" fmla="*/ T36 w 298"/>
                              <a:gd name="T38" fmla="+- 0 7628 7616"/>
                              <a:gd name="T39" fmla="*/ 7628 h 298"/>
                              <a:gd name="T40" fmla="+- 0 1272 1228"/>
                              <a:gd name="T41" fmla="*/ T40 w 298"/>
                              <a:gd name="T42" fmla="+- 0 7660 7616"/>
                              <a:gd name="T43" fmla="*/ 7660 h 298"/>
                              <a:gd name="T44" fmla="+- 0 1240 1228"/>
                              <a:gd name="T45" fmla="*/ T44 w 298"/>
                              <a:gd name="T46" fmla="+- 0 7707 7616"/>
                              <a:gd name="T47" fmla="*/ 7707 h 298"/>
                              <a:gd name="T48" fmla="+- 0 1228 1228"/>
                              <a:gd name="T49" fmla="*/ T48 w 298"/>
                              <a:gd name="T50" fmla="+- 0 7765 7616"/>
                              <a:gd name="T51" fmla="*/ 7765 h 298"/>
                              <a:gd name="T52" fmla="+- 0 1240 1228"/>
                              <a:gd name="T53" fmla="*/ T52 w 298"/>
                              <a:gd name="T54" fmla="+- 0 7823 7616"/>
                              <a:gd name="T55" fmla="*/ 7823 h 298"/>
                              <a:gd name="T56" fmla="+- 0 1272 1228"/>
                              <a:gd name="T57" fmla="*/ T56 w 298"/>
                              <a:gd name="T58" fmla="+- 0 7870 7616"/>
                              <a:gd name="T59" fmla="*/ 7870 h 298"/>
                              <a:gd name="T60" fmla="+- 0 1319 1228"/>
                              <a:gd name="T61" fmla="*/ T60 w 298"/>
                              <a:gd name="T62" fmla="+- 0 7902 7616"/>
                              <a:gd name="T63" fmla="*/ 7902 h 298"/>
                              <a:gd name="T64" fmla="+- 0 1377 1228"/>
                              <a:gd name="T65" fmla="*/ T64 w 298"/>
                              <a:gd name="T66" fmla="+- 0 7914 7616"/>
                              <a:gd name="T67" fmla="*/ 791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2" name="Freeform 1161"/>
                        <wps:cNvSpPr>
                          <a:spLocks/>
                        </wps:cNvSpPr>
                        <wps:spPr bwMode="auto">
                          <a:xfrm>
                            <a:off x="2244" y="7621"/>
                            <a:ext cx="297" cy="297"/>
                          </a:xfrm>
                          <a:custGeom>
                            <a:avLst/>
                            <a:gdLst>
                              <a:gd name="T0" fmla="+- 0 2393 2244"/>
                              <a:gd name="T1" fmla="*/ T0 w 297"/>
                              <a:gd name="T2" fmla="+- 0 7621 7621"/>
                              <a:gd name="T3" fmla="*/ 7621 h 297"/>
                              <a:gd name="T4" fmla="+- 0 2335 2244"/>
                              <a:gd name="T5" fmla="*/ T4 w 297"/>
                              <a:gd name="T6" fmla="+- 0 7632 7621"/>
                              <a:gd name="T7" fmla="*/ 7632 h 297"/>
                              <a:gd name="T8" fmla="+- 0 2287 2244"/>
                              <a:gd name="T9" fmla="*/ T8 w 297"/>
                              <a:gd name="T10" fmla="+- 0 7664 7621"/>
                              <a:gd name="T11" fmla="*/ 7664 h 297"/>
                              <a:gd name="T12" fmla="+- 0 2256 2244"/>
                              <a:gd name="T13" fmla="*/ T12 w 297"/>
                              <a:gd name="T14" fmla="+- 0 7712 7621"/>
                              <a:gd name="T15" fmla="*/ 7712 h 297"/>
                              <a:gd name="T16" fmla="+- 0 2244 2244"/>
                              <a:gd name="T17" fmla="*/ T16 w 297"/>
                              <a:gd name="T18" fmla="+- 0 7770 7621"/>
                              <a:gd name="T19" fmla="*/ 7770 h 297"/>
                              <a:gd name="T20" fmla="+- 0 2256 2244"/>
                              <a:gd name="T21" fmla="*/ T20 w 297"/>
                              <a:gd name="T22" fmla="+- 0 7827 7621"/>
                              <a:gd name="T23" fmla="*/ 7827 h 297"/>
                              <a:gd name="T24" fmla="+- 0 2287 2244"/>
                              <a:gd name="T25" fmla="*/ T24 w 297"/>
                              <a:gd name="T26" fmla="+- 0 7875 7621"/>
                              <a:gd name="T27" fmla="*/ 7875 h 297"/>
                              <a:gd name="T28" fmla="+- 0 2335 2244"/>
                              <a:gd name="T29" fmla="*/ T28 w 297"/>
                              <a:gd name="T30" fmla="+- 0 7907 7621"/>
                              <a:gd name="T31" fmla="*/ 7907 h 297"/>
                              <a:gd name="T32" fmla="+- 0 2393 2244"/>
                              <a:gd name="T33" fmla="*/ T32 w 297"/>
                              <a:gd name="T34" fmla="+- 0 7918 7621"/>
                              <a:gd name="T35" fmla="*/ 7918 h 297"/>
                              <a:gd name="T36" fmla="+- 0 2451 2244"/>
                              <a:gd name="T37" fmla="*/ T36 w 297"/>
                              <a:gd name="T38" fmla="+- 0 7907 7621"/>
                              <a:gd name="T39" fmla="*/ 7907 h 297"/>
                              <a:gd name="T40" fmla="+- 0 2498 2244"/>
                              <a:gd name="T41" fmla="*/ T40 w 297"/>
                              <a:gd name="T42" fmla="+- 0 7875 7621"/>
                              <a:gd name="T43" fmla="*/ 7875 h 297"/>
                              <a:gd name="T44" fmla="+- 0 2530 2244"/>
                              <a:gd name="T45" fmla="*/ T44 w 297"/>
                              <a:gd name="T46" fmla="+- 0 7827 7621"/>
                              <a:gd name="T47" fmla="*/ 7827 h 297"/>
                              <a:gd name="T48" fmla="+- 0 2541 2244"/>
                              <a:gd name="T49" fmla="*/ T48 w 297"/>
                              <a:gd name="T50" fmla="+- 0 7770 7621"/>
                              <a:gd name="T51" fmla="*/ 7770 h 297"/>
                              <a:gd name="T52" fmla="+- 0 2530 2244"/>
                              <a:gd name="T53" fmla="*/ T52 w 297"/>
                              <a:gd name="T54" fmla="+- 0 7712 7621"/>
                              <a:gd name="T55" fmla="*/ 7712 h 297"/>
                              <a:gd name="T56" fmla="+- 0 2498 2244"/>
                              <a:gd name="T57" fmla="*/ T56 w 297"/>
                              <a:gd name="T58" fmla="+- 0 7664 7621"/>
                              <a:gd name="T59" fmla="*/ 7664 h 297"/>
                              <a:gd name="T60" fmla="+- 0 2451 2244"/>
                              <a:gd name="T61" fmla="*/ T60 w 297"/>
                              <a:gd name="T62" fmla="+- 0 7632 7621"/>
                              <a:gd name="T63" fmla="*/ 7632 h 297"/>
                              <a:gd name="T64" fmla="+- 0 2393 2244"/>
                              <a:gd name="T65" fmla="*/ T64 w 297"/>
                              <a:gd name="T66" fmla="+- 0 7621 7621"/>
                              <a:gd name="T67" fmla="*/ 762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2" y="91"/>
                                </a:lnTo>
                                <a:lnTo>
                                  <a:pt x="0" y="149"/>
                                </a:lnTo>
                                <a:lnTo>
                                  <a:pt x="12" y="206"/>
                                </a:lnTo>
                                <a:lnTo>
                                  <a:pt x="43" y="254"/>
                                </a:lnTo>
                                <a:lnTo>
                                  <a:pt x="91" y="286"/>
                                </a:lnTo>
                                <a:lnTo>
                                  <a:pt x="149" y="297"/>
                                </a:lnTo>
                                <a:lnTo>
                                  <a:pt x="207" y="286"/>
                                </a:lnTo>
                                <a:lnTo>
                                  <a:pt x="254" y="254"/>
                                </a:lnTo>
                                <a:lnTo>
                                  <a:pt x="286" y="206"/>
                                </a:lnTo>
                                <a:lnTo>
                                  <a:pt x="297"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Freeform 1160"/>
                        <wps:cNvSpPr>
                          <a:spLocks/>
                        </wps:cNvSpPr>
                        <wps:spPr bwMode="auto">
                          <a:xfrm>
                            <a:off x="2244" y="7621"/>
                            <a:ext cx="297" cy="297"/>
                          </a:xfrm>
                          <a:custGeom>
                            <a:avLst/>
                            <a:gdLst>
                              <a:gd name="T0" fmla="+- 0 2393 2244"/>
                              <a:gd name="T1" fmla="*/ T0 w 297"/>
                              <a:gd name="T2" fmla="+- 0 7918 7621"/>
                              <a:gd name="T3" fmla="*/ 7918 h 297"/>
                              <a:gd name="T4" fmla="+- 0 2451 2244"/>
                              <a:gd name="T5" fmla="*/ T4 w 297"/>
                              <a:gd name="T6" fmla="+- 0 7907 7621"/>
                              <a:gd name="T7" fmla="*/ 7907 h 297"/>
                              <a:gd name="T8" fmla="+- 0 2498 2244"/>
                              <a:gd name="T9" fmla="*/ T8 w 297"/>
                              <a:gd name="T10" fmla="+- 0 7875 7621"/>
                              <a:gd name="T11" fmla="*/ 7875 h 297"/>
                              <a:gd name="T12" fmla="+- 0 2530 2244"/>
                              <a:gd name="T13" fmla="*/ T12 w 297"/>
                              <a:gd name="T14" fmla="+- 0 7827 7621"/>
                              <a:gd name="T15" fmla="*/ 7827 h 297"/>
                              <a:gd name="T16" fmla="+- 0 2541 2244"/>
                              <a:gd name="T17" fmla="*/ T16 w 297"/>
                              <a:gd name="T18" fmla="+- 0 7770 7621"/>
                              <a:gd name="T19" fmla="*/ 7770 h 297"/>
                              <a:gd name="T20" fmla="+- 0 2530 2244"/>
                              <a:gd name="T21" fmla="*/ T20 w 297"/>
                              <a:gd name="T22" fmla="+- 0 7712 7621"/>
                              <a:gd name="T23" fmla="*/ 7712 h 297"/>
                              <a:gd name="T24" fmla="+- 0 2498 2244"/>
                              <a:gd name="T25" fmla="*/ T24 w 297"/>
                              <a:gd name="T26" fmla="+- 0 7664 7621"/>
                              <a:gd name="T27" fmla="*/ 7664 h 297"/>
                              <a:gd name="T28" fmla="+- 0 2451 2244"/>
                              <a:gd name="T29" fmla="*/ T28 w 297"/>
                              <a:gd name="T30" fmla="+- 0 7632 7621"/>
                              <a:gd name="T31" fmla="*/ 7632 h 297"/>
                              <a:gd name="T32" fmla="+- 0 2393 2244"/>
                              <a:gd name="T33" fmla="*/ T32 w 297"/>
                              <a:gd name="T34" fmla="+- 0 7621 7621"/>
                              <a:gd name="T35" fmla="*/ 7621 h 297"/>
                              <a:gd name="T36" fmla="+- 0 2335 2244"/>
                              <a:gd name="T37" fmla="*/ T36 w 297"/>
                              <a:gd name="T38" fmla="+- 0 7632 7621"/>
                              <a:gd name="T39" fmla="*/ 7632 h 297"/>
                              <a:gd name="T40" fmla="+- 0 2287 2244"/>
                              <a:gd name="T41" fmla="*/ T40 w 297"/>
                              <a:gd name="T42" fmla="+- 0 7664 7621"/>
                              <a:gd name="T43" fmla="*/ 7664 h 297"/>
                              <a:gd name="T44" fmla="+- 0 2256 2244"/>
                              <a:gd name="T45" fmla="*/ T44 w 297"/>
                              <a:gd name="T46" fmla="+- 0 7712 7621"/>
                              <a:gd name="T47" fmla="*/ 7712 h 297"/>
                              <a:gd name="T48" fmla="+- 0 2244 2244"/>
                              <a:gd name="T49" fmla="*/ T48 w 297"/>
                              <a:gd name="T50" fmla="+- 0 7770 7621"/>
                              <a:gd name="T51" fmla="*/ 7770 h 297"/>
                              <a:gd name="T52" fmla="+- 0 2256 2244"/>
                              <a:gd name="T53" fmla="*/ T52 w 297"/>
                              <a:gd name="T54" fmla="+- 0 7827 7621"/>
                              <a:gd name="T55" fmla="*/ 7827 h 297"/>
                              <a:gd name="T56" fmla="+- 0 2287 2244"/>
                              <a:gd name="T57" fmla="*/ T56 w 297"/>
                              <a:gd name="T58" fmla="+- 0 7875 7621"/>
                              <a:gd name="T59" fmla="*/ 7875 h 297"/>
                              <a:gd name="T60" fmla="+- 0 2335 2244"/>
                              <a:gd name="T61" fmla="*/ T60 w 297"/>
                              <a:gd name="T62" fmla="+- 0 7907 7621"/>
                              <a:gd name="T63" fmla="*/ 7907 h 297"/>
                              <a:gd name="T64" fmla="+- 0 2393 2244"/>
                              <a:gd name="T65" fmla="*/ T64 w 297"/>
                              <a:gd name="T66" fmla="+- 0 7918 7621"/>
                              <a:gd name="T67" fmla="*/ 791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7" y="286"/>
                                </a:lnTo>
                                <a:lnTo>
                                  <a:pt x="254" y="254"/>
                                </a:lnTo>
                                <a:lnTo>
                                  <a:pt x="286" y="206"/>
                                </a:lnTo>
                                <a:lnTo>
                                  <a:pt x="297" y="149"/>
                                </a:lnTo>
                                <a:lnTo>
                                  <a:pt x="286" y="91"/>
                                </a:lnTo>
                                <a:lnTo>
                                  <a:pt x="254" y="43"/>
                                </a:lnTo>
                                <a:lnTo>
                                  <a:pt x="207" y="11"/>
                                </a:lnTo>
                                <a:lnTo>
                                  <a:pt x="149" y="0"/>
                                </a:lnTo>
                                <a:lnTo>
                                  <a:pt x="91" y="11"/>
                                </a:lnTo>
                                <a:lnTo>
                                  <a:pt x="43" y="43"/>
                                </a:lnTo>
                                <a:lnTo>
                                  <a:pt x="12" y="91"/>
                                </a:lnTo>
                                <a:lnTo>
                                  <a:pt x="0" y="149"/>
                                </a:lnTo>
                                <a:lnTo>
                                  <a:pt x="12" y="206"/>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 name="Freeform 1159"/>
                        <wps:cNvSpPr>
                          <a:spLocks/>
                        </wps:cNvSpPr>
                        <wps:spPr bwMode="auto">
                          <a:xfrm>
                            <a:off x="3261" y="7633"/>
                            <a:ext cx="297" cy="298"/>
                          </a:xfrm>
                          <a:custGeom>
                            <a:avLst/>
                            <a:gdLst>
                              <a:gd name="T0" fmla="+- 0 3409 3261"/>
                              <a:gd name="T1" fmla="*/ T0 w 297"/>
                              <a:gd name="T2" fmla="+- 0 7633 7633"/>
                              <a:gd name="T3" fmla="*/ 7633 h 298"/>
                              <a:gd name="T4" fmla="+- 0 3351 3261"/>
                              <a:gd name="T5" fmla="*/ T4 w 297"/>
                              <a:gd name="T6" fmla="+- 0 7645 7633"/>
                              <a:gd name="T7" fmla="*/ 7645 h 298"/>
                              <a:gd name="T8" fmla="+- 0 3304 3261"/>
                              <a:gd name="T9" fmla="*/ T8 w 297"/>
                              <a:gd name="T10" fmla="+- 0 7677 7633"/>
                              <a:gd name="T11" fmla="*/ 7677 h 298"/>
                              <a:gd name="T12" fmla="+- 0 3272 3261"/>
                              <a:gd name="T13" fmla="*/ T12 w 297"/>
                              <a:gd name="T14" fmla="+- 0 7724 7633"/>
                              <a:gd name="T15" fmla="*/ 7724 h 298"/>
                              <a:gd name="T16" fmla="+- 0 3261 3261"/>
                              <a:gd name="T17" fmla="*/ T16 w 297"/>
                              <a:gd name="T18" fmla="+- 0 7782 7633"/>
                              <a:gd name="T19" fmla="*/ 7782 h 298"/>
                              <a:gd name="T20" fmla="+- 0 3272 3261"/>
                              <a:gd name="T21" fmla="*/ T20 w 297"/>
                              <a:gd name="T22" fmla="+- 0 7840 7633"/>
                              <a:gd name="T23" fmla="*/ 7840 h 298"/>
                              <a:gd name="T24" fmla="+- 0 3304 3261"/>
                              <a:gd name="T25" fmla="*/ T24 w 297"/>
                              <a:gd name="T26" fmla="+- 0 7887 7633"/>
                              <a:gd name="T27" fmla="*/ 7887 h 298"/>
                              <a:gd name="T28" fmla="+- 0 3351 3261"/>
                              <a:gd name="T29" fmla="*/ T28 w 297"/>
                              <a:gd name="T30" fmla="+- 0 7919 7633"/>
                              <a:gd name="T31" fmla="*/ 7919 h 298"/>
                              <a:gd name="T32" fmla="+- 0 3409 3261"/>
                              <a:gd name="T33" fmla="*/ T32 w 297"/>
                              <a:gd name="T34" fmla="+- 0 7931 7633"/>
                              <a:gd name="T35" fmla="*/ 7931 h 298"/>
                              <a:gd name="T36" fmla="+- 0 3467 3261"/>
                              <a:gd name="T37" fmla="*/ T36 w 297"/>
                              <a:gd name="T38" fmla="+- 0 7919 7633"/>
                              <a:gd name="T39" fmla="*/ 7919 h 298"/>
                              <a:gd name="T40" fmla="+- 0 3515 3261"/>
                              <a:gd name="T41" fmla="*/ T40 w 297"/>
                              <a:gd name="T42" fmla="+- 0 7887 7633"/>
                              <a:gd name="T43" fmla="*/ 7887 h 298"/>
                              <a:gd name="T44" fmla="+- 0 3546 3261"/>
                              <a:gd name="T45" fmla="*/ T44 w 297"/>
                              <a:gd name="T46" fmla="+- 0 7840 7633"/>
                              <a:gd name="T47" fmla="*/ 7840 h 298"/>
                              <a:gd name="T48" fmla="+- 0 3558 3261"/>
                              <a:gd name="T49" fmla="*/ T48 w 297"/>
                              <a:gd name="T50" fmla="+- 0 7782 7633"/>
                              <a:gd name="T51" fmla="*/ 7782 h 298"/>
                              <a:gd name="T52" fmla="+- 0 3546 3261"/>
                              <a:gd name="T53" fmla="*/ T52 w 297"/>
                              <a:gd name="T54" fmla="+- 0 7724 7633"/>
                              <a:gd name="T55" fmla="*/ 7724 h 298"/>
                              <a:gd name="T56" fmla="+- 0 3515 3261"/>
                              <a:gd name="T57" fmla="*/ T56 w 297"/>
                              <a:gd name="T58" fmla="+- 0 7677 7633"/>
                              <a:gd name="T59" fmla="*/ 7677 h 298"/>
                              <a:gd name="T60" fmla="+- 0 3467 3261"/>
                              <a:gd name="T61" fmla="*/ T60 w 297"/>
                              <a:gd name="T62" fmla="+- 0 7645 7633"/>
                              <a:gd name="T63" fmla="*/ 7645 h 298"/>
                              <a:gd name="T64" fmla="+- 0 3409 3261"/>
                              <a:gd name="T65" fmla="*/ T64 w 297"/>
                              <a:gd name="T66" fmla="+- 0 7633 7633"/>
                              <a:gd name="T67" fmla="*/ 76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5" y="207"/>
                                </a:lnTo>
                                <a:lnTo>
                                  <a:pt x="297" y="149"/>
                                </a:lnTo>
                                <a:lnTo>
                                  <a:pt x="285"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Freeform 1158"/>
                        <wps:cNvSpPr>
                          <a:spLocks/>
                        </wps:cNvSpPr>
                        <wps:spPr bwMode="auto">
                          <a:xfrm>
                            <a:off x="3261" y="7633"/>
                            <a:ext cx="297" cy="298"/>
                          </a:xfrm>
                          <a:custGeom>
                            <a:avLst/>
                            <a:gdLst>
                              <a:gd name="T0" fmla="+- 0 3409 3261"/>
                              <a:gd name="T1" fmla="*/ T0 w 297"/>
                              <a:gd name="T2" fmla="+- 0 7931 7633"/>
                              <a:gd name="T3" fmla="*/ 7931 h 298"/>
                              <a:gd name="T4" fmla="+- 0 3467 3261"/>
                              <a:gd name="T5" fmla="*/ T4 w 297"/>
                              <a:gd name="T6" fmla="+- 0 7919 7633"/>
                              <a:gd name="T7" fmla="*/ 7919 h 298"/>
                              <a:gd name="T8" fmla="+- 0 3515 3261"/>
                              <a:gd name="T9" fmla="*/ T8 w 297"/>
                              <a:gd name="T10" fmla="+- 0 7887 7633"/>
                              <a:gd name="T11" fmla="*/ 7887 h 298"/>
                              <a:gd name="T12" fmla="+- 0 3546 3261"/>
                              <a:gd name="T13" fmla="*/ T12 w 297"/>
                              <a:gd name="T14" fmla="+- 0 7840 7633"/>
                              <a:gd name="T15" fmla="*/ 7840 h 298"/>
                              <a:gd name="T16" fmla="+- 0 3558 3261"/>
                              <a:gd name="T17" fmla="*/ T16 w 297"/>
                              <a:gd name="T18" fmla="+- 0 7782 7633"/>
                              <a:gd name="T19" fmla="*/ 7782 h 298"/>
                              <a:gd name="T20" fmla="+- 0 3546 3261"/>
                              <a:gd name="T21" fmla="*/ T20 w 297"/>
                              <a:gd name="T22" fmla="+- 0 7724 7633"/>
                              <a:gd name="T23" fmla="*/ 7724 h 298"/>
                              <a:gd name="T24" fmla="+- 0 3515 3261"/>
                              <a:gd name="T25" fmla="*/ T24 w 297"/>
                              <a:gd name="T26" fmla="+- 0 7677 7633"/>
                              <a:gd name="T27" fmla="*/ 7677 h 298"/>
                              <a:gd name="T28" fmla="+- 0 3467 3261"/>
                              <a:gd name="T29" fmla="*/ T28 w 297"/>
                              <a:gd name="T30" fmla="+- 0 7645 7633"/>
                              <a:gd name="T31" fmla="*/ 7645 h 298"/>
                              <a:gd name="T32" fmla="+- 0 3409 3261"/>
                              <a:gd name="T33" fmla="*/ T32 w 297"/>
                              <a:gd name="T34" fmla="+- 0 7633 7633"/>
                              <a:gd name="T35" fmla="*/ 7633 h 298"/>
                              <a:gd name="T36" fmla="+- 0 3351 3261"/>
                              <a:gd name="T37" fmla="*/ T36 w 297"/>
                              <a:gd name="T38" fmla="+- 0 7645 7633"/>
                              <a:gd name="T39" fmla="*/ 7645 h 298"/>
                              <a:gd name="T40" fmla="+- 0 3304 3261"/>
                              <a:gd name="T41" fmla="*/ T40 w 297"/>
                              <a:gd name="T42" fmla="+- 0 7677 7633"/>
                              <a:gd name="T43" fmla="*/ 7677 h 298"/>
                              <a:gd name="T44" fmla="+- 0 3272 3261"/>
                              <a:gd name="T45" fmla="*/ T44 w 297"/>
                              <a:gd name="T46" fmla="+- 0 7724 7633"/>
                              <a:gd name="T47" fmla="*/ 7724 h 298"/>
                              <a:gd name="T48" fmla="+- 0 3261 3261"/>
                              <a:gd name="T49" fmla="*/ T48 w 297"/>
                              <a:gd name="T50" fmla="+- 0 7782 7633"/>
                              <a:gd name="T51" fmla="*/ 7782 h 298"/>
                              <a:gd name="T52" fmla="+- 0 3272 3261"/>
                              <a:gd name="T53" fmla="*/ T52 w 297"/>
                              <a:gd name="T54" fmla="+- 0 7840 7633"/>
                              <a:gd name="T55" fmla="*/ 7840 h 298"/>
                              <a:gd name="T56" fmla="+- 0 3304 3261"/>
                              <a:gd name="T57" fmla="*/ T56 w 297"/>
                              <a:gd name="T58" fmla="+- 0 7887 7633"/>
                              <a:gd name="T59" fmla="*/ 7887 h 298"/>
                              <a:gd name="T60" fmla="+- 0 3351 3261"/>
                              <a:gd name="T61" fmla="*/ T60 w 297"/>
                              <a:gd name="T62" fmla="+- 0 7919 7633"/>
                              <a:gd name="T63" fmla="*/ 7919 h 298"/>
                              <a:gd name="T64" fmla="+- 0 3409 3261"/>
                              <a:gd name="T65" fmla="*/ T64 w 297"/>
                              <a:gd name="T66" fmla="+- 0 7931 7633"/>
                              <a:gd name="T67" fmla="*/ 793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5" y="207"/>
                                </a:lnTo>
                                <a:lnTo>
                                  <a:pt x="297" y="149"/>
                                </a:lnTo>
                                <a:lnTo>
                                  <a:pt x="285"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6" name="Freeform 1157"/>
                        <wps:cNvSpPr>
                          <a:spLocks/>
                        </wps:cNvSpPr>
                        <wps:spPr bwMode="auto">
                          <a:xfrm>
                            <a:off x="4278" y="7638"/>
                            <a:ext cx="298" cy="297"/>
                          </a:xfrm>
                          <a:custGeom>
                            <a:avLst/>
                            <a:gdLst>
                              <a:gd name="T0" fmla="+- 0 4427 4278"/>
                              <a:gd name="T1" fmla="*/ T0 w 298"/>
                              <a:gd name="T2" fmla="+- 0 7638 7638"/>
                              <a:gd name="T3" fmla="*/ 7638 h 297"/>
                              <a:gd name="T4" fmla="+- 0 4369 4278"/>
                              <a:gd name="T5" fmla="*/ T4 w 298"/>
                              <a:gd name="T6" fmla="+- 0 7649 7638"/>
                              <a:gd name="T7" fmla="*/ 7649 h 297"/>
                              <a:gd name="T8" fmla="+- 0 4322 4278"/>
                              <a:gd name="T9" fmla="*/ T8 w 298"/>
                              <a:gd name="T10" fmla="+- 0 7681 7638"/>
                              <a:gd name="T11" fmla="*/ 7681 h 297"/>
                              <a:gd name="T12" fmla="+- 0 4290 4278"/>
                              <a:gd name="T13" fmla="*/ T12 w 298"/>
                              <a:gd name="T14" fmla="+- 0 7729 7638"/>
                              <a:gd name="T15" fmla="*/ 7729 h 297"/>
                              <a:gd name="T16" fmla="+- 0 4278 4278"/>
                              <a:gd name="T17" fmla="*/ T16 w 298"/>
                              <a:gd name="T18" fmla="+- 0 7787 7638"/>
                              <a:gd name="T19" fmla="*/ 7787 h 297"/>
                              <a:gd name="T20" fmla="+- 0 4290 4278"/>
                              <a:gd name="T21" fmla="*/ T20 w 298"/>
                              <a:gd name="T22" fmla="+- 0 7844 7638"/>
                              <a:gd name="T23" fmla="*/ 7844 h 297"/>
                              <a:gd name="T24" fmla="+- 0 4322 4278"/>
                              <a:gd name="T25" fmla="*/ T24 w 298"/>
                              <a:gd name="T26" fmla="+- 0 7892 7638"/>
                              <a:gd name="T27" fmla="*/ 7892 h 297"/>
                              <a:gd name="T28" fmla="+- 0 4369 4278"/>
                              <a:gd name="T29" fmla="*/ T28 w 298"/>
                              <a:gd name="T30" fmla="+- 0 7924 7638"/>
                              <a:gd name="T31" fmla="*/ 7924 h 297"/>
                              <a:gd name="T32" fmla="+- 0 4427 4278"/>
                              <a:gd name="T33" fmla="*/ T32 w 298"/>
                              <a:gd name="T34" fmla="+- 0 7935 7638"/>
                              <a:gd name="T35" fmla="*/ 7935 h 297"/>
                              <a:gd name="T36" fmla="+- 0 4485 4278"/>
                              <a:gd name="T37" fmla="*/ T36 w 298"/>
                              <a:gd name="T38" fmla="+- 0 7924 7638"/>
                              <a:gd name="T39" fmla="*/ 7924 h 297"/>
                              <a:gd name="T40" fmla="+- 0 4532 4278"/>
                              <a:gd name="T41" fmla="*/ T40 w 298"/>
                              <a:gd name="T42" fmla="+- 0 7892 7638"/>
                              <a:gd name="T43" fmla="*/ 7892 h 297"/>
                              <a:gd name="T44" fmla="+- 0 4564 4278"/>
                              <a:gd name="T45" fmla="*/ T44 w 298"/>
                              <a:gd name="T46" fmla="+- 0 7844 7638"/>
                              <a:gd name="T47" fmla="*/ 7844 h 297"/>
                              <a:gd name="T48" fmla="+- 0 4576 4278"/>
                              <a:gd name="T49" fmla="*/ T48 w 298"/>
                              <a:gd name="T50" fmla="+- 0 7787 7638"/>
                              <a:gd name="T51" fmla="*/ 7787 h 297"/>
                              <a:gd name="T52" fmla="+- 0 4564 4278"/>
                              <a:gd name="T53" fmla="*/ T52 w 298"/>
                              <a:gd name="T54" fmla="+- 0 7729 7638"/>
                              <a:gd name="T55" fmla="*/ 7729 h 297"/>
                              <a:gd name="T56" fmla="+- 0 4532 4278"/>
                              <a:gd name="T57" fmla="*/ T56 w 298"/>
                              <a:gd name="T58" fmla="+- 0 7681 7638"/>
                              <a:gd name="T59" fmla="*/ 7681 h 297"/>
                              <a:gd name="T60" fmla="+- 0 4485 4278"/>
                              <a:gd name="T61" fmla="*/ T60 w 298"/>
                              <a:gd name="T62" fmla="+- 0 7649 7638"/>
                              <a:gd name="T63" fmla="*/ 7649 h 297"/>
                              <a:gd name="T64" fmla="+- 0 4427 4278"/>
                              <a:gd name="T65" fmla="*/ T64 w 298"/>
                              <a:gd name="T66" fmla="+- 0 7638 7638"/>
                              <a:gd name="T67" fmla="*/ 763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Freeform 1156"/>
                        <wps:cNvSpPr>
                          <a:spLocks/>
                        </wps:cNvSpPr>
                        <wps:spPr bwMode="auto">
                          <a:xfrm>
                            <a:off x="4278" y="7638"/>
                            <a:ext cx="298" cy="297"/>
                          </a:xfrm>
                          <a:custGeom>
                            <a:avLst/>
                            <a:gdLst>
                              <a:gd name="T0" fmla="+- 0 4427 4278"/>
                              <a:gd name="T1" fmla="*/ T0 w 298"/>
                              <a:gd name="T2" fmla="+- 0 7935 7638"/>
                              <a:gd name="T3" fmla="*/ 7935 h 297"/>
                              <a:gd name="T4" fmla="+- 0 4485 4278"/>
                              <a:gd name="T5" fmla="*/ T4 w 298"/>
                              <a:gd name="T6" fmla="+- 0 7924 7638"/>
                              <a:gd name="T7" fmla="*/ 7924 h 297"/>
                              <a:gd name="T8" fmla="+- 0 4532 4278"/>
                              <a:gd name="T9" fmla="*/ T8 w 298"/>
                              <a:gd name="T10" fmla="+- 0 7892 7638"/>
                              <a:gd name="T11" fmla="*/ 7892 h 297"/>
                              <a:gd name="T12" fmla="+- 0 4564 4278"/>
                              <a:gd name="T13" fmla="*/ T12 w 298"/>
                              <a:gd name="T14" fmla="+- 0 7844 7638"/>
                              <a:gd name="T15" fmla="*/ 7844 h 297"/>
                              <a:gd name="T16" fmla="+- 0 4576 4278"/>
                              <a:gd name="T17" fmla="*/ T16 w 298"/>
                              <a:gd name="T18" fmla="+- 0 7787 7638"/>
                              <a:gd name="T19" fmla="*/ 7787 h 297"/>
                              <a:gd name="T20" fmla="+- 0 4564 4278"/>
                              <a:gd name="T21" fmla="*/ T20 w 298"/>
                              <a:gd name="T22" fmla="+- 0 7729 7638"/>
                              <a:gd name="T23" fmla="*/ 7729 h 297"/>
                              <a:gd name="T24" fmla="+- 0 4532 4278"/>
                              <a:gd name="T25" fmla="*/ T24 w 298"/>
                              <a:gd name="T26" fmla="+- 0 7681 7638"/>
                              <a:gd name="T27" fmla="*/ 7681 h 297"/>
                              <a:gd name="T28" fmla="+- 0 4485 4278"/>
                              <a:gd name="T29" fmla="*/ T28 w 298"/>
                              <a:gd name="T30" fmla="+- 0 7649 7638"/>
                              <a:gd name="T31" fmla="*/ 7649 h 297"/>
                              <a:gd name="T32" fmla="+- 0 4427 4278"/>
                              <a:gd name="T33" fmla="*/ T32 w 298"/>
                              <a:gd name="T34" fmla="+- 0 7638 7638"/>
                              <a:gd name="T35" fmla="*/ 7638 h 297"/>
                              <a:gd name="T36" fmla="+- 0 4369 4278"/>
                              <a:gd name="T37" fmla="*/ T36 w 298"/>
                              <a:gd name="T38" fmla="+- 0 7649 7638"/>
                              <a:gd name="T39" fmla="*/ 7649 h 297"/>
                              <a:gd name="T40" fmla="+- 0 4322 4278"/>
                              <a:gd name="T41" fmla="*/ T40 w 298"/>
                              <a:gd name="T42" fmla="+- 0 7681 7638"/>
                              <a:gd name="T43" fmla="*/ 7681 h 297"/>
                              <a:gd name="T44" fmla="+- 0 4290 4278"/>
                              <a:gd name="T45" fmla="*/ T44 w 298"/>
                              <a:gd name="T46" fmla="+- 0 7729 7638"/>
                              <a:gd name="T47" fmla="*/ 7729 h 297"/>
                              <a:gd name="T48" fmla="+- 0 4278 4278"/>
                              <a:gd name="T49" fmla="*/ T48 w 298"/>
                              <a:gd name="T50" fmla="+- 0 7787 7638"/>
                              <a:gd name="T51" fmla="*/ 7787 h 297"/>
                              <a:gd name="T52" fmla="+- 0 4290 4278"/>
                              <a:gd name="T53" fmla="*/ T52 w 298"/>
                              <a:gd name="T54" fmla="+- 0 7844 7638"/>
                              <a:gd name="T55" fmla="*/ 7844 h 297"/>
                              <a:gd name="T56" fmla="+- 0 4322 4278"/>
                              <a:gd name="T57" fmla="*/ T56 w 298"/>
                              <a:gd name="T58" fmla="+- 0 7892 7638"/>
                              <a:gd name="T59" fmla="*/ 7892 h 297"/>
                              <a:gd name="T60" fmla="+- 0 4369 4278"/>
                              <a:gd name="T61" fmla="*/ T60 w 298"/>
                              <a:gd name="T62" fmla="+- 0 7924 7638"/>
                              <a:gd name="T63" fmla="*/ 7924 h 297"/>
                              <a:gd name="T64" fmla="+- 0 4427 4278"/>
                              <a:gd name="T65" fmla="*/ T64 w 298"/>
                              <a:gd name="T66" fmla="+- 0 7935 7638"/>
                              <a:gd name="T67" fmla="*/ 793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8" name="Line 1155"/>
                        <wps:cNvCnPr>
                          <a:cxnSpLocks noChangeShapeType="1"/>
                        </wps:cNvCnPr>
                        <wps:spPr bwMode="auto">
                          <a:xfrm>
                            <a:off x="1376" y="745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29" name="Line 1154"/>
                        <wps:cNvCnPr>
                          <a:cxnSpLocks noChangeShapeType="1"/>
                        </wps:cNvCnPr>
                        <wps:spPr bwMode="auto">
                          <a:xfrm>
                            <a:off x="4423" y="7486"/>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0" name="Line 1153"/>
                        <wps:cNvCnPr>
                          <a:cxnSpLocks noChangeShapeType="1"/>
                        </wps:cNvCnPr>
                        <wps:spPr bwMode="auto">
                          <a:xfrm>
                            <a:off x="2385" y="746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1" name="Line 1152"/>
                        <wps:cNvCnPr>
                          <a:cxnSpLocks noChangeShapeType="1"/>
                        </wps:cNvCnPr>
                        <wps:spPr bwMode="auto">
                          <a:xfrm>
                            <a:off x="3406" y="746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932" name="Line 1151"/>
                        <wps:cNvCnPr>
                          <a:cxnSpLocks noChangeShapeType="1"/>
                        </wps:cNvCnPr>
                        <wps:spPr bwMode="auto">
                          <a:xfrm>
                            <a:off x="2380" y="7474"/>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AD9692" id="Group 1150" o:spid="_x0000_s1026" style="position:absolute;margin-left:0;margin-top:0;width:411pt;height:609pt;z-index:-260721664;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">
                <v:shape id="Picture 1181"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">
                  <v:imagedata r:id="rId13" o:title=""/>
                </v:shape>
                <v:shape id="Picture 1180"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">
                  <v:imagedata r:id="rId92" o:title=""/>
                </v:shape>
                <v:shape id="Freeform 1179" o:spid="_x0000_s1029" style="position:absolute;left:1228;top:761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" path="m149,l91,12,44,44,12,91,,149r12,58l44,254r47,32l149,298r58,-12l254,254r32,-47l298,149,286,91,254,44,207,12,149,xe" stroked="f">
                  <v:path arrowok="t" o:connecttype="custom" o:connectlocs="149,7616;91,7628;44,7660;12,7707;0,7765;12,7823;44,7870;91,7902;149,7914;207,7902;254,7870;286,7823;298,7765;286,7707;254,7660;207,7628;149,7616" o:connectangles="0,0,0,0,0,0,0,0,0,0,0,0,0,0,0,0,0"/>
                </v:shape>
                <v:shape id="Freeform 1178" o:spid="_x0000_s1030" style="position:absolute;left:1228;top:761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" path="m149,298r58,-12l254,254r32,-47l298,149,286,91,254,44,207,12,149,,91,12,44,44,12,91,,149r12,58l44,254r47,32l149,298xe" filled="f" strokeweight=".5pt">
                  <v:path arrowok="t" o:connecttype="custom" o:connectlocs="149,7914;207,7902;254,7870;286,7823;298,7765;286,7707;254,7660;207,7628;149,7616;91,7628;44,7660;12,7707;0,7765;12,7823;44,7870;91,7902;149,7914" o:connectangles="0,0,0,0,0,0,0,0,0,0,0,0,0,0,0,0,0"/>
                </v:shape>
                <v:shape id="Freeform 1177" o:spid="_x0000_s1031" style="position:absolute;left:2244;top:7621;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" path="m149,l91,11,43,43,12,91,,149r12,57l43,254r48,32l149,297r58,-11l254,254r32,-48l297,149,286,91,254,43,207,11,149,xe" stroked="f">
                  <v:path arrowok="t" o:connecttype="custom" o:connectlocs="149,7621;91,7632;43,7664;12,7712;0,7770;12,7827;43,7875;91,7907;149,7918;207,7907;254,7875;286,7827;297,7770;286,7712;254,7664;207,7632;149,7621" o:connectangles="0,0,0,0,0,0,0,0,0,0,0,0,0,0,0,0,0"/>
                </v:shape>
                <v:shape id="Freeform 1176" o:spid="_x0000_s1032" style="position:absolute;left:2244;top:7621;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" path="m149,297r58,-11l254,254r32,-48l297,149,286,91,254,43,207,11,149,,91,11,43,43,12,91,,149r12,57l43,254r48,32l149,297xe" filled="f" strokeweight=".5pt">
                  <v:path arrowok="t" o:connecttype="custom" o:connectlocs="149,7918;207,7907;254,7875;286,7827;297,7770;286,7712;254,7664;207,7632;149,7621;91,7632;43,7664;12,7712;0,7770;12,7827;43,7875;91,7907;149,7918" o:connectangles="0,0,0,0,0,0,0,0,0,0,0,0,0,0,0,0,0"/>
                </v:shape>
                <v:shape id="Freeform 1175" o:spid="_x0000_s1033" style="position:absolute;left:3261;top:76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" path="m148,l90,12,43,44,11,91,,149r11,58l43,254r47,32l148,298r58,-12l254,254r31,-47l297,149,285,91,254,44,206,12,148,xe" stroked="f">
                  <v:path arrowok="t" o:connecttype="custom" o:connectlocs="148,7633;90,7645;43,7677;11,7724;0,7782;11,7840;43,7887;90,7919;148,7931;206,7919;254,7887;285,7840;297,7782;285,7724;254,7677;206,7645;148,7633" o:connectangles="0,0,0,0,0,0,0,0,0,0,0,0,0,0,0,0,0"/>
                </v:shape>
                <v:shape id="Freeform 1174" o:spid="_x0000_s1034" style="position:absolute;left:3261;top:76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" path="m148,298r58,-12l254,254r31,-47l297,149,285,91,254,44,206,12,148,,90,12,43,44,11,91,,149r11,58l43,254r47,32l148,298xe" filled="f" strokeweight=".5pt">
                  <v:path arrowok="t" o:connecttype="custom" o:connectlocs="148,7931;206,7919;254,7887;285,7840;297,7782;285,7724;254,7677;206,7645;148,7633;90,7645;43,7677;11,7724;0,7782;11,7840;43,7887;90,7919;148,7931" o:connectangles="0,0,0,0,0,0,0,0,0,0,0,0,0,0,0,0,0"/>
                </v:shape>
                <v:shape id="Freeform 1173" o:spid="_x0000_s1035" style="position:absolute;left:4278;top:763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" path="m149,l91,11,44,43,12,91,,149r12,57l44,254r47,32l149,297r58,-11l254,254r32,-48l298,149,286,91,254,43,207,11,149,xe" fillcolor="#41ad49" stroked="f">
                  <v:path arrowok="t" o:connecttype="custom" o:connectlocs="149,7638;91,7649;44,7681;12,7729;0,7787;12,7844;44,7892;91,7924;149,7935;207,7924;254,7892;286,7844;298,7787;286,7729;254,7681;207,7649;149,7638" o:connectangles="0,0,0,0,0,0,0,0,0,0,0,0,0,0,0,0,0"/>
                </v:shape>
                <v:shape id="Freeform 1172" o:spid="_x0000_s1036" style="position:absolute;left:4278;top:763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" path="m149,297r58,-11l254,254r32,-48l298,149,286,91,254,43,207,11,149,,91,11,44,43,12,91,,149r12,57l44,254r47,32l149,297xe" filled="f" strokeweight=".5pt">
                  <v:path arrowok="t" o:connecttype="custom" o:connectlocs="149,7935;207,7924;254,7892;286,7844;298,7787;286,7729;254,7681;207,7649;149,7638;91,7649;44,7681;12,7729;0,7787;12,7844;44,7892;91,7924;149,7935" o:connectangles="0,0,0,0,0,0,0,0,0,0,0,0,0,0,0,0,0"/>
                </v:shape>
                <v:line id="Line 1171" o:spid="_x0000_s1037" style="position:absolute;visibility:visible;mso-wrap-style:square" from="1376,7458" to="1376,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" strokecolor="white" strokeweight=".5pt"/>
                <v:shape id="Picture 1170" o:spid="_x0000_s1038" type="#_x0000_t75" style="position:absolute;left:3764;top:764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">
                  <v:imagedata r:id="rId32" o:title=""/>
                </v:shape>
                <v:line id="Line 1169" o:spid="_x0000_s1039" style="position:absolute;visibility:visible;mso-wrap-style:square" from="4423,7486" to="4423,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" strokecolor="white" strokeweight=".5pt"/>
                <v:shape id="Picture 1168" o:spid="_x0000_s1040" type="#_x0000_t75" style="position:absolute;left:1740;top:7620;width:299;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">
                  <v:imagedata r:id="rId32" o:title=""/>
                </v:shape>
                <v:line id="Line 1167" o:spid="_x0000_s1041" style="position:absolute;visibility:visible;mso-wrap-style:square" from="2385,7469" to="2385,7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" strokecolor="white" strokeweight=".5pt"/>
                <v:line id="Line 1166" o:spid="_x0000_s1042" style="position:absolute;visibility:visible;mso-wrap-style:square" from="3406,7469" to="3406,7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" strokecolor="white" strokeweight=".5pt"/>
                <v:line id="Line 1165" o:spid="_x0000_s1043" style="position:absolute;visibility:visible;mso-wrap-style:square" from="2380,7474" to="3412,7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" strokecolor="white" strokeweight=".5pt"/>
                <v:shape id="Picture 1164" o:spid="_x0000_s1044" type="#_x0000_t75" style="position:absolute;left:2748;top:762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">
                  <v:imagedata r:id="rId32" o:title=""/>
                </v:shape>
                <v:shape id="Freeform 1163" o:spid="_x0000_s1045" style="position:absolute;left:1228;top:761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" path="m149,l91,12,44,44,12,91,,149r12,58l44,254r47,32l149,298r58,-12l254,254r32,-47l298,149,286,91,254,44,207,12,149,xe" stroked="f">
                  <v:path arrowok="t" o:connecttype="custom" o:connectlocs="149,7616;91,7628;44,7660;12,7707;0,7765;12,7823;44,7870;91,7902;149,7914;207,7902;254,7870;286,7823;298,7765;286,7707;254,7660;207,7628;149,7616" o:connectangles="0,0,0,0,0,0,0,0,0,0,0,0,0,0,0,0,0"/>
                </v:shape>
                <v:shape id="Freeform 1162" o:spid="_x0000_s1046" style="position:absolute;left:1228;top:761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" path="m149,298r58,-12l254,254r32,-47l298,149,286,91,254,44,207,12,149,,91,12,44,44,12,91,,149r12,58l44,254r47,32l149,298xe" filled="f" strokeweight=".5pt">
                  <v:path arrowok="t" o:connecttype="custom" o:connectlocs="149,7914;207,7902;254,7870;286,7823;298,7765;286,7707;254,7660;207,7628;149,7616;91,7628;44,7660;12,7707;0,7765;12,7823;44,7870;91,7902;149,7914" o:connectangles="0,0,0,0,0,0,0,0,0,0,0,0,0,0,0,0,0"/>
                </v:shape>
                <v:shape id="Freeform 1161" o:spid="_x0000_s1047" style="position:absolute;left:2244;top:7621;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" path="m149,l91,11,43,43,12,91,,149r12,57l43,254r48,32l149,297r58,-11l254,254r32,-48l297,149,286,91,254,43,207,11,149,xe" stroked="f">
                  <v:path arrowok="t" o:connecttype="custom" o:connectlocs="149,7621;91,7632;43,7664;12,7712;0,7770;12,7827;43,7875;91,7907;149,7918;207,7907;254,7875;286,7827;297,7770;286,7712;254,7664;207,7632;149,7621" o:connectangles="0,0,0,0,0,0,0,0,0,0,0,0,0,0,0,0,0"/>
                </v:shape>
                <v:shape id="Freeform 1160" o:spid="_x0000_s1048" style="position:absolute;left:2244;top:7621;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" path="m149,297r58,-11l254,254r32,-48l297,149,286,91,254,43,207,11,149,,91,11,43,43,12,91,,149r12,57l43,254r48,32l149,297xe" filled="f" strokeweight=".5pt">
                  <v:path arrowok="t" o:connecttype="custom" o:connectlocs="149,7918;207,7907;254,7875;286,7827;297,7770;286,7712;254,7664;207,7632;149,7621;91,7632;43,7664;12,7712;0,7770;12,7827;43,7875;91,7907;149,7918" o:connectangles="0,0,0,0,0,0,0,0,0,0,0,0,0,0,0,0,0"/>
                </v:shape>
                <v:shape id="Freeform 1159" o:spid="_x0000_s1049" style="position:absolute;left:3261;top:76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" path="m148,l90,12,43,44,11,91,,149r11,58l43,254r47,32l148,298r58,-12l254,254r31,-47l297,149,285,91,254,44,206,12,148,xe" stroked="f">
                  <v:path arrowok="t" o:connecttype="custom" o:connectlocs="148,7633;90,7645;43,7677;11,7724;0,7782;11,7840;43,7887;90,7919;148,7931;206,7919;254,7887;285,7840;297,7782;285,7724;254,7677;206,7645;148,7633" o:connectangles="0,0,0,0,0,0,0,0,0,0,0,0,0,0,0,0,0"/>
                </v:shape>
                <v:shape id="Freeform 1158" o:spid="_x0000_s1050" style="position:absolute;left:3261;top:76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" path="m148,298r58,-12l254,254r31,-47l297,149,285,91,254,44,206,12,148,,90,12,43,44,11,91,,149r11,58l43,254r47,32l148,298xe" filled="f" strokeweight=".5pt">
                  <v:path arrowok="t" o:connecttype="custom" o:connectlocs="148,7931;206,7919;254,7887;285,7840;297,7782;285,7724;254,7677;206,7645;148,7633;90,7645;43,7677;11,7724;0,7782;11,7840;43,7887;90,7919;148,7931" o:connectangles="0,0,0,0,0,0,0,0,0,0,0,0,0,0,0,0,0"/>
                </v:shape>
                <v:shape id="Freeform 1157" o:spid="_x0000_s1051" style="position:absolute;left:4278;top:763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" path="m149,l91,11,44,43,12,91,,149r12,57l44,254r47,32l149,297r58,-11l254,254r32,-48l298,149,286,91,254,43,207,11,149,xe" fillcolor="#41ad49" stroked="f">
                  <v:path arrowok="t" o:connecttype="custom" o:connectlocs="149,7638;91,7649;44,7681;12,7729;0,7787;12,7844;44,7892;91,7924;149,7935;207,7924;254,7892;286,7844;298,7787;286,7729;254,7681;207,7649;149,7638" o:connectangles="0,0,0,0,0,0,0,0,0,0,0,0,0,0,0,0,0"/>
                </v:shape>
                <v:shape id="Freeform 1156" o:spid="_x0000_s1052" style="position:absolute;left:4278;top:763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" path="m149,297r58,-11l254,254r32,-48l298,149,286,91,254,43,207,11,149,,91,11,44,43,12,91,,149r12,57l44,254r47,32l149,297xe" filled="f" strokeweight=".5pt">
                  <v:path arrowok="t" o:connecttype="custom" o:connectlocs="149,7935;207,7924;254,7892;286,7844;298,7787;286,7729;254,7681;207,7649;149,7638;91,7649;44,7681;12,7729;0,7787;12,7844;44,7892;91,7924;149,7935" o:connectangles="0,0,0,0,0,0,0,0,0,0,0,0,0,0,0,0,0"/>
                </v:shape>
                <v:line id="Line 1155" o:spid="_x0000_s1053" style="position:absolute;visibility:visible;mso-wrap-style:square" from="1376,7458" to="1376,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" strokecolor="white" strokeweight=".5pt"/>
                <v:line id="Line 1154" o:spid="_x0000_s1054" style="position:absolute;visibility:visible;mso-wrap-style:square" from="4423,7486" to="4423,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" strokecolor="white" strokeweight=".5pt"/>
                <v:line id="Line 1153" o:spid="_x0000_s1055" style="position:absolute;visibility:visible;mso-wrap-style:square" from="2385,7469" to="2385,7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" strokecolor="white" strokeweight=".5pt"/>
                <v:line id="Line 1152" o:spid="_x0000_s1056" style="position:absolute;visibility:visible;mso-wrap-style:square" from="3406,7469" to="3406,7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" strokecolor="white" strokeweight=".5pt"/>
                <v:line id="Line 1151" o:spid="_x0000_s1057" style="position:absolute;visibility:visible;mso-wrap-style:square" from="2380,7474" to="3412,7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" strokecolor="white" strokeweight=".5pt"/>
                <w10:wrap anchorx="page" anchory="page"/>
              </v:group>
            </w:pict>
          </mc:Fallback>
        </mc:AlternateContent>
      </w:r>
      <w:r w:rsidR="004A7191" w:rsidRPr="004A7191">
        <w:rPr>
          <w:color w:val="000000" w:themeColor="text1"/>
          <w:sz w:val="16"/>
        </w:rPr>
        <w:t>Least Concern (IUCN 3.1)</w:t>
      </w:r>
    </w:p>
    <w:p w14:paraId="799919C9" w14:textId="77777777" w:rsidR="006500DE" w:rsidRPr="004A7191" w:rsidRDefault="006500DE">
      <w:pPr>
        <w:pStyle w:val="BodyText"/>
        <w:spacing w:before="4"/>
        <w:rPr>
          <w:color w:val="000000" w:themeColor="text1"/>
          <w:sz w:val="15"/>
        </w:rPr>
      </w:pPr>
    </w:p>
    <w:p w14:paraId="017F332D" w14:textId="77777777" w:rsidR="006500DE" w:rsidRPr="004A7191" w:rsidRDefault="004A7191">
      <w:pPr>
        <w:pStyle w:val="BodyText"/>
        <w:tabs>
          <w:tab w:val="left" w:pos="2361"/>
        </w:tabs>
        <w:spacing w:line="302" w:lineRule="auto"/>
        <w:ind w:left="1220" w:right="194"/>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07DB0245" w14:textId="77777777" w:rsidR="006500DE" w:rsidRPr="004A7191" w:rsidRDefault="004A7191">
      <w:pPr>
        <w:pStyle w:val="BodyText"/>
        <w:tabs>
          <w:tab w:val="left" w:pos="2361"/>
        </w:tabs>
        <w:spacing w:line="221" w:lineRule="exact"/>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77F2B807" w14:textId="77777777" w:rsidR="006500DE" w:rsidRPr="004A7191" w:rsidRDefault="004A7191">
      <w:pPr>
        <w:pStyle w:val="BodyText"/>
        <w:tabs>
          <w:tab w:val="left" w:pos="2361"/>
        </w:tabs>
        <w:spacing w:before="70"/>
        <w:ind w:left="1220"/>
        <w:rPr>
          <w:color w:val="000000" w:themeColor="text1"/>
        </w:rPr>
      </w:pPr>
      <w:r w:rsidRPr="004A7191">
        <w:rPr>
          <w:color w:val="000000" w:themeColor="text1"/>
        </w:rPr>
        <w:t>Order:</w:t>
      </w:r>
      <w:r w:rsidRPr="004A7191">
        <w:rPr>
          <w:color w:val="000000" w:themeColor="text1"/>
        </w:rPr>
        <w:tab/>
        <w:t>Piciformes</w:t>
      </w:r>
    </w:p>
    <w:p w14:paraId="358ADB45" w14:textId="77777777" w:rsidR="006500DE" w:rsidRPr="004A7191" w:rsidRDefault="004A7191">
      <w:pPr>
        <w:pStyle w:val="BodyText"/>
        <w:tabs>
          <w:tab w:val="left" w:pos="2361"/>
        </w:tabs>
        <w:spacing w:before="70"/>
        <w:ind w:left="1220"/>
        <w:rPr>
          <w:color w:val="000000" w:themeColor="text1"/>
        </w:rPr>
      </w:pPr>
      <w:r w:rsidRPr="004A7191">
        <w:rPr>
          <w:color w:val="000000" w:themeColor="text1"/>
        </w:rPr>
        <w:t>Family:</w:t>
      </w:r>
      <w:r w:rsidRPr="004A7191">
        <w:rPr>
          <w:color w:val="000000" w:themeColor="text1"/>
        </w:rPr>
        <w:tab/>
        <w:t>Picidae</w:t>
      </w:r>
    </w:p>
    <w:p w14:paraId="2B0AA588" w14:textId="77777777" w:rsidR="006500DE" w:rsidRPr="004A7191" w:rsidRDefault="004A7191">
      <w:pPr>
        <w:tabs>
          <w:tab w:val="left" w:pos="2361"/>
        </w:tabs>
        <w:spacing w:before="90"/>
        <w:ind w:left="122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Dinopium</w:t>
      </w:r>
      <w:proofErr w:type="spellEnd"/>
    </w:p>
    <w:p w14:paraId="527D267A" w14:textId="77777777" w:rsidR="006500DE" w:rsidRPr="004A7191" w:rsidRDefault="004A7191">
      <w:pPr>
        <w:tabs>
          <w:tab w:val="left" w:pos="2361"/>
        </w:tabs>
        <w:spacing w:before="69"/>
        <w:ind w:left="122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D.</w:t>
      </w:r>
      <w:r w:rsidRPr="004A7191">
        <w:rPr>
          <w:rFonts w:ascii="Georgia"/>
          <w:i/>
          <w:color w:val="000000" w:themeColor="text1"/>
          <w:spacing w:val="-24"/>
          <w:sz w:val="20"/>
        </w:rPr>
        <w:t xml:space="preserve"> </w:t>
      </w:r>
      <w:proofErr w:type="spellStart"/>
      <w:r w:rsidRPr="004A7191">
        <w:rPr>
          <w:rFonts w:ascii="Georgia"/>
          <w:i/>
          <w:color w:val="000000" w:themeColor="text1"/>
          <w:sz w:val="20"/>
        </w:rPr>
        <w:t>shorii</w:t>
      </w:r>
      <w:proofErr w:type="spellEnd"/>
    </w:p>
    <w:p w14:paraId="2639E885" w14:textId="77777777" w:rsidR="006500DE" w:rsidRPr="004A7191" w:rsidRDefault="004A7191">
      <w:pPr>
        <w:pStyle w:val="BodyText"/>
        <w:rPr>
          <w:rFonts w:ascii="Georgia"/>
          <w:i/>
          <w:color w:val="000000" w:themeColor="text1"/>
          <w:sz w:val="18"/>
        </w:rPr>
      </w:pPr>
      <w:r w:rsidRPr="004A7191">
        <w:rPr>
          <w:color w:val="000000" w:themeColor="text1"/>
        </w:rPr>
        <w:br w:type="column"/>
      </w:r>
    </w:p>
    <w:p w14:paraId="1699F3C3" w14:textId="77777777" w:rsidR="006500DE" w:rsidRPr="004A7191" w:rsidRDefault="006500DE">
      <w:pPr>
        <w:pStyle w:val="BodyText"/>
        <w:rPr>
          <w:rFonts w:ascii="Georgia"/>
          <w:i/>
          <w:color w:val="000000" w:themeColor="text1"/>
          <w:sz w:val="18"/>
        </w:rPr>
      </w:pPr>
    </w:p>
    <w:p w14:paraId="2B293138" w14:textId="77777777" w:rsidR="006500DE" w:rsidRPr="004A7191" w:rsidRDefault="006500DE">
      <w:pPr>
        <w:pStyle w:val="BodyText"/>
        <w:rPr>
          <w:rFonts w:ascii="Georgia"/>
          <w:i/>
          <w:color w:val="000000" w:themeColor="text1"/>
          <w:sz w:val="18"/>
        </w:rPr>
      </w:pPr>
    </w:p>
    <w:p w14:paraId="6651FFB7" w14:textId="77777777" w:rsidR="006500DE" w:rsidRPr="004A7191" w:rsidRDefault="006500DE">
      <w:pPr>
        <w:pStyle w:val="BodyText"/>
        <w:rPr>
          <w:rFonts w:ascii="Georgia"/>
          <w:i/>
          <w:color w:val="000000" w:themeColor="text1"/>
          <w:sz w:val="18"/>
        </w:rPr>
      </w:pPr>
    </w:p>
    <w:p w14:paraId="72CC0F88" w14:textId="77777777" w:rsidR="006500DE" w:rsidRPr="004A7191" w:rsidRDefault="006500DE">
      <w:pPr>
        <w:pStyle w:val="BodyText"/>
        <w:rPr>
          <w:rFonts w:ascii="Georgia"/>
          <w:i/>
          <w:color w:val="000000" w:themeColor="text1"/>
          <w:sz w:val="18"/>
        </w:rPr>
      </w:pPr>
    </w:p>
    <w:p w14:paraId="197CBE82" w14:textId="77777777" w:rsidR="006500DE" w:rsidRPr="004A7191" w:rsidRDefault="006500DE">
      <w:pPr>
        <w:pStyle w:val="BodyText"/>
        <w:rPr>
          <w:rFonts w:ascii="Georgia"/>
          <w:i/>
          <w:color w:val="000000" w:themeColor="text1"/>
          <w:sz w:val="18"/>
        </w:rPr>
      </w:pPr>
    </w:p>
    <w:p w14:paraId="61A53C7E" w14:textId="77777777" w:rsidR="006500DE" w:rsidRPr="004A7191" w:rsidRDefault="006500DE">
      <w:pPr>
        <w:pStyle w:val="BodyText"/>
        <w:rPr>
          <w:rFonts w:ascii="Georgia"/>
          <w:i/>
          <w:color w:val="000000" w:themeColor="text1"/>
          <w:sz w:val="18"/>
        </w:rPr>
      </w:pPr>
    </w:p>
    <w:p w14:paraId="1B0EA19D" w14:textId="77777777" w:rsidR="006500DE" w:rsidRPr="004A7191" w:rsidRDefault="006500DE">
      <w:pPr>
        <w:pStyle w:val="BodyText"/>
        <w:rPr>
          <w:rFonts w:ascii="Georgia"/>
          <w:i/>
          <w:color w:val="000000" w:themeColor="text1"/>
          <w:sz w:val="18"/>
        </w:rPr>
      </w:pPr>
    </w:p>
    <w:p w14:paraId="1B5AD6D5" w14:textId="77777777" w:rsidR="006500DE" w:rsidRPr="004A7191" w:rsidRDefault="006500DE">
      <w:pPr>
        <w:pStyle w:val="BodyText"/>
        <w:rPr>
          <w:rFonts w:ascii="Georgia"/>
          <w:i/>
          <w:color w:val="000000" w:themeColor="text1"/>
          <w:sz w:val="18"/>
        </w:rPr>
      </w:pPr>
    </w:p>
    <w:p w14:paraId="06F07835" w14:textId="77777777" w:rsidR="006500DE" w:rsidRPr="004A7191" w:rsidRDefault="006500DE">
      <w:pPr>
        <w:pStyle w:val="BodyText"/>
        <w:rPr>
          <w:rFonts w:ascii="Georgia"/>
          <w:i/>
          <w:color w:val="000000" w:themeColor="text1"/>
          <w:sz w:val="18"/>
        </w:rPr>
      </w:pPr>
    </w:p>
    <w:p w14:paraId="52404007" w14:textId="77777777" w:rsidR="006500DE" w:rsidRPr="004A7191" w:rsidRDefault="006500DE">
      <w:pPr>
        <w:pStyle w:val="BodyText"/>
        <w:rPr>
          <w:rFonts w:ascii="Georgia"/>
          <w:i/>
          <w:color w:val="000000" w:themeColor="text1"/>
          <w:sz w:val="18"/>
        </w:rPr>
      </w:pPr>
    </w:p>
    <w:p w14:paraId="05E51DEB" w14:textId="77777777" w:rsidR="006500DE" w:rsidRPr="004A7191" w:rsidRDefault="006500DE">
      <w:pPr>
        <w:pStyle w:val="BodyText"/>
        <w:rPr>
          <w:rFonts w:ascii="Georgia"/>
          <w:i/>
          <w:color w:val="000000" w:themeColor="text1"/>
          <w:sz w:val="18"/>
        </w:rPr>
      </w:pPr>
    </w:p>
    <w:p w14:paraId="41B97DE3" w14:textId="77777777" w:rsidR="006500DE" w:rsidRPr="004A7191" w:rsidRDefault="006500DE">
      <w:pPr>
        <w:pStyle w:val="BodyText"/>
        <w:rPr>
          <w:rFonts w:ascii="Georgia"/>
          <w:i/>
          <w:color w:val="000000" w:themeColor="text1"/>
          <w:sz w:val="18"/>
        </w:rPr>
      </w:pPr>
    </w:p>
    <w:p w14:paraId="041F4C2E" w14:textId="77777777" w:rsidR="006500DE" w:rsidRPr="004A7191" w:rsidRDefault="006500DE">
      <w:pPr>
        <w:pStyle w:val="BodyText"/>
        <w:rPr>
          <w:rFonts w:ascii="Georgia"/>
          <w:i/>
          <w:color w:val="000000" w:themeColor="text1"/>
          <w:sz w:val="18"/>
        </w:rPr>
      </w:pPr>
    </w:p>
    <w:p w14:paraId="3FBA249A" w14:textId="77777777" w:rsidR="006500DE" w:rsidRPr="004A7191" w:rsidRDefault="004A7191">
      <w:pPr>
        <w:spacing w:before="150"/>
        <w:ind w:left="116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631B0202"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num="2" w:space="720" w:equalWidth="0">
            <w:col w:w="3303" w:space="937"/>
            <w:col w:w="4000"/>
          </w:cols>
        </w:sectPr>
      </w:pPr>
    </w:p>
    <w:p w14:paraId="1E28ED4E" w14:textId="77777777" w:rsidR="006500DE" w:rsidRPr="004A7191" w:rsidRDefault="00AE6195">
      <w:pPr>
        <w:pStyle w:val="Heading1"/>
        <w:tabs>
          <w:tab w:val="left" w:pos="1159"/>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42595840" behindDoc="1" locked="0" layoutInCell="1" allowOverlap="1" wp14:anchorId="6B7EC0D7" wp14:editId="78B8F89B">
                <wp:simplePos x="0" y="0"/>
                <wp:positionH relativeFrom="page">
                  <wp:posOffset>2565400</wp:posOffset>
                </wp:positionH>
                <wp:positionV relativeFrom="page">
                  <wp:posOffset>7136765</wp:posOffset>
                </wp:positionV>
                <wp:extent cx="161925" cy="154940"/>
                <wp:effectExtent l="0" t="0" r="0" b="0"/>
                <wp:wrapNone/>
                <wp:docPr id="900"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F412A"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EC0D7" id="Text Box 1149" o:spid="_x0000_s1096" type="#_x0000_t202" style="position:absolute;margin-left:202pt;margin-top:561.95pt;width:12.75pt;height:12.2pt;z-index:-26072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" filled="f" stroked="f">
                <v:textbox inset="0,0,0,0">
                  <w:txbxContent>
                    <w:p w14:paraId="5CDF412A" w14:textId="77777777" w:rsidR="00B7268B" w:rsidRDefault="00B7268B">
                      <w:pPr>
                        <w:pStyle w:val="BodyText"/>
                        <w:rPr>
                          <w:rFonts w:ascii="Verdana"/>
                        </w:rPr>
                      </w:pPr>
                    </w:p>
                  </w:txbxContent>
                </v:textbox>
                <w10:wrap anchorx="page" anchory="page"/>
              </v:shape>
            </w:pict>
          </mc:Fallback>
        </mc:AlternateContent>
      </w:r>
      <w:r w:rsidR="004A7191" w:rsidRPr="004A7191">
        <w:rPr>
          <w:color w:val="000000" w:themeColor="text1"/>
          <w:shd w:val="clear" w:color="auto" w:fill="B9936C"/>
        </w:rPr>
        <w:t xml:space="preserve"> </w:t>
      </w:r>
      <w:r w:rsidR="004A7191" w:rsidRPr="004A7191">
        <w:rPr>
          <w:color w:val="000000" w:themeColor="text1"/>
          <w:shd w:val="clear" w:color="auto" w:fill="B9936C"/>
        </w:rPr>
        <w:tab/>
        <w:t>31.</w:t>
      </w:r>
      <w:r w:rsidR="004A7191" w:rsidRPr="004A7191">
        <w:rPr>
          <w:color w:val="000000" w:themeColor="text1"/>
          <w:spacing w:val="-55"/>
          <w:shd w:val="clear" w:color="auto" w:fill="B9936C"/>
        </w:rPr>
        <w:t xml:space="preserve"> </w:t>
      </w:r>
      <w:r w:rsidR="004A7191" w:rsidRPr="004A7191">
        <w:rPr>
          <w:color w:val="000000" w:themeColor="text1"/>
          <w:shd w:val="clear" w:color="auto" w:fill="B9936C"/>
        </w:rPr>
        <w:t>Grey-backed</w:t>
      </w:r>
      <w:r w:rsidR="004A7191" w:rsidRPr="004A7191">
        <w:rPr>
          <w:color w:val="000000" w:themeColor="text1"/>
          <w:spacing w:val="-55"/>
          <w:shd w:val="clear" w:color="auto" w:fill="B9936C"/>
        </w:rPr>
        <w:t xml:space="preserve"> </w:t>
      </w:r>
      <w:r w:rsidR="004A7191" w:rsidRPr="004A7191">
        <w:rPr>
          <w:color w:val="000000" w:themeColor="text1"/>
          <w:shd w:val="clear" w:color="auto" w:fill="B9936C"/>
        </w:rPr>
        <w:t>Shrike</w:t>
      </w:r>
      <w:r w:rsidR="004A7191" w:rsidRPr="004A7191">
        <w:rPr>
          <w:color w:val="000000" w:themeColor="text1"/>
          <w:shd w:val="clear" w:color="auto" w:fill="B9936C"/>
        </w:rPr>
        <w:tab/>
      </w:r>
    </w:p>
    <w:p w14:paraId="2324965D" w14:textId="77777777" w:rsidR="006500DE" w:rsidRPr="004A7191" w:rsidRDefault="004A7191">
      <w:pPr>
        <w:pStyle w:val="BodyText"/>
        <w:spacing w:before="307" w:line="230" w:lineRule="auto"/>
        <w:ind w:left="1160" w:right="1754"/>
        <w:jc w:val="both"/>
        <w:rPr>
          <w:color w:val="000000" w:themeColor="text1"/>
        </w:rPr>
      </w:pPr>
      <w:r w:rsidRPr="004A7191">
        <w:rPr>
          <w:color w:val="000000" w:themeColor="text1"/>
        </w:rPr>
        <w:t>The</w:t>
      </w:r>
      <w:r w:rsidRPr="004A7191">
        <w:rPr>
          <w:color w:val="000000" w:themeColor="text1"/>
          <w:spacing w:val="-13"/>
        </w:rPr>
        <w:t xml:space="preserve"> </w:t>
      </w:r>
      <w:r w:rsidRPr="004A7191">
        <w:rPr>
          <w:color w:val="000000" w:themeColor="text1"/>
        </w:rPr>
        <w:t>grey-backed</w:t>
      </w:r>
      <w:r w:rsidRPr="004A7191">
        <w:rPr>
          <w:color w:val="000000" w:themeColor="text1"/>
          <w:spacing w:val="-13"/>
        </w:rPr>
        <w:t xml:space="preserve"> </w:t>
      </w:r>
      <w:r w:rsidRPr="004A7191">
        <w:rPr>
          <w:color w:val="000000" w:themeColor="text1"/>
        </w:rPr>
        <w:t>shrike</w:t>
      </w:r>
      <w:r w:rsidRPr="004A7191">
        <w:rPr>
          <w:color w:val="000000" w:themeColor="text1"/>
          <w:spacing w:val="-10"/>
        </w:rPr>
        <w:t xml:space="preserve"> </w:t>
      </w:r>
      <w:r w:rsidRPr="004A7191">
        <w:rPr>
          <w:rFonts w:ascii="Georgia"/>
          <w:i/>
          <w:color w:val="000000" w:themeColor="text1"/>
        </w:rPr>
        <w:t>(</w:t>
      </w:r>
      <w:proofErr w:type="spellStart"/>
      <w:r w:rsidRPr="004A7191">
        <w:rPr>
          <w:rFonts w:ascii="Georgia"/>
          <w:i/>
          <w:color w:val="000000" w:themeColor="text1"/>
        </w:rPr>
        <w:t>Lanius</w:t>
      </w:r>
      <w:proofErr w:type="spellEnd"/>
      <w:r w:rsidRPr="004A7191">
        <w:rPr>
          <w:rFonts w:ascii="Georgia"/>
          <w:i/>
          <w:color w:val="000000" w:themeColor="text1"/>
          <w:spacing w:val="-11"/>
        </w:rPr>
        <w:t xml:space="preserve"> </w:t>
      </w:r>
      <w:proofErr w:type="spellStart"/>
      <w:r w:rsidRPr="004A7191">
        <w:rPr>
          <w:rFonts w:ascii="Georgia"/>
          <w:i/>
          <w:color w:val="000000" w:themeColor="text1"/>
        </w:rPr>
        <w:t>tephronotus</w:t>
      </w:r>
      <w:proofErr w:type="spellEnd"/>
      <w:r w:rsidRPr="004A7191">
        <w:rPr>
          <w:rFonts w:ascii="Georgia"/>
          <w:i/>
          <w:color w:val="000000" w:themeColor="text1"/>
        </w:rPr>
        <w:t>)</w:t>
      </w:r>
      <w:r w:rsidRPr="004A7191">
        <w:rPr>
          <w:rFonts w:ascii="Georgia"/>
          <w:i/>
          <w:color w:val="000000" w:themeColor="text1"/>
          <w:spacing w:val="-8"/>
        </w:rPr>
        <w:t xml:space="preserve"> </w:t>
      </w:r>
      <w:r w:rsidRPr="004A7191">
        <w:rPr>
          <w:color w:val="000000" w:themeColor="text1"/>
        </w:rPr>
        <w:t>is</w:t>
      </w:r>
      <w:r w:rsidRPr="004A7191">
        <w:rPr>
          <w:color w:val="000000" w:themeColor="text1"/>
          <w:spacing w:val="-12"/>
        </w:rPr>
        <w:t xml:space="preserve"> </w:t>
      </w:r>
      <w:r w:rsidRPr="004A7191">
        <w:rPr>
          <w:color w:val="000000" w:themeColor="text1"/>
        </w:rPr>
        <w:t>a</w:t>
      </w:r>
      <w:r w:rsidRPr="004A7191">
        <w:rPr>
          <w:color w:val="000000" w:themeColor="text1"/>
          <w:spacing w:val="-11"/>
        </w:rPr>
        <w:t xml:space="preserve"> </w:t>
      </w:r>
      <w:r w:rsidRPr="004A7191">
        <w:rPr>
          <w:color w:val="000000" w:themeColor="text1"/>
        </w:rPr>
        <w:t>species</w:t>
      </w:r>
      <w:r w:rsidRPr="004A7191">
        <w:rPr>
          <w:color w:val="000000" w:themeColor="text1"/>
          <w:spacing w:val="-12"/>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 xml:space="preserve">bird </w:t>
      </w:r>
      <w:r w:rsidRPr="004A7191">
        <w:rPr>
          <w:color w:val="000000" w:themeColor="text1"/>
          <w:spacing w:val="2"/>
        </w:rPr>
        <w:t xml:space="preserve">in </w:t>
      </w:r>
      <w:r w:rsidRPr="004A7191">
        <w:rPr>
          <w:color w:val="000000" w:themeColor="text1"/>
          <w:spacing w:val="3"/>
        </w:rPr>
        <w:t xml:space="preserve">the </w:t>
      </w:r>
      <w:r w:rsidRPr="004A7191">
        <w:rPr>
          <w:color w:val="000000" w:themeColor="text1"/>
          <w:spacing w:val="4"/>
        </w:rPr>
        <w:t xml:space="preserve">family </w:t>
      </w:r>
      <w:proofErr w:type="spellStart"/>
      <w:r w:rsidRPr="004A7191">
        <w:rPr>
          <w:color w:val="000000" w:themeColor="text1"/>
          <w:spacing w:val="4"/>
        </w:rPr>
        <w:t>Laniidae</w:t>
      </w:r>
      <w:proofErr w:type="spellEnd"/>
      <w:r w:rsidRPr="004A7191">
        <w:rPr>
          <w:color w:val="000000" w:themeColor="text1"/>
          <w:spacing w:val="4"/>
        </w:rPr>
        <w:t xml:space="preserve">. </w:t>
      </w:r>
      <w:r w:rsidRPr="004A7191">
        <w:rPr>
          <w:color w:val="000000" w:themeColor="text1"/>
        </w:rPr>
        <w:t xml:space="preserve">It </w:t>
      </w:r>
      <w:r w:rsidRPr="004A7191">
        <w:rPr>
          <w:color w:val="000000" w:themeColor="text1"/>
          <w:spacing w:val="2"/>
        </w:rPr>
        <w:t xml:space="preserve">is </w:t>
      </w:r>
      <w:r w:rsidRPr="004A7191">
        <w:rPr>
          <w:color w:val="000000" w:themeColor="text1"/>
          <w:spacing w:val="4"/>
        </w:rPr>
        <w:t xml:space="preserve">found </w:t>
      </w:r>
      <w:r w:rsidRPr="004A7191">
        <w:rPr>
          <w:color w:val="000000" w:themeColor="text1"/>
          <w:spacing w:val="2"/>
        </w:rPr>
        <w:t xml:space="preserve">in </w:t>
      </w:r>
      <w:r w:rsidRPr="004A7191">
        <w:rPr>
          <w:color w:val="000000" w:themeColor="text1"/>
          <w:spacing w:val="4"/>
        </w:rPr>
        <w:t xml:space="preserve">Bangladesh, </w:t>
      </w:r>
      <w:r w:rsidRPr="004A7191">
        <w:rPr>
          <w:color w:val="000000" w:themeColor="text1"/>
        </w:rPr>
        <w:t>India (Uttarakhand),</w:t>
      </w:r>
      <w:r w:rsidRPr="004A7191">
        <w:rPr>
          <w:color w:val="000000" w:themeColor="text1"/>
          <w:spacing w:val="-16"/>
        </w:rPr>
        <w:t xml:space="preserve"> </w:t>
      </w:r>
      <w:r w:rsidRPr="004A7191">
        <w:rPr>
          <w:color w:val="000000" w:themeColor="text1"/>
        </w:rPr>
        <w:t>Nepal,</w:t>
      </w:r>
      <w:r w:rsidRPr="004A7191">
        <w:rPr>
          <w:color w:val="000000" w:themeColor="text1"/>
          <w:spacing w:val="-16"/>
        </w:rPr>
        <w:t xml:space="preserve"> </w:t>
      </w:r>
      <w:r w:rsidRPr="004A7191">
        <w:rPr>
          <w:color w:val="000000" w:themeColor="text1"/>
        </w:rPr>
        <w:t>Bhutan,</w:t>
      </w:r>
      <w:r w:rsidRPr="004A7191">
        <w:rPr>
          <w:color w:val="000000" w:themeColor="text1"/>
          <w:spacing w:val="-15"/>
        </w:rPr>
        <w:t xml:space="preserve"> </w:t>
      </w:r>
      <w:r w:rsidRPr="004A7191">
        <w:rPr>
          <w:color w:val="000000" w:themeColor="text1"/>
        </w:rPr>
        <w:t>China</w:t>
      </w:r>
      <w:r w:rsidRPr="004A7191">
        <w:rPr>
          <w:color w:val="000000" w:themeColor="text1"/>
          <w:spacing w:val="-17"/>
        </w:rPr>
        <w:t xml:space="preserve"> </w:t>
      </w:r>
      <w:proofErr w:type="spellStart"/>
      <w:r w:rsidRPr="004A7191">
        <w:rPr>
          <w:color w:val="000000" w:themeColor="text1"/>
        </w:rPr>
        <w:t>andYunnan</w:t>
      </w:r>
      <w:proofErr w:type="spellEnd"/>
      <w:r w:rsidRPr="004A7191">
        <w:rPr>
          <w:color w:val="000000" w:themeColor="text1"/>
        </w:rPr>
        <w:t>.</w:t>
      </w:r>
    </w:p>
    <w:p w14:paraId="4DA93D22" w14:textId="77777777" w:rsidR="006500DE" w:rsidRPr="004A7191" w:rsidRDefault="004A7191">
      <w:pPr>
        <w:pStyle w:val="BodyText"/>
        <w:spacing w:before="12" w:line="237" w:lineRule="auto"/>
        <w:ind w:left="1160" w:right="1053" w:firstLine="280"/>
        <w:rPr>
          <w:color w:val="000000" w:themeColor="text1"/>
        </w:rPr>
      </w:pPr>
      <w:r w:rsidRPr="004A7191">
        <w:rPr>
          <w:color w:val="000000" w:themeColor="text1"/>
        </w:rPr>
        <w:t xml:space="preserve">Among the shrikes, they breed at the highest altitude. They are partial migrants, with some populations moving south in </w:t>
      </w:r>
      <w:r w:rsidRPr="004A7191">
        <w:rPr>
          <w:color w:val="000000" w:themeColor="text1"/>
          <w:spacing w:val="-5"/>
        </w:rPr>
        <w:t xml:space="preserve">winter. </w:t>
      </w:r>
      <w:r w:rsidRPr="004A7191">
        <w:rPr>
          <w:color w:val="000000" w:themeColor="text1"/>
        </w:rPr>
        <w:t>They breed in summer</w:t>
      </w:r>
      <w:r w:rsidRPr="004A7191">
        <w:rPr>
          <w:color w:val="000000" w:themeColor="text1"/>
          <w:spacing w:val="-21"/>
        </w:rPr>
        <w:t xml:space="preserve"> </w:t>
      </w:r>
      <w:r w:rsidRPr="004A7191">
        <w:rPr>
          <w:color w:val="000000" w:themeColor="text1"/>
        </w:rPr>
        <w:t>from</w:t>
      </w:r>
      <w:r w:rsidRPr="004A7191">
        <w:rPr>
          <w:color w:val="000000" w:themeColor="text1"/>
          <w:spacing w:val="-21"/>
        </w:rPr>
        <w:t xml:space="preserve"> </w:t>
      </w:r>
      <w:r w:rsidRPr="004A7191">
        <w:rPr>
          <w:color w:val="000000" w:themeColor="text1"/>
        </w:rPr>
        <w:t>late</w:t>
      </w:r>
      <w:r w:rsidRPr="004A7191">
        <w:rPr>
          <w:color w:val="000000" w:themeColor="text1"/>
          <w:spacing w:val="-21"/>
        </w:rPr>
        <w:t xml:space="preserve"> </w:t>
      </w:r>
      <w:r w:rsidRPr="004A7191">
        <w:rPr>
          <w:color w:val="000000" w:themeColor="text1"/>
        </w:rPr>
        <w:t>May</w:t>
      </w:r>
      <w:r w:rsidRPr="004A7191">
        <w:rPr>
          <w:color w:val="000000" w:themeColor="text1"/>
          <w:spacing w:val="-22"/>
        </w:rPr>
        <w:t xml:space="preserve"> </w:t>
      </w:r>
      <w:r w:rsidRPr="004A7191">
        <w:rPr>
          <w:color w:val="000000" w:themeColor="text1"/>
        </w:rPr>
        <w:t>to</w:t>
      </w:r>
      <w:r w:rsidRPr="004A7191">
        <w:rPr>
          <w:color w:val="000000" w:themeColor="text1"/>
          <w:spacing w:val="-20"/>
        </w:rPr>
        <w:t xml:space="preserve"> </w:t>
      </w:r>
      <w:r w:rsidRPr="004A7191">
        <w:rPr>
          <w:color w:val="000000" w:themeColor="text1"/>
        </w:rPr>
        <w:t>early</w:t>
      </w:r>
      <w:r w:rsidRPr="004A7191">
        <w:rPr>
          <w:color w:val="000000" w:themeColor="text1"/>
          <w:spacing w:val="-20"/>
        </w:rPr>
        <w:t xml:space="preserve"> </w:t>
      </w:r>
      <w:proofErr w:type="spellStart"/>
      <w:r w:rsidRPr="004A7191">
        <w:rPr>
          <w:color w:val="000000" w:themeColor="text1"/>
          <w:spacing w:val="-4"/>
        </w:rPr>
        <w:t>July.The</w:t>
      </w:r>
      <w:proofErr w:type="spellEnd"/>
      <w:r w:rsidRPr="004A7191">
        <w:rPr>
          <w:color w:val="000000" w:themeColor="text1"/>
          <w:spacing w:val="-21"/>
        </w:rPr>
        <w:t xml:space="preserve"> </w:t>
      </w:r>
      <w:r w:rsidRPr="004A7191">
        <w:rPr>
          <w:color w:val="000000" w:themeColor="text1"/>
        </w:rPr>
        <w:t>nest</w:t>
      </w:r>
      <w:r w:rsidRPr="004A7191">
        <w:rPr>
          <w:color w:val="000000" w:themeColor="text1"/>
          <w:spacing w:val="-21"/>
        </w:rPr>
        <w:t xml:space="preserve"> </w:t>
      </w:r>
      <w:r w:rsidRPr="004A7191">
        <w:rPr>
          <w:color w:val="000000" w:themeColor="text1"/>
        </w:rPr>
        <w:t>is</w:t>
      </w:r>
      <w:r w:rsidRPr="004A7191">
        <w:rPr>
          <w:color w:val="000000" w:themeColor="text1"/>
          <w:spacing w:val="-21"/>
        </w:rPr>
        <w:t xml:space="preserve"> </w:t>
      </w:r>
      <w:r w:rsidRPr="004A7191">
        <w:rPr>
          <w:color w:val="000000" w:themeColor="text1"/>
        </w:rPr>
        <w:t>built</w:t>
      </w:r>
      <w:r w:rsidRPr="004A7191">
        <w:rPr>
          <w:color w:val="000000" w:themeColor="text1"/>
          <w:spacing w:val="1"/>
        </w:rPr>
        <w:t xml:space="preserve"> </w:t>
      </w:r>
      <w:r w:rsidRPr="004A7191">
        <w:rPr>
          <w:color w:val="000000" w:themeColor="text1"/>
        </w:rPr>
        <w:t>in</w:t>
      </w:r>
      <w:r w:rsidRPr="004A7191">
        <w:rPr>
          <w:color w:val="000000" w:themeColor="text1"/>
          <w:spacing w:val="-14"/>
        </w:rPr>
        <w:t xml:space="preserve"> </w:t>
      </w:r>
      <w:r w:rsidRPr="004A7191">
        <w:rPr>
          <w:color w:val="000000" w:themeColor="text1"/>
        </w:rPr>
        <w:t>a</w:t>
      </w:r>
      <w:r w:rsidRPr="004A7191">
        <w:rPr>
          <w:color w:val="000000" w:themeColor="text1"/>
          <w:spacing w:val="-13"/>
        </w:rPr>
        <w:t xml:space="preserve"> </w:t>
      </w:r>
      <w:r w:rsidRPr="004A7191">
        <w:rPr>
          <w:color w:val="000000" w:themeColor="text1"/>
        </w:rPr>
        <w:t>bush</w:t>
      </w:r>
      <w:r w:rsidRPr="004A7191">
        <w:rPr>
          <w:color w:val="000000" w:themeColor="text1"/>
          <w:spacing w:val="-15"/>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about</w:t>
      </w:r>
      <w:r w:rsidRPr="004A7191">
        <w:rPr>
          <w:color w:val="000000" w:themeColor="text1"/>
          <w:spacing w:val="-13"/>
        </w:rPr>
        <w:t xml:space="preserve"> </w:t>
      </w:r>
      <w:r w:rsidRPr="004A7191">
        <w:rPr>
          <w:color w:val="000000" w:themeColor="text1"/>
        </w:rPr>
        <w:t>3</w:t>
      </w:r>
      <w:r w:rsidRPr="004A7191">
        <w:rPr>
          <w:color w:val="000000" w:themeColor="text1"/>
          <w:spacing w:val="-13"/>
        </w:rPr>
        <w:t xml:space="preserve"> </w:t>
      </w:r>
      <w:r w:rsidRPr="004A7191">
        <w:rPr>
          <w:color w:val="000000" w:themeColor="text1"/>
        </w:rPr>
        <w:t>to</w:t>
      </w:r>
      <w:r w:rsidRPr="004A7191">
        <w:rPr>
          <w:color w:val="000000" w:themeColor="text1"/>
          <w:spacing w:val="-13"/>
        </w:rPr>
        <w:t xml:space="preserve"> </w:t>
      </w:r>
      <w:r w:rsidRPr="004A7191">
        <w:rPr>
          <w:color w:val="000000" w:themeColor="text1"/>
          <w:spacing w:val="-12"/>
        </w:rPr>
        <w:t xml:space="preserve">5 </w:t>
      </w:r>
      <w:r w:rsidRPr="004A7191">
        <w:rPr>
          <w:color w:val="000000" w:themeColor="text1"/>
        </w:rPr>
        <w:t>eggs</w:t>
      </w:r>
      <w:r w:rsidRPr="004A7191">
        <w:rPr>
          <w:color w:val="000000" w:themeColor="text1"/>
          <w:spacing w:val="-15"/>
        </w:rPr>
        <w:t xml:space="preserve"> </w:t>
      </w:r>
      <w:r w:rsidRPr="004A7191">
        <w:rPr>
          <w:color w:val="000000" w:themeColor="text1"/>
        </w:rPr>
        <w:t>are</w:t>
      </w:r>
      <w:r w:rsidRPr="004A7191">
        <w:rPr>
          <w:color w:val="000000" w:themeColor="text1"/>
          <w:spacing w:val="-14"/>
        </w:rPr>
        <w:t xml:space="preserve"> </w:t>
      </w:r>
      <w:r w:rsidRPr="004A7191">
        <w:rPr>
          <w:color w:val="000000" w:themeColor="text1"/>
        </w:rPr>
        <w:t>laid.</w:t>
      </w:r>
      <w:r w:rsidRPr="004A7191">
        <w:rPr>
          <w:color w:val="000000" w:themeColor="text1"/>
          <w:spacing w:val="-25"/>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eggs</w:t>
      </w:r>
      <w:r w:rsidRPr="004A7191">
        <w:rPr>
          <w:color w:val="000000" w:themeColor="text1"/>
          <w:spacing w:val="-14"/>
        </w:rPr>
        <w:t xml:space="preserve"> </w:t>
      </w:r>
      <w:r w:rsidRPr="004A7191">
        <w:rPr>
          <w:color w:val="000000" w:themeColor="text1"/>
        </w:rPr>
        <w:t>are</w:t>
      </w:r>
      <w:r w:rsidRPr="004A7191">
        <w:rPr>
          <w:color w:val="000000" w:themeColor="text1"/>
          <w:spacing w:val="-14"/>
        </w:rPr>
        <w:t xml:space="preserve"> </w:t>
      </w:r>
      <w:r w:rsidRPr="004A7191">
        <w:rPr>
          <w:color w:val="000000" w:themeColor="text1"/>
        </w:rPr>
        <w:t>incubated</w:t>
      </w:r>
    </w:p>
    <w:p w14:paraId="709B28E6" w14:textId="77777777" w:rsidR="006500DE" w:rsidRPr="004A7191" w:rsidRDefault="004A7191">
      <w:pPr>
        <w:pStyle w:val="BodyText"/>
        <w:spacing w:before="15" w:line="230" w:lineRule="auto"/>
        <w:ind w:left="1160" w:right="1495"/>
        <w:jc w:val="both"/>
        <w:rPr>
          <w:color w:val="000000" w:themeColor="text1"/>
        </w:rPr>
      </w:pPr>
      <w:r w:rsidRPr="004A7191">
        <w:rPr>
          <w:color w:val="000000" w:themeColor="text1"/>
        </w:rPr>
        <w:t>by the female alone and incubation is begun even before the</w:t>
      </w:r>
      <w:r w:rsidRPr="004A7191">
        <w:rPr>
          <w:color w:val="000000" w:themeColor="text1"/>
          <w:spacing w:val="-21"/>
        </w:rPr>
        <w:t xml:space="preserve"> </w:t>
      </w:r>
      <w:r w:rsidRPr="004A7191">
        <w:rPr>
          <w:color w:val="000000" w:themeColor="text1"/>
        </w:rPr>
        <w:t>complete clutch</w:t>
      </w:r>
      <w:r w:rsidRPr="004A7191">
        <w:rPr>
          <w:color w:val="000000" w:themeColor="text1"/>
          <w:spacing w:val="-22"/>
        </w:rPr>
        <w:t xml:space="preserve"> </w:t>
      </w:r>
      <w:r w:rsidRPr="004A7191">
        <w:rPr>
          <w:color w:val="000000" w:themeColor="text1"/>
        </w:rPr>
        <w:t>is</w:t>
      </w:r>
      <w:r w:rsidRPr="004A7191">
        <w:rPr>
          <w:color w:val="000000" w:themeColor="text1"/>
          <w:spacing w:val="-20"/>
        </w:rPr>
        <w:t xml:space="preserve"> </w:t>
      </w:r>
      <w:r w:rsidRPr="004A7191">
        <w:rPr>
          <w:color w:val="000000" w:themeColor="text1"/>
        </w:rPr>
        <w:t>laid.</w:t>
      </w:r>
      <w:r w:rsidRPr="004A7191">
        <w:rPr>
          <w:color w:val="000000" w:themeColor="text1"/>
          <w:spacing w:val="-31"/>
        </w:rPr>
        <w:t xml:space="preserve"> </w:t>
      </w:r>
      <w:r w:rsidRPr="004A7191">
        <w:rPr>
          <w:color w:val="000000" w:themeColor="text1"/>
        </w:rPr>
        <w:t>The</w:t>
      </w:r>
      <w:r w:rsidRPr="004A7191">
        <w:rPr>
          <w:color w:val="000000" w:themeColor="text1"/>
          <w:spacing w:val="-21"/>
        </w:rPr>
        <w:t xml:space="preserve"> </w:t>
      </w:r>
      <w:r w:rsidRPr="004A7191">
        <w:rPr>
          <w:color w:val="000000" w:themeColor="text1"/>
        </w:rPr>
        <w:t>chicks</w:t>
      </w:r>
      <w:r w:rsidRPr="004A7191">
        <w:rPr>
          <w:color w:val="000000" w:themeColor="text1"/>
          <w:spacing w:val="-21"/>
        </w:rPr>
        <w:t xml:space="preserve"> </w:t>
      </w:r>
      <w:r w:rsidRPr="004A7191">
        <w:rPr>
          <w:color w:val="000000" w:themeColor="text1"/>
        </w:rPr>
        <w:t>hatch</w:t>
      </w:r>
      <w:r w:rsidRPr="004A7191">
        <w:rPr>
          <w:color w:val="000000" w:themeColor="text1"/>
          <w:spacing w:val="-21"/>
        </w:rPr>
        <w:t xml:space="preserve"> </w:t>
      </w:r>
      <w:r w:rsidRPr="004A7191">
        <w:rPr>
          <w:color w:val="000000" w:themeColor="text1"/>
        </w:rPr>
        <w:t>after</w:t>
      </w:r>
      <w:r w:rsidRPr="004A7191">
        <w:rPr>
          <w:color w:val="000000" w:themeColor="text1"/>
          <w:spacing w:val="-20"/>
        </w:rPr>
        <w:t xml:space="preserve"> </w:t>
      </w:r>
      <w:r w:rsidRPr="004A7191">
        <w:rPr>
          <w:color w:val="000000" w:themeColor="text1"/>
        </w:rPr>
        <w:t>15–18</w:t>
      </w:r>
      <w:r w:rsidRPr="004A7191">
        <w:rPr>
          <w:color w:val="000000" w:themeColor="text1"/>
          <w:spacing w:val="-20"/>
        </w:rPr>
        <w:t xml:space="preserve"> </w:t>
      </w:r>
      <w:r w:rsidRPr="004A7191">
        <w:rPr>
          <w:color w:val="000000" w:themeColor="text1"/>
        </w:rPr>
        <w:t>days</w:t>
      </w:r>
      <w:r w:rsidRPr="004A7191">
        <w:rPr>
          <w:color w:val="000000" w:themeColor="text1"/>
          <w:spacing w:val="-22"/>
        </w:rPr>
        <w:t xml:space="preserve"> </w:t>
      </w:r>
      <w:r w:rsidRPr="004A7191">
        <w:rPr>
          <w:color w:val="000000" w:themeColor="text1"/>
        </w:rPr>
        <w:t>and</w:t>
      </w:r>
      <w:r w:rsidRPr="004A7191">
        <w:rPr>
          <w:color w:val="000000" w:themeColor="text1"/>
          <w:spacing w:val="-20"/>
        </w:rPr>
        <w:t xml:space="preserve"> </w:t>
      </w:r>
      <w:r w:rsidRPr="004A7191">
        <w:rPr>
          <w:color w:val="000000" w:themeColor="text1"/>
        </w:rPr>
        <w:t>are</w:t>
      </w:r>
      <w:r w:rsidRPr="004A7191">
        <w:rPr>
          <w:color w:val="000000" w:themeColor="text1"/>
          <w:spacing w:val="-2"/>
        </w:rPr>
        <w:t xml:space="preserve"> </w:t>
      </w:r>
      <w:r w:rsidRPr="004A7191">
        <w:rPr>
          <w:color w:val="000000" w:themeColor="text1"/>
        </w:rPr>
        <w:t>taken</w:t>
      </w:r>
      <w:r w:rsidRPr="004A7191">
        <w:rPr>
          <w:color w:val="000000" w:themeColor="text1"/>
          <w:spacing w:val="-11"/>
        </w:rPr>
        <w:t xml:space="preserve"> </w:t>
      </w:r>
      <w:r w:rsidRPr="004A7191">
        <w:rPr>
          <w:color w:val="000000" w:themeColor="text1"/>
        </w:rPr>
        <w:t>care</w:t>
      </w:r>
      <w:r w:rsidRPr="004A7191">
        <w:rPr>
          <w:color w:val="000000" w:themeColor="text1"/>
          <w:spacing w:val="-14"/>
        </w:rPr>
        <w:t xml:space="preserve"> </w:t>
      </w:r>
      <w:r w:rsidRPr="004A7191">
        <w:rPr>
          <w:color w:val="000000" w:themeColor="text1"/>
        </w:rPr>
        <w:t>of</w:t>
      </w:r>
      <w:r w:rsidRPr="004A7191">
        <w:rPr>
          <w:color w:val="000000" w:themeColor="text1"/>
          <w:spacing w:val="-12"/>
        </w:rPr>
        <w:t xml:space="preserve"> </w:t>
      </w:r>
      <w:r w:rsidRPr="004A7191">
        <w:rPr>
          <w:color w:val="000000" w:themeColor="text1"/>
          <w:spacing w:val="-3"/>
        </w:rPr>
        <w:t xml:space="preserve">by </w:t>
      </w:r>
      <w:r w:rsidRPr="004A7191">
        <w:rPr>
          <w:color w:val="000000" w:themeColor="text1"/>
        </w:rPr>
        <w:t>both</w:t>
      </w:r>
      <w:r w:rsidRPr="004A7191">
        <w:rPr>
          <w:color w:val="000000" w:themeColor="text1"/>
          <w:spacing w:val="-13"/>
        </w:rPr>
        <w:t xml:space="preserve"> </w:t>
      </w:r>
      <w:r w:rsidRPr="004A7191">
        <w:rPr>
          <w:color w:val="000000" w:themeColor="text1"/>
        </w:rPr>
        <w:t>the</w:t>
      </w:r>
      <w:r w:rsidRPr="004A7191">
        <w:rPr>
          <w:color w:val="000000" w:themeColor="text1"/>
          <w:spacing w:val="-11"/>
        </w:rPr>
        <w:t xml:space="preserve"> </w:t>
      </w:r>
      <w:r w:rsidRPr="004A7191">
        <w:rPr>
          <w:color w:val="000000" w:themeColor="text1"/>
        </w:rPr>
        <w:t>parents</w:t>
      </w:r>
      <w:r w:rsidRPr="004A7191">
        <w:rPr>
          <w:color w:val="000000" w:themeColor="text1"/>
          <w:spacing w:val="-12"/>
        </w:rPr>
        <w:t xml:space="preserve"> </w:t>
      </w:r>
      <w:r w:rsidRPr="004A7191">
        <w:rPr>
          <w:color w:val="000000" w:themeColor="text1"/>
        </w:rPr>
        <w:t>until</w:t>
      </w:r>
      <w:r w:rsidRPr="004A7191">
        <w:rPr>
          <w:color w:val="000000" w:themeColor="text1"/>
          <w:spacing w:val="-11"/>
        </w:rPr>
        <w:t xml:space="preserve"> </w:t>
      </w:r>
      <w:r w:rsidRPr="004A7191">
        <w:rPr>
          <w:color w:val="000000" w:themeColor="text1"/>
        </w:rPr>
        <w:t>the</w:t>
      </w:r>
      <w:r w:rsidRPr="004A7191">
        <w:rPr>
          <w:color w:val="000000" w:themeColor="text1"/>
          <w:spacing w:val="-11"/>
        </w:rPr>
        <w:t xml:space="preserve"> </w:t>
      </w:r>
      <w:r w:rsidRPr="004A7191">
        <w:rPr>
          <w:color w:val="000000" w:themeColor="text1"/>
        </w:rPr>
        <w:t>fledge</w:t>
      </w:r>
      <w:r w:rsidRPr="004A7191">
        <w:rPr>
          <w:color w:val="000000" w:themeColor="text1"/>
          <w:spacing w:val="-11"/>
        </w:rPr>
        <w:t xml:space="preserve"> </w:t>
      </w:r>
      <w:r w:rsidRPr="004A7191">
        <w:rPr>
          <w:color w:val="000000" w:themeColor="text1"/>
        </w:rPr>
        <w:t>after</w:t>
      </w:r>
      <w:r w:rsidRPr="004A7191">
        <w:rPr>
          <w:color w:val="000000" w:themeColor="text1"/>
          <w:spacing w:val="-12"/>
        </w:rPr>
        <w:t xml:space="preserve"> </w:t>
      </w:r>
      <w:r w:rsidRPr="004A7191">
        <w:rPr>
          <w:color w:val="000000" w:themeColor="text1"/>
        </w:rPr>
        <w:t>about</w:t>
      </w:r>
      <w:r w:rsidRPr="004A7191">
        <w:rPr>
          <w:color w:val="000000" w:themeColor="text1"/>
          <w:spacing w:val="-11"/>
        </w:rPr>
        <w:t xml:space="preserve"> </w:t>
      </w:r>
      <w:r w:rsidRPr="004A7191">
        <w:rPr>
          <w:color w:val="000000" w:themeColor="text1"/>
        </w:rPr>
        <w:t>two weeks.</w:t>
      </w:r>
    </w:p>
    <w:p w14:paraId="0B7D00CF" w14:textId="77777777" w:rsidR="006500DE" w:rsidRPr="004A7191" w:rsidRDefault="006500DE">
      <w:pPr>
        <w:spacing w:line="230" w:lineRule="auto"/>
        <w:jc w:val="both"/>
        <w:rPr>
          <w:color w:val="000000" w:themeColor="text1"/>
        </w:rPr>
        <w:sectPr w:rsidR="006500DE" w:rsidRPr="004A7191">
          <w:pgSz w:w="8240" w:h="12200"/>
          <w:pgMar w:top="1060" w:right="0" w:bottom="280" w:left="0" w:header="720" w:footer="720" w:gutter="0"/>
          <w:cols w:space="720"/>
        </w:sectPr>
      </w:pPr>
    </w:p>
    <w:p w14:paraId="5594C569" w14:textId="77777777" w:rsidR="006500DE" w:rsidRPr="004A7191" w:rsidRDefault="006500DE">
      <w:pPr>
        <w:pStyle w:val="BodyText"/>
        <w:rPr>
          <w:color w:val="000000" w:themeColor="text1"/>
        </w:rPr>
      </w:pPr>
    </w:p>
    <w:p w14:paraId="47664089" w14:textId="77777777" w:rsidR="006500DE" w:rsidRPr="004A7191" w:rsidRDefault="006500DE">
      <w:pPr>
        <w:pStyle w:val="BodyText"/>
        <w:rPr>
          <w:color w:val="000000" w:themeColor="text1"/>
        </w:rPr>
      </w:pPr>
    </w:p>
    <w:p w14:paraId="38C6971F" w14:textId="77777777" w:rsidR="006500DE" w:rsidRPr="004A7191" w:rsidRDefault="006500DE">
      <w:pPr>
        <w:pStyle w:val="BodyText"/>
        <w:rPr>
          <w:color w:val="000000" w:themeColor="text1"/>
        </w:rPr>
      </w:pPr>
    </w:p>
    <w:p w14:paraId="35A04173" w14:textId="77777777" w:rsidR="006500DE" w:rsidRPr="004A7191" w:rsidRDefault="006500DE">
      <w:pPr>
        <w:pStyle w:val="BodyText"/>
        <w:rPr>
          <w:color w:val="000000" w:themeColor="text1"/>
        </w:rPr>
      </w:pPr>
    </w:p>
    <w:p w14:paraId="5FFBB3AA" w14:textId="77777777" w:rsidR="006500DE" w:rsidRPr="004A7191" w:rsidRDefault="006500DE">
      <w:pPr>
        <w:pStyle w:val="BodyText"/>
        <w:rPr>
          <w:color w:val="000000" w:themeColor="text1"/>
        </w:rPr>
      </w:pPr>
    </w:p>
    <w:p w14:paraId="56286742" w14:textId="77777777" w:rsidR="006500DE" w:rsidRPr="004A7191" w:rsidRDefault="006500DE">
      <w:pPr>
        <w:pStyle w:val="BodyText"/>
        <w:rPr>
          <w:color w:val="000000" w:themeColor="text1"/>
        </w:rPr>
      </w:pPr>
    </w:p>
    <w:p w14:paraId="670E3B65" w14:textId="77777777" w:rsidR="006500DE" w:rsidRPr="004A7191" w:rsidRDefault="006500DE">
      <w:pPr>
        <w:pStyle w:val="BodyText"/>
        <w:rPr>
          <w:color w:val="000000" w:themeColor="text1"/>
        </w:rPr>
      </w:pPr>
    </w:p>
    <w:p w14:paraId="28098B87" w14:textId="77777777" w:rsidR="006500DE" w:rsidRPr="004A7191" w:rsidRDefault="006500DE">
      <w:pPr>
        <w:pStyle w:val="BodyText"/>
        <w:rPr>
          <w:color w:val="000000" w:themeColor="text1"/>
        </w:rPr>
      </w:pPr>
    </w:p>
    <w:p w14:paraId="113A7ADC" w14:textId="77777777" w:rsidR="006500DE" w:rsidRPr="004A7191" w:rsidRDefault="006500DE">
      <w:pPr>
        <w:pStyle w:val="BodyText"/>
        <w:rPr>
          <w:color w:val="000000" w:themeColor="text1"/>
        </w:rPr>
      </w:pPr>
    </w:p>
    <w:p w14:paraId="0B8801F9" w14:textId="77777777" w:rsidR="006500DE" w:rsidRPr="004A7191" w:rsidRDefault="006500DE">
      <w:pPr>
        <w:pStyle w:val="BodyText"/>
        <w:rPr>
          <w:color w:val="000000" w:themeColor="text1"/>
        </w:rPr>
      </w:pPr>
    </w:p>
    <w:p w14:paraId="7BC05BD6" w14:textId="77777777" w:rsidR="006500DE" w:rsidRPr="004A7191" w:rsidRDefault="006500DE">
      <w:pPr>
        <w:pStyle w:val="BodyText"/>
        <w:rPr>
          <w:color w:val="000000" w:themeColor="text1"/>
        </w:rPr>
      </w:pPr>
    </w:p>
    <w:p w14:paraId="1D900B4B" w14:textId="77777777" w:rsidR="006500DE" w:rsidRPr="004A7191" w:rsidRDefault="006500DE">
      <w:pPr>
        <w:pStyle w:val="BodyText"/>
        <w:rPr>
          <w:color w:val="000000" w:themeColor="text1"/>
        </w:rPr>
      </w:pPr>
    </w:p>
    <w:p w14:paraId="3A0DFB1D" w14:textId="77777777" w:rsidR="006500DE" w:rsidRPr="004A7191" w:rsidRDefault="006500DE">
      <w:pPr>
        <w:pStyle w:val="BodyText"/>
        <w:rPr>
          <w:color w:val="000000" w:themeColor="text1"/>
        </w:rPr>
      </w:pPr>
    </w:p>
    <w:p w14:paraId="45674A39" w14:textId="77777777" w:rsidR="006500DE" w:rsidRPr="004A7191" w:rsidRDefault="006500DE">
      <w:pPr>
        <w:pStyle w:val="BodyText"/>
        <w:rPr>
          <w:color w:val="000000" w:themeColor="text1"/>
        </w:rPr>
      </w:pPr>
    </w:p>
    <w:p w14:paraId="26973983" w14:textId="77777777" w:rsidR="006500DE" w:rsidRPr="004A7191" w:rsidRDefault="006500DE">
      <w:pPr>
        <w:pStyle w:val="BodyText"/>
        <w:rPr>
          <w:color w:val="000000" w:themeColor="text1"/>
        </w:rPr>
      </w:pPr>
    </w:p>
    <w:p w14:paraId="12861109" w14:textId="77777777" w:rsidR="006500DE" w:rsidRPr="004A7191" w:rsidRDefault="006500DE">
      <w:pPr>
        <w:pStyle w:val="BodyText"/>
        <w:rPr>
          <w:color w:val="000000" w:themeColor="text1"/>
        </w:rPr>
      </w:pPr>
    </w:p>
    <w:p w14:paraId="3C4853D2" w14:textId="77777777" w:rsidR="006500DE" w:rsidRPr="004A7191" w:rsidRDefault="006500DE">
      <w:pPr>
        <w:pStyle w:val="BodyText"/>
        <w:rPr>
          <w:color w:val="000000" w:themeColor="text1"/>
        </w:rPr>
      </w:pPr>
    </w:p>
    <w:p w14:paraId="3DC4790E" w14:textId="77777777" w:rsidR="006500DE" w:rsidRPr="004A7191" w:rsidRDefault="006500DE">
      <w:pPr>
        <w:pStyle w:val="BodyText"/>
        <w:rPr>
          <w:color w:val="000000" w:themeColor="text1"/>
        </w:rPr>
      </w:pPr>
    </w:p>
    <w:p w14:paraId="3564D8CA" w14:textId="77777777" w:rsidR="006500DE" w:rsidRPr="004A7191" w:rsidRDefault="006500DE">
      <w:pPr>
        <w:pStyle w:val="BodyText"/>
        <w:rPr>
          <w:color w:val="000000" w:themeColor="text1"/>
        </w:rPr>
      </w:pPr>
    </w:p>
    <w:p w14:paraId="78DD9AE4" w14:textId="77777777" w:rsidR="006500DE" w:rsidRPr="004A7191" w:rsidRDefault="006500DE">
      <w:pPr>
        <w:pStyle w:val="BodyText"/>
        <w:rPr>
          <w:color w:val="000000" w:themeColor="text1"/>
        </w:rPr>
      </w:pPr>
    </w:p>
    <w:p w14:paraId="688C110A" w14:textId="77777777" w:rsidR="006500DE" w:rsidRPr="004A7191" w:rsidRDefault="006500DE">
      <w:pPr>
        <w:pStyle w:val="BodyText"/>
        <w:rPr>
          <w:color w:val="000000" w:themeColor="text1"/>
        </w:rPr>
      </w:pPr>
    </w:p>
    <w:p w14:paraId="6076A258" w14:textId="77777777" w:rsidR="006500DE" w:rsidRPr="004A7191" w:rsidRDefault="006500DE">
      <w:pPr>
        <w:pStyle w:val="BodyText"/>
        <w:rPr>
          <w:color w:val="000000" w:themeColor="text1"/>
        </w:rPr>
      </w:pPr>
    </w:p>
    <w:p w14:paraId="423EF185" w14:textId="77777777" w:rsidR="006500DE" w:rsidRPr="004A7191" w:rsidRDefault="006500DE">
      <w:pPr>
        <w:pStyle w:val="BodyText"/>
        <w:rPr>
          <w:color w:val="000000" w:themeColor="text1"/>
        </w:rPr>
      </w:pPr>
    </w:p>
    <w:p w14:paraId="03C45635" w14:textId="77777777" w:rsidR="006500DE" w:rsidRPr="004A7191" w:rsidRDefault="004A7191">
      <w:pPr>
        <w:pStyle w:val="Heading2"/>
        <w:spacing w:before="186"/>
        <w:ind w:left="3560"/>
        <w:rPr>
          <w:color w:val="000000" w:themeColor="text1"/>
        </w:rPr>
      </w:pPr>
      <w:r w:rsidRPr="004A7191">
        <w:rPr>
          <w:color w:val="000000" w:themeColor="text1"/>
        </w:rPr>
        <w:t>Conservation status</w:t>
      </w:r>
    </w:p>
    <w:p w14:paraId="1E2BEF65" w14:textId="77777777" w:rsidR="006500DE" w:rsidRPr="004A7191" w:rsidRDefault="006500DE">
      <w:pPr>
        <w:pStyle w:val="BodyText"/>
        <w:spacing w:before="1"/>
        <w:rPr>
          <w:b/>
          <w:color w:val="000000" w:themeColor="text1"/>
          <w:sz w:val="16"/>
        </w:rPr>
      </w:pPr>
    </w:p>
    <w:p w14:paraId="168BBBC1" w14:textId="77777777" w:rsidR="006500DE" w:rsidRPr="004A7191" w:rsidRDefault="006500DE">
      <w:pPr>
        <w:rPr>
          <w:color w:val="000000" w:themeColor="text1"/>
          <w:sz w:val="16"/>
        </w:rPr>
        <w:sectPr w:rsidR="006500DE" w:rsidRPr="004A7191">
          <w:pgSz w:w="8240" w:h="12200"/>
          <w:pgMar w:top="1140" w:right="0" w:bottom="0" w:left="0" w:header="720" w:footer="720" w:gutter="0"/>
          <w:cols w:space="720"/>
        </w:sectPr>
      </w:pPr>
    </w:p>
    <w:p w14:paraId="09AE8839" w14:textId="77777777" w:rsidR="006500DE" w:rsidRPr="004A7191" w:rsidRDefault="004A7191">
      <w:pPr>
        <w:tabs>
          <w:tab w:val="left" w:pos="4970"/>
        </w:tabs>
        <w:spacing w:before="94"/>
        <w:ind w:left="352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07ACB386" w14:textId="77777777" w:rsidR="006500DE" w:rsidRPr="004A7191" w:rsidRDefault="004A7191">
      <w:pPr>
        <w:pStyle w:val="BodyText"/>
        <w:tabs>
          <w:tab w:val="left" w:pos="4138"/>
          <w:tab w:val="left" w:pos="4669"/>
          <w:tab w:val="left" w:pos="5176"/>
          <w:tab w:val="left" w:pos="5677"/>
        </w:tabs>
        <w:spacing w:before="177"/>
        <w:ind w:left="36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076FD3BB" w14:textId="77777777" w:rsidR="006500DE" w:rsidRPr="004A7191" w:rsidRDefault="004A7191">
      <w:pPr>
        <w:spacing w:before="113" w:line="208" w:lineRule="auto"/>
        <w:ind w:left="560" w:right="1157" w:firstLine="120"/>
        <w:rPr>
          <w:color w:val="000000" w:themeColor="text1"/>
          <w:sz w:val="16"/>
        </w:rPr>
      </w:pPr>
      <w:r w:rsidRPr="004A7191">
        <w:rPr>
          <w:color w:val="000000" w:themeColor="text1"/>
        </w:rPr>
        <w:br w:type="column"/>
      </w:r>
      <w:r w:rsidRPr="004A7191">
        <w:rPr>
          <w:color w:val="000000" w:themeColor="text1"/>
          <w:sz w:val="16"/>
        </w:rPr>
        <w:t>Least Concern</w:t>
      </w:r>
    </w:p>
    <w:p w14:paraId="681A5B50"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562DF69C"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20" w:space="40"/>
            <w:col w:w="2280"/>
          </w:cols>
        </w:sectPr>
      </w:pPr>
    </w:p>
    <w:p w14:paraId="3C5AA3C0" w14:textId="77777777" w:rsidR="006500DE" w:rsidRPr="004A7191" w:rsidRDefault="00AE6195">
      <w:pPr>
        <w:pStyle w:val="BodyText"/>
        <w:rPr>
          <w:rFonts w:ascii="Trebuchet MS"/>
          <w:color w:val="000000" w:themeColor="text1"/>
        </w:rPr>
      </w:pPr>
      <w:r w:rsidRPr="004A7191">
        <w:rPr>
          <w:noProof/>
          <w:color w:val="000000" w:themeColor="text1"/>
        </w:rPr>
        <mc:AlternateContent>
          <mc:Choice Requires="wpg">
            <w:drawing>
              <wp:anchor distT="0" distB="0" distL="114300" distR="114300" simplePos="0" relativeHeight="242597888" behindDoc="1" locked="0" layoutInCell="1" allowOverlap="1" wp14:anchorId="6B263FED" wp14:editId="356F5D69">
                <wp:simplePos x="0" y="0"/>
                <wp:positionH relativeFrom="page">
                  <wp:posOffset>-1270</wp:posOffset>
                </wp:positionH>
                <wp:positionV relativeFrom="page">
                  <wp:posOffset>0</wp:posOffset>
                </wp:positionV>
                <wp:extent cx="5221605" cy="7734300"/>
                <wp:effectExtent l="0" t="0" r="0" b="0"/>
                <wp:wrapNone/>
                <wp:docPr id="867"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868" name="Picture 11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9" name="Picture 11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0" name="Freeform 1143"/>
                        <wps:cNvSpPr>
                          <a:spLocks/>
                        </wps:cNvSpPr>
                        <wps:spPr bwMode="auto">
                          <a:xfrm>
                            <a:off x="3610" y="7595"/>
                            <a:ext cx="297" cy="298"/>
                          </a:xfrm>
                          <a:custGeom>
                            <a:avLst/>
                            <a:gdLst>
                              <a:gd name="T0" fmla="+- 0 3758 3610"/>
                              <a:gd name="T1" fmla="*/ T0 w 297"/>
                              <a:gd name="T2" fmla="+- 0 7595 7595"/>
                              <a:gd name="T3" fmla="*/ 7595 h 298"/>
                              <a:gd name="T4" fmla="+- 0 3701 3610"/>
                              <a:gd name="T5" fmla="*/ T4 w 297"/>
                              <a:gd name="T6" fmla="+- 0 7607 7595"/>
                              <a:gd name="T7" fmla="*/ 7607 h 298"/>
                              <a:gd name="T8" fmla="+- 0 3653 3610"/>
                              <a:gd name="T9" fmla="*/ T8 w 297"/>
                              <a:gd name="T10" fmla="+- 0 7639 7595"/>
                              <a:gd name="T11" fmla="*/ 7639 h 298"/>
                              <a:gd name="T12" fmla="+- 0 3621 3610"/>
                              <a:gd name="T13" fmla="*/ T12 w 297"/>
                              <a:gd name="T14" fmla="+- 0 7686 7595"/>
                              <a:gd name="T15" fmla="*/ 7686 h 298"/>
                              <a:gd name="T16" fmla="+- 0 3610 3610"/>
                              <a:gd name="T17" fmla="*/ T16 w 297"/>
                              <a:gd name="T18" fmla="+- 0 7744 7595"/>
                              <a:gd name="T19" fmla="*/ 7744 h 298"/>
                              <a:gd name="T20" fmla="+- 0 3621 3610"/>
                              <a:gd name="T21" fmla="*/ T20 w 297"/>
                              <a:gd name="T22" fmla="+- 0 7802 7595"/>
                              <a:gd name="T23" fmla="*/ 7802 h 298"/>
                              <a:gd name="T24" fmla="+- 0 3653 3610"/>
                              <a:gd name="T25" fmla="*/ T24 w 297"/>
                              <a:gd name="T26" fmla="+- 0 7849 7595"/>
                              <a:gd name="T27" fmla="*/ 7849 h 298"/>
                              <a:gd name="T28" fmla="+- 0 3701 3610"/>
                              <a:gd name="T29" fmla="*/ T28 w 297"/>
                              <a:gd name="T30" fmla="+- 0 7881 7595"/>
                              <a:gd name="T31" fmla="*/ 7881 h 298"/>
                              <a:gd name="T32" fmla="+- 0 3758 3610"/>
                              <a:gd name="T33" fmla="*/ T32 w 297"/>
                              <a:gd name="T34" fmla="+- 0 7893 7595"/>
                              <a:gd name="T35" fmla="*/ 7893 h 298"/>
                              <a:gd name="T36" fmla="+- 0 3816 3610"/>
                              <a:gd name="T37" fmla="*/ T36 w 297"/>
                              <a:gd name="T38" fmla="+- 0 7881 7595"/>
                              <a:gd name="T39" fmla="*/ 7881 h 298"/>
                              <a:gd name="T40" fmla="+- 0 3864 3610"/>
                              <a:gd name="T41" fmla="*/ T40 w 297"/>
                              <a:gd name="T42" fmla="+- 0 7849 7595"/>
                              <a:gd name="T43" fmla="*/ 7849 h 298"/>
                              <a:gd name="T44" fmla="+- 0 3896 3610"/>
                              <a:gd name="T45" fmla="*/ T44 w 297"/>
                              <a:gd name="T46" fmla="+- 0 7802 7595"/>
                              <a:gd name="T47" fmla="*/ 7802 h 298"/>
                              <a:gd name="T48" fmla="+- 0 3907 3610"/>
                              <a:gd name="T49" fmla="*/ T48 w 297"/>
                              <a:gd name="T50" fmla="+- 0 7744 7595"/>
                              <a:gd name="T51" fmla="*/ 7744 h 298"/>
                              <a:gd name="T52" fmla="+- 0 3896 3610"/>
                              <a:gd name="T53" fmla="*/ T52 w 297"/>
                              <a:gd name="T54" fmla="+- 0 7686 7595"/>
                              <a:gd name="T55" fmla="*/ 7686 h 298"/>
                              <a:gd name="T56" fmla="+- 0 3864 3610"/>
                              <a:gd name="T57" fmla="*/ T56 w 297"/>
                              <a:gd name="T58" fmla="+- 0 7639 7595"/>
                              <a:gd name="T59" fmla="*/ 7639 h 298"/>
                              <a:gd name="T60" fmla="+- 0 3816 3610"/>
                              <a:gd name="T61" fmla="*/ T60 w 297"/>
                              <a:gd name="T62" fmla="+- 0 7607 7595"/>
                              <a:gd name="T63" fmla="*/ 7607 h 298"/>
                              <a:gd name="T64" fmla="+- 0 3758 3610"/>
                              <a:gd name="T65" fmla="*/ T64 w 297"/>
                              <a:gd name="T66" fmla="+- 0 7595 7595"/>
                              <a:gd name="T67" fmla="*/ 759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1" name="Freeform 1142"/>
                        <wps:cNvSpPr>
                          <a:spLocks/>
                        </wps:cNvSpPr>
                        <wps:spPr bwMode="auto">
                          <a:xfrm>
                            <a:off x="3610" y="7595"/>
                            <a:ext cx="297" cy="298"/>
                          </a:xfrm>
                          <a:custGeom>
                            <a:avLst/>
                            <a:gdLst>
                              <a:gd name="T0" fmla="+- 0 3758 3610"/>
                              <a:gd name="T1" fmla="*/ T0 w 297"/>
                              <a:gd name="T2" fmla="+- 0 7893 7595"/>
                              <a:gd name="T3" fmla="*/ 7893 h 298"/>
                              <a:gd name="T4" fmla="+- 0 3816 3610"/>
                              <a:gd name="T5" fmla="*/ T4 w 297"/>
                              <a:gd name="T6" fmla="+- 0 7881 7595"/>
                              <a:gd name="T7" fmla="*/ 7881 h 298"/>
                              <a:gd name="T8" fmla="+- 0 3864 3610"/>
                              <a:gd name="T9" fmla="*/ T8 w 297"/>
                              <a:gd name="T10" fmla="+- 0 7849 7595"/>
                              <a:gd name="T11" fmla="*/ 7849 h 298"/>
                              <a:gd name="T12" fmla="+- 0 3896 3610"/>
                              <a:gd name="T13" fmla="*/ T12 w 297"/>
                              <a:gd name="T14" fmla="+- 0 7802 7595"/>
                              <a:gd name="T15" fmla="*/ 7802 h 298"/>
                              <a:gd name="T16" fmla="+- 0 3907 3610"/>
                              <a:gd name="T17" fmla="*/ T16 w 297"/>
                              <a:gd name="T18" fmla="+- 0 7744 7595"/>
                              <a:gd name="T19" fmla="*/ 7744 h 298"/>
                              <a:gd name="T20" fmla="+- 0 3896 3610"/>
                              <a:gd name="T21" fmla="*/ T20 w 297"/>
                              <a:gd name="T22" fmla="+- 0 7686 7595"/>
                              <a:gd name="T23" fmla="*/ 7686 h 298"/>
                              <a:gd name="T24" fmla="+- 0 3864 3610"/>
                              <a:gd name="T25" fmla="*/ T24 w 297"/>
                              <a:gd name="T26" fmla="+- 0 7639 7595"/>
                              <a:gd name="T27" fmla="*/ 7639 h 298"/>
                              <a:gd name="T28" fmla="+- 0 3816 3610"/>
                              <a:gd name="T29" fmla="*/ T28 w 297"/>
                              <a:gd name="T30" fmla="+- 0 7607 7595"/>
                              <a:gd name="T31" fmla="*/ 7607 h 298"/>
                              <a:gd name="T32" fmla="+- 0 3758 3610"/>
                              <a:gd name="T33" fmla="*/ T32 w 297"/>
                              <a:gd name="T34" fmla="+- 0 7595 7595"/>
                              <a:gd name="T35" fmla="*/ 7595 h 298"/>
                              <a:gd name="T36" fmla="+- 0 3701 3610"/>
                              <a:gd name="T37" fmla="*/ T36 w 297"/>
                              <a:gd name="T38" fmla="+- 0 7607 7595"/>
                              <a:gd name="T39" fmla="*/ 7607 h 298"/>
                              <a:gd name="T40" fmla="+- 0 3653 3610"/>
                              <a:gd name="T41" fmla="*/ T40 w 297"/>
                              <a:gd name="T42" fmla="+- 0 7639 7595"/>
                              <a:gd name="T43" fmla="*/ 7639 h 298"/>
                              <a:gd name="T44" fmla="+- 0 3621 3610"/>
                              <a:gd name="T45" fmla="*/ T44 w 297"/>
                              <a:gd name="T46" fmla="+- 0 7686 7595"/>
                              <a:gd name="T47" fmla="*/ 7686 h 298"/>
                              <a:gd name="T48" fmla="+- 0 3610 3610"/>
                              <a:gd name="T49" fmla="*/ T48 w 297"/>
                              <a:gd name="T50" fmla="+- 0 7744 7595"/>
                              <a:gd name="T51" fmla="*/ 7744 h 298"/>
                              <a:gd name="T52" fmla="+- 0 3621 3610"/>
                              <a:gd name="T53" fmla="*/ T52 w 297"/>
                              <a:gd name="T54" fmla="+- 0 7802 7595"/>
                              <a:gd name="T55" fmla="*/ 7802 h 298"/>
                              <a:gd name="T56" fmla="+- 0 3653 3610"/>
                              <a:gd name="T57" fmla="*/ T56 w 297"/>
                              <a:gd name="T58" fmla="+- 0 7849 7595"/>
                              <a:gd name="T59" fmla="*/ 7849 h 298"/>
                              <a:gd name="T60" fmla="+- 0 3701 3610"/>
                              <a:gd name="T61" fmla="*/ T60 w 297"/>
                              <a:gd name="T62" fmla="+- 0 7881 7595"/>
                              <a:gd name="T63" fmla="*/ 7881 h 298"/>
                              <a:gd name="T64" fmla="+- 0 3758 3610"/>
                              <a:gd name="T65" fmla="*/ T64 w 297"/>
                              <a:gd name="T66" fmla="+- 0 7893 7595"/>
                              <a:gd name="T67" fmla="*/ 789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2" name="Freeform 1141"/>
                        <wps:cNvSpPr>
                          <a:spLocks/>
                        </wps:cNvSpPr>
                        <wps:spPr bwMode="auto">
                          <a:xfrm>
                            <a:off x="4627" y="7600"/>
                            <a:ext cx="298" cy="297"/>
                          </a:xfrm>
                          <a:custGeom>
                            <a:avLst/>
                            <a:gdLst>
                              <a:gd name="T0" fmla="+- 0 4776 4627"/>
                              <a:gd name="T1" fmla="*/ T0 w 298"/>
                              <a:gd name="T2" fmla="+- 0 7600 7600"/>
                              <a:gd name="T3" fmla="*/ 7600 h 297"/>
                              <a:gd name="T4" fmla="+- 0 4718 4627"/>
                              <a:gd name="T5" fmla="*/ T4 w 298"/>
                              <a:gd name="T6" fmla="+- 0 7611 7600"/>
                              <a:gd name="T7" fmla="*/ 7611 h 297"/>
                              <a:gd name="T8" fmla="+- 0 4671 4627"/>
                              <a:gd name="T9" fmla="*/ T8 w 298"/>
                              <a:gd name="T10" fmla="+- 0 7643 7600"/>
                              <a:gd name="T11" fmla="*/ 7643 h 297"/>
                              <a:gd name="T12" fmla="+- 0 4639 4627"/>
                              <a:gd name="T13" fmla="*/ T12 w 298"/>
                              <a:gd name="T14" fmla="+- 0 7691 7600"/>
                              <a:gd name="T15" fmla="*/ 7691 h 297"/>
                              <a:gd name="T16" fmla="+- 0 4627 4627"/>
                              <a:gd name="T17" fmla="*/ T16 w 298"/>
                              <a:gd name="T18" fmla="+- 0 7749 7600"/>
                              <a:gd name="T19" fmla="*/ 7749 h 297"/>
                              <a:gd name="T20" fmla="+- 0 4639 4627"/>
                              <a:gd name="T21" fmla="*/ T20 w 298"/>
                              <a:gd name="T22" fmla="+- 0 7807 7600"/>
                              <a:gd name="T23" fmla="*/ 7807 h 297"/>
                              <a:gd name="T24" fmla="+- 0 4671 4627"/>
                              <a:gd name="T25" fmla="*/ T24 w 298"/>
                              <a:gd name="T26" fmla="+- 0 7854 7600"/>
                              <a:gd name="T27" fmla="*/ 7854 h 297"/>
                              <a:gd name="T28" fmla="+- 0 4718 4627"/>
                              <a:gd name="T29" fmla="*/ T28 w 298"/>
                              <a:gd name="T30" fmla="+- 0 7886 7600"/>
                              <a:gd name="T31" fmla="*/ 7886 h 297"/>
                              <a:gd name="T32" fmla="+- 0 4776 4627"/>
                              <a:gd name="T33" fmla="*/ T32 w 298"/>
                              <a:gd name="T34" fmla="+- 0 7897 7600"/>
                              <a:gd name="T35" fmla="*/ 7897 h 297"/>
                              <a:gd name="T36" fmla="+- 0 4834 4627"/>
                              <a:gd name="T37" fmla="*/ T36 w 298"/>
                              <a:gd name="T38" fmla="+- 0 7886 7600"/>
                              <a:gd name="T39" fmla="*/ 7886 h 297"/>
                              <a:gd name="T40" fmla="+- 0 4881 4627"/>
                              <a:gd name="T41" fmla="*/ T40 w 298"/>
                              <a:gd name="T42" fmla="+- 0 7854 7600"/>
                              <a:gd name="T43" fmla="*/ 7854 h 297"/>
                              <a:gd name="T44" fmla="+- 0 4913 4627"/>
                              <a:gd name="T45" fmla="*/ T44 w 298"/>
                              <a:gd name="T46" fmla="+- 0 7807 7600"/>
                              <a:gd name="T47" fmla="*/ 7807 h 297"/>
                              <a:gd name="T48" fmla="+- 0 4925 4627"/>
                              <a:gd name="T49" fmla="*/ T48 w 298"/>
                              <a:gd name="T50" fmla="+- 0 7749 7600"/>
                              <a:gd name="T51" fmla="*/ 7749 h 297"/>
                              <a:gd name="T52" fmla="+- 0 4913 4627"/>
                              <a:gd name="T53" fmla="*/ T52 w 298"/>
                              <a:gd name="T54" fmla="+- 0 7691 7600"/>
                              <a:gd name="T55" fmla="*/ 7691 h 297"/>
                              <a:gd name="T56" fmla="+- 0 4881 4627"/>
                              <a:gd name="T57" fmla="*/ T56 w 298"/>
                              <a:gd name="T58" fmla="+- 0 7643 7600"/>
                              <a:gd name="T59" fmla="*/ 7643 h 297"/>
                              <a:gd name="T60" fmla="+- 0 4834 4627"/>
                              <a:gd name="T61" fmla="*/ T60 w 298"/>
                              <a:gd name="T62" fmla="+- 0 7611 7600"/>
                              <a:gd name="T63" fmla="*/ 7611 h 297"/>
                              <a:gd name="T64" fmla="+- 0 4776 4627"/>
                              <a:gd name="T65" fmla="*/ T64 w 298"/>
                              <a:gd name="T66" fmla="+- 0 7600 7600"/>
                              <a:gd name="T67" fmla="*/ 760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7"/>
                                </a:lnTo>
                                <a:lnTo>
                                  <a:pt x="44" y="254"/>
                                </a:lnTo>
                                <a:lnTo>
                                  <a:pt x="91" y="286"/>
                                </a:lnTo>
                                <a:lnTo>
                                  <a:pt x="149" y="297"/>
                                </a:lnTo>
                                <a:lnTo>
                                  <a:pt x="207" y="286"/>
                                </a:lnTo>
                                <a:lnTo>
                                  <a:pt x="254" y="254"/>
                                </a:lnTo>
                                <a:lnTo>
                                  <a:pt x="286" y="207"/>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Freeform 1140"/>
                        <wps:cNvSpPr>
                          <a:spLocks/>
                        </wps:cNvSpPr>
                        <wps:spPr bwMode="auto">
                          <a:xfrm>
                            <a:off x="4627" y="7600"/>
                            <a:ext cx="298" cy="297"/>
                          </a:xfrm>
                          <a:custGeom>
                            <a:avLst/>
                            <a:gdLst>
                              <a:gd name="T0" fmla="+- 0 4776 4627"/>
                              <a:gd name="T1" fmla="*/ T0 w 298"/>
                              <a:gd name="T2" fmla="+- 0 7897 7600"/>
                              <a:gd name="T3" fmla="*/ 7897 h 297"/>
                              <a:gd name="T4" fmla="+- 0 4834 4627"/>
                              <a:gd name="T5" fmla="*/ T4 w 298"/>
                              <a:gd name="T6" fmla="+- 0 7886 7600"/>
                              <a:gd name="T7" fmla="*/ 7886 h 297"/>
                              <a:gd name="T8" fmla="+- 0 4881 4627"/>
                              <a:gd name="T9" fmla="*/ T8 w 298"/>
                              <a:gd name="T10" fmla="+- 0 7854 7600"/>
                              <a:gd name="T11" fmla="*/ 7854 h 297"/>
                              <a:gd name="T12" fmla="+- 0 4913 4627"/>
                              <a:gd name="T13" fmla="*/ T12 w 298"/>
                              <a:gd name="T14" fmla="+- 0 7807 7600"/>
                              <a:gd name="T15" fmla="*/ 7807 h 297"/>
                              <a:gd name="T16" fmla="+- 0 4925 4627"/>
                              <a:gd name="T17" fmla="*/ T16 w 298"/>
                              <a:gd name="T18" fmla="+- 0 7749 7600"/>
                              <a:gd name="T19" fmla="*/ 7749 h 297"/>
                              <a:gd name="T20" fmla="+- 0 4913 4627"/>
                              <a:gd name="T21" fmla="*/ T20 w 298"/>
                              <a:gd name="T22" fmla="+- 0 7691 7600"/>
                              <a:gd name="T23" fmla="*/ 7691 h 297"/>
                              <a:gd name="T24" fmla="+- 0 4881 4627"/>
                              <a:gd name="T25" fmla="*/ T24 w 298"/>
                              <a:gd name="T26" fmla="+- 0 7643 7600"/>
                              <a:gd name="T27" fmla="*/ 7643 h 297"/>
                              <a:gd name="T28" fmla="+- 0 4834 4627"/>
                              <a:gd name="T29" fmla="*/ T28 w 298"/>
                              <a:gd name="T30" fmla="+- 0 7611 7600"/>
                              <a:gd name="T31" fmla="*/ 7611 h 297"/>
                              <a:gd name="T32" fmla="+- 0 4776 4627"/>
                              <a:gd name="T33" fmla="*/ T32 w 298"/>
                              <a:gd name="T34" fmla="+- 0 7600 7600"/>
                              <a:gd name="T35" fmla="*/ 7600 h 297"/>
                              <a:gd name="T36" fmla="+- 0 4718 4627"/>
                              <a:gd name="T37" fmla="*/ T36 w 298"/>
                              <a:gd name="T38" fmla="+- 0 7611 7600"/>
                              <a:gd name="T39" fmla="*/ 7611 h 297"/>
                              <a:gd name="T40" fmla="+- 0 4671 4627"/>
                              <a:gd name="T41" fmla="*/ T40 w 298"/>
                              <a:gd name="T42" fmla="+- 0 7643 7600"/>
                              <a:gd name="T43" fmla="*/ 7643 h 297"/>
                              <a:gd name="T44" fmla="+- 0 4639 4627"/>
                              <a:gd name="T45" fmla="*/ T44 w 298"/>
                              <a:gd name="T46" fmla="+- 0 7691 7600"/>
                              <a:gd name="T47" fmla="*/ 7691 h 297"/>
                              <a:gd name="T48" fmla="+- 0 4627 4627"/>
                              <a:gd name="T49" fmla="*/ T48 w 298"/>
                              <a:gd name="T50" fmla="+- 0 7749 7600"/>
                              <a:gd name="T51" fmla="*/ 7749 h 297"/>
                              <a:gd name="T52" fmla="+- 0 4639 4627"/>
                              <a:gd name="T53" fmla="*/ T52 w 298"/>
                              <a:gd name="T54" fmla="+- 0 7807 7600"/>
                              <a:gd name="T55" fmla="*/ 7807 h 297"/>
                              <a:gd name="T56" fmla="+- 0 4671 4627"/>
                              <a:gd name="T57" fmla="*/ T56 w 298"/>
                              <a:gd name="T58" fmla="+- 0 7854 7600"/>
                              <a:gd name="T59" fmla="*/ 7854 h 297"/>
                              <a:gd name="T60" fmla="+- 0 4718 4627"/>
                              <a:gd name="T61" fmla="*/ T60 w 298"/>
                              <a:gd name="T62" fmla="+- 0 7886 7600"/>
                              <a:gd name="T63" fmla="*/ 7886 h 297"/>
                              <a:gd name="T64" fmla="+- 0 4776 4627"/>
                              <a:gd name="T65" fmla="*/ T64 w 298"/>
                              <a:gd name="T66" fmla="+- 0 7897 7600"/>
                              <a:gd name="T67" fmla="*/ 789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7"/>
                                </a:lnTo>
                                <a:lnTo>
                                  <a:pt x="298" y="149"/>
                                </a:lnTo>
                                <a:lnTo>
                                  <a:pt x="286" y="91"/>
                                </a:lnTo>
                                <a:lnTo>
                                  <a:pt x="254" y="43"/>
                                </a:lnTo>
                                <a:lnTo>
                                  <a:pt x="207" y="11"/>
                                </a:lnTo>
                                <a:lnTo>
                                  <a:pt x="149" y="0"/>
                                </a:lnTo>
                                <a:lnTo>
                                  <a:pt x="91" y="11"/>
                                </a:lnTo>
                                <a:lnTo>
                                  <a:pt x="44" y="43"/>
                                </a:lnTo>
                                <a:lnTo>
                                  <a:pt x="12" y="91"/>
                                </a:lnTo>
                                <a:lnTo>
                                  <a:pt x="0" y="149"/>
                                </a:lnTo>
                                <a:lnTo>
                                  <a:pt x="12" y="207"/>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 name="Freeform 1139"/>
                        <wps:cNvSpPr>
                          <a:spLocks/>
                        </wps:cNvSpPr>
                        <wps:spPr bwMode="auto">
                          <a:xfrm>
                            <a:off x="5644" y="7612"/>
                            <a:ext cx="298" cy="298"/>
                          </a:xfrm>
                          <a:custGeom>
                            <a:avLst/>
                            <a:gdLst>
                              <a:gd name="T0" fmla="+- 0 5793 5644"/>
                              <a:gd name="T1" fmla="*/ T0 w 298"/>
                              <a:gd name="T2" fmla="+- 0 7612 7612"/>
                              <a:gd name="T3" fmla="*/ 7612 h 298"/>
                              <a:gd name="T4" fmla="+- 0 5735 5644"/>
                              <a:gd name="T5" fmla="*/ T4 w 298"/>
                              <a:gd name="T6" fmla="+- 0 7624 7612"/>
                              <a:gd name="T7" fmla="*/ 7624 h 298"/>
                              <a:gd name="T8" fmla="+- 0 5688 5644"/>
                              <a:gd name="T9" fmla="*/ T8 w 298"/>
                              <a:gd name="T10" fmla="+- 0 7656 7612"/>
                              <a:gd name="T11" fmla="*/ 7656 h 298"/>
                              <a:gd name="T12" fmla="+- 0 5656 5644"/>
                              <a:gd name="T13" fmla="*/ T12 w 298"/>
                              <a:gd name="T14" fmla="+- 0 7703 7612"/>
                              <a:gd name="T15" fmla="*/ 7703 h 298"/>
                              <a:gd name="T16" fmla="+- 0 5644 5644"/>
                              <a:gd name="T17" fmla="*/ T16 w 298"/>
                              <a:gd name="T18" fmla="+- 0 7761 7612"/>
                              <a:gd name="T19" fmla="*/ 7761 h 298"/>
                              <a:gd name="T20" fmla="+- 0 5656 5644"/>
                              <a:gd name="T21" fmla="*/ T20 w 298"/>
                              <a:gd name="T22" fmla="+- 0 7819 7612"/>
                              <a:gd name="T23" fmla="*/ 7819 h 298"/>
                              <a:gd name="T24" fmla="+- 0 5688 5644"/>
                              <a:gd name="T25" fmla="*/ T24 w 298"/>
                              <a:gd name="T26" fmla="+- 0 7866 7612"/>
                              <a:gd name="T27" fmla="*/ 7866 h 298"/>
                              <a:gd name="T28" fmla="+- 0 5735 5644"/>
                              <a:gd name="T29" fmla="*/ T28 w 298"/>
                              <a:gd name="T30" fmla="+- 0 7898 7612"/>
                              <a:gd name="T31" fmla="*/ 7898 h 298"/>
                              <a:gd name="T32" fmla="+- 0 5793 5644"/>
                              <a:gd name="T33" fmla="*/ T32 w 298"/>
                              <a:gd name="T34" fmla="+- 0 7910 7612"/>
                              <a:gd name="T35" fmla="*/ 7910 h 298"/>
                              <a:gd name="T36" fmla="+- 0 5851 5644"/>
                              <a:gd name="T37" fmla="*/ T36 w 298"/>
                              <a:gd name="T38" fmla="+- 0 7898 7612"/>
                              <a:gd name="T39" fmla="*/ 7898 h 298"/>
                              <a:gd name="T40" fmla="+- 0 5898 5644"/>
                              <a:gd name="T41" fmla="*/ T40 w 298"/>
                              <a:gd name="T42" fmla="+- 0 7866 7612"/>
                              <a:gd name="T43" fmla="*/ 7866 h 298"/>
                              <a:gd name="T44" fmla="+- 0 5930 5644"/>
                              <a:gd name="T45" fmla="*/ T44 w 298"/>
                              <a:gd name="T46" fmla="+- 0 7819 7612"/>
                              <a:gd name="T47" fmla="*/ 7819 h 298"/>
                              <a:gd name="T48" fmla="+- 0 5942 5644"/>
                              <a:gd name="T49" fmla="*/ T48 w 298"/>
                              <a:gd name="T50" fmla="+- 0 7761 7612"/>
                              <a:gd name="T51" fmla="*/ 7761 h 298"/>
                              <a:gd name="T52" fmla="+- 0 5930 5644"/>
                              <a:gd name="T53" fmla="*/ T52 w 298"/>
                              <a:gd name="T54" fmla="+- 0 7703 7612"/>
                              <a:gd name="T55" fmla="*/ 7703 h 298"/>
                              <a:gd name="T56" fmla="+- 0 5898 5644"/>
                              <a:gd name="T57" fmla="*/ T56 w 298"/>
                              <a:gd name="T58" fmla="+- 0 7656 7612"/>
                              <a:gd name="T59" fmla="*/ 7656 h 298"/>
                              <a:gd name="T60" fmla="+- 0 5851 5644"/>
                              <a:gd name="T61" fmla="*/ T60 w 298"/>
                              <a:gd name="T62" fmla="+- 0 7624 7612"/>
                              <a:gd name="T63" fmla="*/ 7624 h 298"/>
                              <a:gd name="T64" fmla="+- 0 5793 5644"/>
                              <a:gd name="T65" fmla="*/ T64 w 298"/>
                              <a:gd name="T66" fmla="+- 0 7612 7612"/>
                              <a:gd name="T67" fmla="*/ 761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Freeform 1138"/>
                        <wps:cNvSpPr>
                          <a:spLocks/>
                        </wps:cNvSpPr>
                        <wps:spPr bwMode="auto">
                          <a:xfrm>
                            <a:off x="5644" y="7612"/>
                            <a:ext cx="298" cy="298"/>
                          </a:xfrm>
                          <a:custGeom>
                            <a:avLst/>
                            <a:gdLst>
                              <a:gd name="T0" fmla="+- 0 5793 5644"/>
                              <a:gd name="T1" fmla="*/ T0 w 298"/>
                              <a:gd name="T2" fmla="+- 0 7910 7612"/>
                              <a:gd name="T3" fmla="*/ 7910 h 298"/>
                              <a:gd name="T4" fmla="+- 0 5851 5644"/>
                              <a:gd name="T5" fmla="*/ T4 w 298"/>
                              <a:gd name="T6" fmla="+- 0 7898 7612"/>
                              <a:gd name="T7" fmla="*/ 7898 h 298"/>
                              <a:gd name="T8" fmla="+- 0 5898 5644"/>
                              <a:gd name="T9" fmla="*/ T8 w 298"/>
                              <a:gd name="T10" fmla="+- 0 7866 7612"/>
                              <a:gd name="T11" fmla="*/ 7866 h 298"/>
                              <a:gd name="T12" fmla="+- 0 5930 5644"/>
                              <a:gd name="T13" fmla="*/ T12 w 298"/>
                              <a:gd name="T14" fmla="+- 0 7819 7612"/>
                              <a:gd name="T15" fmla="*/ 7819 h 298"/>
                              <a:gd name="T16" fmla="+- 0 5942 5644"/>
                              <a:gd name="T17" fmla="*/ T16 w 298"/>
                              <a:gd name="T18" fmla="+- 0 7761 7612"/>
                              <a:gd name="T19" fmla="*/ 7761 h 298"/>
                              <a:gd name="T20" fmla="+- 0 5930 5644"/>
                              <a:gd name="T21" fmla="*/ T20 w 298"/>
                              <a:gd name="T22" fmla="+- 0 7703 7612"/>
                              <a:gd name="T23" fmla="*/ 7703 h 298"/>
                              <a:gd name="T24" fmla="+- 0 5898 5644"/>
                              <a:gd name="T25" fmla="*/ T24 w 298"/>
                              <a:gd name="T26" fmla="+- 0 7656 7612"/>
                              <a:gd name="T27" fmla="*/ 7656 h 298"/>
                              <a:gd name="T28" fmla="+- 0 5851 5644"/>
                              <a:gd name="T29" fmla="*/ T28 w 298"/>
                              <a:gd name="T30" fmla="+- 0 7624 7612"/>
                              <a:gd name="T31" fmla="*/ 7624 h 298"/>
                              <a:gd name="T32" fmla="+- 0 5793 5644"/>
                              <a:gd name="T33" fmla="*/ T32 w 298"/>
                              <a:gd name="T34" fmla="+- 0 7612 7612"/>
                              <a:gd name="T35" fmla="*/ 7612 h 298"/>
                              <a:gd name="T36" fmla="+- 0 5735 5644"/>
                              <a:gd name="T37" fmla="*/ T36 w 298"/>
                              <a:gd name="T38" fmla="+- 0 7624 7612"/>
                              <a:gd name="T39" fmla="*/ 7624 h 298"/>
                              <a:gd name="T40" fmla="+- 0 5688 5644"/>
                              <a:gd name="T41" fmla="*/ T40 w 298"/>
                              <a:gd name="T42" fmla="+- 0 7656 7612"/>
                              <a:gd name="T43" fmla="*/ 7656 h 298"/>
                              <a:gd name="T44" fmla="+- 0 5656 5644"/>
                              <a:gd name="T45" fmla="*/ T44 w 298"/>
                              <a:gd name="T46" fmla="+- 0 7703 7612"/>
                              <a:gd name="T47" fmla="*/ 7703 h 298"/>
                              <a:gd name="T48" fmla="+- 0 5644 5644"/>
                              <a:gd name="T49" fmla="*/ T48 w 298"/>
                              <a:gd name="T50" fmla="+- 0 7761 7612"/>
                              <a:gd name="T51" fmla="*/ 7761 h 298"/>
                              <a:gd name="T52" fmla="+- 0 5656 5644"/>
                              <a:gd name="T53" fmla="*/ T52 w 298"/>
                              <a:gd name="T54" fmla="+- 0 7819 7612"/>
                              <a:gd name="T55" fmla="*/ 7819 h 298"/>
                              <a:gd name="T56" fmla="+- 0 5688 5644"/>
                              <a:gd name="T57" fmla="*/ T56 w 298"/>
                              <a:gd name="T58" fmla="+- 0 7866 7612"/>
                              <a:gd name="T59" fmla="*/ 7866 h 298"/>
                              <a:gd name="T60" fmla="+- 0 5735 5644"/>
                              <a:gd name="T61" fmla="*/ T60 w 298"/>
                              <a:gd name="T62" fmla="+- 0 7898 7612"/>
                              <a:gd name="T63" fmla="*/ 7898 h 298"/>
                              <a:gd name="T64" fmla="+- 0 5793 5644"/>
                              <a:gd name="T65" fmla="*/ T64 w 298"/>
                              <a:gd name="T66" fmla="+- 0 7910 7612"/>
                              <a:gd name="T67" fmla="*/ 791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6" name="Freeform 1137"/>
                        <wps:cNvSpPr>
                          <a:spLocks/>
                        </wps:cNvSpPr>
                        <wps:spPr bwMode="auto">
                          <a:xfrm>
                            <a:off x="6660" y="7617"/>
                            <a:ext cx="297" cy="297"/>
                          </a:xfrm>
                          <a:custGeom>
                            <a:avLst/>
                            <a:gdLst>
                              <a:gd name="T0" fmla="+- 0 6809 6660"/>
                              <a:gd name="T1" fmla="*/ T0 w 297"/>
                              <a:gd name="T2" fmla="+- 0 7617 7617"/>
                              <a:gd name="T3" fmla="*/ 7617 h 297"/>
                              <a:gd name="T4" fmla="+- 0 6751 6660"/>
                              <a:gd name="T5" fmla="*/ T4 w 297"/>
                              <a:gd name="T6" fmla="+- 0 7628 7617"/>
                              <a:gd name="T7" fmla="*/ 7628 h 297"/>
                              <a:gd name="T8" fmla="+- 0 6703 6660"/>
                              <a:gd name="T9" fmla="*/ T8 w 297"/>
                              <a:gd name="T10" fmla="+- 0 7660 7617"/>
                              <a:gd name="T11" fmla="*/ 7660 h 297"/>
                              <a:gd name="T12" fmla="+- 0 6671 6660"/>
                              <a:gd name="T13" fmla="*/ T12 w 297"/>
                              <a:gd name="T14" fmla="+- 0 7708 7617"/>
                              <a:gd name="T15" fmla="*/ 7708 h 297"/>
                              <a:gd name="T16" fmla="+- 0 6660 6660"/>
                              <a:gd name="T17" fmla="*/ T16 w 297"/>
                              <a:gd name="T18" fmla="+- 0 7766 7617"/>
                              <a:gd name="T19" fmla="*/ 7766 h 297"/>
                              <a:gd name="T20" fmla="+- 0 6671 6660"/>
                              <a:gd name="T21" fmla="*/ T20 w 297"/>
                              <a:gd name="T22" fmla="+- 0 7824 7617"/>
                              <a:gd name="T23" fmla="*/ 7824 h 297"/>
                              <a:gd name="T24" fmla="+- 0 6703 6660"/>
                              <a:gd name="T25" fmla="*/ T24 w 297"/>
                              <a:gd name="T26" fmla="+- 0 7871 7617"/>
                              <a:gd name="T27" fmla="*/ 7871 h 297"/>
                              <a:gd name="T28" fmla="+- 0 6751 6660"/>
                              <a:gd name="T29" fmla="*/ T28 w 297"/>
                              <a:gd name="T30" fmla="+- 0 7903 7617"/>
                              <a:gd name="T31" fmla="*/ 7903 h 297"/>
                              <a:gd name="T32" fmla="+- 0 6809 6660"/>
                              <a:gd name="T33" fmla="*/ T32 w 297"/>
                              <a:gd name="T34" fmla="+- 0 7914 7617"/>
                              <a:gd name="T35" fmla="*/ 7914 h 297"/>
                              <a:gd name="T36" fmla="+- 0 6866 6660"/>
                              <a:gd name="T37" fmla="*/ T36 w 297"/>
                              <a:gd name="T38" fmla="+- 0 7903 7617"/>
                              <a:gd name="T39" fmla="*/ 7903 h 297"/>
                              <a:gd name="T40" fmla="+- 0 6914 6660"/>
                              <a:gd name="T41" fmla="*/ T40 w 297"/>
                              <a:gd name="T42" fmla="+- 0 7871 7617"/>
                              <a:gd name="T43" fmla="*/ 7871 h 297"/>
                              <a:gd name="T44" fmla="+- 0 6946 6660"/>
                              <a:gd name="T45" fmla="*/ T44 w 297"/>
                              <a:gd name="T46" fmla="+- 0 7824 7617"/>
                              <a:gd name="T47" fmla="*/ 7824 h 297"/>
                              <a:gd name="T48" fmla="+- 0 6957 6660"/>
                              <a:gd name="T49" fmla="*/ T48 w 297"/>
                              <a:gd name="T50" fmla="+- 0 7766 7617"/>
                              <a:gd name="T51" fmla="*/ 7766 h 297"/>
                              <a:gd name="T52" fmla="+- 0 6946 6660"/>
                              <a:gd name="T53" fmla="*/ T52 w 297"/>
                              <a:gd name="T54" fmla="+- 0 7708 7617"/>
                              <a:gd name="T55" fmla="*/ 7708 h 297"/>
                              <a:gd name="T56" fmla="+- 0 6914 6660"/>
                              <a:gd name="T57" fmla="*/ T56 w 297"/>
                              <a:gd name="T58" fmla="+- 0 7660 7617"/>
                              <a:gd name="T59" fmla="*/ 7660 h 297"/>
                              <a:gd name="T60" fmla="+- 0 6866 6660"/>
                              <a:gd name="T61" fmla="*/ T60 w 297"/>
                              <a:gd name="T62" fmla="+- 0 7628 7617"/>
                              <a:gd name="T63" fmla="*/ 7628 h 297"/>
                              <a:gd name="T64" fmla="+- 0 6809 6660"/>
                              <a:gd name="T65" fmla="*/ T64 w 297"/>
                              <a:gd name="T66" fmla="+- 0 7617 7617"/>
                              <a:gd name="T67" fmla="*/ 761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1"/>
                                </a:lnTo>
                                <a:lnTo>
                                  <a:pt x="0" y="149"/>
                                </a:lnTo>
                                <a:lnTo>
                                  <a:pt x="11" y="207"/>
                                </a:lnTo>
                                <a:lnTo>
                                  <a:pt x="43" y="254"/>
                                </a:lnTo>
                                <a:lnTo>
                                  <a:pt x="91" y="286"/>
                                </a:lnTo>
                                <a:lnTo>
                                  <a:pt x="149" y="297"/>
                                </a:lnTo>
                                <a:lnTo>
                                  <a:pt x="206" y="286"/>
                                </a:lnTo>
                                <a:lnTo>
                                  <a:pt x="254" y="254"/>
                                </a:lnTo>
                                <a:lnTo>
                                  <a:pt x="286" y="207"/>
                                </a:lnTo>
                                <a:lnTo>
                                  <a:pt x="297" y="149"/>
                                </a:lnTo>
                                <a:lnTo>
                                  <a:pt x="286" y="91"/>
                                </a:lnTo>
                                <a:lnTo>
                                  <a:pt x="254" y="43"/>
                                </a:lnTo>
                                <a:lnTo>
                                  <a:pt x="206"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7" name="Freeform 1136"/>
                        <wps:cNvSpPr>
                          <a:spLocks/>
                        </wps:cNvSpPr>
                        <wps:spPr bwMode="auto">
                          <a:xfrm>
                            <a:off x="6660" y="7617"/>
                            <a:ext cx="297" cy="297"/>
                          </a:xfrm>
                          <a:custGeom>
                            <a:avLst/>
                            <a:gdLst>
                              <a:gd name="T0" fmla="+- 0 6809 6660"/>
                              <a:gd name="T1" fmla="*/ T0 w 297"/>
                              <a:gd name="T2" fmla="+- 0 7914 7617"/>
                              <a:gd name="T3" fmla="*/ 7914 h 297"/>
                              <a:gd name="T4" fmla="+- 0 6866 6660"/>
                              <a:gd name="T5" fmla="*/ T4 w 297"/>
                              <a:gd name="T6" fmla="+- 0 7903 7617"/>
                              <a:gd name="T7" fmla="*/ 7903 h 297"/>
                              <a:gd name="T8" fmla="+- 0 6914 6660"/>
                              <a:gd name="T9" fmla="*/ T8 w 297"/>
                              <a:gd name="T10" fmla="+- 0 7871 7617"/>
                              <a:gd name="T11" fmla="*/ 7871 h 297"/>
                              <a:gd name="T12" fmla="+- 0 6946 6660"/>
                              <a:gd name="T13" fmla="*/ T12 w 297"/>
                              <a:gd name="T14" fmla="+- 0 7824 7617"/>
                              <a:gd name="T15" fmla="*/ 7824 h 297"/>
                              <a:gd name="T16" fmla="+- 0 6957 6660"/>
                              <a:gd name="T17" fmla="*/ T16 w 297"/>
                              <a:gd name="T18" fmla="+- 0 7766 7617"/>
                              <a:gd name="T19" fmla="*/ 7766 h 297"/>
                              <a:gd name="T20" fmla="+- 0 6946 6660"/>
                              <a:gd name="T21" fmla="*/ T20 w 297"/>
                              <a:gd name="T22" fmla="+- 0 7708 7617"/>
                              <a:gd name="T23" fmla="*/ 7708 h 297"/>
                              <a:gd name="T24" fmla="+- 0 6914 6660"/>
                              <a:gd name="T25" fmla="*/ T24 w 297"/>
                              <a:gd name="T26" fmla="+- 0 7660 7617"/>
                              <a:gd name="T27" fmla="*/ 7660 h 297"/>
                              <a:gd name="T28" fmla="+- 0 6866 6660"/>
                              <a:gd name="T29" fmla="*/ T28 w 297"/>
                              <a:gd name="T30" fmla="+- 0 7628 7617"/>
                              <a:gd name="T31" fmla="*/ 7628 h 297"/>
                              <a:gd name="T32" fmla="+- 0 6809 6660"/>
                              <a:gd name="T33" fmla="*/ T32 w 297"/>
                              <a:gd name="T34" fmla="+- 0 7617 7617"/>
                              <a:gd name="T35" fmla="*/ 7617 h 297"/>
                              <a:gd name="T36" fmla="+- 0 6751 6660"/>
                              <a:gd name="T37" fmla="*/ T36 w 297"/>
                              <a:gd name="T38" fmla="+- 0 7628 7617"/>
                              <a:gd name="T39" fmla="*/ 7628 h 297"/>
                              <a:gd name="T40" fmla="+- 0 6703 6660"/>
                              <a:gd name="T41" fmla="*/ T40 w 297"/>
                              <a:gd name="T42" fmla="+- 0 7660 7617"/>
                              <a:gd name="T43" fmla="*/ 7660 h 297"/>
                              <a:gd name="T44" fmla="+- 0 6671 6660"/>
                              <a:gd name="T45" fmla="*/ T44 w 297"/>
                              <a:gd name="T46" fmla="+- 0 7708 7617"/>
                              <a:gd name="T47" fmla="*/ 7708 h 297"/>
                              <a:gd name="T48" fmla="+- 0 6660 6660"/>
                              <a:gd name="T49" fmla="*/ T48 w 297"/>
                              <a:gd name="T50" fmla="+- 0 7766 7617"/>
                              <a:gd name="T51" fmla="*/ 7766 h 297"/>
                              <a:gd name="T52" fmla="+- 0 6671 6660"/>
                              <a:gd name="T53" fmla="*/ T52 w 297"/>
                              <a:gd name="T54" fmla="+- 0 7824 7617"/>
                              <a:gd name="T55" fmla="*/ 7824 h 297"/>
                              <a:gd name="T56" fmla="+- 0 6703 6660"/>
                              <a:gd name="T57" fmla="*/ T56 w 297"/>
                              <a:gd name="T58" fmla="+- 0 7871 7617"/>
                              <a:gd name="T59" fmla="*/ 7871 h 297"/>
                              <a:gd name="T60" fmla="+- 0 6751 6660"/>
                              <a:gd name="T61" fmla="*/ T60 w 297"/>
                              <a:gd name="T62" fmla="+- 0 7903 7617"/>
                              <a:gd name="T63" fmla="*/ 7903 h 297"/>
                              <a:gd name="T64" fmla="+- 0 6809 6660"/>
                              <a:gd name="T65" fmla="*/ T64 w 297"/>
                              <a:gd name="T66" fmla="+- 0 7914 7617"/>
                              <a:gd name="T67" fmla="*/ 791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6"/>
                                </a:lnTo>
                                <a:lnTo>
                                  <a:pt x="254" y="254"/>
                                </a:lnTo>
                                <a:lnTo>
                                  <a:pt x="286" y="207"/>
                                </a:lnTo>
                                <a:lnTo>
                                  <a:pt x="297" y="149"/>
                                </a:lnTo>
                                <a:lnTo>
                                  <a:pt x="286" y="91"/>
                                </a:lnTo>
                                <a:lnTo>
                                  <a:pt x="254" y="43"/>
                                </a:lnTo>
                                <a:lnTo>
                                  <a:pt x="206" y="11"/>
                                </a:lnTo>
                                <a:lnTo>
                                  <a:pt x="149" y="0"/>
                                </a:lnTo>
                                <a:lnTo>
                                  <a:pt x="91" y="11"/>
                                </a:lnTo>
                                <a:lnTo>
                                  <a:pt x="43" y="43"/>
                                </a:lnTo>
                                <a:lnTo>
                                  <a:pt x="11" y="91"/>
                                </a:lnTo>
                                <a:lnTo>
                                  <a:pt x="0" y="149"/>
                                </a:lnTo>
                                <a:lnTo>
                                  <a:pt x="11" y="207"/>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8" name="Line 1135"/>
                        <wps:cNvCnPr>
                          <a:cxnSpLocks noChangeShapeType="1"/>
                        </wps:cNvCnPr>
                        <wps:spPr bwMode="auto">
                          <a:xfrm>
                            <a:off x="3759" y="743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9" name="Line 1134"/>
                        <wps:cNvCnPr>
                          <a:cxnSpLocks noChangeShapeType="1"/>
                        </wps:cNvCnPr>
                        <wps:spPr bwMode="auto">
                          <a:xfrm>
                            <a:off x="6806" y="7465"/>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80" name="Picture 1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20" y="760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1" name="Picture 11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47" y="7620"/>
                            <a:ext cx="308"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2" name="Line 1131"/>
                        <wps:cNvCnPr>
                          <a:cxnSpLocks noChangeShapeType="1"/>
                        </wps:cNvCnPr>
                        <wps:spPr bwMode="auto">
                          <a:xfrm>
                            <a:off x="4767" y="7448"/>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3" name="Line 1130"/>
                        <wps:cNvCnPr>
                          <a:cxnSpLocks noChangeShapeType="1"/>
                        </wps:cNvCnPr>
                        <wps:spPr bwMode="auto">
                          <a:xfrm>
                            <a:off x="5789" y="7448"/>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4" name="Line 1129"/>
                        <wps:cNvCnPr>
                          <a:cxnSpLocks noChangeShapeType="1"/>
                        </wps:cNvCnPr>
                        <wps:spPr bwMode="auto">
                          <a:xfrm>
                            <a:off x="4762" y="7453"/>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85" name="Picture 1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0" y="7600"/>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6" name="Freeform 1127"/>
                        <wps:cNvSpPr>
                          <a:spLocks/>
                        </wps:cNvSpPr>
                        <wps:spPr bwMode="auto">
                          <a:xfrm>
                            <a:off x="3610" y="7595"/>
                            <a:ext cx="297" cy="298"/>
                          </a:xfrm>
                          <a:custGeom>
                            <a:avLst/>
                            <a:gdLst>
                              <a:gd name="T0" fmla="+- 0 3758 3610"/>
                              <a:gd name="T1" fmla="*/ T0 w 297"/>
                              <a:gd name="T2" fmla="+- 0 7595 7595"/>
                              <a:gd name="T3" fmla="*/ 7595 h 298"/>
                              <a:gd name="T4" fmla="+- 0 3701 3610"/>
                              <a:gd name="T5" fmla="*/ T4 w 297"/>
                              <a:gd name="T6" fmla="+- 0 7607 7595"/>
                              <a:gd name="T7" fmla="*/ 7607 h 298"/>
                              <a:gd name="T8" fmla="+- 0 3653 3610"/>
                              <a:gd name="T9" fmla="*/ T8 w 297"/>
                              <a:gd name="T10" fmla="+- 0 7639 7595"/>
                              <a:gd name="T11" fmla="*/ 7639 h 298"/>
                              <a:gd name="T12" fmla="+- 0 3621 3610"/>
                              <a:gd name="T13" fmla="*/ T12 w 297"/>
                              <a:gd name="T14" fmla="+- 0 7686 7595"/>
                              <a:gd name="T15" fmla="*/ 7686 h 298"/>
                              <a:gd name="T16" fmla="+- 0 3610 3610"/>
                              <a:gd name="T17" fmla="*/ T16 w 297"/>
                              <a:gd name="T18" fmla="+- 0 7744 7595"/>
                              <a:gd name="T19" fmla="*/ 7744 h 298"/>
                              <a:gd name="T20" fmla="+- 0 3621 3610"/>
                              <a:gd name="T21" fmla="*/ T20 w 297"/>
                              <a:gd name="T22" fmla="+- 0 7802 7595"/>
                              <a:gd name="T23" fmla="*/ 7802 h 298"/>
                              <a:gd name="T24" fmla="+- 0 3653 3610"/>
                              <a:gd name="T25" fmla="*/ T24 w 297"/>
                              <a:gd name="T26" fmla="+- 0 7849 7595"/>
                              <a:gd name="T27" fmla="*/ 7849 h 298"/>
                              <a:gd name="T28" fmla="+- 0 3701 3610"/>
                              <a:gd name="T29" fmla="*/ T28 w 297"/>
                              <a:gd name="T30" fmla="+- 0 7881 7595"/>
                              <a:gd name="T31" fmla="*/ 7881 h 298"/>
                              <a:gd name="T32" fmla="+- 0 3758 3610"/>
                              <a:gd name="T33" fmla="*/ T32 w 297"/>
                              <a:gd name="T34" fmla="+- 0 7893 7595"/>
                              <a:gd name="T35" fmla="*/ 7893 h 298"/>
                              <a:gd name="T36" fmla="+- 0 3816 3610"/>
                              <a:gd name="T37" fmla="*/ T36 w 297"/>
                              <a:gd name="T38" fmla="+- 0 7881 7595"/>
                              <a:gd name="T39" fmla="*/ 7881 h 298"/>
                              <a:gd name="T40" fmla="+- 0 3864 3610"/>
                              <a:gd name="T41" fmla="*/ T40 w 297"/>
                              <a:gd name="T42" fmla="+- 0 7849 7595"/>
                              <a:gd name="T43" fmla="*/ 7849 h 298"/>
                              <a:gd name="T44" fmla="+- 0 3896 3610"/>
                              <a:gd name="T45" fmla="*/ T44 w 297"/>
                              <a:gd name="T46" fmla="+- 0 7802 7595"/>
                              <a:gd name="T47" fmla="*/ 7802 h 298"/>
                              <a:gd name="T48" fmla="+- 0 3907 3610"/>
                              <a:gd name="T49" fmla="*/ T48 w 297"/>
                              <a:gd name="T50" fmla="+- 0 7744 7595"/>
                              <a:gd name="T51" fmla="*/ 7744 h 298"/>
                              <a:gd name="T52" fmla="+- 0 3896 3610"/>
                              <a:gd name="T53" fmla="*/ T52 w 297"/>
                              <a:gd name="T54" fmla="+- 0 7686 7595"/>
                              <a:gd name="T55" fmla="*/ 7686 h 298"/>
                              <a:gd name="T56" fmla="+- 0 3864 3610"/>
                              <a:gd name="T57" fmla="*/ T56 w 297"/>
                              <a:gd name="T58" fmla="+- 0 7639 7595"/>
                              <a:gd name="T59" fmla="*/ 7639 h 298"/>
                              <a:gd name="T60" fmla="+- 0 3816 3610"/>
                              <a:gd name="T61" fmla="*/ T60 w 297"/>
                              <a:gd name="T62" fmla="+- 0 7607 7595"/>
                              <a:gd name="T63" fmla="*/ 7607 h 298"/>
                              <a:gd name="T64" fmla="+- 0 3758 3610"/>
                              <a:gd name="T65" fmla="*/ T64 w 297"/>
                              <a:gd name="T66" fmla="+- 0 7595 7595"/>
                              <a:gd name="T67" fmla="*/ 759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Freeform 1126"/>
                        <wps:cNvSpPr>
                          <a:spLocks/>
                        </wps:cNvSpPr>
                        <wps:spPr bwMode="auto">
                          <a:xfrm>
                            <a:off x="3610" y="7595"/>
                            <a:ext cx="297" cy="298"/>
                          </a:xfrm>
                          <a:custGeom>
                            <a:avLst/>
                            <a:gdLst>
                              <a:gd name="T0" fmla="+- 0 3758 3610"/>
                              <a:gd name="T1" fmla="*/ T0 w 297"/>
                              <a:gd name="T2" fmla="+- 0 7893 7595"/>
                              <a:gd name="T3" fmla="*/ 7893 h 298"/>
                              <a:gd name="T4" fmla="+- 0 3816 3610"/>
                              <a:gd name="T5" fmla="*/ T4 w 297"/>
                              <a:gd name="T6" fmla="+- 0 7881 7595"/>
                              <a:gd name="T7" fmla="*/ 7881 h 298"/>
                              <a:gd name="T8" fmla="+- 0 3864 3610"/>
                              <a:gd name="T9" fmla="*/ T8 w 297"/>
                              <a:gd name="T10" fmla="+- 0 7849 7595"/>
                              <a:gd name="T11" fmla="*/ 7849 h 298"/>
                              <a:gd name="T12" fmla="+- 0 3896 3610"/>
                              <a:gd name="T13" fmla="*/ T12 w 297"/>
                              <a:gd name="T14" fmla="+- 0 7802 7595"/>
                              <a:gd name="T15" fmla="*/ 7802 h 298"/>
                              <a:gd name="T16" fmla="+- 0 3907 3610"/>
                              <a:gd name="T17" fmla="*/ T16 w 297"/>
                              <a:gd name="T18" fmla="+- 0 7744 7595"/>
                              <a:gd name="T19" fmla="*/ 7744 h 298"/>
                              <a:gd name="T20" fmla="+- 0 3896 3610"/>
                              <a:gd name="T21" fmla="*/ T20 w 297"/>
                              <a:gd name="T22" fmla="+- 0 7686 7595"/>
                              <a:gd name="T23" fmla="*/ 7686 h 298"/>
                              <a:gd name="T24" fmla="+- 0 3864 3610"/>
                              <a:gd name="T25" fmla="*/ T24 w 297"/>
                              <a:gd name="T26" fmla="+- 0 7639 7595"/>
                              <a:gd name="T27" fmla="*/ 7639 h 298"/>
                              <a:gd name="T28" fmla="+- 0 3816 3610"/>
                              <a:gd name="T29" fmla="*/ T28 w 297"/>
                              <a:gd name="T30" fmla="+- 0 7607 7595"/>
                              <a:gd name="T31" fmla="*/ 7607 h 298"/>
                              <a:gd name="T32" fmla="+- 0 3758 3610"/>
                              <a:gd name="T33" fmla="*/ T32 w 297"/>
                              <a:gd name="T34" fmla="+- 0 7595 7595"/>
                              <a:gd name="T35" fmla="*/ 7595 h 298"/>
                              <a:gd name="T36" fmla="+- 0 3701 3610"/>
                              <a:gd name="T37" fmla="*/ T36 w 297"/>
                              <a:gd name="T38" fmla="+- 0 7607 7595"/>
                              <a:gd name="T39" fmla="*/ 7607 h 298"/>
                              <a:gd name="T40" fmla="+- 0 3653 3610"/>
                              <a:gd name="T41" fmla="*/ T40 w 297"/>
                              <a:gd name="T42" fmla="+- 0 7639 7595"/>
                              <a:gd name="T43" fmla="*/ 7639 h 298"/>
                              <a:gd name="T44" fmla="+- 0 3621 3610"/>
                              <a:gd name="T45" fmla="*/ T44 w 297"/>
                              <a:gd name="T46" fmla="+- 0 7686 7595"/>
                              <a:gd name="T47" fmla="*/ 7686 h 298"/>
                              <a:gd name="T48" fmla="+- 0 3610 3610"/>
                              <a:gd name="T49" fmla="*/ T48 w 297"/>
                              <a:gd name="T50" fmla="+- 0 7744 7595"/>
                              <a:gd name="T51" fmla="*/ 7744 h 298"/>
                              <a:gd name="T52" fmla="+- 0 3621 3610"/>
                              <a:gd name="T53" fmla="*/ T52 w 297"/>
                              <a:gd name="T54" fmla="+- 0 7802 7595"/>
                              <a:gd name="T55" fmla="*/ 7802 h 298"/>
                              <a:gd name="T56" fmla="+- 0 3653 3610"/>
                              <a:gd name="T57" fmla="*/ T56 w 297"/>
                              <a:gd name="T58" fmla="+- 0 7849 7595"/>
                              <a:gd name="T59" fmla="*/ 7849 h 298"/>
                              <a:gd name="T60" fmla="+- 0 3701 3610"/>
                              <a:gd name="T61" fmla="*/ T60 w 297"/>
                              <a:gd name="T62" fmla="+- 0 7881 7595"/>
                              <a:gd name="T63" fmla="*/ 7881 h 298"/>
                              <a:gd name="T64" fmla="+- 0 3758 3610"/>
                              <a:gd name="T65" fmla="*/ T64 w 297"/>
                              <a:gd name="T66" fmla="+- 0 7893 7595"/>
                              <a:gd name="T67" fmla="*/ 789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8" name="Freeform 1125"/>
                        <wps:cNvSpPr>
                          <a:spLocks/>
                        </wps:cNvSpPr>
                        <wps:spPr bwMode="auto">
                          <a:xfrm>
                            <a:off x="4627" y="7600"/>
                            <a:ext cx="298" cy="297"/>
                          </a:xfrm>
                          <a:custGeom>
                            <a:avLst/>
                            <a:gdLst>
                              <a:gd name="T0" fmla="+- 0 4776 4627"/>
                              <a:gd name="T1" fmla="*/ T0 w 298"/>
                              <a:gd name="T2" fmla="+- 0 7600 7600"/>
                              <a:gd name="T3" fmla="*/ 7600 h 297"/>
                              <a:gd name="T4" fmla="+- 0 4718 4627"/>
                              <a:gd name="T5" fmla="*/ T4 w 298"/>
                              <a:gd name="T6" fmla="+- 0 7611 7600"/>
                              <a:gd name="T7" fmla="*/ 7611 h 297"/>
                              <a:gd name="T8" fmla="+- 0 4671 4627"/>
                              <a:gd name="T9" fmla="*/ T8 w 298"/>
                              <a:gd name="T10" fmla="+- 0 7643 7600"/>
                              <a:gd name="T11" fmla="*/ 7643 h 297"/>
                              <a:gd name="T12" fmla="+- 0 4639 4627"/>
                              <a:gd name="T13" fmla="*/ T12 w 298"/>
                              <a:gd name="T14" fmla="+- 0 7691 7600"/>
                              <a:gd name="T15" fmla="*/ 7691 h 297"/>
                              <a:gd name="T16" fmla="+- 0 4627 4627"/>
                              <a:gd name="T17" fmla="*/ T16 w 298"/>
                              <a:gd name="T18" fmla="+- 0 7749 7600"/>
                              <a:gd name="T19" fmla="*/ 7749 h 297"/>
                              <a:gd name="T20" fmla="+- 0 4639 4627"/>
                              <a:gd name="T21" fmla="*/ T20 w 298"/>
                              <a:gd name="T22" fmla="+- 0 7807 7600"/>
                              <a:gd name="T23" fmla="*/ 7807 h 297"/>
                              <a:gd name="T24" fmla="+- 0 4671 4627"/>
                              <a:gd name="T25" fmla="*/ T24 w 298"/>
                              <a:gd name="T26" fmla="+- 0 7854 7600"/>
                              <a:gd name="T27" fmla="*/ 7854 h 297"/>
                              <a:gd name="T28" fmla="+- 0 4718 4627"/>
                              <a:gd name="T29" fmla="*/ T28 w 298"/>
                              <a:gd name="T30" fmla="+- 0 7886 7600"/>
                              <a:gd name="T31" fmla="*/ 7886 h 297"/>
                              <a:gd name="T32" fmla="+- 0 4776 4627"/>
                              <a:gd name="T33" fmla="*/ T32 w 298"/>
                              <a:gd name="T34" fmla="+- 0 7897 7600"/>
                              <a:gd name="T35" fmla="*/ 7897 h 297"/>
                              <a:gd name="T36" fmla="+- 0 4834 4627"/>
                              <a:gd name="T37" fmla="*/ T36 w 298"/>
                              <a:gd name="T38" fmla="+- 0 7886 7600"/>
                              <a:gd name="T39" fmla="*/ 7886 h 297"/>
                              <a:gd name="T40" fmla="+- 0 4881 4627"/>
                              <a:gd name="T41" fmla="*/ T40 w 298"/>
                              <a:gd name="T42" fmla="+- 0 7854 7600"/>
                              <a:gd name="T43" fmla="*/ 7854 h 297"/>
                              <a:gd name="T44" fmla="+- 0 4913 4627"/>
                              <a:gd name="T45" fmla="*/ T44 w 298"/>
                              <a:gd name="T46" fmla="+- 0 7807 7600"/>
                              <a:gd name="T47" fmla="*/ 7807 h 297"/>
                              <a:gd name="T48" fmla="+- 0 4925 4627"/>
                              <a:gd name="T49" fmla="*/ T48 w 298"/>
                              <a:gd name="T50" fmla="+- 0 7749 7600"/>
                              <a:gd name="T51" fmla="*/ 7749 h 297"/>
                              <a:gd name="T52" fmla="+- 0 4913 4627"/>
                              <a:gd name="T53" fmla="*/ T52 w 298"/>
                              <a:gd name="T54" fmla="+- 0 7691 7600"/>
                              <a:gd name="T55" fmla="*/ 7691 h 297"/>
                              <a:gd name="T56" fmla="+- 0 4881 4627"/>
                              <a:gd name="T57" fmla="*/ T56 w 298"/>
                              <a:gd name="T58" fmla="+- 0 7643 7600"/>
                              <a:gd name="T59" fmla="*/ 7643 h 297"/>
                              <a:gd name="T60" fmla="+- 0 4834 4627"/>
                              <a:gd name="T61" fmla="*/ T60 w 298"/>
                              <a:gd name="T62" fmla="+- 0 7611 7600"/>
                              <a:gd name="T63" fmla="*/ 7611 h 297"/>
                              <a:gd name="T64" fmla="+- 0 4776 4627"/>
                              <a:gd name="T65" fmla="*/ T64 w 298"/>
                              <a:gd name="T66" fmla="+- 0 7600 7600"/>
                              <a:gd name="T67" fmla="*/ 760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7"/>
                                </a:lnTo>
                                <a:lnTo>
                                  <a:pt x="44" y="254"/>
                                </a:lnTo>
                                <a:lnTo>
                                  <a:pt x="91" y="286"/>
                                </a:lnTo>
                                <a:lnTo>
                                  <a:pt x="149" y="297"/>
                                </a:lnTo>
                                <a:lnTo>
                                  <a:pt x="207" y="286"/>
                                </a:lnTo>
                                <a:lnTo>
                                  <a:pt x="254" y="254"/>
                                </a:lnTo>
                                <a:lnTo>
                                  <a:pt x="286" y="207"/>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 name="Freeform 1124"/>
                        <wps:cNvSpPr>
                          <a:spLocks/>
                        </wps:cNvSpPr>
                        <wps:spPr bwMode="auto">
                          <a:xfrm>
                            <a:off x="4627" y="7600"/>
                            <a:ext cx="298" cy="297"/>
                          </a:xfrm>
                          <a:custGeom>
                            <a:avLst/>
                            <a:gdLst>
                              <a:gd name="T0" fmla="+- 0 4776 4627"/>
                              <a:gd name="T1" fmla="*/ T0 w 298"/>
                              <a:gd name="T2" fmla="+- 0 7897 7600"/>
                              <a:gd name="T3" fmla="*/ 7897 h 297"/>
                              <a:gd name="T4" fmla="+- 0 4834 4627"/>
                              <a:gd name="T5" fmla="*/ T4 w 298"/>
                              <a:gd name="T6" fmla="+- 0 7886 7600"/>
                              <a:gd name="T7" fmla="*/ 7886 h 297"/>
                              <a:gd name="T8" fmla="+- 0 4881 4627"/>
                              <a:gd name="T9" fmla="*/ T8 w 298"/>
                              <a:gd name="T10" fmla="+- 0 7854 7600"/>
                              <a:gd name="T11" fmla="*/ 7854 h 297"/>
                              <a:gd name="T12" fmla="+- 0 4913 4627"/>
                              <a:gd name="T13" fmla="*/ T12 w 298"/>
                              <a:gd name="T14" fmla="+- 0 7807 7600"/>
                              <a:gd name="T15" fmla="*/ 7807 h 297"/>
                              <a:gd name="T16" fmla="+- 0 4925 4627"/>
                              <a:gd name="T17" fmla="*/ T16 w 298"/>
                              <a:gd name="T18" fmla="+- 0 7749 7600"/>
                              <a:gd name="T19" fmla="*/ 7749 h 297"/>
                              <a:gd name="T20" fmla="+- 0 4913 4627"/>
                              <a:gd name="T21" fmla="*/ T20 w 298"/>
                              <a:gd name="T22" fmla="+- 0 7691 7600"/>
                              <a:gd name="T23" fmla="*/ 7691 h 297"/>
                              <a:gd name="T24" fmla="+- 0 4881 4627"/>
                              <a:gd name="T25" fmla="*/ T24 w 298"/>
                              <a:gd name="T26" fmla="+- 0 7643 7600"/>
                              <a:gd name="T27" fmla="*/ 7643 h 297"/>
                              <a:gd name="T28" fmla="+- 0 4834 4627"/>
                              <a:gd name="T29" fmla="*/ T28 w 298"/>
                              <a:gd name="T30" fmla="+- 0 7611 7600"/>
                              <a:gd name="T31" fmla="*/ 7611 h 297"/>
                              <a:gd name="T32" fmla="+- 0 4776 4627"/>
                              <a:gd name="T33" fmla="*/ T32 w 298"/>
                              <a:gd name="T34" fmla="+- 0 7600 7600"/>
                              <a:gd name="T35" fmla="*/ 7600 h 297"/>
                              <a:gd name="T36" fmla="+- 0 4718 4627"/>
                              <a:gd name="T37" fmla="*/ T36 w 298"/>
                              <a:gd name="T38" fmla="+- 0 7611 7600"/>
                              <a:gd name="T39" fmla="*/ 7611 h 297"/>
                              <a:gd name="T40" fmla="+- 0 4671 4627"/>
                              <a:gd name="T41" fmla="*/ T40 w 298"/>
                              <a:gd name="T42" fmla="+- 0 7643 7600"/>
                              <a:gd name="T43" fmla="*/ 7643 h 297"/>
                              <a:gd name="T44" fmla="+- 0 4639 4627"/>
                              <a:gd name="T45" fmla="*/ T44 w 298"/>
                              <a:gd name="T46" fmla="+- 0 7691 7600"/>
                              <a:gd name="T47" fmla="*/ 7691 h 297"/>
                              <a:gd name="T48" fmla="+- 0 4627 4627"/>
                              <a:gd name="T49" fmla="*/ T48 w 298"/>
                              <a:gd name="T50" fmla="+- 0 7749 7600"/>
                              <a:gd name="T51" fmla="*/ 7749 h 297"/>
                              <a:gd name="T52" fmla="+- 0 4639 4627"/>
                              <a:gd name="T53" fmla="*/ T52 w 298"/>
                              <a:gd name="T54" fmla="+- 0 7807 7600"/>
                              <a:gd name="T55" fmla="*/ 7807 h 297"/>
                              <a:gd name="T56" fmla="+- 0 4671 4627"/>
                              <a:gd name="T57" fmla="*/ T56 w 298"/>
                              <a:gd name="T58" fmla="+- 0 7854 7600"/>
                              <a:gd name="T59" fmla="*/ 7854 h 297"/>
                              <a:gd name="T60" fmla="+- 0 4718 4627"/>
                              <a:gd name="T61" fmla="*/ T60 w 298"/>
                              <a:gd name="T62" fmla="+- 0 7886 7600"/>
                              <a:gd name="T63" fmla="*/ 7886 h 297"/>
                              <a:gd name="T64" fmla="+- 0 4776 4627"/>
                              <a:gd name="T65" fmla="*/ T64 w 298"/>
                              <a:gd name="T66" fmla="+- 0 7897 7600"/>
                              <a:gd name="T67" fmla="*/ 789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7"/>
                                </a:lnTo>
                                <a:lnTo>
                                  <a:pt x="298" y="149"/>
                                </a:lnTo>
                                <a:lnTo>
                                  <a:pt x="286" y="91"/>
                                </a:lnTo>
                                <a:lnTo>
                                  <a:pt x="254" y="43"/>
                                </a:lnTo>
                                <a:lnTo>
                                  <a:pt x="207" y="11"/>
                                </a:lnTo>
                                <a:lnTo>
                                  <a:pt x="149" y="0"/>
                                </a:lnTo>
                                <a:lnTo>
                                  <a:pt x="91" y="11"/>
                                </a:lnTo>
                                <a:lnTo>
                                  <a:pt x="44" y="43"/>
                                </a:lnTo>
                                <a:lnTo>
                                  <a:pt x="12" y="91"/>
                                </a:lnTo>
                                <a:lnTo>
                                  <a:pt x="0" y="149"/>
                                </a:lnTo>
                                <a:lnTo>
                                  <a:pt x="12" y="207"/>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0" name="Freeform 1123"/>
                        <wps:cNvSpPr>
                          <a:spLocks/>
                        </wps:cNvSpPr>
                        <wps:spPr bwMode="auto">
                          <a:xfrm>
                            <a:off x="5644" y="7612"/>
                            <a:ext cx="298" cy="298"/>
                          </a:xfrm>
                          <a:custGeom>
                            <a:avLst/>
                            <a:gdLst>
                              <a:gd name="T0" fmla="+- 0 5793 5644"/>
                              <a:gd name="T1" fmla="*/ T0 w 298"/>
                              <a:gd name="T2" fmla="+- 0 7612 7612"/>
                              <a:gd name="T3" fmla="*/ 7612 h 298"/>
                              <a:gd name="T4" fmla="+- 0 5735 5644"/>
                              <a:gd name="T5" fmla="*/ T4 w 298"/>
                              <a:gd name="T6" fmla="+- 0 7624 7612"/>
                              <a:gd name="T7" fmla="*/ 7624 h 298"/>
                              <a:gd name="T8" fmla="+- 0 5688 5644"/>
                              <a:gd name="T9" fmla="*/ T8 w 298"/>
                              <a:gd name="T10" fmla="+- 0 7656 7612"/>
                              <a:gd name="T11" fmla="*/ 7656 h 298"/>
                              <a:gd name="T12" fmla="+- 0 5656 5644"/>
                              <a:gd name="T13" fmla="*/ T12 w 298"/>
                              <a:gd name="T14" fmla="+- 0 7703 7612"/>
                              <a:gd name="T15" fmla="*/ 7703 h 298"/>
                              <a:gd name="T16" fmla="+- 0 5644 5644"/>
                              <a:gd name="T17" fmla="*/ T16 w 298"/>
                              <a:gd name="T18" fmla="+- 0 7761 7612"/>
                              <a:gd name="T19" fmla="*/ 7761 h 298"/>
                              <a:gd name="T20" fmla="+- 0 5656 5644"/>
                              <a:gd name="T21" fmla="*/ T20 w 298"/>
                              <a:gd name="T22" fmla="+- 0 7819 7612"/>
                              <a:gd name="T23" fmla="*/ 7819 h 298"/>
                              <a:gd name="T24" fmla="+- 0 5688 5644"/>
                              <a:gd name="T25" fmla="*/ T24 w 298"/>
                              <a:gd name="T26" fmla="+- 0 7866 7612"/>
                              <a:gd name="T27" fmla="*/ 7866 h 298"/>
                              <a:gd name="T28" fmla="+- 0 5735 5644"/>
                              <a:gd name="T29" fmla="*/ T28 w 298"/>
                              <a:gd name="T30" fmla="+- 0 7898 7612"/>
                              <a:gd name="T31" fmla="*/ 7898 h 298"/>
                              <a:gd name="T32" fmla="+- 0 5793 5644"/>
                              <a:gd name="T33" fmla="*/ T32 w 298"/>
                              <a:gd name="T34" fmla="+- 0 7910 7612"/>
                              <a:gd name="T35" fmla="*/ 7910 h 298"/>
                              <a:gd name="T36" fmla="+- 0 5851 5644"/>
                              <a:gd name="T37" fmla="*/ T36 w 298"/>
                              <a:gd name="T38" fmla="+- 0 7898 7612"/>
                              <a:gd name="T39" fmla="*/ 7898 h 298"/>
                              <a:gd name="T40" fmla="+- 0 5898 5644"/>
                              <a:gd name="T41" fmla="*/ T40 w 298"/>
                              <a:gd name="T42" fmla="+- 0 7866 7612"/>
                              <a:gd name="T43" fmla="*/ 7866 h 298"/>
                              <a:gd name="T44" fmla="+- 0 5930 5644"/>
                              <a:gd name="T45" fmla="*/ T44 w 298"/>
                              <a:gd name="T46" fmla="+- 0 7819 7612"/>
                              <a:gd name="T47" fmla="*/ 7819 h 298"/>
                              <a:gd name="T48" fmla="+- 0 5942 5644"/>
                              <a:gd name="T49" fmla="*/ T48 w 298"/>
                              <a:gd name="T50" fmla="+- 0 7761 7612"/>
                              <a:gd name="T51" fmla="*/ 7761 h 298"/>
                              <a:gd name="T52" fmla="+- 0 5930 5644"/>
                              <a:gd name="T53" fmla="*/ T52 w 298"/>
                              <a:gd name="T54" fmla="+- 0 7703 7612"/>
                              <a:gd name="T55" fmla="*/ 7703 h 298"/>
                              <a:gd name="T56" fmla="+- 0 5898 5644"/>
                              <a:gd name="T57" fmla="*/ T56 w 298"/>
                              <a:gd name="T58" fmla="+- 0 7656 7612"/>
                              <a:gd name="T59" fmla="*/ 7656 h 298"/>
                              <a:gd name="T60" fmla="+- 0 5851 5644"/>
                              <a:gd name="T61" fmla="*/ T60 w 298"/>
                              <a:gd name="T62" fmla="+- 0 7624 7612"/>
                              <a:gd name="T63" fmla="*/ 7624 h 298"/>
                              <a:gd name="T64" fmla="+- 0 5793 5644"/>
                              <a:gd name="T65" fmla="*/ T64 w 298"/>
                              <a:gd name="T66" fmla="+- 0 7612 7612"/>
                              <a:gd name="T67" fmla="*/ 761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1" name="Freeform 1122"/>
                        <wps:cNvSpPr>
                          <a:spLocks/>
                        </wps:cNvSpPr>
                        <wps:spPr bwMode="auto">
                          <a:xfrm>
                            <a:off x="5644" y="7612"/>
                            <a:ext cx="298" cy="298"/>
                          </a:xfrm>
                          <a:custGeom>
                            <a:avLst/>
                            <a:gdLst>
                              <a:gd name="T0" fmla="+- 0 5793 5644"/>
                              <a:gd name="T1" fmla="*/ T0 w 298"/>
                              <a:gd name="T2" fmla="+- 0 7910 7612"/>
                              <a:gd name="T3" fmla="*/ 7910 h 298"/>
                              <a:gd name="T4" fmla="+- 0 5851 5644"/>
                              <a:gd name="T5" fmla="*/ T4 w 298"/>
                              <a:gd name="T6" fmla="+- 0 7898 7612"/>
                              <a:gd name="T7" fmla="*/ 7898 h 298"/>
                              <a:gd name="T8" fmla="+- 0 5898 5644"/>
                              <a:gd name="T9" fmla="*/ T8 w 298"/>
                              <a:gd name="T10" fmla="+- 0 7866 7612"/>
                              <a:gd name="T11" fmla="*/ 7866 h 298"/>
                              <a:gd name="T12" fmla="+- 0 5930 5644"/>
                              <a:gd name="T13" fmla="*/ T12 w 298"/>
                              <a:gd name="T14" fmla="+- 0 7819 7612"/>
                              <a:gd name="T15" fmla="*/ 7819 h 298"/>
                              <a:gd name="T16" fmla="+- 0 5942 5644"/>
                              <a:gd name="T17" fmla="*/ T16 w 298"/>
                              <a:gd name="T18" fmla="+- 0 7761 7612"/>
                              <a:gd name="T19" fmla="*/ 7761 h 298"/>
                              <a:gd name="T20" fmla="+- 0 5930 5644"/>
                              <a:gd name="T21" fmla="*/ T20 w 298"/>
                              <a:gd name="T22" fmla="+- 0 7703 7612"/>
                              <a:gd name="T23" fmla="*/ 7703 h 298"/>
                              <a:gd name="T24" fmla="+- 0 5898 5644"/>
                              <a:gd name="T25" fmla="*/ T24 w 298"/>
                              <a:gd name="T26" fmla="+- 0 7656 7612"/>
                              <a:gd name="T27" fmla="*/ 7656 h 298"/>
                              <a:gd name="T28" fmla="+- 0 5851 5644"/>
                              <a:gd name="T29" fmla="*/ T28 w 298"/>
                              <a:gd name="T30" fmla="+- 0 7624 7612"/>
                              <a:gd name="T31" fmla="*/ 7624 h 298"/>
                              <a:gd name="T32" fmla="+- 0 5793 5644"/>
                              <a:gd name="T33" fmla="*/ T32 w 298"/>
                              <a:gd name="T34" fmla="+- 0 7612 7612"/>
                              <a:gd name="T35" fmla="*/ 7612 h 298"/>
                              <a:gd name="T36" fmla="+- 0 5735 5644"/>
                              <a:gd name="T37" fmla="*/ T36 w 298"/>
                              <a:gd name="T38" fmla="+- 0 7624 7612"/>
                              <a:gd name="T39" fmla="*/ 7624 h 298"/>
                              <a:gd name="T40" fmla="+- 0 5688 5644"/>
                              <a:gd name="T41" fmla="*/ T40 w 298"/>
                              <a:gd name="T42" fmla="+- 0 7656 7612"/>
                              <a:gd name="T43" fmla="*/ 7656 h 298"/>
                              <a:gd name="T44" fmla="+- 0 5656 5644"/>
                              <a:gd name="T45" fmla="*/ T44 w 298"/>
                              <a:gd name="T46" fmla="+- 0 7703 7612"/>
                              <a:gd name="T47" fmla="*/ 7703 h 298"/>
                              <a:gd name="T48" fmla="+- 0 5644 5644"/>
                              <a:gd name="T49" fmla="*/ T48 w 298"/>
                              <a:gd name="T50" fmla="+- 0 7761 7612"/>
                              <a:gd name="T51" fmla="*/ 7761 h 298"/>
                              <a:gd name="T52" fmla="+- 0 5656 5644"/>
                              <a:gd name="T53" fmla="*/ T52 w 298"/>
                              <a:gd name="T54" fmla="+- 0 7819 7612"/>
                              <a:gd name="T55" fmla="*/ 7819 h 298"/>
                              <a:gd name="T56" fmla="+- 0 5688 5644"/>
                              <a:gd name="T57" fmla="*/ T56 w 298"/>
                              <a:gd name="T58" fmla="+- 0 7866 7612"/>
                              <a:gd name="T59" fmla="*/ 7866 h 298"/>
                              <a:gd name="T60" fmla="+- 0 5735 5644"/>
                              <a:gd name="T61" fmla="*/ T60 w 298"/>
                              <a:gd name="T62" fmla="+- 0 7898 7612"/>
                              <a:gd name="T63" fmla="*/ 7898 h 298"/>
                              <a:gd name="T64" fmla="+- 0 5793 5644"/>
                              <a:gd name="T65" fmla="*/ T64 w 298"/>
                              <a:gd name="T66" fmla="+- 0 7910 7612"/>
                              <a:gd name="T67" fmla="*/ 791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2" name="Freeform 1121"/>
                        <wps:cNvSpPr>
                          <a:spLocks/>
                        </wps:cNvSpPr>
                        <wps:spPr bwMode="auto">
                          <a:xfrm>
                            <a:off x="6660" y="7617"/>
                            <a:ext cx="297" cy="297"/>
                          </a:xfrm>
                          <a:custGeom>
                            <a:avLst/>
                            <a:gdLst>
                              <a:gd name="T0" fmla="+- 0 6809 6660"/>
                              <a:gd name="T1" fmla="*/ T0 w 297"/>
                              <a:gd name="T2" fmla="+- 0 7617 7617"/>
                              <a:gd name="T3" fmla="*/ 7617 h 297"/>
                              <a:gd name="T4" fmla="+- 0 6751 6660"/>
                              <a:gd name="T5" fmla="*/ T4 w 297"/>
                              <a:gd name="T6" fmla="+- 0 7628 7617"/>
                              <a:gd name="T7" fmla="*/ 7628 h 297"/>
                              <a:gd name="T8" fmla="+- 0 6703 6660"/>
                              <a:gd name="T9" fmla="*/ T8 w 297"/>
                              <a:gd name="T10" fmla="+- 0 7660 7617"/>
                              <a:gd name="T11" fmla="*/ 7660 h 297"/>
                              <a:gd name="T12" fmla="+- 0 6671 6660"/>
                              <a:gd name="T13" fmla="*/ T12 w 297"/>
                              <a:gd name="T14" fmla="+- 0 7708 7617"/>
                              <a:gd name="T15" fmla="*/ 7708 h 297"/>
                              <a:gd name="T16" fmla="+- 0 6660 6660"/>
                              <a:gd name="T17" fmla="*/ T16 w 297"/>
                              <a:gd name="T18" fmla="+- 0 7766 7617"/>
                              <a:gd name="T19" fmla="*/ 7766 h 297"/>
                              <a:gd name="T20" fmla="+- 0 6671 6660"/>
                              <a:gd name="T21" fmla="*/ T20 w 297"/>
                              <a:gd name="T22" fmla="+- 0 7824 7617"/>
                              <a:gd name="T23" fmla="*/ 7824 h 297"/>
                              <a:gd name="T24" fmla="+- 0 6703 6660"/>
                              <a:gd name="T25" fmla="*/ T24 w 297"/>
                              <a:gd name="T26" fmla="+- 0 7871 7617"/>
                              <a:gd name="T27" fmla="*/ 7871 h 297"/>
                              <a:gd name="T28" fmla="+- 0 6751 6660"/>
                              <a:gd name="T29" fmla="*/ T28 w 297"/>
                              <a:gd name="T30" fmla="+- 0 7903 7617"/>
                              <a:gd name="T31" fmla="*/ 7903 h 297"/>
                              <a:gd name="T32" fmla="+- 0 6809 6660"/>
                              <a:gd name="T33" fmla="*/ T32 w 297"/>
                              <a:gd name="T34" fmla="+- 0 7914 7617"/>
                              <a:gd name="T35" fmla="*/ 7914 h 297"/>
                              <a:gd name="T36" fmla="+- 0 6866 6660"/>
                              <a:gd name="T37" fmla="*/ T36 w 297"/>
                              <a:gd name="T38" fmla="+- 0 7903 7617"/>
                              <a:gd name="T39" fmla="*/ 7903 h 297"/>
                              <a:gd name="T40" fmla="+- 0 6914 6660"/>
                              <a:gd name="T41" fmla="*/ T40 w 297"/>
                              <a:gd name="T42" fmla="+- 0 7871 7617"/>
                              <a:gd name="T43" fmla="*/ 7871 h 297"/>
                              <a:gd name="T44" fmla="+- 0 6946 6660"/>
                              <a:gd name="T45" fmla="*/ T44 w 297"/>
                              <a:gd name="T46" fmla="+- 0 7824 7617"/>
                              <a:gd name="T47" fmla="*/ 7824 h 297"/>
                              <a:gd name="T48" fmla="+- 0 6957 6660"/>
                              <a:gd name="T49" fmla="*/ T48 w 297"/>
                              <a:gd name="T50" fmla="+- 0 7766 7617"/>
                              <a:gd name="T51" fmla="*/ 7766 h 297"/>
                              <a:gd name="T52" fmla="+- 0 6946 6660"/>
                              <a:gd name="T53" fmla="*/ T52 w 297"/>
                              <a:gd name="T54" fmla="+- 0 7708 7617"/>
                              <a:gd name="T55" fmla="*/ 7708 h 297"/>
                              <a:gd name="T56" fmla="+- 0 6914 6660"/>
                              <a:gd name="T57" fmla="*/ T56 w 297"/>
                              <a:gd name="T58" fmla="+- 0 7660 7617"/>
                              <a:gd name="T59" fmla="*/ 7660 h 297"/>
                              <a:gd name="T60" fmla="+- 0 6866 6660"/>
                              <a:gd name="T61" fmla="*/ T60 w 297"/>
                              <a:gd name="T62" fmla="+- 0 7628 7617"/>
                              <a:gd name="T63" fmla="*/ 7628 h 297"/>
                              <a:gd name="T64" fmla="+- 0 6809 6660"/>
                              <a:gd name="T65" fmla="*/ T64 w 297"/>
                              <a:gd name="T66" fmla="+- 0 7617 7617"/>
                              <a:gd name="T67" fmla="*/ 761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1"/>
                                </a:lnTo>
                                <a:lnTo>
                                  <a:pt x="0" y="149"/>
                                </a:lnTo>
                                <a:lnTo>
                                  <a:pt x="11" y="207"/>
                                </a:lnTo>
                                <a:lnTo>
                                  <a:pt x="43" y="254"/>
                                </a:lnTo>
                                <a:lnTo>
                                  <a:pt x="91" y="286"/>
                                </a:lnTo>
                                <a:lnTo>
                                  <a:pt x="149" y="297"/>
                                </a:lnTo>
                                <a:lnTo>
                                  <a:pt x="206" y="286"/>
                                </a:lnTo>
                                <a:lnTo>
                                  <a:pt x="254" y="254"/>
                                </a:lnTo>
                                <a:lnTo>
                                  <a:pt x="286" y="207"/>
                                </a:lnTo>
                                <a:lnTo>
                                  <a:pt x="297" y="149"/>
                                </a:lnTo>
                                <a:lnTo>
                                  <a:pt x="286" y="91"/>
                                </a:lnTo>
                                <a:lnTo>
                                  <a:pt x="254" y="43"/>
                                </a:lnTo>
                                <a:lnTo>
                                  <a:pt x="206"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 name="Freeform 1120"/>
                        <wps:cNvSpPr>
                          <a:spLocks/>
                        </wps:cNvSpPr>
                        <wps:spPr bwMode="auto">
                          <a:xfrm>
                            <a:off x="6660" y="7617"/>
                            <a:ext cx="297" cy="297"/>
                          </a:xfrm>
                          <a:custGeom>
                            <a:avLst/>
                            <a:gdLst>
                              <a:gd name="T0" fmla="+- 0 6809 6660"/>
                              <a:gd name="T1" fmla="*/ T0 w 297"/>
                              <a:gd name="T2" fmla="+- 0 7914 7617"/>
                              <a:gd name="T3" fmla="*/ 7914 h 297"/>
                              <a:gd name="T4" fmla="+- 0 6866 6660"/>
                              <a:gd name="T5" fmla="*/ T4 w 297"/>
                              <a:gd name="T6" fmla="+- 0 7903 7617"/>
                              <a:gd name="T7" fmla="*/ 7903 h 297"/>
                              <a:gd name="T8" fmla="+- 0 6914 6660"/>
                              <a:gd name="T9" fmla="*/ T8 w 297"/>
                              <a:gd name="T10" fmla="+- 0 7871 7617"/>
                              <a:gd name="T11" fmla="*/ 7871 h 297"/>
                              <a:gd name="T12" fmla="+- 0 6946 6660"/>
                              <a:gd name="T13" fmla="*/ T12 w 297"/>
                              <a:gd name="T14" fmla="+- 0 7824 7617"/>
                              <a:gd name="T15" fmla="*/ 7824 h 297"/>
                              <a:gd name="T16" fmla="+- 0 6957 6660"/>
                              <a:gd name="T17" fmla="*/ T16 w 297"/>
                              <a:gd name="T18" fmla="+- 0 7766 7617"/>
                              <a:gd name="T19" fmla="*/ 7766 h 297"/>
                              <a:gd name="T20" fmla="+- 0 6946 6660"/>
                              <a:gd name="T21" fmla="*/ T20 w 297"/>
                              <a:gd name="T22" fmla="+- 0 7708 7617"/>
                              <a:gd name="T23" fmla="*/ 7708 h 297"/>
                              <a:gd name="T24" fmla="+- 0 6914 6660"/>
                              <a:gd name="T25" fmla="*/ T24 w 297"/>
                              <a:gd name="T26" fmla="+- 0 7660 7617"/>
                              <a:gd name="T27" fmla="*/ 7660 h 297"/>
                              <a:gd name="T28" fmla="+- 0 6866 6660"/>
                              <a:gd name="T29" fmla="*/ T28 w 297"/>
                              <a:gd name="T30" fmla="+- 0 7628 7617"/>
                              <a:gd name="T31" fmla="*/ 7628 h 297"/>
                              <a:gd name="T32" fmla="+- 0 6809 6660"/>
                              <a:gd name="T33" fmla="*/ T32 w 297"/>
                              <a:gd name="T34" fmla="+- 0 7617 7617"/>
                              <a:gd name="T35" fmla="*/ 7617 h 297"/>
                              <a:gd name="T36" fmla="+- 0 6751 6660"/>
                              <a:gd name="T37" fmla="*/ T36 w 297"/>
                              <a:gd name="T38" fmla="+- 0 7628 7617"/>
                              <a:gd name="T39" fmla="*/ 7628 h 297"/>
                              <a:gd name="T40" fmla="+- 0 6703 6660"/>
                              <a:gd name="T41" fmla="*/ T40 w 297"/>
                              <a:gd name="T42" fmla="+- 0 7660 7617"/>
                              <a:gd name="T43" fmla="*/ 7660 h 297"/>
                              <a:gd name="T44" fmla="+- 0 6671 6660"/>
                              <a:gd name="T45" fmla="*/ T44 w 297"/>
                              <a:gd name="T46" fmla="+- 0 7708 7617"/>
                              <a:gd name="T47" fmla="*/ 7708 h 297"/>
                              <a:gd name="T48" fmla="+- 0 6660 6660"/>
                              <a:gd name="T49" fmla="*/ T48 w 297"/>
                              <a:gd name="T50" fmla="+- 0 7766 7617"/>
                              <a:gd name="T51" fmla="*/ 7766 h 297"/>
                              <a:gd name="T52" fmla="+- 0 6671 6660"/>
                              <a:gd name="T53" fmla="*/ T52 w 297"/>
                              <a:gd name="T54" fmla="+- 0 7824 7617"/>
                              <a:gd name="T55" fmla="*/ 7824 h 297"/>
                              <a:gd name="T56" fmla="+- 0 6703 6660"/>
                              <a:gd name="T57" fmla="*/ T56 w 297"/>
                              <a:gd name="T58" fmla="+- 0 7871 7617"/>
                              <a:gd name="T59" fmla="*/ 7871 h 297"/>
                              <a:gd name="T60" fmla="+- 0 6751 6660"/>
                              <a:gd name="T61" fmla="*/ T60 w 297"/>
                              <a:gd name="T62" fmla="+- 0 7903 7617"/>
                              <a:gd name="T63" fmla="*/ 7903 h 297"/>
                              <a:gd name="T64" fmla="+- 0 6809 6660"/>
                              <a:gd name="T65" fmla="*/ T64 w 297"/>
                              <a:gd name="T66" fmla="+- 0 7914 7617"/>
                              <a:gd name="T67" fmla="*/ 791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6"/>
                                </a:lnTo>
                                <a:lnTo>
                                  <a:pt x="254" y="254"/>
                                </a:lnTo>
                                <a:lnTo>
                                  <a:pt x="286" y="207"/>
                                </a:lnTo>
                                <a:lnTo>
                                  <a:pt x="297" y="149"/>
                                </a:lnTo>
                                <a:lnTo>
                                  <a:pt x="286" y="91"/>
                                </a:lnTo>
                                <a:lnTo>
                                  <a:pt x="254" y="43"/>
                                </a:lnTo>
                                <a:lnTo>
                                  <a:pt x="206" y="11"/>
                                </a:lnTo>
                                <a:lnTo>
                                  <a:pt x="149" y="0"/>
                                </a:lnTo>
                                <a:lnTo>
                                  <a:pt x="91" y="11"/>
                                </a:lnTo>
                                <a:lnTo>
                                  <a:pt x="43" y="43"/>
                                </a:lnTo>
                                <a:lnTo>
                                  <a:pt x="11" y="91"/>
                                </a:lnTo>
                                <a:lnTo>
                                  <a:pt x="0" y="149"/>
                                </a:lnTo>
                                <a:lnTo>
                                  <a:pt x="11" y="207"/>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4" name="Line 1119"/>
                        <wps:cNvCnPr>
                          <a:cxnSpLocks noChangeShapeType="1"/>
                        </wps:cNvCnPr>
                        <wps:spPr bwMode="auto">
                          <a:xfrm>
                            <a:off x="3759" y="743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5" name="Line 1118"/>
                        <wps:cNvCnPr>
                          <a:cxnSpLocks noChangeShapeType="1"/>
                        </wps:cNvCnPr>
                        <wps:spPr bwMode="auto">
                          <a:xfrm>
                            <a:off x="6806" y="7465"/>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6" name="Line 1117"/>
                        <wps:cNvCnPr>
                          <a:cxnSpLocks noChangeShapeType="1"/>
                        </wps:cNvCnPr>
                        <wps:spPr bwMode="auto">
                          <a:xfrm>
                            <a:off x="4767" y="7448"/>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7" name="Line 1116"/>
                        <wps:cNvCnPr>
                          <a:cxnSpLocks noChangeShapeType="1"/>
                        </wps:cNvCnPr>
                        <wps:spPr bwMode="auto">
                          <a:xfrm>
                            <a:off x="5789" y="7448"/>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8" name="Line 1115"/>
                        <wps:cNvCnPr>
                          <a:cxnSpLocks noChangeShapeType="1"/>
                        </wps:cNvCnPr>
                        <wps:spPr bwMode="auto">
                          <a:xfrm>
                            <a:off x="4762" y="7453"/>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9" name="Line 1114"/>
                        <wps:cNvCnPr>
                          <a:cxnSpLocks noChangeShapeType="1"/>
                        </wps:cNvCnPr>
                        <wps:spPr bwMode="auto">
                          <a:xfrm>
                            <a:off x="0" y="1104"/>
                            <a:ext cx="0" cy="870"/>
                          </a:xfrm>
                          <a:prstGeom prst="line">
                            <a:avLst/>
                          </a:prstGeom>
                          <a:noFill/>
                          <a:ln w="3175">
                            <a:solidFill>
                              <a:srgbClr val="B9936C"/>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DF6621" id="Group 1113" o:spid="_x0000_s1026" style="position:absolute;margin-left:-.1pt;margin-top:0;width:411.15pt;height:609pt;z-index:-260718592;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">
                <v:shape id="Picture 1145"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">
                  <v:imagedata r:id="rId13" o:title=""/>
                </v:shape>
                <v:shape id="Picture 1144"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">
                  <v:imagedata r:id="rId94" o:title=""/>
                </v:shape>
                <v:shape id="Freeform 1143" o:spid="_x0000_s1029" style="position:absolute;left:3610;top:759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" path="m148,l91,12,43,44,11,91,,149r11,58l43,254r48,32l148,298r58,-12l254,254r32,-47l297,149,286,91,254,44,206,12,148,xe" stroked="f">
                  <v:path arrowok="t" o:connecttype="custom" o:connectlocs="148,7595;91,7607;43,7639;11,7686;0,7744;11,7802;43,7849;91,7881;148,7893;206,7881;254,7849;286,7802;297,7744;286,7686;254,7639;206,7607;148,7595" o:connectangles="0,0,0,0,0,0,0,0,0,0,0,0,0,0,0,0,0"/>
                </v:shape>
                <v:shape id="Freeform 1142" o:spid="_x0000_s1030" style="position:absolute;left:3610;top:759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" path="m148,298r58,-12l254,254r32,-47l297,149,286,91,254,44,206,12,148,,91,12,43,44,11,91,,149r11,58l43,254r48,32l148,298xe" filled="f" strokeweight=".5pt">
                  <v:path arrowok="t" o:connecttype="custom" o:connectlocs="148,7893;206,7881;254,7849;286,7802;297,7744;286,7686;254,7639;206,7607;148,7595;91,7607;43,7639;11,7686;0,7744;11,7802;43,7849;91,7881;148,7893" o:connectangles="0,0,0,0,0,0,0,0,0,0,0,0,0,0,0,0,0"/>
                </v:shape>
                <v:shape id="Freeform 1141" o:spid="_x0000_s1031" style="position:absolute;left:4627;top:760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" path="m149,l91,11,44,43,12,91,,149r12,58l44,254r47,32l149,297r58,-11l254,254r32,-47l298,149,286,91,254,43,207,11,149,xe" stroked="f">
                  <v:path arrowok="t" o:connecttype="custom" o:connectlocs="149,7600;91,7611;44,7643;12,7691;0,7749;12,7807;44,7854;91,7886;149,7897;207,7886;254,7854;286,7807;298,7749;286,7691;254,7643;207,7611;149,7600" o:connectangles="0,0,0,0,0,0,0,0,0,0,0,0,0,0,0,0,0"/>
                </v:shape>
                <v:shape id="Freeform 1140" o:spid="_x0000_s1032" style="position:absolute;left:4627;top:760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" path="m149,297r58,-11l254,254r32,-47l298,149,286,91,254,43,207,11,149,,91,11,44,43,12,91,,149r12,58l44,254r47,32l149,297xe" filled="f" strokeweight=".5pt">
                  <v:path arrowok="t" o:connecttype="custom" o:connectlocs="149,7897;207,7886;254,7854;286,7807;298,7749;286,7691;254,7643;207,7611;149,7600;91,7611;44,7643;12,7691;0,7749;12,7807;44,7854;91,7886;149,7897" o:connectangles="0,0,0,0,0,0,0,0,0,0,0,0,0,0,0,0,0"/>
                </v:shape>
                <v:shape id="Freeform 1139" o:spid="_x0000_s1033" style="position:absolute;left:5644;top:761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" path="m149,l91,12,44,44,12,91,,149r12,58l44,254r47,32l149,298r58,-12l254,254r32,-47l298,149,286,91,254,44,207,12,149,xe" stroked="f">
                  <v:path arrowok="t" o:connecttype="custom" o:connectlocs="149,7612;91,7624;44,7656;12,7703;0,7761;12,7819;44,7866;91,7898;149,7910;207,7898;254,7866;286,7819;298,7761;286,7703;254,7656;207,7624;149,7612" o:connectangles="0,0,0,0,0,0,0,0,0,0,0,0,0,0,0,0,0"/>
                </v:shape>
                <v:shape id="Freeform 1138" o:spid="_x0000_s1034" style="position:absolute;left:5644;top:761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" path="m149,298r58,-12l254,254r32,-47l298,149,286,91,254,44,207,12,149,,91,12,44,44,12,91,,149r12,58l44,254r47,32l149,298xe" filled="f" strokeweight=".5pt">
                  <v:path arrowok="t" o:connecttype="custom" o:connectlocs="149,7910;207,7898;254,7866;286,7819;298,7761;286,7703;254,7656;207,7624;149,7612;91,7624;44,7656;12,7703;0,7761;12,7819;44,7866;91,7898;149,7910" o:connectangles="0,0,0,0,0,0,0,0,0,0,0,0,0,0,0,0,0"/>
                </v:shape>
                <v:shape id="Freeform 1137" o:spid="_x0000_s1035" style="position:absolute;left:6660;top:761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" path="m149,l91,11,43,43,11,91,,149r11,58l43,254r48,32l149,297r57,-11l254,254r32,-47l297,149,286,91,254,43,206,11,149,xe" fillcolor="#41ad49" stroked="f">
                  <v:path arrowok="t" o:connecttype="custom" o:connectlocs="149,7617;91,7628;43,7660;11,7708;0,7766;11,7824;43,7871;91,7903;149,7914;206,7903;254,7871;286,7824;297,7766;286,7708;254,7660;206,7628;149,7617" o:connectangles="0,0,0,0,0,0,0,0,0,0,0,0,0,0,0,0,0"/>
                </v:shape>
                <v:shape id="Freeform 1136" o:spid="_x0000_s1036" style="position:absolute;left:6660;top:761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" path="m149,297r57,-11l254,254r32,-47l297,149,286,91,254,43,206,11,149,,91,11,43,43,11,91,,149r11,58l43,254r48,32l149,297xe" filled="f" strokeweight=".5pt">
                  <v:path arrowok="t" o:connecttype="custom" o:connectlocs="149,7914;206,7903;254,7871;286,7824;297,7766;286,7708;254,7660;206,7628;149,7617;91,7628;43,7660;11,7708;0,7766;11,7824;43,7871;91,7903;149,7914" o:connectangles="0,0,0,0,0,0,0,0,0,0,0,0,0,0,0,0,0"/>
                </v:shape>
                <v:line id="Line 1135" o:spid="_x0000_s1037" style="position:absolute;visibility:visible;mso-wrap-style:square" from="3759,7437" to="3759,7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" strokeweight=".5pt"/>
                <v:line id="Line 1134" o:spid="_x0000_s1038" style="position:absolute;visibility:visible;mso-wrap-style:square" from="6806,7465" to="6806,7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" strokeweight=".5pt"/>
                <v:shape id="Picture 1133" o:spid="_x0000_s1039" type="#_x0000_t75" style="position:absolute;left:4120;top:760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">
                  <v:imagedata r:id="rId32" o:title=""/>
                </v:shape>
                <v:shape id="Picture 1132" o:spid="_x0000_s1040" type="#_x0000_t75" style="position:absolute;left:6147;top:7620;width:308;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">
                  <v:imagedata r:id="rId32" o:title=""/>
                </v:shape>
                <v:line id="Line 1131" o:spid="_x0000_s1041" style="position:absolute;visibility:visible;mso-wrap-style:square" from="4767,7448" to="4767,7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" strokeweight=".5pt"/>
                <v:line id="Line 1130" o:spid="_x0000_s1042" style="position:absolute;visibility:visible;mso-wrap-style:square" from="5789,7448" to="5789,7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" strokeweight=".5pt"/>
                <v:line id="Line 1129" o:spid="_x0000_s1043" style="position:absolute;visibility:visible;mso-wrap-style:square" from="4762,7453" to="5794,7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" strokeweight=".5pt"/>
                <v:shape id="Picture 1128" o:spid="_x0000_s1044" type="#_x0000_t75" style="position:absolute;left:5140;top:7600;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">
                  <v:imagedata r:id="rId32" o:title=""/>
                </v:shape>
                <v:shape id="Freeform 1127" o:spid="_x0000_s1045" style="position:absolute;left:3610;top:759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" path="m148,l91,12,43,44,11,91,,149r11,58l43,254r48,32l148,298r58,-12l254,254r32,-47l297,149,286,91,254,44,206,12,148,xe" stroked="f">
                  <v:path arrowok="t" o:connecttype="custom" o:connectlocs="148,7595;91,7607;43,7639;11,7686;0,7744;11,7802;43,7849;91,7881;148,7893;206,7881;254,7849;286,7802;297,7744;286,7686;254,7639;206,7607;148,7595" o:connectangles="0,0,0,0,0,0,0,0,0,0,0,0,0,0,0,0,0"/>
                </v:shape>
                <v:shape id="Freeform 1126" o:spid="_x0000_s1046" style="position:absolute;left:3610;top:759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" path="m148,298r58,-12l254,254r32,-47l297,149,286,91,254,44,206,12,148,,91,12,43,44,11,91,,149r11,58l43,254r48,32l148,298xe" filled="f" strokeweight=".5pt">
                  <v:path arrowok="t" o:connecttype="custom" o:connectlocs="148,7893;206,7881;254,7849;286,7802;297,7744;286,7686;254,7639;206,7607;148,7595;91,7607;43,7639;11,7686;0,7744;11,7802;43,7849;91,7881;148,7893" o:connectangles="0,0,0,0,0,0,0,0,0,0,0,0,0,0,0,0,0"/>
                </v:shape>
                <v:shape id="Freeform 1125" o:spid="_x0000_s1047" style="position:absolute;left:4627;top:760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" path="m149,l91,11,44,43,12,91,,149r12,58l44,254r47,32l149,297r58,-11l254,254r32,-47l298,149,286,91,254,43,207,11,149,xe" stroked="f">
                  <v:path arrowok="t" o:connecttype="custom" o:connectlocs="149,7600;91,7611;44,7643;12,7691;0,7749;12,7807;44,7854;91,7886;149,7897;207,7886;254,7854;286,7807;298,7749;286,7691;254,7643;207,7611;149,7600" o:connectangles="0,0,0,0,0,0,0,0,0,0,0,0,0,0,0,0,0"/>
                </v:shape>
                <v:shape id="Freeform 1124" o:spid="_x0000_s1048" style="position:absolute;left:4627;top:760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" path="m149,297r58,-11l254,254r32,-47l298,149,286,91,254,43,207,11,149,,91,11,44,43,12,91,,149r12,58l44,254r47,32l149,297xe" filled="f" strokeweight=".5pt">
                  <v:path arrowok="t" o:connecttype="custom" o:connectlocs="149,7897;207,7886;254,7854;286,7807;298,7749;286,7691;254,7643;207,7611;149,7600;91,7611;44,7643;12,7691;0,7749;12,7807;44,7854;91,7886;149,7897" o:connectangles="0,0,0,0,0,0,0,0,0,0,0,0,0,0,0,0,0"/>
                </v:shape>
                <v:shape id="Freeform 1123" o:spid="_x0000_s1049" style="position:absolute;left:5644;top:761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" path="m149,l91,12,44,44,12,91,,149r12,58l44,254r47,32l149,298r58,-12l254,254r32,-47l298,149,286,91,254,44,207,12,149,xe" stroked="f">
                  <v:path arrowok="t" o:connecttype="custom" o:connectlocs="149,7612;91,7624;44,7656;12,7703;0,7761;12,7819;44,7866;91,7898;149,7910;207,7898;254,7866;286,7819;298,7761;286,7703;254,7656;207,7624;149,7612" o:connectangles="0,0,0,0,0,0,0,0,0,0,0,0,0,0,0,0,0"/>
                </v:shape>
                <v:shape id="Freeform 1122" o:spid="_x0000_s1050" style="position:absolute;left:5644;top:761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" path="m149,298r58,-12l254,254r32,-47l298,149,286,91,254,44,207,12,149,,91,12,44,44,12,91,,149r12,58l44,254r47,32l149,298xe" filled="f" strokeweight=".5pt">
                  <v:path arrowok="t" o:connecttype="custom" o:connectlocs="149,7910;207,7898;254,7866;286,7819;298,7761;286,7703;254,7656;207,7624;149,7612;91,7624;44,7656;12,7703;0,7761;12,7819;44,7866;91,7898;149,7910" o:connectangles="0,0,0,0,0,0,0,0,0,0,0,0,0,0,0,0,0"/>
                </v:shape>
                <v:shape id="Freeform 1121" o:spid="_x0000_s1051" style="position:absolute;left:6660;top:761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" path="m149,l91,11,43,43,11,91,,149r11,58l43,254r48,32l149,297r57,-11l254,254r32,-47l297,149,286,91,254,43,206,11,149,xe" fillcolor="#41ad49" stroked="f">
                  <v:path arrowok="t" o:connecttype="custom" o:connectlocs="149,7617;91,7628;43,7660;11,7708;0,7766;11,7824;43,7871;91,7903;149,7914;206,7903;254,7871;286,7824;297,7766;286,7708;254,7660;206,7628;149,7617" o:connectangles="0,0,0,0,0,0,0,0,0,0,0,0,0,0,0,0,0"/>
                </v:shape>
                <v:shape id="Freeform 1120" o:spid="_x0000_s1052" style="position:absolute;left:6660;top:761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" path="m149,297r57,-11l254,254r32,-47l297,149,286,91,254,43,206,11,149,,91,11,43,43,11,91,,149r11,58l43,254r48,32l149,297xe" filled="f" strokeweight=".5pt">
                  <v:path arrowok="t" o:connecttype="custom" o:connectlocs="149,7914;206,7903;254,7871;286,7824;297,7766;286,7708;254,7660;206,7628;149,7617;91,7628;43,7660;11,7708;0,7766;11,7824;43,7871;91,7903;149,7914" o:connectangles="0,0,0,0,0,0,0,0,0,0,0,0,0,0,0,0,0"/>
                </v:shape>
                <v:line id="Line 1119" o:spid="_x0000_s1053" style="position:absolute;visibility:visible;mso-wrap-style:square" from="3759,7437" to="3759,7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" strokeweight=".5pt"/>
                <v:line id="Line 1118" o:spid="_x0000_s1054" style="position:absolute;visibility:visible;mso-wrap-style:square" from="6806,7465" to="6806,7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" strokeweight=".5pt"/>
                <v:line id="Line 1117" o:spid="_x0000_s1055" style="position:absolute;visibility:visible;mso-wrap-style:square" from="4767,7448" to="4767,7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" strokeweight=".5pt"/>
                <v:line id="Line 1116" o:spid="_x0000_s1056" style="position:absolute;visibility:visible;mso-wrap-style:square" from="5789,7448" to="5789,7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" strokeweight=".5pt"/>
                <v:line id="Line 1115" o:spid="_x0000_s1057" style="position:absolute;visibility:visible;mso-wrap-style:square" from="4762,7453" to="5794,7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" strokeweight=".5pt"/>
                <v:line id="Line 1114" o:spid="_x0000_s1058" style="position:absolute;visibility:visible;mso-wrap-style:square" from="0,1104" to="0,1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" strokecolor="#b9936c" strokeweight=".25pt"/>
                <w10:wrap anchorx="page" anchory="page"/>
              </v:group>
            </w:pict>
          </mc:Fallback>
        </mc:AlternateContent>
      </w:r>
    </w:p>
    <w:p w14:paraId="7C48D7DC" w14:textId="77777777" w:rsidR="006500DE" w:rsidRPr="004A7191" w:rsidRDefault="006500DE">
      <w:pPr>
        <w:pStyle w:val="BodyText"/>
        <w:spacing w:before="2"/>
        <w:rPr>
          <w:rFonts w:ascii="Trebuchet MS"/>
          <w:color w:val="000000" w:themeColor="text1"/>
        </w:rPr>
      </w:pPr>
    </w:p>
    <w:p w14:paraId="118E0E55" w14:textId="77777777" w:rsidR="006500DE" w:rsidRPr="004A7191" w:rsidRDefault="004A7191">
      <w:pPr>
        <w:ind w:left="3099" w:right="2513"/>
        <w:jc w:val="center"/>
        <w:rPr>
          <w:color w:val="000000" w:themeColor="text1"/>
          <w:sz w:val="16"/>
        </w:rPr>
      </w:pPr>
      <w:r w:rsidRPr="004A7191">
        <w:rPr>
          <w:color w:val="000000" w:themeColor="text1"/>
          <w:sz w:val="16"/>
        </w:rPr>
        <w:t>Least Concern (IUCN 3.1)</w:t>
      </w:r>
    </w:p>
    <w:p w14:paraId="11C88CA7" w14:textId="77777777" w:rsidR="006500DE" w:rsidRPr="004A7191" w:rsidRDefault="004A7191">
      <w:pPr>
        <w:pStyle w:val="BodyText"/>
        <w:spacing w:before="117"/>
        <w:ind w:left="4200"/>
        <w:rPr>
          <w:rFonts w:ascii="Bookman Old Style"/>
          <w:b/>
          <w:color w:val="000000" w:themeColor="text1"/>
        </w:rPr>
      </w:pPr>
      <w:r w:rsidRPr="004A7191">
        <w:rPr>
          <w:rFonts w:ascii="Bookman Old Style"/>
          <w:b/>
          <w:color w:val="000000" w:themeColor="text1"/>
        </w:rPr>
        <w:t>Scientific classification</w:t>
      </w:r>
    </w:p>
    <w:p w14:paraId="55C897DE" w14:textId="77777777" w:rsidR="006500DE" w:rsidRPr="004A7191" w:rsidRDefault="006500DE">
      <w:pPr>
        <w:pStyle w:val="BodyText"/>
        <w:rPr>
          <w:rFonts w:ascii="Bookman Old Style"/>
          <w:b/>
          <w:color w:val="000000" w:themeColor="text1"/>
        </w:rPr>
      </w:pPr>
    </w:p>
    <w:p w14:paraId="0B76F824" w14:textId="77777777" w:rsidR="006500DE" w:rsidRPr="004A7191" w:rsidRDefault="006500DE">
      <w:pPr>
        <w:pStyle w:val="BodyText"/>
        <w:rPr>
          <w:rFonts w:ascii="Bookman Old Style"/>
          <w:b/>
          <w:color w:val="000000" w:themeColor="text1"/>
        </w:rPr>
      </w:pPr>
    </w:p>
    <w:p w14:paraId="6E1A4468" w14:textId="77777777" w:rsidR="006500DE" w:rsidRPr="004A7191" w:rsidRDefault="006500DE">
      <w:pPr>
        <w:pStyle w:val="BodyText"/>
        <w:rPr>
          <w:rFonts w:ascii="Bookman Old Style"/>
          <w:b/>
          <w:color w:val="000000" w:themeColor="text1"/>
        </w:rPr>
      </w:pPr>
    </w:p>
    <w:p w14:paraId="00BF46FE" w14:textId="77777777" w:rsidR="006500DE" w:rsidRPr="004A7191" w:rsidRDefault="006500DE">
      <w:pPr>
        <w:pStyle w:val="BodyText"/>
        <w:rPr>
          <w:rFonts w:ascii="Bookman Old Style"/>
          <w:b/>
          <w:color w:val="000000" w:themeColor="text1"/>
        </w:rPr>
      </w:pPr>
    </w:p>
    <w:p w14:paraId="45131F77" w14:textId="77777777" w:rsidR="006500DE" w:rsidRPr="004A7191" w:rsidRDefault="006500DE">
      <w:pPr>
        <w:pStyle w:val="BodyText"/>
        <w:rPr>
          <w:rFonts w:ascii="Bookman Old Style"/>
          <w:b/>
          <w:color w:val="000000" w:themeColor="text1"/>
        </w:rPr>
      </w:pPr>
    </w:p>
    <w:p w14:paraId="09AB03FB" w14:textId="77777777" w:rsidR="006500DE" w:rsidRPr="004A7191" w:rsidRDefault="006500DE">
      <w:pPr>
        <w:pStyle w:val="BodyText"/>
        <w:rPr>
          <w:rFonts w:ascii="Bookman Old Style"/>
          <w:b/>
          <w:color w:val="000000" w:themeColor="text1"/>
        </w:rPr>
      </w:pPr>
    </w:p>
    <w:p w14:paraId="00C47AC5" w14:textId="77777777" w:rsidR="006500DE" w:rsidRPr="004A7191" w:rsidRDefault="006500DE">
      <w:pPr>
        <w:pStyle w:val="BodyText"/>
        <w:rPr>
          <w:rFonts w:ascii="Bookman Old Style"/>
          <w:b/>
          <w:color w:val="000000" w:themeColor="text1"/>
        </w:rPr>
      </w:pPr>
    </w:p>
    <w:p w14:paraId="0CA68F17" w14:textId="77777777" w:rsidR="006500DE" w:rsidRPr="004A7191" w:rsidRDefault="006500DE">
      <w:pPr>
        <w:pStyle w:val="BodyText"/>
        <w:rPr>
          <w:rFonts w:ascii="Bookman Old Style"/>
          <w:b/>
          <w:color w:val="000000" w:themeColor="text1"/>
        </w:rPr>
      </w:pPr>
    </w:p>
    <w:p w14:paraId="6CCC2FAF" w14:textId="77777777" w:rsidR="006500DE" w:rsidRPr="004A7191" w:rsidRDefault="006500DE">
      <w:pPr>
        <w:pStyle w:val="BodyText"/>
        <w:rPr>
          <w:rFonts w:ascii="Bookman Old Style"/>
          <w:b/>
          <w:color w:val="000000" w:themeColor="text1"/>
        </w:rPr>
      </w:pPr>
    </w:p>
    <w:p w14:paraId="704E391B" w14:textId="77777777" w:rsidR="006500DE" w:rsidRPr="004A7191" w:rsidRDefault="006500DE">
      <w:pPr>
        <w:pStyle w:val="BodyText"/>
        <w:rPr>
          <w:rFonts w:ascii="Bookman Old Style"/>
          <w:b/>
          <w:color w:val="000000" w:themeColor="text1"/>
        </w:rPr>
      </w:pPr>
    </w:p>
    <w:p w14:paraId="03F1B207" w14:textId="77777777" w:rsidR="006500DE" w:rsidRPr="004A7191" w:rsidRDefault="006500DE">
      <w:pPr>
        <w:pStyle w:val="BodyText"/>
        <w:spacing w:before="6"/>
        <w:rPr>
          <w:rFonts w:ascii="Bookman Old Style"/>
          <w:b/>
          <w:color w:val="000000" w:themeColor="text1"/>
          <w:sz w:val="23"/>
        </w:rPr>
      </w:pPr>
    </w:p>
    <w:p w14:paraId="6A477BB3" w14:textId="77777777" w:rsidR="006500DE" w:rsidRPr="004A7191" w:rsidRDefault="006500DE">
      <w:pPr>
        <w:spacing w:line="259" w:lineRule="auto"/>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536174F7" w14:textId="77777777" w:rsidR="006500DE" w:rsidRPr="004A7191" w:rsidRDefault="004A7191">
      <w:pPr>
        <w:tabs>
          <w:tab w:val="left" w:pos="1132"/>
          <w:tab w:val="left" w:pos="7739"/>
        </w:tabs>
        <w:spacing w:before="67"/>
        <w:rPr>
          <w:rFonts w:ascii="Arial"/>
          <w:color w:val="000000" w:themeColor="text1"/>
          <w:sz w:val="44"/>
        </w:rPr>
      </w:pPr>
      <w:r w:rsidRPr="004A7191">
        <w:rPr>
          <w:rFonts w:ascii="Arial"/>
          <w:color w:val="000000" w:themeColor="text1"/>
          <w:sz w:val="44"/>
          <w:shd w:val="clear" w:color="auto" w:fill="DAB893"/>
        </w:rPr>
        <w:lastRenderedPageBreak/>
        <w:t xml:space="preserve"> </w:t>
      </w:r>
      <w:r w:rsidRPr="004A7191">
        <w:rPr>
          <w:rFonts w:ascii="Arial"/>
          <w:color w:val="000000" w:themeColor="text1"/>
          <w:sz w:val="44"/>
          <w:shd w:val="clear" w:color="auto" w:fill="DAB893"/>
        </w:rPr>
        <w:tab/>
        <w:t>32. White</w:t>
      </w:r>
      <w:r w:rsidRPr="004A7191">
        <w:rPr>
          <w:rFonts w:ascii="Arial"/>
          <w:color w:val="000000" w:themeColor="text1"/>
          <w:spacing w:val="-2"/>
          <w:sz w:val="44"/>
          <w:shd w:val="clear" w:color="auto" w:fill="DAB893"/>
        </w:rPr>
        <w:t xml:space="preserve"> </w:t>
      </w:r>
      <w:r w:rsidRPr="004A7191">
        <w:rPr>
          <w:rFonts w:ascii="Arial"/>
          <w:color w:val="000000" w:themeColor="text1"/>
          <w:spacing w:val="-3"/>
          <w:sz w:val="44"/>
          <w:shd w:val="clear" w:color="auto" w:fill="DAB893"/>
        </w:rPr>
        <w:t>Wagtail</w:t>
      </w:r>
      <w:r w:rsidRPr="004A7191">
        <w:rPr>
          <w:rFonts w:ascii="Arial"/>
          <w:color w:val="000000" w:themeColor="text1"/>
          <w:spacing w:val="-3"/>
          <w:sz w:val="44"/>
          <w:shd w:val="clear" w:color="auto" w:fill="DAB893"/>
        </w:rPr>
        <w:tab/>
      </w:r>
    </w:p>
    <w:p w14:paraId="5CD119FF" w14:textId="77777777" w:rsidR="006500DE" w:rsidRPr="004A7191" w:rsidRDefault="004A7191">
      <w:pPr>
        <w:pStyle w:val="BodyText"/>
        <w:spacing w:before="280" w:line="242" w:lineRule="auto"/>
        <w:ind w:left="1140" w:right="1248"/>
        <w:rPr>
          <w:color w:val="000000" w:themeColor="text1"/>
        </w:rPr>
      </w:pPr>
      <w:r w:rsidRPr="004A7191">
        <w:rPr>
          <w:color w:val="000000" w:themeColor="text1"/>
        </w:rPr>
        <w:t>The</w:t>
      </w:r>
      <w:r w:rsidRPr="004A7191">
        <w:rPr>
          <w:color w:val="000000" w:themeColor="text1"/>
          <w:spacing w:val="-30"/>
        </w:rPr>
        <w:t xml:space="preserve"> </w:t>
      </w:r>
      <w:r w:rsidRPr="004A7191">
        <w:rPr>
          <w:color w:val="000000" w:themeColor="text1"/>
        </w:rPr>
        <w:t>white</w:t>
      </w:r>
      <w:r w:rsidRPr="004A7191">
        <w:rPr>
          <w:color w:val="000000" w:themeColor="text1"/>
          <w:spacing w:val="-29"/>
        </w:rPr>
        <w:t xml:space="preserve"> </w:t>
      </w:r>
      <w:r w:rsidRPr="004A7191">
        <w:rPr>
          <w:color w:val="000000" w:themeColor="text1"/>
        </w:rPr>
        <w:t>wagtail</w:t>
      </w:r>
      <w:r w:rsidRPr="004A7191">
        <w:rPr>
          <w:color w:val="000000" w:themeColor="text1"/>
          <w:spacing w:val="-28"/>
        </w:rPr>
        <w:t xml:space="preserve"> </w:t>
      </w:r>
      <w:r w:rsidRPr="004A7191">
        <w:rPr>
          <w:color w:val="000000" w:themeColor="text1"/>
        </w:rPr>
        <w:t>(</w:t>
      </w:r>
      <w:proofErr w:type="spellStart"/>
      <w:r w:rsidRPr="004A7191">
        <w:rPr>
          <w:rFonts w:ascii="Georgia"/>
          <w:i/>
          <w:color w:val="000000" w:themeColor="text1"/>
        </w:rPr>
        <w:t>Motacilla</w:t>
      </w:r>
      <w:proofErr w:type="spellEnd"/>
      <w:r w:rsidRPr="004A7191">
        <w:rPr>
          <w:rFonts w:ascii="Georgia"/>
          <w:i/>
          <w:color w:val="000000" w:themeColor="text1"/>
          <w:spacing w:val="-27"/>
        </w:rPr>
        <w:t xml:space="preserve"> </w:t>
      </w:r>
      <w:r w:rsidRPr="004A7191">
        <w:rPr>
          <w:rFonts w:ascii="Georgia"/>
          <w:i/>
          <w:color w:val="000000" w:themeColor="text1"/>
        </w:rPr>
        <w:t>alba</w:t>
      </w:r>
      <w:r w:rsidRPr="004A7191">
        <w:rPr>
          <w:color w:val="000000" w:themeColor="text1"/>
        </w:rPr>
        <w:t>)</w:t>
      </w:r>
      <w:r w:rsidRPr="004A7191">
        <w:rPr>
          <w:color w:val="000000" w:themeColor="text1"/>
          <w:spacing w:val="-28"/>
        </w:rPr>
        <w:t xml:space="preserve"> </w:t>
      </w:r>
      <w:r w:rsidRPr="004A7191">
        <w:rPr>
          <w:color w:val="000000" w:themeColor="text1"/>
        </w:rPr>
        <w:t>is</w:t>
      </w:r>
      <w:r w:rsidRPr="004A7191">
        <w:rPr>
          <w:color w:val="000000" w:themeColor="text1"/>
          <w:spacing w:val="-29"/>
        </w:rPr>
        <w:t xml:space="preserve"> </w:t>
      </w:r>
      <w:r w:rsidRPr="004A7191">
        <w:rPr>
          <w:color w:val="000000" w:themeColor="text1"/>
        </w:rPr>
        <w:t>a</w:t>
      </w:r>
      <w:r w:rsidRPr="004A7191">
        <w:rPr>
          <w:color w:val="000000" w:themeColor="text1"/>
          <w:spacing w:val="-28"/>
        </w:rPr>
        <w:t xml:space="preserve"> </w:t>
      </w:r>
      <w:r w:rsidRPr="004A7191">
        <w:rPr>
          <w:color w:val="000000" w:themeColor="text1"/>
        </w:rPr>
        <w:t>small</w:t>
      </w:r>
      <w:r w:rsidRPr="004A7191">
        <w:rPr>
          <w:color w:val="000000" w:themeColor="text1"/>
          <w:spacing w:val="-29"/>
        </w:rPr>
        <w:t xml:space="preserve"> </w:t>
      </w:r>
      <w:r w:rsidRPr="004A7191">
        <w:rPr>
          <w:color w:val="000000" w:themeColor="text1"/>
        </w:rPr>
        <w:t>passerine</w:t>
      </w:r>
      <w:r w:rsidRPr="004A7191">
        <w:rPr>
          <w:color w:val="000000" w:themeColor="text1"/>
          <w:spacing w:val="-29"/>
        </w:rPr>
        <w:t xml:space="preserve"> </w:t>
      </w:r>
      <w:r w:rsidRPr="004A7191">
        <w:rPr>
          <w:color w:val="000000" w:themeColor="text1"/>
        </w:rPr>
        <w:t>bird</w:t>
      </w:r>
      <w:r w:rsidRPr="004A7191">
        <w:rPr>
          <w:color w:val="000000" w:themeColor="text1"/>
          <w:spacing w:val="-28"/>
        </w:rPr>
        <w:t xml:space="preserve"> </w:t>
      </w:r>
      <w:r w:rsidRPr="004A7191">
        <w:rPr>
          <w:color w:val="000000" w:themeColor="text1"/>
        </w:rPr>
        <w:t>in</w:t>
      </w:r>
      <w:r w:rsidRPr="004A7191">
        <w:rPr>
          <w:color w:val="000000" w:themeColor="text1"/>
          <w:spacing w:val="-2"/>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 xml:space="preserve">wagtail family </w:t>
      </w:r>
      <w:proofErr w:type="spellStart"/>
      <w:r w:rsidRPr="004A7191">
        <w:rPr>
          <w:color w:val="000000" w:themeColor="text1"/>
        </w:rPr>
        <w:t>Motacillidae</w:t>
      </w:r>
      <w:proofErr w:type="spellEnd"/>
      <w:r w:rsidRPr="004A7191">
        <w:rPr>
          <w:color w:val="000000" w:themeColor="text1"/>
        </w:rPr>
        <w:t>, which also includes the pipits and longclaws. This species</w:t>
      </w:r>
      <w:r w:rsidR="00B447C2">
        <w:rPr>
          <w:color w:val="000000" w:themeColor="text1"/>
        </w:rPr>
        <w:t xml:space="preserve"> </w:t>
      </w:r>
      <w:r w:rsidRPr="004A7191">
        <w:rPr>
          <w:color w:val="000000" w:themeColor="text1"/>
        </w:rPr>
        <w:t>breeds in much of Europe and Asia and parts of north Africa. It is resident</w:t>
      </w:r>
      <w:r w:rsidRPr="004A7191">
        <w:rPr>
          <w:color w:val="000000" w:themeColor="text1"/>
          <w:spacing w:val="-16"/>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mildest</w:t>
      </w:r>
      <w:r w:rsidRPr="004A7191">
        <w:rPr>
          <w:color w:val="000000" w:themeColor="text1"/>
          <w:spacing w:val="-15"/>
        </w:rPr>
        <w:t xml:space="preserve"> </w:t>
      </w:r>
      <w:r w:rsidRPr="004A7191">
        <w:rPr>
          <w:color w:val="000000" w:themeColor="text1"/>
        </w:rPr>
        <w:t>parts</w:t>
      </w:r>
      <w:r w:rsidRPr="004A7191">
        <w:rPr>
          <w:color w:val="000000" w:themeColor="text1"/>
          <w:spacing w:val="-14"/>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its</w:t>
      </w:r>
      <w:r w:rsidRPr="004A7191">
        <w:rPr>
          <w:color w:val="000000" w:themeColor="text1"/>
          <w:spacing w:val="-1"/>
        </w:rPr>
        <w:t xml:space="preserve"> </w:t>
      </w:r>
      <w:r w:rsidRPr="004A7191">
        <w:rPr>
          <w:color w:val="000000" w:themeColor="text1"/>
        </w:rPr>
        <w:t>range,</w:t>
      </w:r>
      <w:r w:rsidRPr="004A7191">
        <w:rPr>
          <w:color w:val="000000" w:themeColor="text1"/>
          <w:spacing w:val="-23"/>
        </w:rPr>
        <w:t xml:space="preserve"> </w:t>
      </w:r>
      <w:r w:rsidRPr="004A7191">
        <w:rPr>
          <w:color w:val="000000" w:themeColor="text1"/>
        </w:rPr>
        <w:t>but</w:t>
      </w:r>
      <w:r w:rsidRPr="004A7191">
        <w:rPr>
          <w:color w:val="000000" w:themeColor="text1"/>
          <w:spacing w:val="-23"/>
        </w:rPr>
        <w:t xml:space="preserve"> </w:t>
      </w:r>
      <w:r w:rsidRPr="004A7191">
        <w:rPr>
          <w:color w:val="000000" w:themeColor="text1"/>
        </w:rPr>
        <w:t>otherwise</w:t>
      </w:r>
      <w:r w:rsidRPr="004A7191">
        <w:rPr>
          <w:color w:val="000000" w:themeColor="text1"/>
          <w:spacing w:val="-22"/>
        </w:rPr>
        <w:t xml:space="preserve"> </w:t>
      </w:r>
      <w:r w:rsidRPr="004A7191">
        <w:rPr>
          <w:color w:val="000000" w:themeColor="text1"/>
        </w:rPr>
        <w:t>migrates</w:t>
      </w:r>
      <w:r w:rsidRPr="004A7191">
        <w:rPr>
          <w:color w:val="000000" w:themeColor="text1"/>
          <w:spacing w:val="-22"/>
        </w:rPr>
        <w:t xml:space="preserve"> </w:t>
      </w:r>
      <w:r w:rsidRPr="004A7191">
        <w:rPr>
          <w:color w:val="000000" w:themeColor="text1"/>
        </w:rPr>
        <w:t>to</w:t>
      </w:r>
      <w:r w:rsidRPr="004A7191">
        <w:rPr>
          <w:color w:val="000000" w:themeColor="text1"/>
          <w:spacing w:val="-34"/>
        </w:rPr>
        <w:t xml:space="preserve"> </w:t>
      </w:r>
      <w:r w:rsidRPr="004A7191">
        <w:rPr>
          <w:color w:val="000000" w:themeColor="text1"/>
        </w:rPr>
        <w:t>Africa.</w:t>
      </w:r>
      <w:r w:rsidRPr="004A7191">
        <w:rPr>
          <w:color w:val="000000" w:themeColor="text1"/>
          <w:spacing w:val="-22"/>
        </w:rPr>
        <w:t xml:space="preserve"> </w:t>
      </w:r>
      <w:r w:rsidRPr="004A7191">
        <w:rPr>
          <w:color w:val="000000" w:themeColor="text1"/>
          <w:spacing w:val="-3"/>
        </w:rPr>
        <w:t xml:space="preserve">It </w:t>
      </w:r>
      <w:r w:rsidRPr="004A7191">
        <w:rPr>
          <w:color w:val="000000" w:themeColor="text1"/>
        </w:rPr>
        <w:t xml:space="preserve">has a toehold in Alaska as a scarce </w:t>
      </w:r>
      <w:r w:rsidRPr="004A7191">
        <w:rPr>
          <w:color w:val="000000" w:themeColor="text1"/>
          <w:spacing w:val="-4"/>
        </w:rPr>
        <w:t xml:space="preserve">breeder. </w:t>
      </w:r>
      <w:r w:rsidRPr="004A7191">
        <w:rPr>
          <w:color w:val="000000" w:themeColor="text1"/>
        </w:rPr>
        <w:t>In Ireland and Great Britain the</w:t>
      </w:r>
      <w:r w:rsidRPr="004A7191">
        <w:rPr>
          <w:color w:val="000000" w:themeColor="text1"/>
          <w:spacing w:val="-2"/>
        </w:rPr>
        <w:t xml:space="preserve"> </w:t>
      </w:r>
      <w:r w:rsidRPr="004A7191">
        <w:rPr>
          <w:color w:val="000000" w:themeColor="text1"/>
        </w:rPr>
        <w:t>darker</w:t>
      </w:r>
      <w:r w:rsidRPr="004A7191">
        <w:rPr>
          <w:color w:val="000000" w:themeColor="text1"/>
          <w:spacing w:val="-1"/>
        </w:rPr>
        <w:t xml:space="preserve"> </w:t>
      </w:r>
      <w:r w:rsidRPr="004A7191">
        <w:rPr>
          <w:color w:val="000000" w:themeColor="text1"/>
        </w:rPr>
        <w:t>sub-</w:t>
      </w:r>
      <w:r w:rsidRPr="004A7191">
        <w:rPr>
          <w:color w:val="000000" w:themeColor="text1"/>
          <w:spacing w:val="-1"/>
        </w:rPr>
        <w:t xml:space="preserve"> </w:t>
      </w:r>
      <w:r w:rsidRPr="004A7191">
        <w:rPr>
          <w:color w:val="000000" w:themeColor="text1"/>
        </w:rPr>
        <w:t>species</w:t>
      </w:r>
      <w:r w:rsidRPr="004A7191">
        <w:rPr>
          <w:color w:val="000000" w:themeColor="text1"/>
          <w:spacing w:val="-23"/>
        </w:rPr>
        <w:t xml:space="preserve"> </w:t>
      </w:r>
      <w:r w:rsidRPr="004A7191">
        <w:rPr>
          <w:color w:val="000000" w:themeColor="text1"/>
        </w:rPr>
        <w:t>the</w:t>
      </w:r>
      <w:r w:rsidRPr="004A7191">
        <w:rPr>
          <w:color w:val="000000" w:themeColor="text1"/>
          <w:spacing w:val="-22"/>
        </w:rPr>
        <w:t xml:space="preserve"> </w:t>
      </w:r>
      <w:r w:rsidRPr="004A7191">
        <w:rPr>
          <w:color w:val="000000" w:themeColor="text1"/>
        </w:rPr>
        <w:t>pied</w:t>
      </w:r>
      <w:r w:rsidRPr="004A7191">
        <w:rPr>
          <w:color w:val="000000" w:themeColor="text1"/>
          <w:spacing w:val="-22"/>
        </w:rPr>
        <w:t xml:space="preserve"> </w:t>
      </w:r>
      <w:r w:rsidRPr="004A7191">
        <w:rPr>
          <w:color w:val="000000" w:themeColor="text1"/>
        </w:rPr>
        <w:t>wagtail</w:t>
      </w:r>
      <w:r w:rsidRPr="004A7191">
        <w:rPr>
          <w:color w:val="000000" w:themeColor="text1"/>
          <w:spacing w:val="-23"/>
        </w:rPr>
        <w:t xml:space="preserve"> </w:t>
      </w:r>
      <w:r w:rsidRPr="004A7191">
        <w:rPr>
          <w:color w:val="000000" w:themeColor="text1"/>
        </w:rPr>
        <w:t>(</w:t>
      </w:r>
      <w:r w:rsidRPr="004A7191">
        <w:rPr>
          <w:rFonts w:ascii="Georgia"/>
          <w:i/>
          <w:color w:val="000000" w:themeColor="text1"/>
        </w:rPr>
        <w:t>M.</w:t>
      </w:r>
      <w:r w:rsidRPr="004A7191">
        <w:rPr>
          <w:rFonts w:ascii="Georgia"/>
          <w:i/>
          <w:color w:val="000000" w:themeColor="text1"/>
          <w:spacing w:val="-27"/>
        </w:rPr>
        <w:t xml:space="preserve"> </w:t>
      </w:r>
      <w:r w:rsidRPr="004A7191">
        <w:rPr>
          <w:rFonts w:ascii="Georgia"/>
          <w:i/>
          <w:color w:val="000000" w:themeColor="text1"/>
        </w:rPr>
        <w:t>a.</w:t>
      </w:r>
      <w:r w:rsidRPr="004A7191">
        <w:rPr>
          <w:rFonts w:ascii="Georgia"/>
          <w:i/>
          <w:color w:val="000000" w:themeColor="text1"/>
          <w:spacing w:val="-27"/>
        </w:rPr>
        <w:t xml:space="preserve"> </w:t>
      </w:r>
      <w:proofErr w:type="spellStart"/>
      <w:r w:rsidRPr="004A7191">
        <w:rPr>
          <w:rFonts w:ascii="Georgia"/>
          <w:i/>
          <w:color w:val="000000" w:themeColor="text1"/>
        </w:rPr>
        <w:t>yarrellii</w:t>
      </w:r>
      <w:proofErr w:type="spellEnd"/>
      <w:r w:rsidRPr="004A7191">
        <w:rPr>
          <w:rFonts w:ascii="Georgia"/>
          <w:i/>
          <w:color w:val="000000" w:themeColor="text1"/>
        </w:rPr>
        <w:t>)</w:t>
      </w:r>
      <w:r w:rsidRPr="004A7191">
        <w:rPr>
          <w:rFonts w:ascii="Georgia"/>
          <w:i/>
          <w:color w:val="000000" w:themeColor="text1"/>
          <w:spacing w:val="-23"/>
        </w:rPr>
        <w:t xml:space="preserve"> </w:t>
      </w:r>
      <w:r w:rsidRPr="004A7191">
        <w:rPr>
          <w:color w:val="000000" w:themeColor="text1"/>
        </w:rPr>
        <w:t>predominates.</w:t>
      </w:r>
    </w:p>
    <w:p w14:paraId="5CDF258D" w14:textId="77777777" w:rsidR="006500DE" w:rsidRPr="004A7191" w:rsidRDefault="004A7191">
      <w:pPr>
        <w:pStyle w:val="BodyText"/>
        <w:spacing w:before="9" w:line="235" w:lineRule="auto"/>
        <w:ind w:left="1140" w:right="1203" w:firstLine="280"/>
        <w:rPr>
          <w:color w:val="000000" w:themeColor="text1"/>
        </w:rPr>
      </w:pPr>
      <w:r w:rsidRPr="004A7191">
        <w:rPr>
          <w:color w:val="000000" w:themeColor="text1"/>
        </w:rPr>
        <w:t xml:space="preserve">The white wagtail is an insectivorous bird of open </w:t>
      </w:r>
      <w:r w:rsidRPr="004A7191">
        <w:rPr>
          <w:color w:val="000000" w:themeColor="text1"/>
          <w:spacing w:val="-5"/>
        </w:rPr>
        <w:t xml:space="preserve">country, </w:t>
      </w:r>
      <w:r w:rsidRPr="004A7191">
        <w:rPr>
          <w:color w:val="000000" w:themeColor="text1"/>
        </w:rPr>
        <w:t>often near habitation</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spacing w:val="-5"/>
        </w:rPr>
        <w:t>water.</w:t>
      </w:r>
      <w:r w:rsidRPr="004A7191">
        <w:rPr>
          <w:color w:val="000000" w:themeColor="text1"/>
          <w:spacing w:val="-6"/>
        </w:rPr>
        <w:t xml:space="preserve"> </w:t>
      </w:r>
      <w:r w:rsidRPr="004A7191">
        <w:rPr>
          <w:color w:val="000000" w:themeColor="text1"/>
        </w:rPr>
        <w:t>It</w:t>
      </w:r>
      <w:r w:rsidRPr="004A7191">
        <w:rPr>
          <w:color w:val="000000" w:themeColor="text1"/>
          <w:spacing w:val="-8"/>
        </w:rPr>
        <w:t xml:space="preserve"> </w:t>
      </w:r>
      <w:r w:rsidRPr="004A7191">
        <w:rPr>
          <w:color w:val="000000" w:themeColor="text1"/>
        </w:rPr>
        <w:t>prefers</w:t>
      </w:r>
      <w:r w:rsidRPr="004A7191">
        <w:rPr>
          <w:color w:val="000000" w:themeColor="text1"/>
          <w:spacing w:val="-1"/>
        </w:rPr>
        <w:t xml:space="preserve"> </w:t>
      </w:r>
      <w:r w:rsidRPr="004A7191">
        <w:rPr>
          <w:color w:val="000000" w:themeColor="text1"/>
        </w:rPr>
        <w:t>bare</w:t>
      </w:r>
      <w:r w:rsidRPr="004A7191">
        <w:rPr>
          <w:color w:val="000000" w:themeColor="text1"/>
          <w:spacing w:val="-1"/>
        </w:rPr>
        <w:t xml:space="preserve"> </w:t>
      </w:r>
      <w:r w:rsidRPr="004A7191">
        <w:rPr>
          <w:color w:val="000000" w:themeColor="text1"/>
        </w:rPr>
        <w:t>areas</w:t>
      </w:r>
      <w:r w:rsidRPr="004A7191">
        <w:rPr>
          <w:color w:val="000000" w:themeColor="text1"/>
          <w:spacing w:val="-1"/>
        </w:rPr>
        <w:t xml:space="preserve"> </w:t>
      </w:r>
      <w:r w:rsidRPr="004A7191">
        <w:rPr>
          <w:color w:val="000000" w:themeColor="text1"/>
        </w:rPr>
        <w:t>for</w:t>
      </w:r>
      <w:r w:rsidRPr="004A7191">
        <w:rPr>
          <w:color w:val="000000" w:themeColor="text1"/>
          <w:spacing w:val="-1"/>
        </w:rPr>
        <w:t xml:space="preserve"> </w:t>
      </w:r>
      <w:r w:rsidRPr="004A7191">
        <w:rPr>
          <w:color w:val="000000" w:themeColor="text1"/>
        </w:rPr>
        <w:t>feeding, where</w:t>
      </w:r>
      <w:r w:rsidRPr="004A7191">
        <w:rPr>
          <w:color w:val="000000" w:themeColor="text1"/>
          <w:spacing w:val="-10"/>
        </w:rPr>
        <w:t xml:space="preserve"> </w:t>
      </w:r>
      <w:r w:rsidRPr="004A7191">
        <w:rPr>
          <w:color w:val="000000" w:themeColor="text1"/>
        </w:rPr>
        <w:t>it</w:t>
      </w:r>
      <w:r w:rsidRPr="004A7191">
        <w:rPr>
          <w:color w:val="000000" w:themeColor="text1"/>
          <w:spacing w:val="-8"/>
        </w:rPr>
        <w:t xml:space="preserve"> </w:t>
      </w:r>
      <w:r w:rsidRPr="004A7191">
        <w:rPr>
          <w:color w:val="000000" w:themeColor="text1"/>
        </w:rPr>
        <w:t>can</w:t>
      </w:r>
      <w:r w:rsidRPr="004A7191">
        <w:rPr>
          <w:color w:val="000000" w:themeColor="text1"/>
          <w:spacing w:val="-10"/>
        </w:rPr>
        <w:t xml:space="preserve"> </w:t>
      </w:r>
      <w:r w:rsidRPr="004A7191">
        <w:rPr>
          <w:color w:val="000000" w:themeColor="text1"/>
        </w:rPr>
        <w:t>see</w:t>
      </w:r>
      <w:r w:rsidRPr="004A7191">
        <w:rPr>
          <w:color w:val="000000" w:themeColor="text1"/>
          <w:spacing w:val="-9"/>
        </w:rPr>
        <w:t xml:space="preserve"> </w:t>
      </w:r>
      <w:r w:rsidRPr="004A7191">
        <w:rPr>
          <w:color w:val="000000" w:themeColor="text1"/>
        </w:rPr>
        <w:t xml:space="preserve">and pursue its </w:t>
      </w:r>
      <w:r w:rsidRPr="004A7191">
        <w:rPr>
          <w:color w:val="000000" w:themeColor="text1"/>
          <w:spacing w:val="-7"/>
        </w:rPr>
        <w:t xml:space="preserve">prey. </w:t>
      </w:r>
      <w:r w:rsidRPr="004A7191">
        <w:rPr>
          <w:color w:val="000000" w:themeColor="text1"/>
        </w:rPr>
        <w:t>In urban areas it has adapted to foraging on paved areas such</w:t>
      </w:r>
      <w:r w:rsidRPr="004A7191">
        <w:rPr>
          <w:color w:val="000000" w:themeColor="text1"/>
          <w:spacing w:val="-19"/>
        </w:rPr>
        <w:t xml:space="preserve"> </w:t>
      </w:r>
      <w:r w:rsidRPr="004A7191">
        <w:rPr>
          <w:color w:val="000000" w:themeColor="text1"/>
        </w:rPr>
        <w:t>as</w:t>
      </w:r>
      <w:r w:rsidRPr="004A7191">
        <w:rPr>
          <w:color w:val="000000" w:themeColor="text1"/>
          <w:spacing w:val="-17"/>
        </w:rPr>
        <w:t xml:space="preserve"> </w:t>
      </w:r>
      <w:r w:rsidRPr="004A7191">
        <w:rPr>
          <w:color w:val="000000" w:themeColor="text1"/>
        </w:rPr>
        <w:t>car</w:t>
      </w:r>
      <w:r w:rsidRPr="004A7191">
        <w:rPr>
          <w:color w:val="000000" w:themeColor="text1"/>
          <w:spacing w:val="-17"/>
        </w:rPr>
        <w:t xml:space="preserve"> </w:t>
      </w:r>
      <w:r w:rsidRPr="004A7191">
        <w:rPr>
          <w:color w:val="000000" w:themeColor="text1"/>
        </w:rPr>
        <w:t>parks.</w:t>
      </w:r>
      <w:r w:rsidRPr="004A7191">
        <w:rPr>
          <w:color w:val="000000" w:themeColor="text1"/>
          <w:spacing w:val="-18"/>
        </w:rPr>
        <w:t xml:space="preserve"> </w:t>
      </w:r>
      <w:r w:rsidRPr="004A7191">
        <w:rPr>
          <w:color w:val="000000" w:themeColor="text1"/>
        </w:rPr>
        <w:t>It</w:t>
      </w:r>
      <w:r w:rsidRPr="004A7191">
        <w:rPr>
          <w:color w:val="000000" w:themeColor="text1"/>
          <w:spacing w:val="-20"/>
        </w:rPr>
        <w:t xml:space="preserve"> </w:t>
      </w:r>
      <w:r w:rsidRPr="004A7191">
        <w:rPr>
          <w:color w:val="000000" w:themeColor="text1"/>
        </w:rPr>
        <w:t>nests</w:t>
      </w:r>
      <w:r w:rsidRPr="004A7191">
        <w:rPr>
          <w:color w:val="000000" w:themeColor="text1"/>
          <w:spacing w:val="-18"/>
        </w:rPr>
        <w:t xml:space="preserve"> </w:t>
      </w:r>
      <w:r w:rsidRPr="004A7191">
        <w:rPr>
          <w:color w:val="000000" w:themeColor="text1"/>
        </w:rPr>
        <w:t>in</w:t>
      </w:r>
      <w:r w:rsidRPr="004A7191">
        <w:rPr>
          <w:color w:val="000000" w:themeColor="text1"/>
          <w:spacing w:val="-17"/>
        </w:rPr>
        <w:t xml:space="preserve"> </w:t>
      </w:r>
      <w:r w:rsidRPr="004A7191">
        <w:rPr>
          <w:color w:val="000000" w:themeColor="text1"/>
        </w:rPr>
        <w:t>crevices</w:t>
      </w:r>
      <w:r w:rsidRPr="004A7191">
        <w:rPr>
          <w:color w:val="000000" w:themeColor="text1"/>
          <w:spacing w:val="-18"/>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stone-walls</w:t>
      </w:r>
      <w:r w:rsidRPr="004A7191">
        <w:rPr>
          <w:color w:val="000000" w:themeColor="text1"/>
          <w:spacing w:val="-12"/>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similar</w:t>
      </w:r>
      <w:r w:rsidRPr="004A7191">
        <w:rPr>
          <w:color w:val="000000" w:themeColor="text1"/>
          <w:spacing w:val="-14"/>
        </w:rPr>
        <w:t xml:space="preserve"> </w:t>
      </w:r>
      <w:r w:rsidRPr="004A7191">
        <w:rPr>
          <w:color w:val="000000" w:themeColor="text1"/>
        </w:rPr>
        <w:t>natural</w:t>
      </w:r>
      <w:r w:rsidRPr="004A7191">
        <w:rPr>
          <w:color w:val="000000" w:themeColor="text1"/>
          <w:spacing w:val="-12"/>
        </w:rPr>
        <w:t xml:space="preserve"> </w:t>
      </w:r>
      <w:r w:rsidRPr="004A7191">
        <w:rPr>
          <w:color w:val="000000" w:themeColor="text1"/>
        </w:rPr>
        <w:t>and man-made</w:t>
      </w:r>
      <w:r w:rsidRPr="004A7191">
        <w:rPr>
          <w:color w:val="000000" w:themeColor="text1"/>
          <w:spacing w:val="-12"/>
        </w:rPr>
        <w:t xml:space="preserve"> </w:t>
      </w:r>
      <w:r w:rsidRPr="004A7191">
        <w:rPr>
          <w:color w:val="000000" w:themeColor="text1"/>
        </w:rPr>
        <w:t>structures.</w:t>
      </w:r>
    </w:p>
    <w:p w14:paraId="77B06ADC" w14:textId="77777777" w:rsidR="006500DE" w:rsidRPr="004A7191" w:rsidRDefault="004A7191">
      <w:pPr>
        <w:pStyle w:val="BodyText"/>
        <w:spacing w:before="9" w:line="225" w:lineRule="exact"/>
        <w:ind w:left="1420"/>
        <w:rPr>
          <w:color w:val="000000" w:themeColor="text1"/>
        </w:rPr>
      </w:pPr>
      <w:r w:rsidRPr="004A7191">
        <w:rPr>
          <w:color w:val="000000" w:themeColor="text1"/>
        </w:rPr>
        <w:t>The white wagtail is the national bird of Latvia.</w:t>
      </w:r>
    </w:p>
    <w:p w14:paraId="4600758E" w14:textId="77777777" w:rsidR="006500DE" w:rsidRPr="004A7191" w:rsidRDefault="004A7191">
      <w:pPr>
        <w:pStyle w:val="BodyText"/>
        <w:spacing w:line="249" w:lineRule="auto"/>
        <w:ind w:left="1140" w:right="1911" w:firstLine="280"/>
        <w:rPr>
          <w:color w:val="000000" w:themeColor="text1"/>
        </w:rPr>
      </w:pPr>
      <w:r w:rsidRPr="004A7191">
        <w:rPr>
          <w:color w:val="000000" w:themeColor="text1"/>
        </w:rPr>
        <w:t>White</w:t>
      </w:r>
      <w:r w:rsidRPr="004A7191">
        <w:rPr>
          <w:color w:val="000000" w:themeColor="text1"/>
          <w:spacing w:val="-19"/>
        </w:rPr>
        <w:t xml:space="preserve"> </w:t>
      </w:r>
      <w:r w:rsidRPr="004A7191">
        <w:rPr>
          <w:color w:val="000000" w:themeColor="text1"/>
        </w:rPr>
        <w:t>wagtail</w:t>
      </w:r>
      <w:r w:rsidRPr="004A7191">
        <w:rPr>
          <w:color w:val="000000" w:themeColor="text1"/>
          <w:spacing w:val="-19"/>
        </w:rPr>
        <w:t xml:space="preserve"> </w:t>
      </w:r>
      <w:r w:rsidRPr="004A7191">
        <w:rPr>
          <w:color w:val="000000" w:themeColor="text1"/>
        </w:rPr>
        <w:t>is</w:t>
      </w:r>
      <w:r w:rsidRPr="004A7191">
        <w:rPr>
          <w:color w:val="000000" w:themeColor="text1"/>
          <w:spacing w:val="-18"/>
        </w:rPr>
        <w:t xml:space="preserve"> </w:t>
      </w:r>
      <w:r w:rsidRPr="004A7191">
        <w:rPr>
          <w:color w:val="000000" w:themeColor="text1"/>
        </w:rPr>
        <w:t>resident</w:t>
      </w:r>
      <w:r w:rsidRPr="004A7191">
        <w:rPr>
          <w:color w:val="000000" w:themeColor="text1"/>
          <w:spacing w:val="-18"/>
        </w:rPr>
        <w:t xml:space="preserve"> </w:t>
      </w:r>
      <w:r w:rsidRPr="004A7191">
        <w:rPr>
          <w:color w:val="000000" w:themeColor="text1"/>
        </w:rPr>
        <w:t>in</w:t>
      </w:r>
      <w:r w:rsidRPr="004A7191">
        <w:rPr>
          <w:color w:val="000000" w:themeColor="text1"/>
          <w:spacing w:val="-19"/>
        </w:rPr>
        <w:t xml:space="preserve"> </w:t>
      </w:r>
      <w:r w:rsidRPr="004A7191">
        <w:rPr>
          <w:color w:val="000000" w:themeColor="text1"/>
        </w:rPr>
        <w:t>the</w:t>
      </w:r>
      <w:r w:rsidRPr="004A7191">
        <w:rPr>
          <w:color w:val="000000" w:themeColor="text1"/>
          <w:spacing w:val="-18"/>
        </w:rPr>
        <w:t xml:space="preserve"> </w:t>
      </w:r>
      <w:r w:rsidRPr="004A7191">
        <w:rPr>
          <w:color w:val="000000" w:themeColor="text1"/>
        </w:rPr>
        <w:t>milder</w:t>
      </w:r>
      <w:r w:rsidRPr="004A7191">
        <w:rPr>
          <w:color w:val="000000" w:themeColor="text1"/>
          <w:spacing w:val="-17"/>
        </w:rPr>
        <w:t xml:space="preserve"> </w:t>
      </w:r>
      <w:r w:rsidRPr="004A7191">
        <w:rPr>
          <w:color w:val="000000" w:themeColor="text1"/>
        </w:rPr>
        <w:t>parts</w:t>
      </w:r>
      <w:r w:rsidRPr="004A7191">
        <w:rPr>
          <w:color w:val="000000" w:themeColor="text1"/>
          <w:spacing w:val="-19"/>
        </w:rPr>
        <w:t xml:space="preserve"> </w:t>
      </w:r>
      <w:r w:rsidRPr="004A7191">
        <w:rPr>
          <w:color w:val="000000" w:themeColor="text1"/>
        </w:rPr>
        <w:t>of</w:t>
      </w:r>
      <w:r w:rsidRPr="004A7191">
        <w:rPr>
          <w:color w:val="000000" w:themeColor="text1"/>
          <w:spacing w:val="-19"/>
        </w:rPr>
        <w:t xml:space="preserve"> </w:t>
      </w:r>
      <w:r w:rsidRPr="004A7191">
        <w:rPr>
          <w:color w:val="000000" w:themeColor="text1"/>
        </w:rPr>
        <w:t>its</w:t>
      </w:r>
      <w:r w:rsidRPr="004A7191">
        <w:rPr>
          <w:color w:val="000000" w:themeColor="text1"/>
          <w:spacing w:val="-17"/>
        </w:rPr>
        <w:t xml:space="preserve"> </w:t>
      </w:r>
      <w:r w:rsidRPr="004A7191">
        <w:rPr>
          <w:color w:val="000000" w:themeColor="text1"/>
        </w:rPr>
        <w:t>range</w:t>
      </w:r>
      <w:r w:rsidRPr="004A7191">
        <w:rPr>
          <w:color w:val="000000" w:themeColor="text1"/>
          <w:spacing w:val="-2"/>
        </w:rPr>
        <w:t xml:space="preserve"> </w:t>
      </w:r>
      <w:r w:rsidRPr="004A7191">
        <w:rPr>
          <w:color w:val="000000" w:themeColor="text1"/>
        </w:rPr>
        <w:t>such</w:t>
      </w:r>
      <w:r w:rsidRPr="004A7191">
        <w:rPr>
          <w:color w:val="000000" w:themeColor="text1"/>
          <w:spacing w:val="-14"/>
        </w:rPr>
        <w:t xml:space="preserve"> </w:t>
      </w:r>
      <w:r w:rsidRPr="004A7191">
        <w:rPr>
          <w:color w:val="000000" w:themeColor="text1"/>
        </w:rPr>
        <w:t>as western</w:t>
      </w:r>
      <w:r w:rsidRPr="004A7191">
        <w:rPr>
          <w:color w:val="000000" w:themeColor="text1"/>
          <w:spacing w:val="-14"/>
        </w:rPr>
        <w:t xml:space="preserve"> </w:t>
      </w:r>
      <w:r w:rsidRPr="004A7191">
        <w:rPr>
          <w:color w:val="000000" w:themeColor="text1"/>
        </w:rPr>
        <w:t>Europe</w:t>
      </w:r>
      <w:r w:rsidRPr="004A7191">
        <w:rPr>
          <w:color w:val="000000" w:themeColor="text1"/>
          <w:spacing w:val="-13"/>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the</w:t>
      </w:r>
      <w:r w:rsidRPr="004A7191">
        <w:rPr>
          <w:color w:val="000000" w:themeColor="text1"/>
          <w:spacing w:val="-12"/>
        </w:rPr>
        <w:t xml:space="preserve"> </w:t>
      </w:r>
      <w:r w:rsidRPr="004A7191">
        <w:rPr>
          <w:color w:val="000000" w:themeColor="text1"/>
        </w:rPr>
        <w:t>Mediterranean,</w:t>
      </w:r>
    </w:p>
    <w:p w14:paraId="1AAA9757" w14:textId="77777777" w:rsidR="006500DE" w:rsidRPr="004A7191" w:rsidRDefault="004A7191">
      <w:pPr>
        <w:pStyle w:val="BodyText"/>
        <w:spacing w:line="230" w:lineRule="auto"/>
        <w:ind w:left="1140" w:right="3353"/>
        <w:rPr>
          <w:color w:val="000000" w:themeColor="text1"/>
        </w:rPr>
      </w:pPr>
      <w:r w:rsidRPr="004A7191">
        <w:rPr>
          <w:color w:val="000000" w:themeColor="text1"/>
        </w:rPr>
        <w:t>but migratory in much of the rest of its range. Northern European breeders winter around the</w:t>
      </w:r>
    </w:p>
    <w:p w14:paraId="1D7C946A" w14:textId="77777777" w:rsidR="006500DE" w:rsidRPr="004A7191" w:rsidRDefault="004A7191">
      <w:pPr>
        <w:pStyle w:val="BodyText"/>
        <w:spacing w:before="3" w:line="230" w:lineRule="auto"/>
        <w:ind w:left="1140" w:right="3431"/>
        <w:rPr>
          <w:color w:val="000000" w:themeColor="text1"/>
        </w:rPr>
      </w:pPr>
      <w:r w:rsidRPr="004A7191">
        <w:rPr>
          <w:color w:val="000000" w:themeColor="text1"/>
        </w:rPr>
        <w:t>Mediterranean and in tropical and subtropical Africa, and Asiatic birds move</w:t>
      </w:r>
    </w:p>
    <w:p w14:paraId="4F5655A3" w14:textId="77777777" w:rsidR="006500DE" w:rsidRPr="004A7191" w:rsidRDefault="004A7191">
      <w:pPr>
        <w:pStyle w:val="BodyText"/>
        <w:spacing w:before="18" w:line="230" w:lineRule="auto"/>
        <w:ind w:left="1140" w:right="3302"/>
        <w:rPr>
          <w:color w:val="000000" w:themeColor="text1"/>
        </w:rPr>
      </w:pPr>
      <w:r w:rsidRPr="004A7191">
        <w:rPr>
          <w:color w:val="000000" w:themeColor="text1"/>
        </w:rPr>
        <w:t>to the Middle East, India and Southeast Asia. Birds from the North</w:t>
      </w:r>
    </w:p>
    <w:p w14:paraId="3E2031B8" w14:textId="77777777" w:rsidR="006500DE" w:rsidRPr="004A7191" w:rsidRDefault="004A7191">
      <w:pPr>
        <w:pStyle w:val="BodyText"/>
        <w:spacing w:before="11"/>
        <w:ind w:left="1140" w:right="5348"/>
        <w:jc w:val="both"/>
        <w:rPr>
          <w:color w:val="000000" w:themeColor="text1"/>
        </w:rPr>
      </w:pPr>
      <w:r w:rsidRPr="004A7191">
        <w:rPr>
          <w:color w:val="000000" w:themeColor="text1"/>
        </w:rPr>
        <w:t>American population also winter in tropical Asia</w:t>
      </w:r>
    </w:p>
    <w:p w14:paraId="74204212" w14:textId="77777777" w:rsidR="006500DE" w:rsidRPr="004A7191" w:rsidRDefault="006500DE">
      <w:pPr>
        <w:jc w:val="both"/>
        <w:rPr>
          <w:color w:val="000000" w:themeColor="text1"/>
        </w:rPr>
        <w:sectPr w:rsidR="006500DE" w:rsidRPr="004A7191">
          <w:pgSz w:w="8240" w:h="12200"/>
          <w:pgMar w:top="1060" w:right="0" w:bottom="280" w:left="0" w:header="720" w:footer="720" w:gutter="0"/>
          <w:cols w:space="720"/>
        </w:sectPr>
      </w:pPr>
    </w:p>
    <w:p w14:paraId="1493B1C4" w14:textId="77777777" w:rsidR="006500DE" w:rsidRPr="00B447C2" w:rsidRDefault="00B447C2">
      <w:pPr>
        <w:pStyle w:val="Heading2"/>
        <w:tabs>
          <w:tab w:val="left" w:pos="6639"/>
        </w:tabs>
        <w:ind w:left="3520"/>
        <w:rPr>
          <w:b w:val="0"/>
          <w:color w:val="FFFFFF" w:themeColor="background1"/>
          <w:sz w:val="16"/>
        </w:rPr>
      </w:pPr>
      <w:r w:rsidRPr="00B447C2">
        <w:rPr>
          <w:rFonts w:ascii="Arial"/>
          <w:noProof/>
          <w:color w:val="FFFFFF" w:themeColor="background1"/>
          <w:sz w:val="44"/>
          <w:shd w:val="clear" w:color="auto" w:fill="DAB893"/>
        </w:rPr>
        <w:lastRenderedPageBreak/>
        <w:drawing>
          <wp:anchor distT="0" distB="0" distL="114300" distR="114300" simplePos="0" relativeHeight="252025856" behindDoc="1" locked="0" layoutInCell="1" allowOverlap="1" wp14:anchorId="0C5F57CB" wp14:editId="40B7C7A2">
            <wp:simplePos x="0" y="0"/>
            <wp:positionH relativeFrom="column">
              <wp:posOffset>-1359634</wp:posOffset>
            </wp:positionH>
            <wp:positionV relativeFrom="paragraph">
              <wp:posOffset>-399745</wp:posOffset>
            </wp:positionV>
            <wp:extent cx="9678035" cy="8222764"/>
            <wp:effectExtent l="0" t="0" r="0" b="698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678035" cy="82227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191" w:rsidRPr="00B447C2">
        <w:rPr>
          <w:color w:val="FFFFFF" w:themeColor="background1"/>
        </w:rPr>
        <w:t>Conservation</w:t>
      </w:r>
      <w:r w:rsidR="004A7191" w:rsidRPr="00B447C2">
        <w:rPr>
          <w:color w:val="FFFFFF" w:themeColor="background1"/>
          <w:spacing w:val="-39"/>
        </w:rPr>
        <w:t xml:space="preserve"> </w:t>
      </w:r>
      <w:r w:rsidR="004A7191" w:rsidRPr="00B447C2">
        <w:rPr>
          <w:color w:val="FFFFFF" w:themeColor="background1"/>
          <w:spacing w:val="-5"/>
        </w:rPr>
        <w:t>status</w:t>
      </w:r>
      <w:r w:rsidR="004A7191" w:rsidRPr="00B447C2">
        <w:rPr>
          <w:color w:val="FFFFFF" w:themeColor="background1"/>
          <w:spacing w:val="-5"/>
        </w:rPr>
        <w:tab/>
      </w:r>
      <w:r w:rsidR="004A7191" w:rsidRPr="00B447C2">
        <w:rPr>
          <w:b w:val="0"/>
          <w:color w:val="FFFFFF" w:themeColor="background1"/>
          <w:position w:val="-11"/>
          <w:sz w:val="16"/>
        </w:rPr>
        <w:t>Least</w:t>
      </w:r>
    </w:p>
    <w:p w14:paraId="01175E2F" w14:textId="77777777" w:rsidR="006500DE" w:rsidRPr="00B447C2" w:rsidRDefault="006500DE">
      <w:pPr>
        <w:rPr>
          <w:color w:val="FFFFFF" w:themeColor="background1"/>
          <w:sz w:val="16"/>
        </w:rPr>
        <w:sectPr w:rsidR="006500DE" w:rsidRPr="00B447C2">
          <w:pgSz w:w="8240" w:h="12200"/>
          <w:pgMar w:top="920" w:right="0" w:bottom="280" w:left="0" w:header="720" w:footer="720" w:gutter="0"/>
          <w:cols w:space="720"/>
        </w:sectPr>
      </w:pPr>
    </w:p>
    <w:p w14:paraId="7884EA77" w14:textId="77777777" w:rsidR="006500DE" w:rsidRPr="00B447C2" w:rsidRDefault="004A7191">
      <w:pPr>
        <w:tabs>
          <w:tab w:val="left" w:pos="4970"/>
        </w:tabs>
        <w:spacing w:before="136"/>
        <w:ind w:left="3520"/>
        <w:rPr>
          <w:color w:val="FFFFFF" w:themeColor="background1"/>
          <w:sz w:val="16"/>
        </w:rPr>
      </w:pPr>
      <w:r w:rsidRPr="00B447C2">
        <w:rPr>
          <w:color w:val="FFFFFF" w:themeColor="background1"/>
          <w:position w:val="-1"/>
          <w:sz w:val="16"/>
        </w:rPr>
        <w:t>Extinct</w:t>
      </w:r>
      <w:r w:rsidRPr="00B447C2">
        <w:rPr>
          <w:color w:val="FFFFFF" w:themeColor="background1"/>
          <w:position w:val="-1"/>
          <w:sz w:val="16"/>
        </w:rPr>
        <w:tab/>
      </w:r>
      <w:proofErr w:type="spellStart"/>
      <w:r w:rsidRPr="00B447C2">
        <w:rPr>
          <w:color w:val="FFFFFF" w:themeColor="background1"/>
          <w:sz w:val="16"/>
        </w:rPr>
        <w:t>Threatned</w:t>
      </w:r>
      <w:proofErr w:type="spellEnd"/>
    </w:p>
    <w:p w14:paraId="1E23DCAE" w14:textId="77777777" w:rsidR="006500DE" w:rsidRPr="00B447C2" w:rsidRDefault="004A7191">
      <w:pPr>
        <w:pStyle w:val="BodyText"/>
        <w:tabs>
          <w:tab w:val="left" w:pos="4138"/>
          <w:tab w:val="left" w:pos="4669"/>
          <w:tab w:val="left" w:pos="5176"/>
          <w:tab w:val="left" w:pos="5677"/>
        </w:tabs>
        <w:spacing w:before="177"/>
        <w:ind w:left="3660"/>
        <w:rPr>
          <w:rFonts w:ascii="Trebuchet MS"/>
          <w:color w:val="FFFFFF" w:themeColor="background1"/>
        </w:rPr>
      </w:pPr>
      <w:r w:rsidRPr="00B447C2">
        <w:rPr>
          <w:rFonts w:ascii="Trebuchet MS"/>
          <w:color w:val="FFFFFF" w:themeColor="background1"/>
          <w:position w:val="2"/>
        </w:rPr>
        <w:t>EX</w:t>
      </w:r>
      <w:r w:rsidRPr="00B447C2">
        <w:rPr>
          <w:rFonts w:ascii="Trebuchet MS"/>
          <w:color w:val="FFFFFF" w:themeColor="background1"/>
          <w:position w:val="2"/>
        </w:rPr>
        <w:tab/>
      </w:r>
      <w:r w:rsidRPr="00B447C2">
        <w:rPr>
          <w:rFonts w:ascii="Trebuchet MS"/>
          <w:color w:val="FFFFFF" w:themeColor="background1"/>
        </w:rPr>
        <w:t>EW</w:t>
      </w:r>
      <w:r w:rsidRPr="00B447C2">
        <w:rPr>
          <w:rFonts w:ascii="Trebuchet MS"/>
          <w:color w:val="FFFFFF" w:themeColor="background1"/>
        </w:rPr>
        <w:tab/>
        <w:t>CR</w:t>
      </w:r>
      <w:r w:rsidRPr="00B447C2">
        <w:rPr>
          <w:rFonts w:ascii="Trebuchet MS"/>
          <w:color w:val="FFFFFF" w:themeColor="background1"/>
        </w:rPr>
        <w:tab/>
        <w:t>EN</w:t>
      </w:r>
      <w:r w:rsidRPr="00B447C2">
        <w:rPr>
          <w:rFonts w:ascii="Trebuchet MS"/>
          <w:color w:val="FFFFFF" w:themeColor="background1"/>
        </w:rPr>
        <w:tab/>
      </w:r>
      <w:r w:rsidRPr="00B447C2">
        <w:rPr>
          <w:rFonts w:ascii="Trebuchet MS"/>
          <w:color w:val="FFFFFF" w:themeColor="background1"/>
          <w:spacing w:val="-13"/>
          <w:position w:val="-1"/>
        </w:rPr>
        <w:t>VU</w:t>
      </w:r>
    </w:p>
    <w:p w14:paraId="60D5D18E" w14:textId="77777777" w:rsidR="006500DE" w:rsidRPr="00B447C2" w:rsidRDefault="004A7191">
      <w:pPr>
        <w:spacing w:before="136"/>
        <w:ind w:left="560"/>
        <w:rPr>
          <w:color w:val="FFFFFF" w:themeColor="background1"/>
          <w:sz w:val="16"/>
        </w:rPr>
      </w:pPr>
      <w:r w:rsidRPr="00B447C2">
        <w:rPr>
          <w:color w:val="FFFFFF" w:themeColor="background1"/>
        </w:rPr>
        <w:br w:type="column"/>
      </w:r>
      <w:r w:rsidRPr="00B447C2">
        <w:rPr>
          <w:color w:val="FFFFFF" w:themeColor="background1"/>
          <w:sz w:val="16"/>
        </w:rPr>
        <w:t>Concern</w:t>
      </w:r>
    </w:p>
    <w:p w14:paraId="05D52655" w14:textId="77777777" w:rsidR="006500DE" w:rsidRPr="00B447C2" w:rsidRDefault="006500DE">
      <w:pPr>
        <w:pStyle w:val="BodyText"/>
        <w:spacing w:before="5"/>
        <w:rPr>
          <w:color w:val="FFFFFF" w:themeColor="background1"/>
          <w:sz w:val="15"/>
        </w:rPr>
      </w:pPr>
    </w:p>
    <w:p w14:paraId="5D2C3403" w14:textId="77777777" w:rsidR="006500DE" w:rsidRPr="00B447C2" w:rsidRDefault="004A7191">
      <w:pPr>
        <w:pStyle w:val="BodyText"/>
        <w:tabs>
          <w:tab w:val="left" w:pos="770"/>
        </w:tabs>
        <w:ind w:left="240"/>
        <w:rPr>
          <w:rFonts w:ascii="Trebuchet MS"/>
          <w:color w:val="FFFFFF" w:themeColor="background1"/>
        </w:rPr>
      </w:pPr>
      <w:r w:rsidRPr="00B447C2">
        <w:rPr>
          <w:rFonts w:ascii="Trebuchet MS"/>
          <w:color w:val="FFFFFF" w:themeColor="background1"/>
        </w:rPr>
        <w:t>NT</w:t>
      </w:r>
      <w:r w:rsidRPr="00B447C2">
        <w:rPr>
          <w:rFonts w:ascii="Trebuchet MS"/>
          <w:color w:val="FFFFFF" w:themeColor="background1"/>
        </w:rPr>
        <w:tab/>
        <w:t>LC</w:t>
      </w:r>
    </w:p>
    <w:p w14:paraId="03D44C95" w14:textId="77777777" w:rsidR="006500DE" w:rsidRPr="00B447C2" w:rsidRDefault="006500DE">
      <w:pPr>
        <w:rPr>
          <w:rFonts w:ascii="Trebuchet MS"/>
          <w:color w:val="FFFFFF" w:themeColor="background1"/>
        </w:rPr>
        <w:sectPr w:rsidR="006500DE" w:rsidRPr="00B447C2">
          <w:type w:val="continuous"/>
          <w:pgSz w:w="8240" w:h="12200"/>
          <w:pgMar w:top="880" w:right="0" w:bottom="280" w:left="0" w:header="720" w:footer="720" w:gutter="0"/>
          <w:cols w:num="2" w:space="720" w:equalWidth="0">
            <w:col w:w="5920" w:space="40"/>
            <w:col w:w="2280"/>
          </w:cols>
        </w:sectPr>
      </w:pPr>
    </w:p>
    <w:p w14:paraId="028A9C6A" w14:textId="77777777" w:rsidR="006500DE" w:rsidRPr="00B447C2" w:rsidRDefault="00AE6195">
      <w:pPr>
        <w:pStyle w:val="BodyText"/>
        <w:spacing w:before="1"/>
        <w:rPr>
          <w:rFonts w:ascii="Trebuchet MS"/>
          <w:color w:val="FFFFFF" w:themeColor="background1"/>
        </w:rPr>
      </w:pPr>
      <w:r w:rsidRPr="00B447C2">
        <w:rPr>
          <w:noProof/>
          <w:color w:val="FFFFFF" w:themeColor="background1"/>
        </w:rPr>
        <mc:AlternateContent>
          <mc:Choice Requires="wps">
            <w:drawing>
              <wp:anchor distT="0" distB="0" distL="114300" distR="114300" simplePos="0" relativeHeight="242600960" behindDoc="1" locked="0" layoutInCell="1" allowOverlap="1" wp14:anchorId="6572773A" wp14:editId="7354E30E">
                <wp:simplePos x="0" y="0"/>
                <wp:positionH relativeFrom="page">
                  <wp:posOffset>2311400</wp:posOffset>
                </wp:positionH>
                <wp:positionV relativeFrom="page">
                  <wp:posOffset>266065</wp:posOffset>
                </wp:positionV>
                <wp:extent cx="161925" cy="154940"/>
                <wp:effectExtent l="0" t="0" r="0" b="0"/>
                <wp:wrapNone/>
                <wp:docPr id="833" name="Text Box 1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B3347" w14:textId="77777777" w:rsidR="00B7268B" w:rsidRDefault="00B7268B">
                            <w:pPr>
                              <w:pStyle w:val="BodyText"/>
                              <w:rPr>
                                <w:rFonts w:ascii="Verdana"/>
                              </w:rPr>
                            </w:pPr>
                            <w:r>
                              <w:rPr>
                                <w:rFonts w:ascii="Verdana"/>
                                <w:color w:val="58595B"/>
                              </w:rPr>
                              <w:t>79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72773A" id="Text Box 1108" o:spid="_x0000_s1097" type="#_x0000_t202" style="position:absolute;margin-left:182pt;margin-top:20.95pt;width:12.75pt;height:12.2pt;z-index:-26071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" filled="f" stroked="f">
                <v:textbox inset="0,0,0,0">
                  <w:txbxContent>
                    <w:p w14:paraId="0A9B3347" w14:textId="77777777" w:rsidR="00B7268B" w:rsidRDefault="00B7268B">
                      <w:pPr>
                        <w:pStyle w:val="BodyText"/>
                        <w:rPr>
                          <w:rFonts w:ascii="Verdana"/>
                        </w:rPr>
                      </w:pPr>
                      <w:r>
                        <w:rPr>
                          <w:rFonts w:ascii="Verdana"/>
                          <w:color w:val="58595B"/>
                        </w:rPr>
                        <w:t>79</w:t>
                      </w:r>
                    </w:p>
                  </w:txbxContent>
                </v:textbox>
                <w10:wrap anchorx="page" anchory="page"/>
              </v:shape>
            </w:pict>
          </mc:Fallback>
        </mc:AlternateContent>
      </w:r>
    </w:p>
    <w:p w14:paraId="1A9F4F66" w14:textId="77777777" w:rsidR="006500DE" w:rsidRPr="00B447C2" w:rsidRDefault="004A7191">
      <w:pPr>
        <w:spacing w:before="93"/>
        <w:ind w:left="3099" w:right="2593"/>
        <w:jc w:val="center"/>
        <w:rPr>
          <w:color w:val="FFFFFF" w:themeColor="background1"/>
          <w:sz w:val="16"/>
        </w:rPr>
      </w:pPr>
      <w:r w:rsidRPr="00B447C2">
        <w:rPr>
          <w:color w:val="FFFFFF" w:themeColor="background1"/>
          <w:sz w:val="16"/>
        </w:rPr>
        <w:t>Least Concern (IUCN 3.1)</w:t>
      </w:r>
    </w:p>
    <w:p w14:paraId="6CB5BB12" w14:textId="77777777" w:rsidR="006500DE" w:rsidRPr="00B447C2" w:rsidRDefault="004A7191">
      <w:pPr>
        <w:pStyle w:val="BodyText"/>
        <w:tabs>
          <w:tab w:val="left" w:pos="5695"/>
        </w:tabs>
        <w:spacing w:before="137" w:line="331" w:lineRule="auto"/>
        <w:ind w:left="4600" w:right="1797"/>
        <w:rPr>
          <w:color w:val="FFFFFF" w:themeColor="background1"/>
        </w:rPr>
      </w:pPr>
      <w:r w:rsidRPr="00B447C2">
        <w:rPr>
          <w:rFonts w:ascii="Bookman Old Style"/>
          <w:b/>
          <w:color w:val="FFFFFF" w:themeColor="background1"/>
        </w:rPr>
        <w:t xml:space="preserve">Scientific classification </w:t>
      </w:r>
      <w:r w:rsidRPr="00B447C2">
        <w:rPr>
          <w:color w:val="FFFFFF" w:themeColor="background1"/>
        </w:rPr>
        <w:t>Kingdom:</w:t>
      </w:r>
      <w:r w:rsidRPr="00B447C2">
        <w:rPr>
          <w:color w:val="FFFFFF" w:themeColor="background1"/>
        </w:rPr>
        <w:tab/>
      </w:r>
      <w:r w:rsidRPr="00B447C2">
        <w:rPr>
          <w:color w:val="FFFFFF" w:themeColor="background1"/>
          <w:spacing w:val="-3"/>
        </w:rPr>
        <w:t xml:space="preserve">Animalia </w:t>
      </w:r>
      <w:r w:rsidRPr="00B447C2">
        <w:rPr>
          <w:color w:val="FFFFFF" w:themeColor="background1"/>
        </w:rPr>
        <w:t>Phylum:</w:t>
      </w:r>
      <w:r w:rsidRPr="00B447C2">
        <w:rPr>
          <w:color w:val="FFFFFF" w:themeColor="background1"/>
        </w:rPr>
        <w:tab/>
        <w:t>Chordata</w:t>
      </w:r>
    </w:p>
    <w:p w14:paraId="12D6892B" w14:textId="77777777" w:rsidR="006500DE" w:rsidRPr="00B447C2" w:rsidRDefault="004A7191">
      <w:pPr>
        <w:pStyle w:val="BodyText"/>
        <w:tabs>
          <w:tab w:val="left" w:pos="5695"/>
        </w:tabs>
        <w:spacing w:line="229" w:lineRule="exact"/>
        <w:ind w:left="4600"/>
        <w:rPr>
          <w:color w:val="FFFFFF" w:themeColor="background1"/>
        </w:rPr>
      </w:pPr>
      <w:r w:rsidRPr="00B447C2">
        <w:rPr>
          <w:color w:val="FFFFFF" w:themeColor="background1"/>
        </w:rPr>
        <w:t>Class:</w:t>
      </w:r>
      <w:r w:rsidRPr="00B447C2">
        <w:rPr>
          <w:color w:val="FFFFFF" w:themeColor="background1"/>
        </w:rPr>
        <w:tab/>
      </w:r>
      <w:r w:rsidRPr="00B447C2">
        <w:rPr>
          <w:color w:val="FFFFFF" w:themeColor="background1"/>
          <w:spacing w:val="-7"/>
        </w:rPr>
        <w:t>Aves</w:t>
      </w:r>
    </w:p>
    <w:p w14:paraId="4B58F230" w14:textId="77777777" w:rsidR="006500DE" w:rsidRPr="00B447C2" w:rsidRDefault="004A7191">
      <w:pPr>
        <w:pStyle w:val="BodyText"/>
        <w:tabs>
          <w:tab w:val="left" w:pos="5695"/>
        </w:tabs>
        <w:spacing w:before="90"/>
        <w:ind w:left="4600"/>
        <w:rPr>
          <w:color w:val="FFFFFF" w:themeColor="background1"/>
        </w:rPr>
      </w:pPr>
      <w:r w:rsidRPr="00B447C2">
        <w:rPr>
          <w:color w:val="FFFFFF" w:themeColor="background1"/>
        </w:rPr>
        <w:t>Order:</w:t>
      </w:r>
      <w:r w:rsidRPr="00B447C2">
        <w:rPr>
          <w:color w:val="FFFFFF" w:themeColor="background1"/>
        </w:rPr>
        <w:tab/>
      </w:r>
      <w:r w:rsidRPr="00B447C2">
        <w:rPr>
          <w:color w:val="FFFFFF" w:themeColor="background1"/>
          <w:spacing w:val="-4"/>
        </w:rPr>
        <w:t>Passeriformes</w:t>
      </w:r>
    </w:p>
    <w:p w14:paraId="2E5004CA" w14:textId="77777777" w:rsidR="006500DE" w:rsidRPr="00B447C2" w:rsidRDefault="004A7191">
      <w:pPr>
        <w:pStyle w:val="BodyText"/>
        <w:tabs>
          <w:tab w:val="left" w:pos="5695"/>
        </w:tabs>
        <w:spacing w:before="90"/>
        <w:ind w:left="4600"/>
        <w:rPr>
          <w:color w:val="FFFFFF" w:themeColor="background1"/>
        </w:rPr>
      </w:pPr>
      <w:r w:rsidRPr="00B447C2">
        <w:rPr>
          <w:color w:val="FFFFFF" w:themeColor="background1"/>
        </w:rPr>
        <w:t>Family:</w:t>
      </w:r>
      <w:r w:rsidRPr="00B447C2">
        <w:rPr>
          <w:color w:val="FFFFFF" w:themeColor="background1"/>
        </w:rPr>
        <w:tab/>
      </w:r>
      <w:proofErr w:type="spellStart"/>
      <w:r w:rsidRPr="00B447C2">
        <w:rPr>
          <w:color w:val="FFFFFF" w:themeColor="background1"/>
        </w:rPr>
        <w:t>Motacillidae</w:t>
      </w:r>
      <w:proofErr w:type="spellEnd"/>
    </w:p>
    <w:p w14:paraId="4ED47BB2" w14:textId="77777777" w:rsidR="006500DE" w:rsidRPr="00B447C2" w:rsidRDefault="004A7191">
      <w:pPr>
        <w:tabs>
          <w:tab w:val="left" w:pos="5695"/>
        </w:tabs>
        <w:spacing w:before="110"/>
        <w:ind w:left="4600"/>
        <w:rPr>
          <w:rFonts w:ascii="Georgia"/>
          <w:i/>
          <w:color w:val="FFFFFF" w:themeColor="background1"/>
          <w:sz w:val="20"/>
        </w:rPr>
      </w:pPr>
      <w:r w:rsidRPr="00B447C2">
        <w:rPr>
          <w:color w:val="FFFFFF" w:themeColor="background1"/>
          <w:sz w:val="20"/>
        </w:rPr>
        <w:t>Genus:</w:t>
      </w:r>
      <w:r w:rsidRPr="00B447C2">
        <w:rPr>
          <w:color w:val="FFFFFF" w:themeColor="background1"/>
          <w:sz w:val="20"/>
        </w:rPr>
        <w:tab/>
      </w:r>
      <w:proofErr w:type="spellStart"/>
      <w:r w:rsidRPr="00B447C2">
        <w:rPr>
          <w:rFonts w:ascii="Georgia"/>
          <w:i/>
          <w:color w:val="FFFFFF" w:themeColor="background1"/>
          <w:sz w:val="20"/>
        </w:rPr>
        <w:t>Motacilla</w:t>
      </w:r>
      <w:proofErr w:type="spellEnd"/>
    </w:p>
    <w:p w14:paraId="489A2BFD" w14:textId="77777777" w:rsidR="006500DE" w:rsidRPr="00B447C2" w:rsidRDefault="004A7191">
      <w:pPr>
        <w:tabs>
          <w:tab w:val="left" w:pos="5695"/>
        </w:tabs>
        <w:spacing w:before="110"/>
        <w:ind w:left="4600"/>
        <w:rPr>
          <w:rFonts w:ascii="Georgia"/>
          <w:i/>
          <w:color w:val="FFFFFF" w:themeColor="background1"/>
          <w:sz w:val="20"/>
        </w:rPr>
      </w:pPr>
      <w:r w:rsidRPr="00B447C2">
        <w:rPr>
          <w:color w:val="FFFFFF" w:themeColor="background1"/>
          <w:sz w:val="20"/>
        </w:rPr>
        <w:t>Species:</w:t>
      </w:r>
      <w:r w:rsidRPr="00B447C2">
        <w:rPr>
          <w:color w:val="FFFFFF" w:themeColor="background1"/>
          <w:sz w:val="20"/>
        </w:rPr>
        <w:tab/>
      </w:r>
      <w:r w:rsidRPr="00B447C2">
        <w:rPr>
          <w:rFonts w:ascii="Georgia"/>
          <w:i/>
          <w:color w:val="FFFFFF" w:themeColor="background1"/>
          <w:sz w:val="20"/>
        </w:rPr>
        <w:t>M.</w:t>
      </w:r>
      <w:r w:rsidRPr="00B447C2">
        <w:rPr>
          <w:rFonts w:ascii="Georgia"/>
          <w:i/>
          <w:color w:val="FFFFFF" w:themeColor="background1"/>
          <w:spacing w:val="-16"/>
          <w:sz w:val="20"/>
        </w:rPr>
        <w:t xml:space="preserve"> </w:t>
      </w:r>
      <w:r w:rsidRPr="00B447C2">
        <w:rPr>
          <w:rFonts w:ascii="Georgia"/>
          <w:i/>
          <w:color w:val="FFFFFF" w:themeColor="background1"/>
          <w:sz w:val="20"/>
        </w:rPr>
        <w:t>alba</w:t>
      </w:r>
    </w:p>
    <w:p w14:paraId="5D9657F5" w14:textId="77777777" w:rsidR="006500DE" w:rsidRPr="00B447C2" w:rsidRDefault="006500DE">
      <w:pPr>
        <w:pStyle w:val="BodyText"/>
        <w:rPr>
          <w:rFonts w:ascii="Georgia"/>
          <w:i/>
          <w:color w:val="FFFFFF" w:themeColor="background1"/>
          <w:sz w:val="22"/>
        </w:rPr>
      </w:pPr>
    </w:p>
    <w:p w14:paraId="6BB9440B" w14:textId="77777777" w:rsidR="006500DE" w:rsidRPr="004A7191" w:rsidRDefault="006500DE">
      <w:pPr>
        <w:pStyle w:val="BodyText"/>
        <w:rPr>
          <w:rFonts w:ascii="Georgia"/>
          <w:i/>
          <w:color w:val="000000" w:themeColor="text1"/>
          <w:sz w:val="22"/>
        </w:rPr>
      </w:pPr>
    </w:p>
    <w:p w14:paraId="3D74455E" w14:textId="77777777" w:rsidR="006500DE" w:rsidRPr="004A7191" w:rsidRDefault="006500DE">
      <w:pPr>
        <w:pStyle w:val="BodyText"/>
        <w:rPr>
          <w:rFonts w:ascii="Georgia"/>
          <w:i/>
          <w:color w:val="000000" w:themeColor="text1"/>
          <w:sz w:val="22"/>
        </w:rPr>
      </w:pPr>
    </w:p>
    <w:p w14:paraId="30960C3A" w14:textId="77777777" w:rsidR="006500DE" w:rsidRPr="004A7191" w:rsidRDefault="006500DE">
      <w:pPr>
        <w:pStyle w:val="BodyText"/>
        <w:rPr>
          <w:rFonts w:ascii="Georgia"/>
          <w:i/>
          <w:color w:val="000000" w:themeColor="text1"/>
          <w:sz w:val="22"/>
        </w:rPr>
      </w:pPr>
    </w:p>
    <w:p w14:paraId="075FE830" w14:textId="77777777" w:rsidR="006500DE" w:rsidRPr="004A7191" w:rsidRDefault="006500DE">
      <w:pPr>
        <w:pStyle w:val="BodyText"/>
        <w:rPr>
          <w:rFonts w:ascii="Georgia"/>
          <w:i/>
          <w:color w:val="000000" w:themeColor="text1"/>
          <w:sz w:val="22"/>
        </w:rPr>
      </w:pPr>
    </w:p>
    <w:p w14:paraId="055B281F" w14:textId="77777777" w:rsidR="006500DE" w:rsidRPr="004A7191" w:rsidRDefault="006500DE">
      <w:pPr>
        <w:pStyle w:val="BodyText"/>
        <w:rPr>
          <w:rFonts w:ascii="Georgia"/>
          <w:i/>
          <w:color w:val="000000" w:themeColor="text1"/>
          <w:sz w:val="22"/>
        </w:rPr>
      </w:pPr>
    </w:p>
    <w:p w14:paraId="151EE6F6" w14:textId="77777777" w:rsidR="006500DE" w:rsidRPr="004A7191" w:rsidRDefault="006500DE">
      <w:pPr>
        <w:pStyle w:val="BodyText"/>
        <w:rPr>
          <w:rFonts w:ascii="Georgia"/>
          <w:i/>
          <w:color w:val="000000" w:themeColor="text1"/>
          <w:sz w:val="22"/>
        </w:rPr>
      </w:pPr>
    </w:p>
    <w:p w14:paraId="5D8F1999" w14:textId="77777777" w:rsidR="006500DE" w:rsidRPr="004A7191" w:rsidRDefault="006500DE">
      <w:pPr>
        <w:pStyle w:val="BodyText"/>
        <w:rPr>
          <w:rFonts w:ascii="Georgia"/>
          <w:i/>
          <w:color w:val="000000" w:themeColor="text1"/>
          <w:sz w:val="22"/>
        </w:rPr>
      </w:pPr>
    </w:p>
    <w:p w14:paraId="55D5DF31" w14:textId="77777777" w:rsidR="006500DE" w:rsidRPr="004A7191" w:rsidRDefault="006500DE">
      <w:pPr>
        <w:pStyle w:val="BodyText"/>
        <w:rPr>
          <w:rFonts w:ascii="Georgia"/>
          <w:i/>
          <w:color w:val="000000" w:themeColor="text1"/>
          <w:sz w:val="22"/>
        </w:rPr>
      </w:pPr>
    </w:p>
    <w:p w14:paraId="08E04820" w14:textId="77777777" w:rsidR="006500DE" w:rsidRPr="004A7191" w:rsidRDefault="006500DE">
      <w:pPr>
        <w:pStyle w:val="BodyText"/>
        <w:rPr>
          <w:rFonts w:ascii="Georgia"/>
          <w:i/>
          <w:color w:val="000000" w:themeColor="text1"/>
          <w:sz w:val="22"/>
        </w:rPr>
      </w:pPr>
    </w:p>
    <w:p w14:paraId="1F3BA7A1" w14:textId="77777777" w:rsidR="006500DE" w:rsidRPr="004A7191" w:rsidRDefault="006500DE">
      <w:pPr>
        <w:pStyle w:val="BodyText"/>
        <w:rPr>
          <w:rFonts w:ascii="Georgia"/>
          <w:i/>
          <w:color w:val="000000" w:themeColor="text1"/>
          <w:sz w:val="22"/>
        </w:rPr>
      </w:pPr>
    </w:p>
    <w:p w14:paraId="4E9A8136" w14:textId="77777777" w:rsidR="006500DE" w:rsidRPr="004A7191" w:rsidRDefault="006500DE">
      <w:pPr>
        <w:pStyle w:val="BodyText"/>
        <w:rPr>
          <w:rFonts w:ascii="Georgia"/>
          <w:i/>
          <w:color w:val="000000" w:themeColor="text1"/>
          <w:sz w:val="22"/>
        </w:rPr>
      </w:pPr>
    </w:p>
    <w:p w14:paraId="185BD786" w14:textId="77777777" w:rsidR="006500DE" w:rsidRPr="004A7191" w:rsidRDefault="006500DE">
      <w:pPr>
        <w:pStyle w:val="BodyText"/>
        <w:rPr>
          <w:rFonts w:ascii="Georgia"/>
          <w:i/>
          <w:color w:val="000000" w:themeColor="text1"/>
          <w:sz w:val="22"/>
        </w:rPr>
      </w:pPr>
    </w:p>
    <w:p w14:paraId="16680088" w14:textId="77777777" w:rsidR="006500DE" w:rsidRPr="004A7191" w:rsidRDefault="006500DE">
      <w:pPr>
        <w:pStyle w:val="BodyText"/>
        <w:rPr>
          <w:rFonts w:ascii="Georgia"/>
          <w:i/>
          <w:color w:val="000000" w:themeColor="text1"/>
          <w:sz w:val="22"/>
        </w:rPr>
      </w:pPr>
    </w:p>
    <w:p w14:paraId="2EE91482" w14:textId="77777777" w:rsidR="006500DE" w:rsidRPr="004A7191" w:rsidRDefault="006500DE">
      <w:pPr>
        <w:pStyle w:val="BodyText"/>
        <w:rPr>
          <w:rFonts w:ascii="Georgia"/>
          <w:i/>
          <w:color w:val="000000" w:themeColor="text1"/>
          <w:sz w:val="22"/>
        </w:rPr>
      </w:pPr>
    </w:p>
    <w:p w14:paraId="3EC4946C" w14:textId="77777777" w:rsidR="006500DE" w:rsidRPr="004A7191" w:rsidRDefault="006500DE">
      <w:pPr>
        <w:pStyle w:val="BodyText"/>
        <w:rPr>
          <w:rFonts w:ascii="Georgia"/>
          <w:i/>
          <w:color w:val="000000" w:themeColor="text1"/>
          <w:sz w:val="22"/>
        </w:rPr>
      </w:pPr>
    </w:p>
    <w:p w14:paraId="167EBADE" w14:textId="77777777" w:rsidR="006500DE" w:rsidRPr="004A7191" w:rsidRDefault="006500DE">
      <w:pPr>
        <w:pStyle w:val="BodyText"/>
        <w:rPr>
          <w:rFonts w:ascii="Georgia"/>
          <w:i/>
          <w:color w:val="000000" w:themeColor="text1"/>
          <w:sz w:val="22"/>
        </w:rPr>
      </w:pPr>
    </w:p>
    <w:p w14:paraId="16D3A301" w14:textId="77777777" w:rsidR="006500DE" w:rsidRPr="004A7191" w:rsidRDefault="006500DE">
      <w:pPr>
        <w:pStyle w:val="BodyText"/>
        <w:rPr>
          <w:rFonts w:ascii="Georgia"/>
          <w:i/>
          <w:color w:val="000000" w:themeColor="text1"/>
          <w:sz w:val="22"/>
        </w:rPr>
      </w:pPr>
    </w:p>
    <w:p w14:paraId="5021145C" w14:textId="77777777" w:rsidR="006500DE" w:rsidRPr="004A7191" w:rsidRDefault="006500DE">
      <w:pPr>
        <w:pStyle w:val="BodyText"/>
        <w:rPr>
          <w:rFonts w:ascii="Georgia"/>
          <w:i/>
          <w:color w:val="000000" w:themeColor="text1"/>
          <w:sz w:val="22"/>
        </w:rPr>
      </w:pPr>
    </w:p>
    <w:p w14:paraId="2016F3B4" w14:textId="77777777" w:rsidR="006500DE" w:rsidRPr="004A7191" w:rsidRDefault="006500DE">
      <w:pPr>
        <w:pStyle w:val="BodyText"/>
        <w:rPr>
          <w:rFonts w:ascii="Georgia"/>
          <w:i/>
          <w:color w:val="000000" w:themeColor="text1"/>
          <w:sz w:val="22"/>
        </w:rPr>
      </w:pPr>
    </w:p>
    <w:p w14:paraId="2B8FF18C" w14:textId="77777777" w:rsidR="006500DE" w:rsidRPr="004A7191" w:rsidRDefault="006500DE">
      <w:pPr>
        <w:pStyle w:val="BodyText"/>
        <w:rPr>
          <w:rFonts w:ascii="Georgia"/>
          <w:i/>
          <w:color w:val="000000" w:themeColor="text1"/>
          <w:sz w:val="22"/>
        </w:rPr>
      </w:pPr>
    </w:p>
    <w:p w14:paraId="4C324154" w14:textId="77777777" w:rsidR="006500DE" w:rsidRPr="004A7191" w:rsidRDefault="006500DE">
      <w:pPr>
        <w:pStyle w:val="BodyText"/>
        <w:rPr>
          <w:rFonts w:ascii="Georgia"/>
          <w:i/>
          <w:color w:val="000000" w:themeColor="text1"/>
          <w:sz w:val="22"/>
        </w:rPr>
      </w:pPr>
    </w:p>
    <w:p w14:paraId="3F011991" w14:textId="77777777" w:rsidR="006500DE" w:rsidRPr="00AE6195" w:rsidRDefault="004A7191">
      <w:pPr>
        <w:spacing w:before="166"/>
        <w:ind w:left="5400"/>
        <w:rPr>
          <w:rFonts w:ascii="Trebuchet MS"/>
          <w:color w:val="FFFFFF" w:themeColor="background1"/>
          <w:sz w:val="16"/>
        </w:rPr>
      </w:pPr>
      <w:r w:rsidRPr="00AE6195">
        <w:rPr>
          <w:rFonts w:ascii="Trebuchet MS"/>
          <w:color w:val="FFFFFF" w:themeColor="background1"/>
          <w:sz w:val="16"/>
        </w:rPr>
        <w:t xml:space="preserve">Photograph: </w:t>
      </w:r>
      <w:proofErr w:type="spellStart"/>
      <w:r w:rsidRPr="00AE6195">
        <w:rPr>
          <w:rFonts w:ascii="Trebuchet MS"/>
          <w:color w:val="FFFFFF" w:themeColor="background1"/>
          <w:sz w:val="16"/>
        </w:rPr>
        <w:t>Urjit</w:t>
      </w:r>
      <w:proofErr w:type="spellEnd"/>
      <w:r w:rsidRPr="00AE6195">
        <w:rPr>
          <w:rFonts w:ascii="Trebuchet MS"/>
          <w:color w:val="FFFFFF" w:themeColor="background1"/>
          <w:sz w:val="16"/>
        </w:rPr>
        <w:t xml:space="preserve"> Dwivedi</w:t>
      </w:r>
    </w:p>
    <w:p w14:paraId="283EB8A7"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093EA481" w14:textId="77777777" w:rsidR="006500DE" w:rsidRPr="004A7191" w:rsidRDefault="00AE6195">
      <w:pPr>
        <w:pStyle w:val="BodyText"/>
        <w:spacing w:before="4"/>
        <w:rPr>
          <w:color w:val="000000" w:themeColor="text1"/>
          <w:sz w:val="17"/>
        </w:rPr>
      </w:pPr>
      <w:r w:rsidRPr="004A7191">
        <w:rPr>
          <w:noProof/>
          <w:color w:val="000000" w:themeColor="text1"/>
        </w:rPr>
        <w:lastRenderedPageBreak/>
        <mc:AlternateContent>
          <mc:Choice Requires="wps">
            <w:drawing>
              <wp:anchor distT="0" distB="0" distL="114300" distR="114300" simplePos="0" relativeHeight="242603008" behindDoc="1" locked="0" layoutInCell="1" allowOverlap="1" wp14:anchorId="1A977B03" wp14:editId="4056DD5C">
                <wp:simplePos x="0" y="0"/>
                <wp:positionH relativeFrom="page">
                  <wp:posOffset>2565400</wp:posOffset>
                </wp:positionH>
                <wp:positionV relativeFrom="page">
                  <wp:posOffset>7136765</wp:posOffset>
                </wp:positionV>
                <wp:extent cx="161925" cy="154940"/>
                <wp:effectExtent l="0" t="0" r="0" b="0"/>
                <wp:wrapNone/>
                <wp:docPr id="832" name="Text Box 1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3D4F2"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77B03" id="Text Box 1075" o:spid="_x0000_s1098" type="#_x0000_t202" style="position:absolute;margin-left:202pt;margin-top:561.95pt;width:12.75pt;height:12.2pt;z-index:-2607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" filled="f" stroked="f">
                <v:textbox inset="0,0,0,0">
                  <w:txbxContent>
                    <w:p w14:paraId="5E73D4F2" w14:textId="77777777" w:rsidR="00B7268B" w:rsidRDefault="00B7268B">
                      <w:pPr>
                        <w:pStyle w:val="BodyText"/>
                        <w:rPr>
                          <w:rFonts w:ascii="Verdana"/>
                        </w:rPr>
                      </w:pPr>
                    </w:p>
                  </w:txbxContent>
                </v:textbox>
                <w10:wrap anchorx="page" anchory="page"/>
              </v:shape>
            </w:pict>
          </mc:Fallback>
        </mc:AlternateContent>
      </w:r>
    </w:p>
    <w:p w14:paraId="4339A76E" w14:textId="77777777" w:rsidR="006500DE" w:rsidRPr="004A7191" w:rsidRDefault="004A7191">
      <w:pPr>
        <w:pStyle w:val="Heading1"/>
        <w:tabs>
          <w:tab w:val="left" w:pos="1132"/>
          <w:tab w:val="left" w:pos="7739"/>
        </w:tabs>
        <w:spacing w:before="75"/>
        <w:rPr>
          <w:rFonts w:ascii="Arial Black"/>
          <w:color w:val="000000" w:themeColor="text1"/>
        </w:rPr>
      </w:pPr>
      <w:r w:rsidRPr="004A7191">
        <w:rPr>
          <w:rFonts w:ascii="Arial Black"/>
          <w:color w:val="000000" w:themeColor="text1"/>
          <w:shd w:val="clear" w:color="auto" w:fill="9A713D"/>
        </w:rPr>
        <w:t xml:space="preserve"> </w:t>
      </w:r>
      <w:r w:rsidRPr="004A7191">
        <w:rPr>
          <w:rFonts w:ascii="Arial Black"/>
          <w:color w:val="000000" w:themeColor="text1"/>
          <w:shd w:val="clear" w:color="auto" w:fill="9A713D"/>
        </w:rPr>
        <w:tab/>
      </w:r>
      <w:r w:rsidRPr="00AD463E">
        <w:rPr>
          <w:rFonts w:eastAsia="Times New Roman" w:hAnsi="Times New Roman" w:cs="Times New Roman"/>
          <w:color w:val="000000" w:themeColor="text1"/>
          <w:szCs w:val="22"/>
          <w:shd w:val="clear" w:color="auto" w:fill="DAB893"/>
        </w:rPr>
        <w:t xml:space="preserve">33. </w:t>
      </w:r>
      <w:proofErr w:type="spellStart"/>
      <w:r w:rsidRPr="00AD463E">
        <w:rPr>
          <w:rFonts w:eastAsia="Times New Roman" w:hAnsi="Times New Roman" w:cs="Times New Roman"/>
          <w:color w:val="000000" w:themeColor="text1"/>
          <w:szCs w:val="22"/>
          <w:shd w:val="clear" w:color="auto" w:fill="DAB893"/>
        </w:rPr>
        <w:t>Paddyfield</w:t>
      </w:r>
      <w:proofErr w:type="spellEnd"/>
      <w:r w:rsidRPr="00AD463E">
        <w:rPr>
          <w:rFonts w:eastAsia="Times New Roman" w:hAnsi="Times New Roman" w:cs="Times New Roman"/>
          <w:color w:val="000000" w:themeColor="text1"/>
          <w:szCs w:val="22"/>
          <w:shd w:val="clear" w:color="auto" w:fill="DAB893"/>
        </w:rPr>
        <w:t xml:space="preserve"> Pipit</w:t>
      </w:r>
      <w:r w:rsidRPr="004A7191">
        <w:rPr>
          <w:rFonts w:ascii="Arial Black"/>
          <w:color w:val="000000" w:themeColor="text1"/>
          <w:shd w:val="clear" w:color="auto" w:fill="9A713D"/>
        </w:rPr>
        <w:tab/>
      </w:r>
    </w:p>
    <w:p w14:paraId="15D8F424" w14:textId="77777777" w:rsidR="006500DE" w:rsidRPr="004A7191" w:rsidRDefault="004A7191">
      <w:pPr>
        <w:pStyle w:val="BodyText"/>
        <w:spacing w:before="347" w:line="225" w:lineRule="auto"/>
        <w:ind w:left="1140" w:right="1188"/>
        <w:rPr>
          <w:color w:val="000000" w:themeColor="text1"/>
        </w:rPr>
      </w:pPr>
      <w:r w:rsidRPr="004A7191">
        <w:rPr>
          <w:color w:val="000000" w:themeColor="text1"/>
        </w:rPr>
        <w:t>The</w:t>
      </w:r>
      <w:r w:rsidRPr="004A7191">
        <w:rPr>
          <w:color w:val="000000" w:themeColor="text1"/>
          <w:spacing w:val="-16"/>
        </w:rPr>
        <w:t xml:space="preserve"> </w:t>
      </w:r>
      <w:proofErr w:type="spellStart"/>
      <w:r w:rsidRPr="004A7191">
        <w:rPr>
          <w:rFonts w:ascii="Bookman Old Style"/>
          <w:b/>
          <w:color w:val="000000" w:themeColor="text1"/>
        </w:rPr>
        <w:t>paddyfield</w:t>
      </w:r>
      <w:proofErr w:type="spellEnd"/>
      <w:r w:rsidRPr="004A7191">
        <w:rPr>
          <w:rFonts w:ascii="Bookman Old Style"/>
          <w:b/>
          <w:color w:val="000000" w:themeColor="text1"/>
          <w:spacing w:val="-35"/>
        </w:rPr>
        <w:t xml:space="preserve"> </w:t>
      </w:r>
      <w:r w:rsidRPr="004A7191">
        <w:rPr>
          <w:rFonts w:ascii="Bookman Old Style"/>
          <w:b/>
          <w:color w:val="000000" w:themeColor="text1"/>
        </w:rPr>
        <w:t>pipit</w:t>
      </w:r>
      <w:r w:rsidRPr="004A7191">
        <w:rPr>
          <w:rFonts w:ascii="Bookman Old Style"/>
          <w:b/>
          <w:color w:val="000000" w:themeColor="text1"/>
          <w:spacing w:val="-33"/>
        </w:rPr>
        <w:t xml:space="preserve"> </w:t>
      </w:r>
      <w:r w:rsidRPr="004A7191">
        <w:rPr>
          <w:color w:val="000000" w:themeColor="text1"/>
        </w:rPr>
        <w:t>or</w:t>
      </w:r>
      <w:r w:rsidRPr="004A7191">
        <w:rPr>
          <w:color w:val="000000" w:themeColor="text1"/>
          <w:spacing w:val="-15"/>
        </w:rPr>
        <w:t xml:space="preserve"> </w:t>
      </w:r>
      <w:r w:rsidRPr="004A7191">
        <w:rPr>
          <w:rFonts w:ascii="Bookman Old Style"/>
          <w:b/>
          <w:color w:val="000000" w:themeColor="text1"/>
        </w:rPr>
        <w:t>Oriental</w:t>
      </w:r>
      <w:r w:rsidRPr="004A7191">
        <w:rPr>
          <w:rFonts w:ascii="Bookman Old Style"/>
          <w:b/>
          <w:color w:val="000000" w:themeColor="text1"/>
          <w:spacing w:val="-36"/>
        </w:rPr>
        <w:t xml:space="preserve"> </w:t>
      </w:r>
      <w:r w:rsidRPr="004A7191">
        <w:rPr>
          <w:rFonts w:ascii="Bookman Old Style"/>
          <w:b/>
          <w:color w:val="000000" w:themeColor="text1"/>
        </w:rPr>
        <w:t>pipit</w:t>
      </w:r>
      <w:r w:rsidRPr="004A7191">
        <w:rPr>
          <w:rFonts w:ascii="Bookman Old Style"/>
          <w:b/>
          <w:color w:val="000000" w:themeColor="text1"/>
          <w:spacing w:val="-33"/>
        </w:rPr>
        <w:t xml:space="preserve"> </w:t>
      </w:r>
      <w:r w:rsidRPr="004A7191">
        <w:rPr>
          <w:color w:val="000000" w:themeColor="text1"/>
        </w:rPr>
        <w:t>(</w:t>
      </w:r>
      <w:proofErr w:type="spellStart"/>
      <w:r w:rsidRPr="004A7191">
        <w:rPr>
          <w:rFonts w:ascii="Georgia"/>
          <w:i/>
          <w:color w:val="000000" w:themeColor="text1"/>
        </w:rPr>
        <w:t>Anthus</w:t>
      </w:r>
      <w:proofErr w:type="spellEnd"/>
      <w:r w:rsidRPr="004A7191">
        <w:rPr>
          <w:rFonts w:ascii="Georgia"/>
          <w:i/>
          <w:color w:val="000000" w:themeColor="text1"/>
          <w:spacing w:val="-14"/>
        </w:rPr>
        <w:t xml:space="preserve"> </w:t>
      </w:r>
      <w:proofErr w:type="spellStart"/>
      <w:r w:rsidRPr="004A7191">
        <w:rPr>
          <w:rFonts w:ascii="Georgia"/>
          <w:i/>
          <w:color w:val="000000" w:themeColor="text1"/>
        </w:rPr>
        <w:t>rufulus</w:t>
      </w:r>
      <w:proofErr w:type="spellEnd"/>
      <w:r w:rsidRPr="004A7191">
        <w:rPr>
          <w:color w:val="000000" w:themeColor="text1"/>
        </w:rPr>
        <w:t>)</w:t>
      </w:r>
      <w:r w:rsidRPr="004A7191">
        <w:rPr>
          <w:color w:val="000000" w:themeColor="text1"/>
          <w:spacing w:val="-14"/>
        </w:rPr>
        <w:t xml:space="preserve"> </w:t>
      </w:r>
      <w:r w:rsidRPr="004A7191">
        <w:rPr>
          <w:color w:val="000000" w:themeColor="text1"/>
        </w:rPr>
        <w:t>is</w:t>
      </w:r>
      <w:r w:rsidRPr="004A7191">
        <w:rPr>
          <w:color w:val="000000" w:themeColor="text1"/>
          <w:spacing w:val="-15"/>
        </w:rPr>
        <w:t xml:space="preserve"> </w:t>
      </w:r>
      <w:r w:rsidRPr="004A7191">
        <w:rPr>
          <w:color w:val="000000" w:themeColor="text1"/>
        </w:rPr>
        <w:t>a</w:t>
      </w:r>
      <w:r w:rsidRPr="004A7191">
        <w:rPr>
          <w:color w:val="000000" w:themeColor="text1"/>
          <w:spacing w:val="-15"/>
        </w:rPr>
        <w:t xml:space="preserve"> </w:t>
      </w:r>
      <w:r w:rsidRPr="004A7191">
        <w:rPr>
          <w:color w:val="000000" w:themeColor="text1"/>
          <w:spacing w:val="-4"/>
        </w:rPr>
        <w:t xml:space="preserve">small </w:t>
      </w:r>
      <w:r w:rsidRPr="004A7191">
        <w:rPr>
          <w:color w:val="000000" w:themeColor="text1"/>
        </w:rPr>
        <w:t xml:space="preserve">passerine bird in the pipit and wagtail </w:t>
      </w:r>
      <w:r w:rsidRPr="004A7191">
        <w:rPr>
          <w:color w:val="000000" w:themeColor="text1"/>
          <w:spacing w:val="-5"/>
        </w:rPr>
        <w:t xml:space="preserve">family. </w:t>
      </w:r>
      <w:r w:rsidRPr="004A7191">
        <w:rPr>
          <w:color w:val="000000" w:themeColor="text1"/>
        </w:rPr>
        <w:t>It is a</w:t>
      </w:r>
      <w:r w:rsidRPr="004A7191">
        <w:rPr>
          <w:color w:val="000000" w:themeColor="text1"/>
          <w:spacing w:val="-26"/>
        </w:rPr>
        <w:t xml:space="preserve"> </w:t>
      </w:r>
      <w:r w:rsidRPr="004A7191">
        <w:rPr>
          <w:color w:val="000000" w:themeColor="text1"/>
        </w:rPr>
        <w:t>resident</w:t>
      </w:r>
    </w:p>
    <w:p w14:paraId="3F1AC000" w14:textId="77777777" w:rsidR="006500DE" w:rsidRPr="004A7191" w:rsidRDefault="004A7191">
      <w:pPr>
        <w:pStyle w:val="BodyText"/>
        <w:spacing w:before="1" w:line="230" w:lineRule="auto"/>
        <w:ind w:left="1140" w:right="1709"/>
        <w:rPr>
          <w:color w:val="000000" w:themeColor="text1"/>
        </w:rPr>
      </w:pPr>
      <w:r w:rsidRPr="004A7191">
        <w:rPr>
          <w:color w:val="000000" w:themeColor="text1"/>
        </w:rPr>
        <w:t>(non-migratory) breeder in open scrub, grassland and cultivation in southern Asia east to the Philippines. Although among the</w:t>
      </w:r>
    </w:p>
    <w:p w14:paraId="00449F50" w14:textId="77777777" w:rsidR="006500DE" w:rsidRPr="004A7191" w:rsidRDefault="004A7191">
      <w:pPr>
        <w:pStyle w:val="BodyText"/>
        <w:spacing w:line="230" w:lineRule="auto"/>
        <w:ind w:left="1140" w:right="1544"/>
        <w:rPr>
          <w:color w:val="000000" w:themeColor="text1"/>
        </w:rPr>
      </w:pPr>
      <w:r w:rsidRPr="004A7191">
        <w:rPr>
          <w:color w:val="000000" w:themeColor="text1"/>
        </w:rPr>
        <w:t>few</w:t>
      </w:r>
      <w:r w:rsidRPr="004A7191">
        <w:rPr>
          <w:color w:val="000000" w:themeColor="text1"/>
          <w:spacing w:val="-23"/>
        </w:rPr>
        <w:t xml:space="preserve"> </w:t>
      </w:r>
      <w:r w:rsidRPr="004A7191">
        <w:rPr>
          <w:color w:val="000000" w:themeColor="text1"/>
        </w:rPr>
        <w:t>breeding</w:t>
      </w:r>
      <w:r w:rsidRPr="004A7191">
        <w:rPr>
          <w:color w:val="000000" w:themeColor="text1"/>
          <w:spacing w:val="-23"/>
        </w:rPr>
        <w:t xml:space="preserve"> </w:t>
      </w:r>
      <w:r w:rsidRPr="004A7191">
        <w:rPr>
          <w:color w:val="000000" w:themeColor="text1"/>
        </w:rPr>
        <w:t>pipits</w:t>
      </w:r>
      <w:r w:rsidRPr="004A7191">
        <w:rPr>
          <w:color w:val="000000" w:themeColor="text1"/>
          <w:spacing w:val="-22"/>
        </w:rPr>
        <w:t xml:space="preserve"> </w:t>
      </w:r>
      <w:r w:rsidRPr="004A7191">
        <w:rPr>
          <w:color w:val="000000" w:themeColor="text1"/>
        </w:rPr>
        <w:t>in</w:t>
      </w:r>
      <w:r w:rsidRPr="004A7191">
        <w:rPr>
          <w:color w:val="000000" w:themeColor="text1"/>
          <w:spacing w:val="-23"/>
        </w:rPr>
        <w:t xml:space="preserve"> </w:t>
      </w:r>
      <w:r w:rsidRPr="004A7191">
        <w:rPr>
          <w:color w:val="000000" w:themeColor="text1"/>
        </w:rPr>
        <w:t>the</w:t>
      </w:r>
      <w:r w:rsidRPr="004A7191">
        <w:rPr>
          <w:color w:val="000000" w:themeColor="text1"/>
          <w:spacing w:val="-33"/>
        </w:rPr>
        <w:t xml:space="preserve"> </w:t>
      </w:r>
      <w:r w:rsidRPr="004A7191">
        <w:rPr>
          <w:color w:val="000000" w:themeColor="text1"/>
        </w:rPr>
        <w:t>Asian</w:t>
      </w:r>
      <w:r w:rsidRPr="004A7191">
        <w:rPr>
          <w:color w:val="000000" w:themeColor="text1"/>
          <w:spacing w:val="-24"/>
        </w:rPr>
        <w:t xml:space="preserve"> </w:t>
      </w:r>
      <w:r w:rsidRPr="004A7191">
        <w:rPr>
          <w:color w:val="000000" w:themeColor="text1"/>
        </w:rPr>
        <w:t>region,</w:t>
      </w:r>
      <w:r w:rsidRPr="004A7191">
        <w:rPr>
          <w:color w:val="000000" w:themeColor="text1"/>
          <w:spacing w:val="-23"/>
        </w:rPr>
        <w:t xml:space="preserve"> </w:t>
      </w:r>
      <w:r w:rsidRPr="004A7191">
        <w:rPr>
          <w:color w:val="000000" w:themeColor="text1"/>
        </w:rPr>
        <w:t>identification</w:t>
      </w:r>
      <w:r w:rsidRPr="004A7191">
        <w:rPr>
          <w:color w:val="000000" w:themeColor="text1"/>
          <w:spacing w:val="-22"/>
        </w:rPr>
        <w:t xml:space="preserve"> </w:t>
      </w:r>
      <w:r w:rsidRPr="004A7191">
        <w:rPr>
          <w:color w:val="000000" w:themeColor="text1"/>
        </w:rPr>
        <w:t>becomes</w:t>
      </w:r>
      <w:r w:rsidRPr="004A7191">
        <w:rPr>
          <w:color w:val="000000" w:themeColor="text1"/>
          <w:spacing w:val="-3"/>
        </w:rPr>
        <w:t xml:space="preserve"> </w:t>
      </w:r>
      <w:r w:rsidRPr="004A7191">
        <w:rPr>
          <w:color w:val="000000" w:themeColor="text1"/>
        </w:rPr>
        <w:t>difficult in winter when several other species migrate into the</w:t>
      </w:r>
      <w:r w:rsidRPr="004A7191">
        <w:rPr>
          <w:color w:val="000000" w:themeColor="text1"/>
          <w:spacing w:val="-6"/>
        </w:rPr>
        <w:t xml:space="preserve"> </w:t>
      </w:r>
      <w:r w:rsidRPr="004A7191">
        <w:rPr>
          <w:color w:val="000000" w:themeColor="text1"/>
        </w:rPr>
        <w:t>region.</w:t>
      </w:r>
    </w:p>
    <w:p w14:paraId="63A07556" w14:textId="77777777" w:rsidR="006500DE" w:rsidRPr="004A7191" w:rsidRDefault="004A7191">
      <w:pPr>
        <w:pStyle w:val="BodyText"/>
        <w:spacing w:line="230" w:lineRule="auto"/>
        <w:ind w:left="1140" w:right="1053" w:firstLine="280"/>
        <w:rPr>
          <w:color w:val="000000" w:themeColor="text1"/>
        </w:rPr>
      </w:pPr>
      <w:r w:rsidRPr="004A7191">
        <w:rPr>
          <w:color w:val="000000" w:themeColor="text1"/>
        </w:rPr>
        <w:t xml:space="preserve">This is a large pipit at 15 cm, but is otherwise an undistinguished looking bird, mainly streaked </w:t>
      </w:r>
      <w:r w:rsidRPr="004A7191">
        <w:rPr>
          <w:color w:val="000000" w:themeColor="text1"/>
          <w:spacing w:val="-3"/>
        </w:rPr>
        <w:t xml:space="preserve">grey-brown </w:t>
      </w:r>
      <w:r w:rsidRPr="004A7191">
        <w:rPr>
          <w:color w:val="000000" w:themeColor="text1"/>
        </w:rPr>
        <w:t xml:space="preserve">above and pale below with breast streaking. It is long legged with a long tail and a long dark bill. Sexes are similar. Summer and winter plumages are </w:t>
      </w:r>
      <w:proofErr w:type="spellStart"/>
      <w:r w:rsidRPr="004A7191">
        <w:rPr>
          <w:color w:val="000000" w:themeColor="text1"/>
          <w:spacing w:val="-4"/>
        </w:rPr>
        <w:t>similar.Young</w:t>
      </w:r>
      <w:proofErr w:type="spellEnd"/>
      <w:r w:rsidRPr="004A7191">
        <w:rPr>
          <w:color w:val="000000" w:themeColor="text1"/>
          <w:spacing w:val="-4"/>
        </w:rPr>
        <w:t xml:space="preserve"> </w:t>
      </w:r>
      <w:r w:rsidRPr="004A7191">
        <w:rPr>
          <w:color w:val="000000" w:themeColor="text1"/>
        </w:rPr>
        <w:t xml:space="preserve">birds are more richly </w:t>
      </w:r>
      <w:proofErr w:type="spellStart"/>
      <w:r w:rsidRPr="004A7191">
        <w:rPr>
          <w:color w:val="000000" w:themeColor="text1"/>
        </w:rPr>
        <w:t>coloured</w:t>
      </w:r>
      <w:proofErr w:type="spellEnd"/>
      <w:r w:rsidRPr="004A7191">
        <w:rPr>
          <w:color w:val="000000" w:themeColor="text1"/>
        </w:rPr>
        <w:t xml:space="preserve"> below than adults and have the pale edges to the feathers of the upper parts more conspicuous with more prominent spotting on the breast.</w:t>
      </w:r>
    </w:p>
    <w:p w14:paraId="1DC243B4" w14:textId="77777777" w:rsidR="006500DE" w:rsidRPr="004A7191" w:rsidRDefault="004A7191">
      <w:pPr>
        <w:pStyle w:val="BodyText"/>
        <w:spacing w:line="217" w:lineRule="exact"/>
        <w:ind w:left="1420"/>
        <w:rPr>
          <w:color w:val="000000" w:themeColor="text1"/>
        </w:rPr>
      </w:pPr>
      <w:r w:rsidRPr="004A7191">
        <w:rPr>
          <w:color w:val="000000" w:themeColor="text1"/>
        </w:rPr>
        <w:t>A widespread species found in open habitats, especially short</w:t>
      </w:r>
    </w:p>
    <w:p w14:paraId="40AC21FD" w14:textId="77777777" w:rsidR="006500DE" w:rsidRPr="004A7191" w:rsidRDefault="004A7191">
      <w:pPr>
        <w:pStyle w:val="BodyText"/>
        <w:spacing w:before="14" w:line="230" w:lineRule="auto"/>
        <w:ind w:left="1140" w:right="1188"/>
        <w:rPr>
          <w:color w:val="000000" w:themeColor="text1"/>
        </w:rPr>
      </w:pPr>
      <w:r w:rsidRPr="004A7191">
        <w:rPr>
          <w:color w:val="000000" w:themeColor="text1"/>
        </w:rPr>
        <w:t>grassland and cultivation with open bare ground. It runs rapidly on the ground, and when flushed, does not fly far.</w:t>
      </w:r>
    </w:p>
    <w:p w14:paraId="26A0B955" w14:textId="77777777" w:rsidR="006500DE" w:rsidRPr="004A7191" w:rsidRDefault="004A7191">
      <w:pPr>
        <w:pStyle w:val="BodyText"/>
        <w:spacing w:line="249" w:lineRule="auto"/>
        <w:ind w:left="1140" w:right="1188" w:firstLine="280"/>
        <w:rPr>
          <w:color w:val="000000" w:themeColor="text1"/>
        </w:rPr>
      </w:pPr>
      <w:r w:rsidRPr="004A7191">
        <w:rPr>
          <w:color w:val="000000" w:themeColor="text1"/>
        </w:rPr>
        <w:t xml:space="preserve">The </w:t>
      </w:r>
      <w:proofErr w:type="spellStart"/>
      <w:r w:rsidRPr="004A7191">
        <w:rPr>
          <w:color w:val="000000" w:themeColor="text1"/>
        </w:rPr>
        <w:t>paddyfield</w:t>
      </w:r>
      <w:proofErr w:type="spellEnd"/>
      <w:r w:rsidRPr="004A7191">
        <w:rPr>
          <w:color w:val="000000" w:themeColor="text1"/>
        </w:rPr>
        <w:t xml:space="preserve"> pipit breeds throughout the year but mainly in the dry season.</w:t>
      </w:r>
    </w:p>
    <w:p w14:paraId="7EF2C439" w14:textId="77777777" w:rsidR="006500DE" w:rsidRPr="004A7191" w:rsidRDefault="006500DE">
      <w:pPr>
        <w:spacing w:line="249" w:lineRule="auto"/>
        <w:rPr>
          <w:color w:val="000000" w:themeColor="text1"/>
        </w:rPr>
        <w:sectPr w:rsidR="006500DE" w:rsidRPr="004A7191">
          <w:pgSz w:w="8240" w:h="12200"/>
          <w:pgMar w:top="1040" w:right="0" w:bottom="280" w:left="0" w:header="720" w:footer="720" w:gutter="0"/>
          <w:cols w:space="720"/>
        </w:sectPr>
      </w:pPr>
    </w:p>
    <w:p w14:paraId="425EB073" w14:textId="77777777" w:rsidR="006500DE" w:rsidRPr="004A7191" w:rsidRDefault="004A7191">
      <w:pPr>
        <w:pStyle w:val="Heading2"/>
        <w:tabs>
          <w:tab w:val="left" w:pos="6639"/>
        </w:tabs>
        <w:ind w:left="3520"/>
        <w:rPr>
          <w:b w:val="0"/>
          <w:color w:val="000000" w:themeColor="text1"/>
          <w:sz w:val="16"/>
        </w:rPr>
      </w:pPr>
      <w:r w:rsidRPr="004A7191">
        <w:rPr>
          <w:color w:val="000000" w:themeColor="text1"/>
        </w:rPr>
        <w:lastRenderedPageBreak/>
        <w:t>Conservation</w:t>
      </w:r>
      <w:r w:rsidRPr="004A7191">
        <w:rPr>
          <w:color w:val="000000" w:themeColor="text1"/>
          <w:spacing w:val="-39"/>
        </w:rPr>
        <w:t xml:space="preserve"> </w:t>
      </w:r>
      <w:r w:rsidRPr="004A7191">
        <w:rPr>
          <w:color w:val="000000" w:themeColor="text1"/>
          <w:spacing w:val="-5"/>
        </w:rPr>
        <w:t>status</w:t>
      </w:r>
      <w:r w:rsidRPr="004A7191">
        <w:rPr>
          <w:color w:val="000000" w:themeColor="text1"/>
          <w:spacing w:val="-5"/>
        </w:rPr>
        <w:tab/>
      </w:r>
      <w:r w:rsidRPr="004A7191">
        <w:rPr>
          <w:b w:val="0"/>
          <w:color w:val="000000" w:themeColor="text1"/>
          <w:position w:val="-11"/>
          <w:sz w:val="16"/>
        </w:rPr>
        <w:t>Least</w:t>
      </w:r>
    </w:p>
    <w:p w14:paraId="45A3FB6D" w14:textId="77777777" w:rsidR="006500DE" w:rsidRPr="004A7191" w:rsidRDefault="006500DE">
      <w:pPr>
        <w:rPr>
          <w:color w:val="000000" w:themeColor="text1"/>
          <w:sz w:val="16"/>
        </w:rPr>
        <w:sectPr w:rsidR="006500DE" w:rsidRPr="004A7191">
          <w:pgSz w:w="8240" w:h="12200"/>
          <w:pgMar w:top="920" w:right="0" w:bottom="280" w:left="0" w:header="720" w:footer="720" w:gutter="0"/>
          <w:cols w:space="720"/>
        </w:sectPr>
      </w:pPr>
    </w:p>
    <w:p w14:paraId="3EF161A9" w14:textId="77777777" w:rsidR="006500DE" w:rsidRPr="004A7191" w:rsidRDefault="004A7191">
      <w:pPr>
        <w:tabs>
          <w:tab w:val="left" w:pos="4970"/>
        </w:tabs>
        <w:spacing w:before="136"/>
        <w:ind w:left="352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4D3C5ACC" w14:textId="77777777" w:rsidR="006500DE" w:rsidRPr="004A7191" w:rsidRDefault="004A7191">
      <w:pPr>
        <w:pStyle w:val="BodyText"/>
        <w:tabs>
          <w:tab w:val="left" w:pos="4138"/>
          <w:tab w:val="left" w:pos="4669"/>
          <w:tab w:val="left" w:pos="5176"/>
          <w:tab w:val="left" w:pos="5677"/>
        </w:tabs>
        <w:spacing w:before="177"/>
        <w:ind w:left="36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1F742C1D" w14:textId="77777777" w:rsidR="006500DE" w:rsidRPr="004A7191" w:rsidRDefault="004A7191">
      <w:pPr>
        <w:spacing w:before="136"/>
        <w:ind w:left="560"/>
        <w:rPr>
          <w:color w:val="000000" w:themeColor="text1"/>
          <w:sz w:val="16"/>
        </w:rPr>
      </w:pPr>
      <w:r w:rsidRPr="004A7191">
        <w:rPr>
          <w:color w:val="000000" w:themeColor="text1"/>
        </w:rPr>
        <w:br w:type="column"/>
      </w:r>
      <w:r w:rsidRPr="004A7191">
        <w:rPr>
          <w:color w:val="000000" w:themeColor="text1"/>
          <w:sz w:val="16"/>
        </w:rPr>
        <w:t>Concern</w:t>
      </w:r>
    </w:p>
    <w:p w14:paraId="46CD0C82" w14:textId="77777777" w:rsidR="006500DE" w:rsidRPr="004A7191" w:rsidRDefault="006500DE">
      <w:pPr>
        <w:pStyle w:val="BodyText"/>
        <w:spacing w:before="5"/>
        <w:rPr>
          <w:color w:val="000000" w:themeColor="text1"/>
          <w:sz w:val="15"/>
        </w:rPr>
      </w:pPr>
    </w:p>
    <w:p w14:paraId="4365A501" w14:textId="77777777" w:rsidR="006500DE" w:rsidRPr="004A7191" w:rsidRDefault="004A7191">
      <w:pPr>
        <w:pStyle w:val="BodyText"/>
        <w:tabs>
          <w:tab w:val="left" w:pos="770"/>
        </w:tabs>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2D77DFAC"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20" w:space="40"/>
            <w:col w:w="2280"/>
          </w:cols>
        </w:sectPr>
      </w:pPr>
    </w:p>
    <w:p w14:paraId="6ACC87D3" w14:textId="77777777" w:rsidR="006500DE" w:rsidRPr="004A7191" w:rsidRDefault="00AE6195">
      <w:pPr>
        <w:pStyle w:val="BodyText"/>
        <w:spacing w:before="1"/>
        <w:rPr>
          <w:rFonts w:ascii="Trebuchet MS"/>
          <w:color w:val="000000" w:themeColor="text1"/>
        </w:rPr>
      </w:pPr>
      <w:r w:rsidRPr="004A7191">
        <w:rPr>
          <w:noProof/>
          <w:color w:val="000000" w:themeColor="text1"/>
        </w:rPr>
        <mc:AlternateContent>
          <mc:Choice Requires="wps">
            <w:drawing>
              <wp:anchor distT="0" distB="0" distL="114300" distR="114300" simplePos="0" relativeHeight="242609152" behindDoc="1" locked="0" layoutInCell="1" allowOverlap="1" wp14:anchorId="5F76DFE5" wp14:editId="6E784D59">
                <wp:simplePos x="0" y="0"/>
                <wp:positionH relativeFrom="page">
                  <wp:posOffset>2311400</wp:posOffset>
                </wp:positionH>
                <wp:positionV relativeFrom="page">
                  <wp:posOffset>342265</wp:posOffset>
                </wp:positionV>
                <wp:extent cx="161925" cy="154940"/>
                <wp:effectExtent l="0" t="0" r="0" b="0"/>
                <wp:wrapNone/>
                <wp:docPr id="830" name="Text Box 1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F30F5" w14:textId="77777777" w:rsidR="00B7268B" w:rsidRDefault="00B7268B">
                            <w:pPr>
                              <w:pStyle w:val="BodyText"/>
                              <w:rPr>
                                <w:rFonts w:ascii="Verdana"/>
                              </w:rPr>
                            </w:pPr>
                            <w:r>
                              <w:rPr>
                                <w:rFonts w:ascii="Verdana"/>
                                <w:color w:val="58595B"/>
                              </w:rPr>
                              <w:t>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6DFE5" id="Text Box 1063" o:spid="_x0000_s1099" type="#_x0000_t202" style="position:absolute;margin-left:182pt;margin-top:26.95pt;width:12.75pt;height:12.2pt;z-index:-26070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" filled="f" stroked="f">
                <v:textbox inset="0,0,0,0">
                  <w:txbxContent>
                    <w:p w14:paraId="1F9F30F5" w14:textId="77777777" w:rsidR="00B7268B" w:rsidRDefault="00B7268B">
                      <w:pPr>
                        <w:pStyle w:val="BodyText"/>
                        <w:rPr>
                          <w:rFonts w:ascii="Verdana"/>
                        </w:rPr>
                      </w:pPr>
                      <w:r>
                        <w:rPr>
                          <w:rFonts w:ascii="Verdana"/>
                          <w:color w:val="58595B"/>
                        </w:rPr>
                        <w:t>83</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10176" behindDoc="1" locked="0" layoutInCell="1" allowOverlap="1" wp14:anchorId="183C4486" wp14:editId="5B1D7F73">
                <wp:simplePos x="0" y="0"/>
                <wp:positionH relativeFrom="page">
                  <wp:posOffset>0</wp:posOffset>
                </wp:positionH>
                <wp:positionV relativeFrom="page">
                  <wp:posOffset>0</wp:posOffset>
                </wp:positionV>
                <wp:extent cx="5219700" cy="7734300"/>
                <wp:effectExtent l="0" t="0" r="0" b="0"/>
                <wp:wrapNone/>
                <wp:docPr id="798" name="Group 1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799" name="Picture 10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0" name="Picture 10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1" name="Freeform 1060"/>
                        <wps:cNvSpPr>
                          <a:spLocks/>
                        </wps:cNvSpPr>
                        <wps:spPr bwMode="auto">
                          <a:xfrm>
                            <a:off x="3610" y="1730"/>
                            <a:ext cx="297" cy="298"/>
                          </a:xfrm>
                          <a:custGeom>
                            <a:avLst/>
                            <a:gdLst>
                              <a:gd name="T0" fmla="+- 0 3758 3610"/>
                              <a:gd name="T1" fmla="*/ T0 w 297"/>
                              <a:gd name="T2" fmla="+- 0 1730 1730"/>
                              <a:gd name="T3" fmla="*/ 1730 h 298"/>
                              <a:gd name="T4" fmla="+- 0 3701 3610"/>
                              <a:gd name="T5" fmla="*/ T4 w 297"/>
                              <a:gd name="T6" fmla="+- 0 1742 1730"/>
                              <a:gd name="T7" fmla="*/ 1742 h 298"/>
                              <a:gd name="T8" fmla="+- 0 3653 3610"/>
                              <a:gd name="T9" fmla="*/ T8 w 297"/>
                              <a:gd name="T10" fmla="+- 0 1774 1730"/>
                              <a:gd name="T11" fmla="*/ 1774 h 298"/>
                              <a:gd name="T12" fmla="+- 0 3621 3610"/>
                              <a:gd name="T13" fmla="*/ T12 w 297"/>
                              <a:gd name="T14" fmla="+- 0 1821 1730"/>
                              <a:gd name="T15" fmla="*/ 1821 h 298"/>
                              <a:gd name="T16" fmla="+- 0 3610 3610"/>
                              <a:gd name="T17" fmla="*/ T16 w 297"/>
                              <a:gd name="T18" fmla="+- 0 1879 1730"/>
                              <a:gd name="T19" fmla="*/ 1879 h 298"/>
                              <a:gd name="T20" fmla="+- 0 3621 3610"/>
                              <a:gd name="T21" fmla="*/ T20 w 297"/>
                              <a:gd name="T22" fmla="+- 0 1937 1730"/>
                              <a:gd name="T23" fmla="*/ 1937 h 298"/>
                              <a:gd name="T24" fmla="+- 0 3653 3610"/>
                              <a:gd name="T25" fmla="*/ T24 w 297"/>
                              <a:gd name="T26" fmla="+- 0 1984 1730"/>
                              <a:gd name="T27" fmla="*/ 1984 h 298"/>
                              <a:gd name="T28" fmla="+- 0 3701 3610"/>
                              <a:gd name="T29" fmla="*/ T28 w 297"/>
                              <a:gd name="T30" fmla="+- 0 2016 1730"/>
                              <a:gd name="T31" fmla="*/ 2016 h 298"/>
                              <a:gd name="T32" fmla="+- 0 3758 3610"/>
                              <a:gd name="T33" fmla="*/ T32 w 297"/>
                              <a:gd name="T34" fmla="+- 0 2028 1730"/>
                              <a:gd name="T35" fmla="*/ 2028 h 298"/>
                              <a:gd name="T36" fmla="+- 0 3816 3610"/>
                              <a:gd name="T37" fmla="*/ T36 w 297"/>
                              <a:gd name="T38" fmla="+- 0 2016 1730"/>
                              <a:gd name="T39" fmla="*/ 2016 h 298"/>
                              <a:gd name="T40" fmla="+- 0 3864 3610"/>
                              <a:gd name="T41" fmla="*/ T40 w 297"/>
                              <a:gd name="T42" fmla="+- 0 1984 1730"/>
                              <a:gd name="T43" fmla="*/ 1984 h 298"/>
                              <a:gd name="T44" fmla="+- 0 3896 3610"/>
                              <a:gd name="T45" fmla="*/ T44 w 297"/>
                              <a:gd name="T46" fmla="+- 0 1937 1730"/>
                              <a:gd name="T47" fmla="*/ 1937 h 298"/>
                              <a:gd name="T48" fmla="+- 0 3907 3610"/>
                              <a:gd name="T49" fmla="*/ T48 w 297"/>
                              <a:gd name="T50" fmla="+- 0 1879 1730"/>
                              <a:gd name="T51" fmla="*/ 1879 h 298"/>
                              <a:gd name="T52" fmla="+- 0 3896 3610"/>
                              <a:gd name="T53" fmla="*/ T52 w 297"/>
                              <a:gd name="T54" fmla="+- 0 1821 1730"/>
                              <a:gd name="T55" fmla="*/ 1821 h 298"/>
                              <a:gd name="T56" fmla="+- 0 3864 3610"/>
                              <a:gd name="T57" fmla="*/ T56 w 297"/>
                              <a:gd name="T58" fmla="+- 0 1774 1730"/>
                              <a:gd name="T59" fmla="*/ 1774 h 298"/>
                              <a:gd name="T60" fmla="+- 0 3816 3610"/>
                              <a:gd name="T61" fmla="*/ T60 w 297"/>
                              <a:gd name="T62" fmla="+- 0 1742 1730"/>
                              <a:gd name="T63" fmla="*/ 1742 h 298"/>
                              <a:gd name="T64" fmla="+- 0 3758 3610"/>
                              <a:gd name="T65" fmla="*/ T64 w 297"/>
                              <a:gd name="T66" fmla="+- 0 1730 1730"/>
                              <a:gd name="T67" fmla="*/ 173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Freeform 1059"/>
                        <wps:cNvSpPr>
                          <a:spLocks/>
                        </wps:cNvSpPr>
                        <wps:spPr bwMode="auto">
                          <a:xfrm>
                            <a:off x="3610" y="1730"/>
                            <a:ext cx="297" cy="298"/>
                          </a:xfrm>
                          <a:custGeom>
                            <a:avLst/>
                            <a:gdLst>
                              <a:gd name="T0" fmla="+- 0 3758 3610"/>
                              <a:gd name="T1" fmla="*/ T0 w 297"/>
                              <a:gd name="T2" fmla="+- 0 2028 1730"/>
                              <a:gd name="T3" fmla="*/ 2028 h 298"/>
                              <a:gd name="T4" fmla="+- 0 3816 3610"/>
                              <a:gd name="T5" fmla="*/ T4 w 297"/>
                              <a:gd name="T6" fmla="+- 0 2016 1730"/>
                              <a:gd name="T7" fmla="*/ 2016 h 298"/>
                              <a:gd name="T8" fmla="+- 0 3864 3610"/>
                              <a:gd name="T9" fmla="*/ T8 w 297"/>
                              <a:gd name="T10" fmla="+- 0 1984 1730"/>
                              <a:gd name="T11" fmla="*/ 1984 h 298"/>
                              <a:gd name="T12" fmla="+- 0 3896 3610"/>
                              <a:gd name="T13" fmla="*/ T12 w 297"/>
                              <a:gd name="T14" fmla="+- 0 1937 1730"/>
                              <a:gd name="T15" fmla="*/ 1937 h 298"/>
                              <a:gd name="T16" fmla="+- 0 3907 3610"/>
                              <a:gd name="T17" fmla="*/ T16 w 297"/>
                              <a:gd name="T18" fmla="+- 0 1879 1730"/>
                              <a:gd name="T19" fmla="*/ 1879 h 298"/>
                              <a:gd name="T20" fmla="+- 0 3896 3610"/>
                              <a:gd name="T21" fmla="*/ T20 w 297"/>
                              <a:gd name="T22" fmla="+- 0 1821 1730"/>
                              <a:gd name="T23" fmla="*/ 1821 h 298"/>
                              <a:gd name="T24" fmla="+- 0 3864 3610"/>
                              <a:gd name="T25" fmla="*/ T24 w 297"/>
                              <a:gd name="T26" fmla="+- 0 1774 1730"/>
                              <a:gd name="T27" fmla="*/ 1774 h 298"/>
                              <a:gd name="T28" fmla="+- 0 3816 3610"/>
                              <a:gd name="T29" fmla="*/ T28 w 297"/>
                              <a:gd name="T30" fmla="+- 0 1742 1730"/>
                              <a:gd name="T31" fmla="*/ 1742 h 298"/>
                              <a:gd name="T32" fmla="+- 0 3758 3610"/>
                              <a:gd name="T33" fmla="*/ T32 w 297"/>
                              <a:gd name="T34" fmla="+- 0 1730 1730"/>
                              <a:gd name="T35" fmla="*/ 1730 h 298"/>
                              <a:gd name="T36" fmla="+- 0 3701 3610"/>
                              <a:gd name="T37" fmla="*/ T36 w 297"/>
                              <a:gd name="T38" fmla="+- 0 1742 1730"/>
                              <a:gd name="T39" fmla="*/ 1742 h 298"/>
                              <a:gd name="T40" fmla="+- 0 3653 3610"/>
                              <a:gd name="T41" fmla="*/ T40 w 297"/>
                              <a:gd name="T42" fmla="+- 0 1774 1730"/>
                              <a:gd name="T43" fmla="*/ 1774 h 298"/>
                              <a:gd name="T44" fmla="+- 0 3621 3610"/>
                              <a:gd name="T45" fmla="*/ T44 w 297"/>
                              <a:gd name="T46" fmla="+- 0 1821 1730"/>
                              <a:gd name="T47" fmla="*/ 1821 h 298"/>
                              <a:gd name="T48" fmla="+- 0 3610 3610"/>
                              <a:gd name="T49" fmla="*/ T48 w 297"/>
                              <a:gd name="T50" fmla="+- 0 1879 1730"/>
                              <a:gd name="T51" fmla="*/ 1879 h 298"/>
                              <a:gd name="T52" fmla="+- 0 3621 3610"/>
                              <a:gd name="T53" fmla="*/ T52 w 297"/>
                              <a:gd name="T54" fmla="+- 0 1937 1730"/>
                              <a:gd name="T55" fmla="*/ 1937 h 298"/>
                              <a:gd name="T56" fmla="+- 0 3653 3610"/>
                              <a:gd name="T57" fmla="*/ T56 w 297"/>
                              <a:gd name="T58" fmla="+- 0 1984 1730"/>
                              <a:gd name="T59" fmla="*/ 1984 h 298"/>
                              <a:gd name="T60" fmla="+- 0 3701 3610"/>
                              <a:gd name="T61" fmla="*/ T60 w 297"/>
                              <a:gd name="T62" fmla="+- 0 2016 1730"/>
                              <a:gd name="T63" fmla="*/ 2016 h 298"/>
                              <a:gd name="T64" fmla="+- 0 3758 3610"/>
                              <a:gd name="T65" fmla="*/ T64 w 297"/>
                              <a:gd name="T66" fmla="+- 0 2028 1730"/>
                              <a:gd name="T67" fmla="*/ 202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3" name="Freeform 1058"/>
                        <wps:cNvSpPr>
                          <a:spLocks/>
                        </wps:cNvSpPr>
                        <wps:spPr bwMode="auto">
                          <a:xfrm>
                            <a:off x="4627" y="1735"/>
                            <a:ext cx="298" cy="298"/>
                          </a:xfrm>
                          <a:custGeom>
                            <a:avLst/>
                            <a:gdLst>
                              <a:gd name="T0" fmla="+- 0 4776 4627"/>
                              <a:gd name="T1" fmla="*/ T0 w 298"/>
                              <a:gd name="T2" fmla="+- 0 1735 1735"/>
                              <a:gd name="T3" fmla="*/ 1735 h 298"/>
                              <a:gd name="T4" fmla="+- 0 4718 4627"/>
                              <a:gd name="T5" fmla="*/ T4 w 298"/>
                              <a:gd name="T6" fmla="+- 0 1747 1735"/>
                              <a:gd name="T7" fmla="*/ 1747 h 298"/>
                              <a:gd name="T8" fmla="+- 0 4671 4627"/>
                              <a:gd name="T9" fmla="*/ T8 w 298"/>
                              <a:gd name="T10" fmla="+- 0 1778 1735"/>
                              <a:gd name="T11" fmla="*/ 1778 h 298"/>
                              <a:gd name="T12" fmla="+- 0 4639 4627"/>
                              <a:gd name="T13" fmla="*/ T12 w 298"/>
                              <a:gd name="T14" fmla="+- 0 1826 1735"/>
                              <a:gd name="T15" fmla="*/ 1826 h 298"/>
                              <a:gd name="T16" fmla="+- 0 4627 4627"/>
                              <a:gd name="T17" fmla="*/ T16 w 298"/>
                              <a:gd name="T18" fmla="+- 0 1884 1735"/>
                              <a:gd name="T19" fmla="*/ 1884 h 298"/>
                              <a:gd name="T20" fmla="+- 0 4639 4627"/>
                              <a:gd name="T21" fmla="*/ T20 w 298"/>
                              <a:gd name="T22" fmla="+- 0 1942 1735"/>
                              <a:gd name="T23" fmla="*/ 1942 h 298"/>
                              <a:gd name="T24" fmla="+- 0 4671 4627"/>
                              <a:gd name="T25" fmla="*/ T24 w 298"/>
                              <a:gd name="T26" fmla="+- 0 1989 1735"/>
                              <a:gd name="T27" fmla="*/ 1989 h 298"/>
                              <a:gd name="T28" fmla="+- 0 4718 4627"/>
                              <a:gd name="T29" fmla="*/ T28 w 298"/>
                              <a:gd name="T30" fmla="+- 0 2021 1735"/>
                              <a:gd name="T31" fmla="*/ 2021 h 298"/>
                              <a:gd name="T32" fmla="+- 0 4776 4627"/>
                              <a:gd name="T33" fmla="*/ T32 w 298"/>
                              <a:gd name="T34" fmla="+- 0 2033 1735"/>
                              <a:gd name="T35" fmla="*/ 2033 h 298"/>
                              <a:gd name="T36" fmla="+- 0 4834 4627"/>
                              <a:gd name="T37" fmla="*/ T36 w 298"/>
                              <a:gd name="T38" fmla="+- 0 2021 1735"/>
                              <a:gd name="T39" fmla="*/ 2021 h 298"/>
                              <a:gd name="T40" fmla="+- 0 4881 4627"/>
                              <a:gd name="T41" fmla="*/ T40 w 298"/>
                              <a:gd name="T42" fmla="+- 0 1989 1735"/>
                              <a:gd name="T43" fmla="*/ 1989 h 298"/>
                              <a:gd name="T44" fmla="+- 0 4913 4627"/>
                              <a:gd name="T45" fmla="*/ T44 w 298"/>
                              <a:gd name="T46" fmla="+- 0 1942 1735"/>
                              <a:gd name="T47" fmla="*/ 1942 h 298"/>
                              <a:gd name="T48" fmla="+- 0 4925 4627"/>
                              <a:gd name="T49" fmla="*/ T48 w 298"/>
                              <a:gd name="T50" fmla="+- 0 1884 1735"/>
                              <a:gd name="T51" fmla="*/ 1884 h 298"/>
                              <a:gd name="T52" fmla="+- 0 4913 4627"/>
                              <a:gd name="T53" fmla="*/ T52 w 298"/>
                              <a:gd name="T54" fmla="+- 0 1826 1735"/>
                              <a:gd name="T55" fmla="*/ 1826 h 298"/>
                              <a:gd name="T56" fmla="+- 0 4881 4627"/>
                              <a:gd name="T57" fmla="*/ T56 w 298"/>
                              <a:gd name="T58" fmla="+- 0 1778 1735"/>
                              <a:gd name="T59" fmla="*/ 1778 h 298"/>
                              <a:gd name="T60" fmla="+- 0 4834 4627"/>
                              <a:gd name="T61" fmla="*/ T60 w 298"/>
                              <a:gd name="T62" fmla="+- 0 1747 1735"/>
                              <a:gd name="T63" fmla="*/ 1747 h 298"/>
                              <a:gd name="T64" fmla="+- 0 4776 4627"/>
                              <a:gd name="T65" fmla="*/ T64 w 298"/>
                              <a:gd name="T66" fmla="+- 0 1735 1735"/>
                              <a:gd name="T67" fmla="*/ 173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4" name="Freeform 1057"/>
                        <wps:cNvSpPr>
                          <a:spLocks/>
                        </wps:cNvSpPr>
                        <wps:spPr bwMode="auto">
                          <a:xfrm>
                            <a:off x="4627" y="1735"/>
                            <a:ext cx="298" cy="298"/>
                          </a:xfrm>
                          <a:custGeom>
                            <a:avLst/>
                            <a:gdLst>
                              <a:gd name="T0" fmla="+- 0 4776 4627"/>
                              <a:gd name="T1" fmla="*/ T0 w 298"/>
                              <a:gd name="T2" fmla="+- 0 2033 1735"/>
                              <a:gd name="T3" fmla="*/ 2033 h 298"/>
                              <a:gd name="T4" fmla="+- 0 4834 4627"/>
                              <a:gd name="T5" fmla="*/ T4 w 298"/>
                              <a:gd name="T6" fmla="+- 0 2021 1735"/>
                              <a:gd name="T7" fmla="*/ 2021 h 298"/>
                              <a:gd name="T8" fmla="+- 0 4881 4627"/>
                              <a:gd name="T9" fmla="*/ T8 w 298"/>
                              <a:gd name="T10" fmla="+- 0 1989 1735"/>
                              <a:gd name="T11" fmla="*/ 1989 h 298"/>
                              <a:gd name="T12" fmla="+- 0 4913 4627"/>
                              <a:gd name="T13" fmla="*/ T12 w 298"/>
                              <a:gd name="T14" fmla="+- 0 1942 1735"/>
                              <a:gd name="T15" fmla="*/ 1942 h 298"/>
                              <a:gd name="T16" fmla="+- 0 4925 4627"/>
                              <a:gd name="T17" fmla="*/ T16 w 298"/>
                              <a:gd name="T18" fmla="+- 0 1884 1735"/>
                              <a:gd name="T19" fmla="*/ 1884 h 298"/>
                              <a:gd name="T20" fmla="+- 0 4913 4627"/>
                              <a:gd name="T21" fmla="*/ T20 w 298"/>
                              <a:gd name="T22" fmla="+- 0 1826 1735"/>
                              <a:gd name="T23" fmla="*/ 1826 h 298"/>
                              <a:gd name="T24" fmla="+- 0 4881 4627"/>
                              <a:gd name="T25" fmla="*/ T24 w 298"/>
                              <a:gd name="T26" fmla="+- 0 1778 1735"/>
                              <a:gd name="T27" fmla="*/ 1778 h 298"/>
                              <a:gd name="T28" fmla="+- 0 4834 4627"/>
                              <a:gd name="T29" fmla="*/ T28 w 298"/>
                              <a:gd name="T30" fmla="+- 0 1747 1735"/>
                              <a:gd name="T31" fmla="*/ 1747 h 298"/>
                              <a:gd name="T32" fmla="+- 0 4776 4627"/>
                              <a:gd name="T33" fmla="*/ T32 w 298"/>
                              <a:gd name="T34" fmla="+- 0 1735 1735"/>
                              <a:gd name="T35" fmla="*/ 1735 h 298"/>
                              <a:gd name="T36" fmla="+- 0 4718 4627"/>
                              <a:gd name="T37" fmla="*/ T36 w 298"/>
                              <a:gd name="T38" fmla="+- 0 1747 1735"/>
                              <a:gd name="T39" fmla="*/ 1747 h 298"/>
                              <a:gd name="T40" fmla="+- 0 4671 4627"/>
                              <a:gd name="T41" fmla="*/ T40 w 298"/>
                              <a:gd name="T42" fmla="+- 0 1778 1735"/>
                              <a:gd name="T43" fmla="*/ 1778 h 298"/>
                              <a:gd name="T44" fmla="+- 0 4639 4627"/>
                              <a:gd name="T45" fmla="*/ T44 w 298"/>
                              <a:gd name="T46" fmla="+- 0 1826 1735"/>
                              <a:gd name="T47" fmla="*/ 1826 h 298"/>
                              <a:gd name="T48" fmla="+- 0 4627 4627"/>
                              <a:gd name="T49" fmla="*/ T48 w 298"/>
                              <a:gd name="T50" fmla="+- 0 1884 1735"/>
                              <a:gd name="T51" fmla="*/ 1884 h 298"/>
                              <a:gd name="T52" fmla="+- 0 4639 4627"/>
                              <a:gd name="T53" fmla="*/ T52 w 298"/>
                              <a:gd name="T54" fmla="+- 0 1942 1735"/>
                              <a:gd name="T55" fmla="*/ 1942 h 298"/>
                              <a:gd name="T56" fmla="+- 0 4671 4627"/>
                              <a:gd name="T57" fmla="*/ T56 w 298"/>
                              <a:gd name="T58" fmla="+- 0 1989 1735"/>
                              <a:gd name="T59" fmla="*/ 1989 h 298"/>
                              <a:gd name="T60" fmla="+- 0 4718 4627"/>
                              <a:gd name="T61" fmla="*/ T60 w 298"/>
                              <a:gd name="T62" fmla="+- 0 2021 1735"/>
                              <a:gd name="T63" fmla="*/ 2021 h 298"/>
                              <a:gd name="T64" fmla="+- 0 4776 4627"/>
                              <a:gd name="T65" fmla="*/ T64 w 298"/>
                              <a:gd name="T66" fmla="+- 0 2033 1735"/>
                              <a:gd name="T67" fmla="*/ 20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Freeform 1056"/>
                        <wps:cNvSpPr>
                          <a:spLocks/>
                        </wps:cNvSpPr>
                        <wps:spPr bwMode="auto">
                          <a:xfrm>
                            <a:off x="5644" y="1747"/>
                            <a:ext cx="298" cy="298"/>
                          </a:xfrm>
                          <a:custGeom>
                            <a:avLst/>
                            <a:gdLst>
                              <a:gd name="T0" fmla="+- 0 5793 5644"/>
                              <a:gd name="T1" fmla="*/ T0 w 298"/>
                              <a:gd name="T2" fmla="+- 0 1747 1747"/>
                              <a:gd name="T3" fmla="*/ 1747 h 298"/>
                              <a:gd name="T4" fmla="+- 0 5735 5644"/>
                              <a:gd name="T5" fmla="*/ T4 w 298"/>
                              <a:gd name="T6" fmla="+- 0 1759 1747"/>
                              <a:gd name="T7" fmla="*/ 1759 h 298"/>
                              <a:gd name="T8" fmla="+- 0 5688 5644"/>
                              <a:gd name="T9" fmla="*/ T8 w 298"/>
                              <a:gd name="T10" fmla="+- 0 1791 1747"/>
                              <a:gd name="T11" fmla="*/ 1791 h 298"/>
                              <a:gd name="T12" fmla="+- 0 5656 5644"/>
                              <a:gd name="T13" fmla="*/ T12 w 298"/>
                              <a:gd name="T14" fmla="+- 0 1838 1747"/>
                              <a:gd name="T15" fmla="*/ 1838 h 298"/>
                              <a:gd name="T16" fmla="+- 0 5644 5644"/>
                              <a:gd name="T17" fmla="*/ T16 w 298"/>
                              <a:gd name="T18" fmla="+- 0 1896 1747"/>
                              <a:gd name="T19" fmla="*/ 1896 h 298"/>
                              <a:gd name="T20" fmla="+- 0 5656 5644"/>
                              <a:gd name="T21" fmla="*/ T20 w 298"/>
                              <a:gd name="T22" fmla="+- 0 1954 1747"/>
                              <a:gd name="T23" fmla="*/ 1954 h 298"/>
                              <a:gd name="T24" fmla="+- 0 5688 5644"/>
                              <a:gd name="T25" fmla="*/ T24 w 298"/>
                              <a:gd name="T26" fmla="+- 0 2001 1747"/>
                              <a:gd name="T27" fmla="*/ 2001 h 298"/>
                              <a:gd name="T28" fmla="+- 0 5735 5644"/>
                              <a:gd name="T29" fmla="*/ T28 w 298"/>
                              <a:gd name="T30" fmla="+- 0 2033 1747"/>
                              <a:gd name="T31" fmla="*/ 2033 h 298"/>
                              <a:gd name="T32" fmla="+- 0 5793 5644"/>
                              <a:gd name="T33" fmla="*/ T32 w 298"/>
                              <a:gd name="T34" fmla="+- 0 2045 1747"/>
                              <a:gd name="T35" fmla="*/ 2045 h 298"/>
                              <a:gd name="T36" fmla="+- 0 5851 5644"/>
                              <a:gd name="T37" fmla="*/ T36 w 298"/>
                              <a:gd name="T38" fmla="+- 0 2033 1747"/>
                              <a:gd name="T39" fmla="*/ 2033 h 298"/>
                              <a:gd name="T40" fmla="+- 0 5898 5644"/>
                              <a:gd name="T41" fmla="*/ T40 w 298"/>
                              <a:gd name="T42" fmla="+- 0 2001 1747"/>
                              <a:gd name="T43" fmla="*/ 2001 h 298"/>
                              <a:gd name="T44" fmla="+- 0 5930 5644"/>
                              <a:gd name="T45" fmla="*/ T44 w 298"/>
                              <a:gd name="T46" fmla="+- 0 1954 1747"/>
                              <a:gd name="T47" fmla="*/ 1954 h 298"/>
                              <a:gd name="T48" fmla="+- 0 5942 5644"/>
                              <a:gd name="T49" fmla="*/ T48 w 298"/>
                              <a:gd name="T50" fmla="+- 0 1896 1747"/>
                              <a:gd name="T51" fmla="*/ 1896 h 298"/>
                              <a:gd name="T52" fmla="+- 0 5930 5644"/>
                              <a:gd name="T53" fmla="*/ T52 w 298"/>
                              <a:gd name="T54" fmla="+- 0 1838 1747"/>
                              <a:gd name="T55" fmla="*/ 1838 h 298"/>
                              <a:gd name="T56" fmla="+- 0 5898 5644"/>
                              <a:gd name="T57" fmla="*/ T56 w 298"/>
                              <a:gd name="T58" fmla="+- 0 1791 1747"/>
                              <a:gd name="T59" fmla="*/ 1791 h 298"/>
                              <a:gd name="T60" fmla="+- 0 5851 5644"/>
                              <a:gd name="T61" fmla="*/ T60 w 298"/>
                              <a:gd name="T62" fmla="+- 0 1759 1747"/>
                              <a:gd name="T63" fmla="*/ 1759 h 298"/>
                              <a:gd name="T64" fmla="+- 0 5793 5644"/>
                              <a:gd name="T65" fmla="*/ T64 w 298"/>
                              <a:gd name="T66" fmla="+- 0 1747 1747"/>
                              <a:gd name="T67" fmla="*/ 17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Freeform 1055"/>
                        <wps:cNvSpPr>
                          <a:spLocks/>
                        </wps:cNvSpPr>
                        <wps:spPr bwMode="auto">
                          <a:xfrm>
                            <a:off x="5644" y="1747"/>
                            <a:ext cx="298" cy="298"/>
                          </a:xfrm>
                          <a:custGeom>
                            <a:avLst/>
                            <a:gdLst>
                              <a:gd name="T0" fmla="+- 0 5793 5644"/>
                              <a:gd name="T1" fmla="*/ T0 w 298"/>
                              <a:gd name="T2" fmla="+- 0 2045 1747"/>
                              <a:gd name="T3" fmla="*/ 2045 h 298"/>
                              <a:gd name="T4" fmla="+- 0 5851 5644"/>
                              <a:gd name="T5" fmla="*/ T4 w 298"/>
                              <a:gd name="T6" fmla="+- 0 2033 1747"/>
                              <a:gd name="T7" fmla="*/ 2033 h 298"/>
                              <a:gd name="T8" fmla="+- 0 5898 5644"/>
                              <a:gd name="T9" fmla="*/ T8 w 298"/>
                              <a:gd name="T10" fmla="+- 0 2001 1747"/>
                              <a:gd name="T11" fmla="*/ 2001 h 298"/>
                              <a:gd name="T12" fmla="+- 0 5930 5644"/>
                              <a:gd name="T13" fmla="*/ T12 w 298"/>
                              <a:gd name="T14" fmla="+- 0 1954 1747"/>
                              <a:gd name="T15" fmla="*/ 1954 h 298"/>
                              <a:gd name="T16" fmla="+- 0 5942 5644"/>
                              <a:gd name="T17" fmla="*/ T16 w 298"/>
                              <a:gd name="T18" fmla="+- 0 1896 1747"/>
                              <a:gd name="T19" fmla="*/ 1896 h 298"/>
                              <a:gd name="T20" fmla="+- 0 5930 5644"/>
                              <a:gd name="T21" fmla="*/ T20 w 298"/>
                              <a:gd name="T22" fmla="+- 0 1838 1747"/>
                              <a:gd name="T23" fmla="*/ 1838 h 298"/>
                              <a:gd name="T24" fmla="+- 0 5898 5644"/>
                              <a:gd name="T25" fmla="*/ T24 w 298"/>
                              <a:gd name="T26" fmla="+- 0 1791 1747"/>
                              <a:gd name="T27" fmla="*/ 1791 h 298"/>
                              <a:gd name="T28" fmla="+- 0 5851 5644"/>
                              <a:gd name="T29" fmla="*/ T28 w 298"/>
                              <a:gd name="T30" fmla="+- 0 1759 1747"/>
                              <a:gd name="T31" fmla="*/ 1759 h 298"/>
                              <a:gd name="T32" fmla="+- 0 5793 5644"/>
                              <a:gd name="T33" fmla="*/ T32 w 298"/>
                              <a:gd name="T34" fmla="+- 0 1747 1747"/>
                              <a:gd name="T35" fmla="*/ 1747 h 298"/>
                              <a:gd name="T36" fmla="+- 0 5735 5644"/>
                              <a:gd name="T37" fmla="*/ T36 w 298"/>
                              <a:gd name="T38" fmla="+- 0 1759 1747"/>
                              <a:gd name="T39" fmla="*/ 1759 h 298"/>
                              <a:gd name="T40" fmla="+- 0 5688 5644"/>
                              <a:gd name="T41" fmla="*/ T40 w 298"/>
                              <a:gd name="T42" fmla="+- 0 1791 1747"/>
                              <a:gd name="T43" fmla="*/ 1791 h 298"/>
                              <a:gd name="T44" fmla="+- 0 5656 5644"/>
                              <a:gd name="T45" fmla="*/ T44 w 298"/>
                              <a:gd name="T46" fmla="+- 0 1838 1747"/>
                              <a:gd name="T47" fmla="*/ 1838 h 298"/>
                              <a:gd name="T48" fmla="+- 0 5644 5644"/>
                              <a:gd name="T49" fmla="*/ T48 w 298"/>
                              <a:gd name="T50" fmla="+- 0 1896 1747"/>
                              <a:gd name="T51" fmla="*/ 1896 h 298"/>
                              <a:gd name="T52" fmla="+- 0 5656 5644"/>
                              <a:gd name="T53" fmla="*/ T52 w 298"/>
                              <a:gd name="T54" fmla="+- 0 1954 1747"/>
                              <a:gd name="T55" fmla="*/ 1954 h 298"/>
                              <a:gd name="T56" fmla="+- 0 5688 5644"/>
                              <a:gd name="T57" fmla="*/ T56 w 298"/>
                              <a:gd name="T58" fmla="+- 0 2001 1747"/>
                              <a:gd name="T59" fmla="*/ 2001 h 298"/>
                              <a:gd name="T60" fmla="+- 0 5735 5644"/>
                              <a:gd name="T61" fmla="*/ T60 w 298"/>
                              <a:gd name="T62" fmla="+- 0 2033 1747"/>
                              <a:gd name="T63" fmla="*/ 2033 h 298"/>
                              <a:gd name="T64" fmla="+- 0 5793 5644"/>
                              <a:gd name="T65" fmla="*/ T64 w 298"/>
                              <a:gd name="T66" fmla="+- 0 2045 1747"/>
                              <a:gd name="T67" fmla="*/ 20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7" name="Freeform 1054"/>
                        <wps:cNvSpPr>
                          <a:spLocks/>
                        </wps:cNvSpPr>
                        <wps:spPr bwMode="auto">
                          <a:xfrm>
                            <a:off x="6660" y="1752"/>
                            <a:ext cx="297" cy="298"/>
                          </a:xfrm>
                          <a:custGeom>
                            <a:avLst/>
                            <a:gdLst>
                              <a:gd name="T0" fmla="+- 0 6809 6660"/>
                              <a:gd name="T1" fmla="*/ T0 w 297"/>
                              <a:gd name="T2" fmla="+- 0 1752 1752"/>
                              <a:gd name="T3" fmla="*/ 1752 h 298"/>
                              <a:gd name="T4" fmla="+- 0 6751 6660"/>
                              <a:gd name="T5" fmla="*/ T4 w 297"/>
                              <a:gd name="T6" fmla="+- 0 1764 1752"/>
                              <a:gd name="T7" fmla="*/ 1764 h 298"/>
                              <a:gd name="T8" fmla="+- 0 6703 6660"/>
                              <a:gd name="T9" fmla="*/ T8 w 297"/>
                              <a:gd name="T10" fmla="+- 0 1796 1752"/>
                              <a:gd name="T11" fmla="*/ 1796 h 298"/>
                              <a:gd name="T12" fmla="+- 0 6671 6660"/>
                              <a:gd name="T13" fmla="*/ T12 w 297"/>
                              <a:gd name="T14" fmla="+- 0 1843 1752"/>
                              <a:gd name="T15" fmla="*/ 1843 h 298"/>
                              <a:gd name="T16" fmla="+- 0 6660 6660"/>
                              <a:gd name="T17" fmla="*/ T16 w 297"/>
                              <a:gd name="T18" fmla="+- 0 1901 1752"/>
                              <a:gd name="T19" fmla="*/ 1901 h 298"/>
                              <a:gd name="T20" fmla="+- 0 6671 6660"/>
                              <a:gd name="T21" fmla="*/ T20 w 297"/>
                              <a:gd name="T22" fmla="+- 0 1959 1752"/>
                              <a:gd name="T23" fmla="*/ 1959 h 298"/>
                              <a:gd name="T24" fmla="+- 0 6703 6660"/>
                              <a:gd name="T25" fmla="*/ T24 w 297"/>
                              <a:gd name="T26" fmla="+- 0 2006 1752"/>
                              <a:gd name="T27" fmla="*/ 2006 h 298"/>
                              <a:gd name="T28" fmla="+- 0 6751 6660"/>
                              <a:gd name="T29" fmla="*/ T28 w 297"/>
                              <a:gd name="T30" fmla="+- 0 2038 1752"/>
                              <a:gd name="T31" fmla="*/ 2038 h 298"/>
                              <a:gd name="T32" fmla="+- 0 6809 6660"/>
                              <a:gd name="T33" fmla="*/ T32 w 297"/>
                              <a:gd name="T34" fmla="+- 0 2050 1752"/>
                              <a:gd name="T35" fmla="*/ 2050 h 298"/>
                              <a:gd name="T36" fmla="+- 0 6866 6660"/>
                              <a:gd name="T37" fmla="*/ T36 w 297"/>
                              <a:gd name="T38" fmla="+- 0 2038 1752"/>
                              <a:gd name="T39" fmla="*/ 2038 h 298"/>
                              <a:gd name="T40" fmla="+- 0 6914 6660"/>
                              <a:gd name="T41" fmla="*/ T40 w 297"/>
                              <a:gd name="T42" fmla="+- 0 2006 1752"/>
                              <a:gd name="T43" fmla="*/ 2006 h 298"/>
                              <a:gd name="T44" fmla="+- 0 6946 6660"/>
                              <a:gd name="T45" fmla="*/ T44 w 297"/>
                              <a:gd name="T46" fmla="+- 0 1959 1752"/>
                              <a:gd name="T47" fmla="*/ 1959 h 298"/>
                              <a:gd name="T48" fmla="+- 0 6957 6660"/>
                              <a:gd name="T49" fmla="*/ T48 w 297"/>
                              <a:gd name="T50" fmla="+- 0 1901 1752"/>
                              <a:gd name="T51" fmla="*/ 1901 h 298"/>
                              <a:gd name="T52" fmla="+- 0 6946 6660"/>
                              <a:gd name="T53" fmla="*/ T52 w 297"/>
                              <a:gd name="T54" fmla="+- 0 1843 1752"/>
                              <a:gd name="T55" fmla="*/ 1843 h 298"/>
                              <a:gd name="T56" fmla="+- 0 6914 6660"/>
                              <a:gd name="T57" fmla="*/ T56 w 297"/>
                              <a:gd name="T58" fmla="+- 0 1796 1752"/>
                              <a:gd name="T59" fmla="*/ 1796 h 298"/>
                              <a:gd name="T60" fmla="+- 0 6866 6660"/>
                              <a:gd name="T61" fmla="*/ T60 w 297"/>
                              <a:gd name="T62" fmla="+- 0 1764 1752"/>
                              <a:gd name="T63" fmla="*/ 1764 h 298"/>
                              <a:gd name="T64" fmla="+- 0 6809 6660"/>
                              <a:gd name="T65" fmla="*/ T64 w 297"/>
                              <a:gd name="T66" fmla="+- 0 1752 1752"/>
                              <a:gd name="T67" fmla="*/ 175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Freeform 1053"/>
                        <wps:cNvSpPr>
                          <a:spLocks/>
                        </wps:cNvSpPr>
                        <wps:spPr bwMode="auto">
                          <a:xfrm>
                            <a:off x="6660" y="1752"/>
                            <a:ext cx="297" cy="298"/>
                          </a:xfrm>
                          <a:custGeom>
                            <a:avLst/>
                            <a:gdLst>
                              <a:gd name="T0" fmla="+- 0 6809 6660"/>
                              <a:gd name="T1" fmla="*/ T0 w 297"/>
                              <a:gd name="T2" fmla="+- 0 2050 1752"/>
                              <a:gd name="T3" fmla="*/ 2050 h 298"/>
                              <a:gd name="T4" fmla="+- 0 6866 6660"/>
                              <a:gd name="T5" fmla="*/ T4 w 297"/>
                              <a:gd name="T6" fmla="+- 0 2038 1752"/>
                              <a:gd name="T7" fmla="*/ 2038 h 298"/>
                              <a:gd name="T8" fmla="+- 0 6914 6660"/>
                              <a:gd name="T9" fmla="*/ T8 w 297"/>
                              <a:gd name="T10" fmla="+- 0 2006 1752"/>
                              <a:gd name="T11" fmla="*/ 2006 h 298"/>
                              <a:gd name="T12" fmla="+- 0 6946 6660"/>
                              <a:gd name="T13" fmla="*/ T12 w 297"/>
                              <a:gd name="T14" fmla="+- 0 1959 1752"/>
                              <a:gd name="T15" fmla="*/ 1959 h 298"/>
                              <a:gd name="T16" fmla="+- 0 6957 6660"/>
                              <a:gd name="T17" fmla="*/ T16 w 297"/>
                              <a:gd name="T18" fmla="+- 0 1901 1752"/>
                              <a:gd name="T19" fmla="*/ 1901 h 298"/>
                              <a:gd name="T20" fmla="+- 0 6946 6660"/>
                              <a:gd name="T21" fmla="*/ T20 w 297"/>
                              <a:gd name="T22" fmla="+- 0 1843 1752"/>
                              <a:gd name="T23" fmla="*/ 1843 h 298"/>
                              <a:gd name="T24" fmla="+- 0 6914 6660"/>
                              <a:gd name="T25" fmla="*/ T24 w 297"/>
                              <a:gd name="T26" fmla="+- 0 1796 1752"/>
                              <a:gd name="T27" fmla="*/ 1796 h 298"/>
                              <a:gd name="T28" fmla="+- 0 6866 6660"/>
                              <a:gd name="T29" fmla="*/ T28 w 297"/>
                              <a:gd name="T30" fmla="+- 0 1764 1752"/>
                              <a:gd name="T31" fmla="*/ 1764 h 298"/>
                              <a:gd name="T32" fmla="+- 0 6809 6660"/>
                              <a:gd name="T33" fmla="*/ T32 w 297"/>
                              <a:gd name="T34" fmla="+- 0 1752 1752"/>
                              <a:gd name="T35" fmla="*/ 1752 h 298"/>
                              <a:gd name="T36" fmla="+- 0 6751 6660"/>
                              <a:gd name="T37" fmla="*/ T36 w 297"/>
                              <a:gd name="T38" fmla="+- 0 1764 1752"/>
                              <a:gd name="T39" fmla="*/ 1764 h 298"/>
                              <a:gd name="T40" fmla="+- 0 6703 6660"/>
                              <a:gd name="T41" fmla="*/ T40 w 297"/>
                              <a:gd name="T42" fmla="+- 0 1796 1752"/>
                              <a:gd name="T43" fmla="*/ 1796 h 298"/>
                              <a:gd name="T44" fmla="+- 0 6671 6660"/>
                              <a:gd name="T45" fmla="*/ T44 w 297"/>
                              <a:gd name="T46" fmla="+- 0 1843 1752"/>
                              <a:gd name="T47" fmla="*/ 1843 h 298"/>
                              <a:gd name="T48" fmla="+- 0 6660 6660"/>
                              <a:gd name="T49" fmla="*/ T48 w 297"/>
                              <a:gd name="T50" fmla="+- 0 1901 1752"/>
                              <a:gd name="T51" fmla="*/ 1901 h 298"/>
                              <a:gd name="T52" fmla="+- 0 6671 6660"/>
                              <a:gd name="T53" fmla="*/ T52 w 297"/>
                              <a:gd name="T54" fmla="+- 0 1959 1752"/>
                              <a:gd name="T55" fmla="*/ 1959 h 298"/>
                              <a:gd name="T56" fmla="+- 0 6703 6660"/>
                              <a:gd name="T57" fmla="*/ T56 w 297"/>
                              <a:gd name="T58" fmla="+- 0 2006 1752"/>
                              <a:gd name="T59" fmla="*/ 2006 h 298"/>
                              <a:gd name="T60" fmla="+- 0 6751 6660"/>
                              <a:gd name="T61" fmla="*/ T60 w 297"/>
                              <a:gd name="T62" fmla="+- 0 2038 1752"/>
                              <a:gd name="T63" fmla="*/ 2038 h 298"/>
                              <a:gd name="T64" fmla="+- 0 6809 6660"/>
                              <a:gd name="T65" fmla="*/ T64 w 297"/>
                              <a:gd name="T66" fmla="+- 0 2050 1752"/>
                              <a:gd name="T67" fmla="*/ 20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9" name="Line 1052"/>
                        <wps:cNvCnPr>
                          <a:cxnSpLocks noChangeShapeType="1"/>
                        </wps:cNvCnPr>
                        <wps:spPr bwMode="auto">
                          <a:xfrm>
                            <a:off x="3759" y="1572"/>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10" name="Picture 10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47" y="1745"/>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1" name="Line 1050"/>
                        <wps:cNvCnPr>
                          <a:cxnSpLocks noChangeShapeType="1"/>
                        </wps:cNvCnPr>
                        <wps:spPr bwMode="auto">
                          <a:xfrm>
                            <a:off x="6806" y="160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12" name="Picture 10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20" y="1727"/>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3" name="Line 1048"/>
                        <wps:cNvCnPr>
                          <a:cxnSpLocks noChangeShapeType="1"/>
                        </wps:cNvCnPr>
                        <wps:spPr bwMode="auto">
                          <a:xfrm>
                            <a:off x="4767" y="158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4" name="Line 1047"/>
                        <wps:cNvCnPr>
                          <a:cxnSpLocks noChangeShapeType="1"/>
                        </wps:cNvCnPr>
                        <wps:spPr bwMode="auto">
                          <a:xfrm>
                            <a:off x="5789" y="158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5" name="Line 1046"/>
                        <wps:cNvCnPr>
                          <a:cxnSpLocks noChangeShapeType="1"/>
                        </wps:cNvCnPr>
                        <wps:spPr bwMode="auto">
                          <a:xfrm>
                            <a:off x="4762" y="1588"/>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6" name="Freeform 1045"/>
                        <wps:cNvSpPr>
                          <a:spLocks/>
                        </wps:cNvSpPr>
                        <wps:spPr bwMode="auto">
                          <a:xfrm>
                            <a:off x="3610" y="1730"/>
                            <a:ext cx="297" cy="298"/>
                          </a:xfrm>
                          <a:custGeom>
                            <a:avLst/>
                            <a:gdLst>
                              <a:gd name="T0" fmla="+- 0 3758 3610"/>
                              <a:gd name="T1" fmla="*/ T0 w 297"/>
                              <a:gd name="T2" fmla="+- 0 1730 1730"/>
                              <a:gd name="T3" fmla="*/ 1730 h 298"/>
                              <a:gd name="T4" fmla="+- 0 3701 3610"/>
                              <a:gd name="T5" fmla="*/ T4 w 297"/>
                              <a:gd name="T6" fmla="+- 0 1742 1730"/>
                              <a:gd name="T7" fmla="*/ 1742 h 298"/>
                              <a:gd name="T8" fmla="+- 0 3653 3610"/>
                              <a:gd name="T9" fmla="*/ T8 w 297"/>
                              <a:gd name="T10" fmla="+- 0 1774 1730"/>
                              <a:gd name="T11" fmla="*/ 1774 h 298"/>
                              <a:gd name="T12" fmla="+- 0 3621 3610"/>
                              <a:gd name="T13" fmla="*/ T12 w 297"/>
                              <a:gd name="T14" fmla="+- 0 1821 1730"/>
                              <a:gd name="T15" fmla="*/ 1821 h 298"/>
                              <a:gd name="T16" fmla="+- 0 3610 3610"/>
                              <a:gd name="T17" fmla="*/ T16 w 297"/>
                              <a:gd name="T18" fmla="+- 0 1879 1730"/>
                              <a:gd name="T19" fmla="*/ 1879 h 298"/>
                              <a:gd name="T20" fmla="+- 0 3621 3610"/>
                              <a:gd name="T21" fmla="*/ T20 w 297"/>
                              <a:gd name="T22" fmla="+- 0 1937 1730"/>
                              <a:gd name="T23" fmla="*/ 1937 h 298"/>
                              <a:gd name="T24" fmla="+- 0 3653 3610"/>
                              <a:gd name="T25" fmla="*/ T24 w 297"/>
                              <a:gd name="T26" fmla="+- 0 1984 1730"/>
                              <a:gd name="T27" fmla="*/ 1984 h 298"/>
                              <a:gd name="T28" fmla="+- 0 3701 3610"/>
                              <a:gd name="T29" fmla="*/ T28 w 297"/>
                              <a:gd name="T30" fmla="+- 0 2016 1730"/>
                              <a:gd name="T31" fmla="*/ 2016 h 298"/>
                              <a:gd name="T32" fmla="+- 0 3758 3610"/>
                              <a:gd name="T33" fmla="*/ T32 w 297"/>
                              <a:gd name="T34" fmla="+- 0 2028 1730"/>
                              <a:gd name="T35" fmla="*/ 2028 h 298"/>
                              <a:gd name="T36" fmla="+- 0 3816 3610"/>
                              <a:gd name="T37" fmla="*/ T36 w 297"/>
                              <a:gd name="T38" fmla="+- 0 2016 1730"/>
                              <a:gd name="T39" fmla="*/ 2016 h 298"/>
                              <a:gd name="T40" fmla="+- 0 3864 3610"/>
                              <a:gd name="T41" fmla="*/ T40 w 297"/>
                              <a:gd name="T42" fmla="+- 0 1984 1730"/>
                              <a:gd name="T43" fmla="*/ 1984 h 298"/>
                              <a:gd name="T44" fmla="+- 0 3896 3610"/>
                              <a:gd name="T45" fmla="*/ T44 w 297"/>
                              <a:gd name="T46" fmla="+- 0 1937 1730"/>
                              <a:gd name="T47" fmla="*/ 1937 h 298"/>
                              <a:gd name="T48" fmla="+- 0 3907 3610"/>
                              <a:gd name="T49" fmla="*/ T48 w 297"/>
                              <a:gd name="T50" fmla="+- 0 1879 1730"/>
                              <a:gd name="T51" fmla="*/ 1879 h 298"/>
                              <a:gd name="T52" fmla="+- 0 3896 3610"/>
                              <a:gd name="T53" fmla="*/ T52 w 297"/>
                              <a:gd name="T54" fmla="+- 0 1821 1730"/>
                              <a:gd name="T55" fmla="*/ 1821 h 298"/>
                              <a:gd name="T56" fmla="+- 0 3864 3610"/>
                              <a:gd name="T57" fmla="*/ T56 w 297"/>
                              <a:gd name="T58" fmla="+- 0 1774 1730"/>
                              <a:gd name="T59" fmla="*/ 1774 h 298"/>
                              <a:gd name="T60" fmla="+- 0 3816 3610"/>
                              <a:gd name="T61" fmla="*/ T60 w 297"/>
                              <a:gd name="T62" fmla="+- 0 1742 1730"/>
                              <a:gd name="T63" fmla="*/ 1742 h 298"/>
                              <a:gd name="T64" fmla="+- 0 3758 3610"/>
                              <a:gd name="T65" fmla="*/ T64 w 297"/>
                              <a:gd name="T66" fmla="+- 0 1730 1730"/>
                              <a:gd name="T67" fmla="*/ 173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7" name="Picture 10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0" y="1740"/>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8" name="Freeform 1043"/>
                        <wps:cNvSpPr>
                          <a:spLocks/>
                        </wps:cNvSpPr>
                        <wps:spPr bwMode="auto">
                          <a:xfrm>
                            <a:off x="3610" y="1730"/>
                            <a:ext cx="297" cy="298"/>
                          </a:xfrm>
                          <a:custGeom>
                            <a:avLst/>
                            <a:gdLst>
                              <a:gd name="T0" fmla="+- 0 3758 3610"/>
                              <a:gd name="T1" fmla="*/ T0 w 297"/>
                              <a:gd name="T2" fmla="+- 0 2028 1730"/>
                              <a:gd name="T3" fmla="*/ 2028 h 298"/>
                              <a:gd name="T4" fmla="+- 0 3816 3610"/>
                              <a:gd name="T5" fmla="*/ T4 w 297"/>
                              <a:gd name="T6" fmla="+- 0 2016 1730"/>
                              <a:gd name="T7" fmla="*/ 2016 h 298"/>
                              <a:gd name="T8" fmla="+- 0 3864 3610"/>
                              <a:gd name="T9" fmla="*/ T8 w 297"/>
                              <a:gd name="T10" fmla="+- 0 1984 1730"/>
                              <a:gd name="T11" fmla="*/ 1984 h 298"/>
                              <a:gd name="T12" fmla="+- 0 3896 3610"/>
                              <a:gd name="T13" fmla="*/ T12 w 297"/>
                              <a:gd name="T14" fmla="+- 0 1937 1730"/>
                              <a:gd name="T15" fmla="*/ 1937 h 298"/>
                              <a:gd name="T16" fmla="+- 0 3907 3610"/>
                              <a:gd name="T17" fmla="*/ T16 w 297"/>
                              <a:gd name="T18" fmla="+- 0 1879 1730"/>
                              <a:gd name="T19" fmla="*/ 1879 h 298"/>
                              <a:gd name="T20" fmla="+- 0 3896 3610"/>
                              <a:gd name="T21" fmla="*/ T20 w 297"/>
                              <a:gd name="T22" fmla="+- 0 1821 1730"/>
                              <a:gd name="T23" fmla="*/ 1821 h 298"/>
                              <a:gd name="T24" fmla="+- 0 3864 3610"/>
                              <a:gd name="T25" fmla="*/ T24 w 297"/>
                              <a:gd name="T26" fmla="+- 0 1774 1730"/>
                              <a:gd name="T27" fmla="*/ 1774 h 298"/>
                              <a:gd name="T28" fmla="+- 0 3816 3610"/>
                              <a:gd name="T29" fmla="*/ T28 w 297"/>
                              <a:gd name="T30" fmla="+- 0 1742 1730"/>
                              <a:gd name="T31" fmla="*/ 1742 h 298"/>
                              <a:gd name="T32" fmla="+- 0 3758 3610"/>
                              <a:gd name="T33" fmla="*/ T32 w 297"/>
                              <a:gd name="T34" fmla="+- 0 1730 1730"/>
                              <a:gd name="T35" fmla="*/ 1730 h 298"/>
                              <a:gd name="T36" fmla="+- 0 3701 3610"/>
                              <a:gd name="T37" fmla="*/ T36 w 297"/>
                              <a:gd name="T38" fmla="+- 0 1742 1730"/>
                              <a:gd name="T39" fmla="*/ 1742 h 298"/>
                              <a:gd name="T40" fmla="+- 0 3653 3610"/>
                              <a:gd name="T41" fmla="*/ T40 w 297"/>
                              <a:gd name="T42" fmla="+- 0 1774 1730"/>
                              <a:gd name="T43" fmla="*/ 1774 h 298"/>
                              <a:gd name="T44" fmla="+- 0 3621 3610"/>
                              <a:gd name="T45" fmla="*/ T44 w 297"/>
                              <a:gd name="T46" fmla="+- 0 1821 1730"/>
                              <a:gd name="T47" fmla="*/ 1821 h 298"/>
                              <a:gd name="T48" fmla="+- 0 3610 3610"/>
                              <a:gd name="T49" fmla="*/ T48 w 297"/>
                              <a:gd name="T50" fmla="+- 0 1879 1730"/>
                              <a:gd name="T51" fmla="*/ 1879 h 298"/>
                              <a:gd name="T52" fmla="+- 0 3621 3610"/>
                              <a:gd name="T53" fmla="*/ T52 w 297"/>
                              <a:gd name="T54" fmla="+- 0 1937 1730"/>
                              <a:gd name="T55" fmla="*/ 1937 h 298"/>
                              <a:gd name="T56" fmla="+- 0 3653 3610"/>
                              <a:gd name="T57" fmla="*/ T56 w 297"/>
                              <a:gd name="T58" fmla="+- 0 1984 1730"/>
                              <a:gd name="T59" fmla="*/ 1984 h 298"/>
                              <a:gd name="T60" fmla="+- 0 3701 3610"/>
                              <a:gd name="T61" fmla="*/ T60 w 297"/>
                              <a:gd name="T62" fmla="+- 0 2016 1730"/>
                              <a:gd name="T63" fmla="*/ 2016 h 298"/>
                              <a:gd name="T64" fmla="+- 0 3758 3610"/>
                              <a:gd name="T65" fmla="*/ T64 w 297"/>
                              <a:gd name="T66" fmla="+- 0 2028 1730"/>
                              <a:gd name="T67" fmla="*/ 202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9" name="Freeform 1042"/>
                        <wps:cNvSpPr>
                          <a:spLocks/>
                        </wps:cNvSpPr>
                        <wps:spPr bwMode="auto">
                          <a:xfrm>
                            <a:off x="4627" y="1735"/>
                            <a:ext cx="298" cy="298"/>
                          </a:xfrm>
                          <a:custGeom>
                            <a:avLst/>
                            <a:gdLst>
                              <a:gd name="T0" fmla="+- 0 4776 4627"/>
                              <a:gd name="T1" fmla="*/ T0 w 298"/>
                              <a:gd name="T2" fmla="+- 0 1735 1735"/>
                              <a:gd name="T3" fmla="*/ 1735 h 298"/>
                              <a:gd name="T4" fmla="+- 0 4718 4627"/>
                              <a:gd name="T5" fmla="*/ T4 w 298"/>
                              <a:gd name="T6" fmla="+- 0 1747 1735"/>
                              <a:gd name="T7" fmla="*/ 1747 h 298"/>
                              <a:gd name="T8" fmla="+- 0 4671 4627"/>
                              <a:gd name="T9" fmla="*/ T8 w 298"/>
                              <a:gd name="T10" fmla="+- 0 1778 1735"/>
                              <a:gd name="T11" fmla="*/ 1778 h 298"/>
                              <a:gd name="T12" fmla="+- 0 4639 4627"/>
                              <a:gd name="T13" fmla="*/ T12 w 298"/>
                              <a:gd name="T14" fmla="+- 0 1826 1735"/>
                              <a:gd name="T15" fmla="*/ 1826 h 298"/>
                              <a:gd name="T16" fmla="+- 0 4627 4627"/>
                              <a:gd name="T17" fmla="*/ T16 w 298"/>
                              <a:gd name="T18" fmla="+- 0 1884 1735"/>
                              <a:gd name="T19" fmla="*/ 1884 h 298"/>
                              <a:gd name="T20" fmla="+- 0 4639 4627"/>
                              <a:gd name="T21" fmla="*/ T20 w 298"/>
                              <a:gd name="T22" fmla="+- 0 1942 1735"/>
                              <a:gd name="T23" fmla="*/ 1942 h 298"/>
                              <a:gd name="T24" fmla="+- 0 4671 4627"/>
                              <a:gd name="T25" fmla="*/ T24 w 298"/>
                              <a:gd name="T26" fmla="+- 0 1989 1735"/>
                              <a:gd name="T27" fmla="*/ 1989 h 298"/>
                              <a:gd name="T28" fmla="+- 0 4718 4627"/>
                              <a:gd name="T29" fmla="*/ T28 w 298"/>
                              <a:gd name="T30" fmla="+- 0 2021 1735"/>
                              <a:gd name="T31" fmla="*/ 2021 h 298"/>
                              <a:gd name="T32" fmla="+- 0 4776 4627"/>
                              <a:gd name="T33" fmla="*/ T32 w 298"/>
                              <a:gd name="T34" fmla="+- 0 2033 1735"/>
                              <a:gd name="T35" fmla="*/ 2033 h 298"/>
                              <a:gd name="T36" fmla="+- 0 4834 4627"/>
                              <a:gd name="T37" fmla="*/ T36 w 298"/>
                              <a:gd name="T38" fmla="+- 0 2021 1735"/>
                              <a:gd name="T39" fmla="*/ 2021 h 298"/>
                              <a:gd name="T40" fmla="+- 0 4881 4627"/>
                              <a:gd name="T41" fmla="*/ T40 w 298"/>
                              <a:gd name="T42" fmla="+- 0 1989 1735"/>
                              <a:gd name="T43" fmla="*/ 1989 h 298"/>
                              <a:gd name="T44" fmla="+- 0 4913 4627"/>
                              <a:gd name="T45" fmla="*/ T44 w 298"/>
                              <a:gd name="T46" fmla="+- 0 1942 1735"/>
                              <a:gd name="T47" fmla="*/ 1942 h 298"/>
                              <a:gd name="T48" fmla="+- 0 4925 4627"/>
                              <a:gd name="T49" fmla="*/ T48 w 298"/>
                              <a:gd name="T50" fmla="+- 0 1884 1735"/>
                              <a:gd name="T51" fmla="*/ 1884 h 298"/>
                              <a:gd name="T52" fmla="+- 0 4913 4627"/>
                              <a:gd name="T53" fmla="*/ T52 w 298"/>
                              <a:gd name="T54" fmla="+- 0 1826 1735"/>
                              <a:gd name="T55" fmla="*/ 1826 h 298"/>
                              <a:gd name="T56" fmla="+- 0 4881 4627"/>
                              <a:gd name="T57" fmla="*/ T56 w 298"/>
                              <a:gd name="T58" fmla="+- 0 1778 1735"/>
                              <a:gd name="T59" fmla="*/ 1778 h 298"/>
                              <a:gd name="T60" fmla="+- 0 4834 4627"/>
                              <a:gd name="T61" fmla="*/ T60 w 298"/>
                              <a:gd name="T62" fmla="+- 0 1747 1735"/>
                              <a:gd name="T63" fmla="*/ 1747 h 298"/>
                              <a:gd name="T64" fmla="+- 0 4776 4627"/>
                              <a:gd name="T65" fmla="*/ T64 w 298"/>
                              <a:gd name="T66" fmla="+- 0 1735 1735"/>
                              <a:gd name="T67" fmla="*/ 173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 name="Freeform 1041"/>
                        <wps:cNvSpPr>
                          <a:spLocks/>
                        </wps:cNvSpPr>
                        <wps:spPr bwMode="auto">
                          <a:xfrm>
                            <a:off x="4627" y="1735"/>
                            <a:ext cx="298" cy="298"/>
                          </a:xfrm>
                          <a:custGeom>
                            <a:avLst/>
                            <a:gdLst>
                              <a:gd name="T0" fmla="+- 0 4776 4627"/>
                              <a:gd name="T1" fmla="*/ T0 w 298"/>
                              <a:gd name="T2" fmla="+- 0 2033 1735"/>
                              <a:gd name="T3" fmla="*/ 2033 h 298"/>
                              <a:gd name="T4" fmla="+- 0 4834 4627"/>
                              <a:gd name="T5" fmla="*/ T4 w 298"/>
                              <a:gd name="T6" fmla="+- 0 2021 1735"/>
                              <a:gd name="T7" fmla="*/ 2021 h 298"/>
                              <a:gd name="T8" fmla="+- 0 4881 4627"/>
                              <a:gd name="T9" fmla="*/ T8 w 298"/>
                              <a:gd name="T10" fmla="+- 0 1989 1735"/>
                              <a:gd name="T11" fmla="*/ 1989 h 298"/>
                              <a:gd name="T12" fmla="+- 0 4913 4627"/>
                              <a:gd name="T13" fmla="*/ T12 w 298"/>
                              <a:gd name="T14" fmla="+- 0 1942 1735"/>
                              <a:gd name="T15" fmla="*/ 1942 h 298"/>
                              <a:gd name="T16" fmla="+- 0 4925 4627"/>
                              <a:gd name="T17" fmla="*/ T16 w 298"/>
                              <a:gd name="T18" fmla="+- 0 1884 1735"/>
                              <a:gd name="T19" fmla="*/ 1884 h 298"/>
                              <a:gd name="T20" fmla="+- 0 4913 4627"/>
                              <a:gd name="T21" fmla="*/ T20 w 298"/>
                              <a:gd name="T22" fmla="+- 0 1826 1735"/>
                              <a:gd name="T23" fmla="*/ 1826 h 298"/>
                              <a:gd name="T24" fmla="+- 0 4881 4627"/>
                              <a:gd name="T25" fmla="*/ T24 w 298"/>
                              <a:gd name="T26" fmla="+- 0 1778 1735"/>
                              <a:gd name="T27" fmla="*/ 1778 h 298"/>
                              <a:gd name="T28" fmla="+- 0 4834 4627"/>
                              <a:gd name="T29" fmla="*/ T28 w 298"/>
                              <a:gd name="T30" fmla="+- 0 1747 1735"/>
                              <a:gd name="T31" fmla="*/ 1747 h 298"/>
                              <a:gd name="T32" fmla="+- 0 4776 4627"/>
                              <a:gd name="T33" fmla="*/ T32 w 298"/>
                              <a:gd name="T34" fmla="+- 0 1735 1735"/>
                              <a:gd name="T35" fmla="*/ 1735 h 298"/>
                              <a:gd name="T36" fmla="+- 0 4718 4627"/>
                              <a:gd name="T37" fmla="*/ T36 w 298"/>
                              <a:gd name="T38" fmla="+- 0 1747 1735"/>
                              <a:gd name="T39" fmla="*/ 1747 h 298"/>
                              <a:gd name="T40" fmla="+- 0 4671 4627"/>
                              <a:gd name="T41" fmla="*/ T40 w 298"/>
                              <a:gd name="T42" fmla="+- 0 1778 1735"/>
                              <a:gd name="T43" fmla="*/ 1778 h 298"/>
                              <a:gd name="T44" fmla="+- 0 4639 4627"/>
                              <a:gd name="T45" fmla="*/ T44 w 298"/>
                              <a:gd name="T46" fmla="+- 0 1826 1735"/>
                              <a:gd name="T47" fmla="*/ 1826 h 298"/>
                              <a:gd name="T48" fmla="+- 0 4627 4627"/>
                              <a:gd name="T49" fmla="*/ T48 w 298"/>
                              <a:gd name="T50" fmla="+- 0 1884 1735"/>
                              <a:gd name="T51" fmla="*/ 1884 h 298"/>
                              <a:gd name="T52" fmla="+- 0 4639 4627"/>
                              <a:gd name="T53" fmla="*/ T52 w 298"/>
                              <a:gd name="T54" fmla="+- 0 1942 1735"/>
                              <a:gd name="T55" fmla="*/ 1942 h 298"/>
                              <a:gd name="T56" fmla="+- 0 4671 4627"/>
                              <a:gd name="T57" fmla="*/ T56 w 298"/>
                              <a:gd name="T58" fmla="+- 0 1989 1735"/>
                              <a:gd name="T59" fmla="*/ 1989 h 298"/>
                              <a:gd name="T60" fmla="+- 0 4718 4627"/>
                              <a:gd name="T61" fmla="*/ T60 w 298"/>
                              <a:gd name="T62" fmla="+- 0 2021 1735"/>
                              <a:gd name="T63" fmla="*/ 2021 h 298"/>
                              <a:gd name="T64" fmla="+- 0 4776 4627"/>
                              <a:gd name="T65" fmla="*/ T64 w 298"/>
                              <a:gd name="T66" fmla="+- 0 2033 1735"/>
                              <a:gd name="T67" fmla="*/ 20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Freeform 1040"/>
                        <wps:cNvSpPr>
                          <a:spLocks/>
                        </wps:cNvSpPr>
                        <wps:spPr bwMode="auto">
                          <a:xfrm>
                            <a:off x="5644" y="1747"/>
                            <a:ext cx="298" cy="298"/>
                          </a:xfrm>
                          <a:custGeom>
                            <a:avLst/>
                            <a:gdLst>
                              <a:gd name="T0" fmla="+- 0 5793 5644"/>
                              <a:gd name="T1" fmla="*/ T0 w 298"/>
                              <a:gd name="T2" fmla="+- 0 1747 1747"/>
                              <a:gd name="T3" fmla="*/ 1747 h 298"/>
                              <a:gd name="T4" fmla="+- 0 5735 5644"/>
                              <a:gd name="T5" fmla="*/ T4 w 298"/>
                              <a:gd name="T6" fmla="+- 0 1759 1747"/>
                              <a:gd name="T7" fmla="*/ 1759 h 298"/>
                              <a:gd name="T8" fmla="+- 0 5688 5644"/>
                              <a:gd name="T9" fmla="*/ T8 w 298"/>
                              <a:gd name="T10" fmla="+- 0 1791 1747"/>
                              <a:gd name="T11" fmla="*/ 1791 h 298"/>
                              <a:gd name="T12" fmla="+- 0 5656 5644"/>
                              <a:gd name="T13" fmla="*/ T12 w 298"/>
                              <a:gd name="T14" fmla="+- 0 1838 1747"/>
                              <a:gd name="T15" fmla="*/ 1838 h 298"/>
                              <a:gd name="T16" fmla="+- 0 5644 5644"/>
                              <a:gd name="T17" fmla="*/ T16 w 298"/>
                              <a:gd name="T18" fmla="+- 0 1896 1747"/>
                              <a:gd name="T19" fmla="*/ 1896 h 298"/>
                              <a:gd name="T20" fmla="+- 0 5656 5644"/>
                              <a:gd name="T21" fmla="*/ T20 w 298"/>
                              <a:gd name="T22" fmla="+- 0 1954 1747"/>
                              <a:gd name="T23" fmla="*/ 1954 h 298"/>
                              <a:gd name="T24" fmla="+- 0 5688 5644"/>
                              <a:gd name="T25" fmla="*/ T24 w 298"/>
                              <a:gd name="T26" fmla="+- 0 2001 1747"/>
                              <a:gd name="T27" fmla="*/ 2001 h 298"/>
                              <a:gd name="T28" fmla="+- 0 5735 5644"/>
                              <a:gd name="T29" fmla="*/ T28 w 298"/>
                              <a:gd name="T30" fmla="+- 0 2033 1747"/>
                              <a:gd name="T31" fmla="*/ 2033 h 298"/>
                              <a:gd name="T32" fmla="+- 0 5793 5644"/>
                              <a:gd name="T33" fmla="*/ T32 w 298"/>
                              <a:gd name="T34" fmla="+- 0 2045 1747"/>
                              <a:gd name="T35" fmla="*/ 2045 h 298"/>
                              <a:gd name="T36" fmla="+- 0 5851 5644"/>
                              <a:gd name="T37" fmla="*/ T36 w 298"/>
                              <a:gd name="T38" fmla="+- 0 2033 1747"/>
                              <a:gd name="T39" fmla="*/ 2033 h 298"/>
                              <a:gd name="T40" fmla="+- 0 5898 5644"/>
                              <a:gd name="T41" fmla="*/ T40 w 298"/>
                              <a:gd name="T42" fmla="+- 0 2001 1747"/>
                              <a:gd name="T43" fmla="*/ 2001 h 298"/>
                              <a:gd name="T44" fmla="+- 0 5930 5644"/>
                              <a:gd name="T45" fmla="*/ T44 w 298"/>
                              <a:gd name="T46" fmla="+- 0 1954 1747"/>
                              <a:gd name="T47" fmla="*/ 1954 h 298"/>
                              <a:gd name="T48" fmla="+- 0 5942 5644"/>
                              <a:gd name="T49" fmla="*/ T48 w 298"/>
                              <a:gd name="T50" fmla="+- 0 1896 1747"/>
                              <a:gd name="T51" fmla="*/ 1896 h 298"/>
                              <a:gd name="T52" fmla="+- 0 5930 5644"/>
                              <a:gd name="T53" fmla="*/ T52 w 298"/>
                              <a:gd name="T54" fmla="+- 0 1838 1747"/>
                              <a:gd name="T55" fmla="*/ 1838 h 298"/>
                              <a:gd name="T56" fmla="+- 0 5898 5644"/>
                              <a:gd name="T57" fmla="*/ T56 w 298"/>
                              <a:gd name="T58" fmla="+- 0 1791 1747"/>
                              <a:gd name="T59" fmla="*/ 1791 h 298"/>
                              <a:gd name="T60" fmla="+- 0 5851 5644"/>
                              <a:gd name="T61" fmla="*/ T60 w 298"/>
                              <a:gd name="T62" fmla="+- 0 1759 1747"/>
                              <a:gd name="T63" fmla="*/ 1759 h 298"/>
                              <a:gd name="T64" fmla="+- 0 5793 5644"/>
                              <a:gd name="T65" fmla="*/ T64 w 298"/>
                              <a:gd name="T66" fmla="+- 0 1747 1747"/>
                              <a:gd name="T67" fmla="*/ 17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Freeform 1039"/>
                        <wps:cNvSpPr>
                          <a:spLocks/>
                        </wps:cNvSpPr>
                        <wps:spPr bwMode="auto">
                          <a:xfrm>
                            <a:off x="5644" y="1747"/>
                            <a:ext cx="298" cy="298"/>
                          </a:xfrm>
                          <a:custGeom>
                            <a:avLst/>
                            <a:gdLst>
                              <a:gd name="T0" fmla="+- 0 5793 5644"/>
                              <a:gd name="T1" fmla="*/ T0 w 298"/>
                              <a:gd name="T2" fmla="+- 0 2045 1747"/>
                              <a:gd name="T3" fmla="*/ 2045 h 298"/>
                              <a:gd name="T4" fmla="+- 0 5851 5644"/>
                              <a:gd name="T5" fmla="*/ T4 w 298"/>
                              <a:gd name="T6" fmla="+- 0 2033 1747"/>
                              <a:gd name="T7" fmla="*/ 2033 h 298"/>
                              <a:gd name="T8" fmla="+- 0 5898 5644"/>
                              <a:gd name="T9" fmla="*/ T8 w 298"/>
                              <a:gd name="T10" fmla="+- 0 2001 1747"/>
                              <a:gd name="T11" fmla="*/ 2001 h 298"/>
                              <a:gd name="T12" fmla="+- 0 5930 5644"/>
                              <a:gd name="T13" fmla="*/ T12 w 298"/>
                              <a:gd name="T14" fmla="+- 0 1954 1747"/>
                              <a:gd name="T15" fmla="*/ 1954 h 298"/>
                              <a:gd name="T16" fmla="+- 0 5942 5644"/>
                              <a:gd name="T17" fmla="*/ T16 w 298"/>
                              <a:gd name="T18" fmla="+- 0 1896 1747"/>
                              <a:gd name="T19" fmla="*/ 1896 h 298"/>
                              <a:gd name="T20" fmla="+- 0 5930 5644"/>
                              <a:gd name="T21" fmla="*/ T20 w 298"/>
                              <a:gd name="T22" fmla="+- 0 1838 1747"/>
                              <a:gd name="T23" fmla="*/ 1838 h 298"/>
                              <a:gd name="T24" fmla="+- 0 5898 5644"/>
                              <a:gd name="T25" fmla="*/ T24 w 298"/>
                              <a:gd name="T26" fmla="+- 0 1791 1747"/>
                              <a:gd name="T27" fmla="*/ 1791 h 298"/>
                              <a:gd name="T28" fmla="+- 0 5851 5644"/>
                              <a:gd name="T29" fmla="*/ T28 w 298"/>
                              <a:gd name="T30" fmla="+- 0 1759 1747"/>
                              <a:gd name="T31" fmla="*/ 1759 h 298"/>
                              <a:gd name="T32" fmla="+- 0 5793 5644"/>
                              <a:gd name="T33" fmla="*/ T32 w 298"/>
                              <a:gd name="T34" fmla="+- 0 1747 1747"/>
                              <a:gd name="T35" fmla="*/ 1747 h 298"/>
                              <a:gd name="T36" fmla="+- 0 5735 5644"/>
                              <a:gd name="T37" fmla="*/ T36 w 298"/>
                              <a:gd name="T38" fmla="+- 0 1759 1747"/>
                              <a:gd name="T39" fmla="*/ 1759 h 298"/>
                              <a:gd name="T40" fmla="+- 0 5688 5644"/>
                              <a:gd name="T41" fmla="*/ T40 w 298"/>
                              <a:gd name="T42" fmla="+- 0 1791 1747"/>
                              <a:gd name="T43" fmla="*/ 1791 h 298"/>
                              <a:gd name="T44" fmla="+- 0 5656 5644"/>
                              <a:gd name="T45" fmla="*/ T44 w 298"/>
                              <a:gd name="T46" fmla="+- 0 1838 1747"/>
                              <a:gd name="T47" fmla="*/ 1838 h 298"/>
                              <a:gd name="T48" fmla="+- 0 5644 5644"/>
                              <a:gd name="T49" fmla="*/ T48 w 298"/>
                              <a:gd name="T50" fmla="+- 0 1896 1747"/>
                              <a:gd name="T51" fmla="*/ 1896 h 298"/>
                              <a:gd name="T52" fmla="+- 0 5656 5644"/>
                              <a:gd name="T53" fmla="*/ T52 w 298"/>
                              <a:gd name="T54" fmla="+- 0 1954 1747"/>
                              <a:gd name="T55" fmla="*/ 1954 h 298"/>
                              <a:gd name="T56" fmla="+- 0 5688 5644"/>
                              <a:gd name="T57" fmla="*/ T56 w 298"/>
                              <a:gd name="T58" fmla="+- 0 2001 1747"/>
                              <a:gd name="T59" fmla="*/ 2001 h 298"/>
                              <a:gd name="T60" fmla="+- 0 5735 5644"/>
                              <a:gd name="T61" fmla="*/ T60 w 298"/>
                              <a:gd name="T62" fmla="+- 0 2033 1747"/>
                              <a:gd name="T63" fmla="*/ 2033 h 298"/>
                              <a:gd name="T64" fmla="+- 0 5793 5644"/>
                              <a:gd name="T65" fmla="*/ T64 w 298"/>
                              <a:gd name="T66" fmla="+- 0 2045 1747"/>
                              <a:gd name="T67" fmla="*/ 20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Freeform 1038"/>
                        <wps:cNvSpPr>
                          <a:spLocks/>
                        </wps:cNvSpPr>
                        <wps:spPr bwMode="auto">
                          <a:xfrm>
                            <a:off x="6660" y="1752"/>
                            <a:ext cx="297" cy="298"/>
                          </a:xfrm>
                          <a:custGeom>
                            <a:avLst/>
                            <a:gdLst>
                              <a:gd name="T0" fmla="+- 0 6809 6660"/>
                              <a:gd name="T1" fmla="*/ T0 w 297"/>
                              <a:gd name="T2" fmla="+- 0 1752 1752"/>
                              <a:gd name="T3" fmla="*/ 1752 h 298"/>
                              <a:gd name="T4" fmla="+- 0 6751 6660"/>
                              <a:gd name="T5" fmla="*/ T4 w 297"/>
                              <a:gd name="T6" fmla="+- 0 1764 1752"/>
                              <a:gd name="T7" fmla="*/ 1764 h 298"/>
                              <a:gd name="T8" fmla="+- 0 6703 6660"/>
                              <a:gd name="T9" fmla="*/ T8 w 297"/>
                              <a:gd name="T10" fmla="+- 0 1796 1752"/>
                              <a:gd name="T11" fmla="*/ 1796 h 298"/>
                              <a:gd name="T12" fmla="+- 0 6671 6660"/>
                              <a:gd name="T13" fmla="*/ T12 w 297"/>
                              <a:gd name="T14" fmla="+- 0 1843 1752"/>
                              <a:gd name="T15" fmla="*/ 1843 h 298"/>
                              <a:gd name="T16" fmla="+- 0 6660 6660"/>
                              <a:gd name="T17" fmla="*/ T16 w 297"/>
                              <a:gd name="T18" fmla="+- 0 1901 1752"/>
                              <a:gd name="T19" fmla="*/ 1901 h 298"/>
                              <a:gd name="T20" fmla="+- 0 6671 6660"/>
                              <a:gd name="T21" fmla="*/ T20 w 297"/>
                              <a:gd name="T22" fmla="+- 0 1959 1752"/>
                              <a:gd name="T23" fmla="*/ 1959 h 298"/>
                              <a:gd name="T24" fmla="+- 0 6703 6660"/>
                              <a:gd name="T25" fmla="*/ T24 w 297"/>
                              <a:gd name="T26" fmla="+- 0 2006 1752"/>
                              <a:gd name="T27" fmla="*/ 2006 h 298"/>
                              <a:gd name="T28" fmla="+- 0 6751 6660"/>
                              <a:gd name="T29" fmla="*/ T28 w 297"/>
                              <a:gd name="T30" fmla="+- 0 2038 1752"/>
                              <a:gd name="T31" fmla="*/ 2038 h 298"/>
                              <a:gd name="T32" fmla="+- 0 6809 6660"/>
                              <a:gd name="T33" fmla="*/ T32 w 297"/>
                              <a:gd name="T34" fmla="+- 0 2050 1752"/>
                              <a:gd name="T35" fmla="*/ 2050 h 298"/>
                              <a:gd name="T36" fmla="+- 0 6866 6660"/>
                              <a:gd name="T37" fmla="*/ T36 w 297"/>
                              <a:gd name="T38" fmla="+- 0 2038 1752"/>
                              <a:gd name="T39" fmla="*/ 2038 h 298"/>
                              <a:gd name="T40" fmla="+- 0 6914 6660"/>
                              <a:gd name="T41" fmla="*/ T40 w 297"/>
                              <a:gd name="T42" fmla="+- 0 2006 1752"/>
                              <a:gd name="T43" fmla="*/ 2006 h 298"/>
                              <a:gd name="T44" fmla="+- 0 6946 6660"/>
                              <a:gd name="T45" fmla="*/ T44 w 297"/>
                              <a:gd name="T46" fmla="+- 0 1959 1752"/>
                              <a:gd name="T47" fmla="*/ 1959 h 298"/>
                              <a:gd name="T48" fmla="+- 0 6957 6660"/>
                              <a:gd name="T49" fmla="*/ T48 w 297"/>
                              <a:gd name="T50" fmla="+- 0 1901 1752"/>
                              <a:gd name="T51" fmla="*/ 1901 h 298"/>
                              <a:gd name="T52" fmla="+- 0 6946 6660"/>
                              <a:gd name="T53" fmla="*/ T52 w 297"/>
                              <a:gd name="T54" fmla="+- 0 1843 1752"/>
                              <a:gd name="T55" fmla="*/ 1843 h 298"/>
                              <a:gd name="T56" fmla="+- 0 6914 6660"/>
                              <a:gd name="T57" fmla="*/ T56 w 297"/>
                              <a:gd name="T58" fmla="+- 0 1796 1752"/>
                              <a:gd name="T59" fmla="*/ 1796 h 298"/>
                              <a:gd name="T60" fmla="+- 0 6866 6660"/>
                              <a:gd name="T61" fmla="*/ T60 w 297"/>
                              <a:gd name="T62" fmla="+- 0 1764 1752"/>
                              <a:gd name="T63" fmla="*/ 1764 h 298"/>
                              <a:gd name="T64" fmla="+- 0 6809 6660"/>
                              <a:gd name="T65" fmla="*/ T64 w 297"/>
                              <a:gd name="T66" fmla="+- 0 1752 1752"/>
                              <a:gd name="T67" fmla="*/ 175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4" name="Freeform 1037"/>
                        <wps:cNvSpPr>
                          <a:spLocks/>
                        </wps:cNvSpPr>
                        <wps:spPr bwMode="auto">
                          <a:xfrm>
                            <a:off x="6660" y="1752"/>
                            <a:ext cx="297" cy="298"/>
                          </a:xfrm>
                          <a:custGeom>
                            <a:avLst/>
                            <a:gdLst>
                              <a:gd name="T0" fmla="+- 0 6809 6660"/>
                              <a:gd name="T1" fmla="*/ T0 w 297"/>
                              <a:gd name="T2" fmla="+- 0 2050 1752"/>
                              <a:gd name="T3" fmla="*/ 2050 h 298"/>
                              <a:gd name="T4" fmla="+- 0 6866 6660"/>
                              <a:gd name="T5" fmla="*/ T4 w 297"/>
                              <a:gd name="T6" fmla="+- 0 2038 1752"/>
                              <a:gd name="T7" fmla="*/ 2038 h 298"/>
                              <a:gd name="T8" fmla="+- 0 6914 6660"/>
                              <a:gd name="T9" fmla="*/ T8 w 297"/>
                              <a:gd name="T10" fmla="+- 0 2006 1752"/>
                              <a:gd name="T11" fmla="*/ 2006 h 298"/>
                              <a:gd name="T12" fmla="+- 0 6946 6660"/>
                              <a:gd name="T13" fmla="*/ T12 w 297"/>
                              <a:gd name="T14" fmla="+- 0 1959 1752"/>
                              <a:gd name="T15" fmla="*/ 1959 h 298"/>
                              <a:gd name="T16" fmla="+- 0 6957 6660"/>
                              <a:gd name="T17" fmla="*/ T16 w 297"/>
                              <a:gd name="T18" fmla="+- 0 1901 1752"/>
                              <a:gd name="T19" fmla="*/ 1901 h 298"/>
                              <a:gd name="T20" fmla="+- 0 6946 6660"/>
                              <a:gd name="T21" fmla="*/ T20 w 297"/>
                              <a:gd name="T22" fmla="+- 0 1843 1752"/>
                              <a:gd name="T23" fmla="*/ 1843 h 298"/>
                              <a:gd name="T24" fmla="+- 0 6914 6660"/>
                              <a:gd name="T25" fmla="*/ T24 w 297"/>
                              <a:gd name="T26" fmla="+- 0 1796 1752"/>
                              <a:gd name="T27" fmla="*/ 1796 h 298"/>
                              <a:gd name="T28" fmla="+- 0 6866 6660"/>
                              <a:gd name="T29" fmla="*/ T28 w 297"/>
                              <a:gd name="T30" fmla="+- 0 1764 1752"/>
                              <a:gd name="T31" fmla="*/ 1764 h 298"/>
                              <a:gd name="T32" fmla="+- 0 6809 6660"/>
                              <a:gd name="T33" fmla="*/ T32 w 297"/>
                              <a:gd name="T34" fmla="+- 0 1752 1752"/>
                              <a:gd name="T35" fmla="*/ 1752 h 298"/>
                              <a:gd name="T36" fmla="+- 0 6751 6660"/>
                              <a:gd name="T37" fmla="*/ T36 w 297"/>
                              <a:gd name="T38" fmla="+- 0 1764 1752"/>
                              <a:gd name="T39" fmla="*/ 1764 h 298"/>
                              <a:gd name="T40" fmla="+- 0 6703 6660"/>
                              <a:gd name="T41" fmla="*/ T40 w 297"/>
                              <a:gd name="T42" fmla="+- 0 1796 1752"/>
                              <a:gd name="T43" fmla="*/ 1796 h 298"/>
                              <a:gd name="T44" fmla="+- 0 6671 6660"/>
                              <a:gd name="T45" fmla="*/ T44 w 297"/>
                              <a:gd name="T46" fmla="+- 0 1843 1752"/>
                              <a:gd name="T47" fmla="*/ 1843 h 298"/>
                              <a:gd name="T48" fmla="+- 0 6660 6660"/>
                              <a:gd name="T49" fmla="*/ T48 w 297"/>
                              <a:gd name="T50" fmla="+- 0 1901 1752"/>
                              <a:gd name="T51" fmla="*/ 1901 h 298"/>
                              <a:gd name="T52" fmla="+- 0 6671 6660"/>
                              <a:gd name="T53" fmla="*/ T52 w 297"/>
                              <a:gd name="T54" fmla="+- 0 1959 1752"/>
                              <a:gd name="T55" fmla="*/ 1959 h 298"/>
                              <a:gd name="T56" fmla="+- 0 6703 6660"/>
                              <a:gd name="T57" fmla="*/ T56 w 297"/>
                              <a:gd name="T58" fmla="+- 0 2006 1752"/>
                              <a:gd name="T59" fmla="*/ 2006 h 298"/>
                              <a:gd name="T60" fmla="+- 0 6751 6660"/>
                              <a:gd name="T61" fmla="*/ T60 w 297"/>
                              <a:gd name="T62" fmla="+- 0 2038 1752"/>
                              <a:gd name="T63" fmla="*/ 2038 h 298"/>
                              <a:gd name="T64" fmla="+- 0 6809 6660"/>
                              <a:gd name="T65" fmla="*/ T64 w 297"/>
                              <a:gd name="T66" fmla="+- 0 2050 1752"/>
                              <a:gd name="T67" fmla="*/ 20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5" name="Line 1036"/>
                        <wps:cNvCnPr>
                          <a:cxnSpLocks noChangeShapeType="1"/>
                        </wps:cNvCnPr>
                        <wps:spPr bwMode="auto">
                          <a:xfrm>
                            <a:off x="3759" y="1572"/>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6" name="Line 1035"/>
                        <wps:cNvCnPr>
                          <a:cxnSpLocks noChangeShapeType="1"/>
                        </wps:cNvCnPr>
                        <wps:spPr bwMode="auto">
                          <a:xfrm>
                            <a:off x="6806" y="160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7" name="Line 1034"/>
                        <wps:cNvCnPr>
                          <a:cxnSpLocks noChangeShapeType="1"/>
                        </wps:cNvCnPr>
                        <wps:spPr bwMode="auto">
                          <a:xfrm>
                            <a:off x="4767" y="158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8" name="Line 1033"/>
                        <wps:cNvCnPr>
                          <a:cxnSpLocks noChangeShapeType="1"/>
                        </wps:cNvCnPr>
                        <wps:spPr bwMode="auto">
                          <a:xfrm>
                            <a:off x="5789" y="158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9" name="Line 1032"/>
                        <wps:cNvCnPr>
                          <a:cxnSpLocks noChangeShapeType="1"/>
                        </wps:cNvCnPr>
                        <wps:spPr bwMode="auto">
                          <a:xfrm>
                            <a:off x="4762" y="1588"/>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0040D2" id="Group 1031" o:spid="_x0000_s1026" style="position:absolute;margin-left:0;margin-top:0;width:411pt;height:609pt;z-index:-260706304;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">
                <v:shape id="Picture 1062"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">
                  <v:imagedata r:id="rId13" o:title=""/>
                </v:shape>
                <v:shape id="Picture 1061"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">
                  <v:imagedata r:id="rId99" o:title=""/>
                </v:shape>
                <v:shape id="Freeform 1060" o:spid="_x0000_s1029" style="position:absolute;left:3610;top:173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" path="m148,l91,12,43,44,11,91,,149r11,58l43,254r48,32l148,298r58,-12l254,254r32,-47l297,149,286,91,254,44,206,12,148,xe" stroked="f">
                  <v:path arrowok="t" o:connecttype="custom" o:connectlocs="148,1730;91,1742;43,1774;11,1821;0,1879;11,1937;43,1984;91,2016;148,2028;206,2016;254,1984;286,1937;297,1879;286,1821;254,1774;206,1742;148,1730" o:connectangles="0,0,0,0,0,0,0,0,0,0,0,0,0,0,0,0,0"/>
                </v:shape>
                <v:shape id="Freeform 1059" o:spid="_x0000_s1030" style="position:absolute;left:3610;top:173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" path="m148,298r58,-12l254,254r32,-47l297,149,286,91,254,44,206,12,148,,91,12,43,44,11,91,,149r11,58l43,254r48,32l148,298xe" filled="f" strokeweight=".5pt">
                  <v:path arrowok="t" o:connecttype="custom" o:connectlocs="148,2028;206,2016;254,1984;286,1937;297,1879;286,1821;254,1774;206,1742;148,1730;91,1742;43,1774;11,1821;0,1879;11,1937;43,1984;91,2016;148,2028" o:connectangles="0,0,0,0,0,0,0,0,0,0,0,0,0,0,0,0,0"/>
                </v:shape>
                <v:shape id="Freeform 1058" o:spid="_x0000_s1031" style="position:absolute;left:4627;top:17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" path="m149,l91,12,44,43,12,91,,149r12,58l44,254r47,32l149,298r58,-12l254,254r32,-47l298,149,286,91,254,43,207,12,149,xe" stroked="f">
                  <v:path arrowok="t" o:connecttype="custom" o:connectlocs="149,1735;91,1747;44,1778;12,1826;0,1884;12,1942;44,1989;91,2021;149,2033;207,2021;254,1989;286,1942;298,1884;286,1826;254,1778;207,1747;149,1735" o:connectangles="0,0,0,0,0,0,0,0,0,0,0,0,0,0,0,0,0"/>
                </v:shape>
                <v:shape id="Freeform 1057" o:spid="_x0000_s1032" style="position:absolute;left:4627;top:17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" path="m149,298r58,-12l254,254r32,-47l298,149,286,91,254,43,207,12,149,,91,12,44,43,12,91,,149r12,58l44,254r47,32l149,298xe" filled="f" strokeweight=".5pt">
                  <v:path arrowok="t" o:connecttype="custom" o:connectlocs="149,2033;207,2021;254,1989;286,1942;298,1884;286,1826;254,1778;207,1747;149,1735;91,1747;44,1778;12,1826;0,1884;12,1942;44,1989;91,2021;149,2033" o:connectangles="0,0,0,0,0,0,0,0,0,0,0,0,0,0,0,0,0"/>
                </v:shape>
                <v:shape id="Freeform 1056" o:spid="_x0000_s1033" style="position:absolute;left:5644;top:174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" path="m149,l91,12,44,44,12,91,,149r12,58l44,254r47,32l149,298r58,-12l254,254r32,-47l298,149,286,91,254,44,207,12,149,xe" stroked="f">
                  <v:path arrowok="t" o:connecttype="custom" o:connectlocs="149,1747;91,1759;44,1791;12,1838;0,1896;12,1954;44,2001;91,2033;149,2045;207,2033;254,2001;286,1954;298,1896;286,1838;254,1791;207,1759;149,1747" o:connectangles="0,0,0,0,0,0,0,0,0,0,0,0,0,0,0,0,0"/>
                </v:shape>
                <v:shape id="Freeform 1055" o:spid="_x0000_s1034" style="position:absolute;left:5644;top:174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" path="m149,298r58,-12l254,254r32,-47l298,149,286,91,254,44,207,12,149,,91,12,44,44,12,91,,149r12,58l44,254r47,32l149,298xe" filled="f" strokeweight=".5pt">
                  <v:path arrowok="t" o:connecttype="custom" o:connectlocs="149,2045;207,2033;254,2001;286,1954;298,1896;286,1838;254,1791;207,1759;149,1747;91,1759;44,1791;12,1838;0,1896;12,1954;44,2001;91,2033;149,2045" o:connectangles="0,0,0,0,0,0,0,0,0,0,0,0,0,0,0,0,0"/>
                </v:shape>
                <v:shape id="Freeform 1054" o:spid="_x0000_s1035" style="position:absolute;left:6660;top:1752;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" path="m149,l91,12,43,44,11,91,,149r11,58l43,254r48,32l149,298r57,-12l254,254r32,-47l297,149,286,91,254,44,206,12,149,xe" fillcolor="#41ad49" stroked="f">
                  <v:path arrowok="t" o:connecttype="custom" o:connectlocs="149,1752;91,1764;43,1796;11,1843;0,1901;11,1959;43,2006;91,2038;149,2050;206,2038;254,2006;286,1959;297,1901;286,1843;254,1796;206,1764;149,1752" o:connectangles="0,0,0,0,0,0,0,0,0,0,0,0,0,0,0,0,0"/>
                </v:shape>
                <v:shape id="Freeform 1053" o:spid="_x0000_s1036" style="position:absolute;left:6660;top:1752;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" path="m149,298r57,-12l254,254r32,-47l297,149,286,91,254,44,206,12,149,,91,12,43,44,11,91,,149r11,58l43,254r48,32l149,298xe" filled="f" strokeweight=".5pt">
                  <v:path arrowok="t" o:connecttype="custom" o:connectlocs="149,2050;206,2038;254,2006;286,1959;297,1901;286,1843;254,1796;206,1764;149,1752;91,1764;43,1796;11,1843;0,1901;11,1959;43,2006;91,2038;149,2050" o:connectangles="0,0,0,0,0,0,0,0,0,0,0,0,0,0,0,0,0"/>
                </v:shape>
                <v:line id="Line 1052" o:spid="_x0000_s1037" style="position:absolute;visibility:visible;mso-wrap-style:square" from="3759,1572" to="3759,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" strokeweight=".5pt"/>
                <v:shape id="Picture 1051" o:spid="_x0000_s1038" type="#_x0000_t75" style="position:absolute;left:6147;top:1745;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">
                  <v:imagedata r:id="rId32" o:title=""/>
                </v:shape>
                <v:line id="Line 1050" o:spid="_x0000_s1039" style="position:absolute;visibility:visible;mso-wrap-style:square" from="6806,1601" to="6806,1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" strokeweight=".5pt"/>
                <v:shape id="Picture 1049" o:spid="_x0000_s1040" type="#_x0000_t75" style="position:absolute;left:4120;top:1727;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">
                  <v:imagedata r:id="rId32" o:title=""/>
                </v:shape>
                <v:line id="Line 1048" o:spid="_x0000_s1041" style="position:absolute;visibility:visible;mso-wrap-style:square" from="4767,1583" to="4767,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" strokeweight=".5pt"/>
                <v:line id="Line 1047" o:spid="_x0000_s1042" style="position:absolute;visibility:visible;mso-wrap-style:square" from="5789,1583" to="5789,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" strokeweight=".5pt"/>
                <v:line id="Line 1046" o:spid="_x0000_s1043" style="position:absolute;visibility:visible;mso-wrap-style:square" from="4762,1588" to="5794,1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" strokeweight=".5pt"/>
                <v:shape id="Freeform 1045" o:spid="_x0000_s1044" style="position:absolute;left:3610;top:173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" path="m148,l91,12,43,44,11,91,,149r11,58l43,254r48,32l148,298r58,-12l254,254r32,-47l297,149,286,91,254,44,206,12,148,xe" stroked="f">
                  <v:path arrowok="t" o:connecttype="custom" o:connectlocs="148,1730;91,1742;43,1774;11,1821;0,1879;11,1937;43,1984;91,2016;148,2028;206,2016;254,1984;286,1937;297,1879;286,1821;254,1774;206,1742;148,1730" o:connectangles="0,0,0,0,0,0,0,0,0,0,0,0,0,0,0,0,0"/>
                </v:shape>
                <v:shape id="Picture 1044" o:spid="_x0000_s1045" type="#_x0000_t75" style="position:absolute;left:5140;top:1740;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">
                  <v:imagedata r:id="rId32" o:title=""/>
                </v:shape>
                <v:shape id="Freeform 1043" o:spid="_x0000_s1046" style="position:absolute;left:3610;top:1730;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" path="m148,298r58,-12l254,254r32,-47l297,149,286,91,254,44,206,12,148,,91,12,43,44,11,91,,149r11,58l43,254r48,32l148,298xe" filled="f" strokeweight=".5pt">
                  <v:path arrowok="t" o:connecttype="custom" o:connectlocs="148,2028;206,2016;254,1984;286,1937;297,1879;286,1821;254,1774;206,1742;148,1730;91,1742;43,1774;11,1821;0,1879;11,1937;43,1984;91,2016;148,2028" o:connectangles="0,0,0,0,0,0,0,0,0,0,0,0,0,0,0,0,0"/>
                </v:shape>
                <v:shape id="Freeform 1042" o:spid="_x0000_s1047" style="position:absolute;left:4627;top:17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" path="m149,l91,12,44,43,12,91,,149r12,58l44,254r47,32l149,298r58,-12l254,254r32,-47l298,149,286,91,254,43,207,12,149,xe" stroked="f">
                  <v:path arrowok="t" o:connecttype="custom" o:connectlocs="149,1735;91,1747;44,1778;12,1826;0,1884;12,1942;44,1989;91,2021;149,2033;207,2021;254,1989;286,1942;298,1884;286,1826;254,1778;207,1747;149,1735" o:connectangles="0,0,0,0,0,0,0,0,0,0,0,0,0,0,0,0,0"/>
                </v:shape>
                <v:shape id="Freeform 1041" o:spid="_x0000_s1048" style="position:absolute;left:4627;top:173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" path="m149,298r58,-12l254,254r32,-47l298,149,286,91,254,43,207,12,149,,91,12,44,43,12,91,,149r12,58l44,254r47,32l149,298xe" filled="f" strokeweight=".5pt">
                  <v:path arrowok="t" o:connecttype="custom" o:connectlocs="149,2033;207,2021;254,1989;286,1942;298,1884;286,1826;254,1778;207,1747;149,1735;91,1747;44,1778;12,1826;0,1884;12,1942;44,1989;91,2021;149,2033" o:connectangles="0,0,0,0,0,0,0,0,0,0,0,0,0,0,0,0,0"/>
                </v:shape>
                <v:shape id="Freeform 1040" o:spid="_x0000_s1049" style="position:absolute;left:5644;top:174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" path="m149,l91,12,44,44,12,91,,149r12,58l44,254r47,32l149,298r58,-12l254,254r32,-47l298,149,286,91,254,44,207,12,149,xe" stroked="f">
                  <v:path arrowok="t" o:connecttype="custom" o:connectlocs="149,1747;91,1759;44,1791;12,1838;0,1896;12,1954;44,2001;91,2033;149,2045;207,2033;254,2001;286,1954;298,1896;286,1838;254,1791;207,1759;149,1747" o:connectangles="0,0,0,0,0,0,0,0,0,0,0,0,0,0,0,0,0"/>
                </v:shape>
                <v:shape id="Freeform 1039" o:spid="_x0000_s1050" style="position:absolute;left:5644;top:174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" path="m149,298r58,-12l254,254r32,-47l298,149,286,91,254,44,207,12,149,,91,12,44,44,12,91,,149r12,58l44,254r47,32l149,298xe" filled="f" strokeweight=".5pt">
                  <v:path arrowok="t" o:connecttype="custom" o:connectlocs="149,2045;207,2033;254,2001;286,1954;298,1896;286,1838;254,1791;207,1759;149,1747;91,1759;44,1791;12,1838;0,1896;12,1954;44,2001;91,2033;149,2045" o:connectangles="0,0,0,0,0,0,0,0,0,0,0,0,0,0,0,0,0"/>
                </v:shape>
                <v:shape id="Freeform 1038" o:spid="_x0000_s1051" style="position:absolute;left:6660;top:1752;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" path="m149,l91,12,43,44,11,91,,149r11,58l43,254r48,32l149,298r57,-12l254,254r32,-47l297,149,286,91,254,44,206,12,149,xe" fillcolor="#41ad49" stroked="f">
                  <v:path arrowok="t" o:connecttype="custom" o:connectlocs="149,1752;91,1764;43,1796;11,1843;0,1901;11,1959;43,2006;91,2038;149,2050;206,2038;254,2006;286,1959;297,1901;286,1843;254,1796;206,1764;149,1752" o:connectangles="0,0,0,0,0,0,0,0,0,0,0,0,0,0,0,0,0"/>
                </v:shape>
                <v:shape id="Freeform 1037" o:spid="_x0000_s1052" style="position:absolute;left:6660;top:1752;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" path="m149,298r57,-12l254,254r32,-47l297,149,286,91,254,44,206,12,149,,91,12,43,44,11,91,,149r11,58l43,254r48,32l149,298xe" filled="f" strokeweight=".5pt">
                  <v:path arrowok="t" o:connecttype="custom" o:connectlocs="149,2050;206,2038;254,2006;286,1959;297,1901;286,1843;254,1796;206,1764;149,1752;91,1764;43,1796;11,1843;0,1901;11,1959;43,2006;91,2038;149,2050" o:connectangles="0,0,0,0,0,0,0,0,0,0,0,0,0,0,0,0,0"/>
                </v:shape>
                <v:line id="Line 1036" o:spid="_x0000_s1053" style="position:absolute;visibility:visible;mso-wrap-style:square" from="3759,1572" to="3759,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" strokeweight=".5pt"/>
                <v:line id="Line 1035" o:spid="_x0000_s1054" style="position:absolute;visibility:visible;mso-wrap-style:square" from="6806,1601" to="6806,1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" strokeweight=".5pt"/>
                <v:line id="Line 1034" o:spid="_x0000_s1055" style="position:absolute;visibility:visible;mso-wrap-style:square" from="4767,1583" to="4767,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" strokeweight=".5pt"/>
                <v:line id="Line 1033" o:spid="_x0000_s1056" style="position:absolute;visibility:visible;mso-wrap-style:square" from="5789,1583" to="5789,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" strokeweight=".5pt"/>
                <v:line id="Line 1032" o:spid="_x0000_s1057" style="position:absolute;visibility:visible;mso-wrap-style:square" from="4762,1588" to="5794,1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" strokeweight=".5pt"/>
                <w10:wrap anchorx="page" anchory="page"/>
              </v:group>
            </w:pict>
          </mc:Fallback>
        </mc:AlternateContent>
      </w:r>
    </w:p>
    <w:p w14:paraId="43838849" w14:textId="77777777" w:rsidR="006500DE" w:rsidRPr="004A7191" w:rsidRDefault="004A7191">
      <w:pPr>
        <w:spacing w:before="93"/>
        <w:ind w:left="3099" w:right="2593"/>
        <w:jc w:val="center"/>
        <w:rPr>
          <w:color w:val="000000" w:themeColor="text1"/>
          <w:sz w:val="16"/>
        </w:rPr>
      </w:pPr>
      <w:r w:rsidRPr="004A7191">
        <w:rPr>
          <w:color w:val="000000" w:themeColor="text1"/>
          <w:sz w:val="16"/>
        </w:rPr>
        <w:t>Least Concern (IUCN 3.1)</w:t>
      </w:r>
    </w:p>
    <w:p w14:paraId="2810423F" w14:textId="77777777" w:rsidR="006500DE" w:rsidRPr="004A7191" w:rsidRDefault="004A7191">
      <w:pPr>
        <w:pStyle w:val="BodyText"/>
        <w:tabs>
          <w:tab w:val="left" w:pos="5695"/>
        </w:tabs>
        <w:spacing w:before="137" w:line="331" w:lineRule="auto"/>
        <w:ind w:left="4600" w:right="1797"/>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12CA29AE" w14:textId="77777777" w:rsidR="006500DE" w:rsidRPr="004A7191" w:rsidRDefault="004A7191">
      <w:pPr>
        <w:pStyle w:val="BodyText"/>
        <w:tabs>
          <w:tab w:val="left" w:pos="5695"/>
        </w:tabs>
        <w:spacing w:line="229" w:lineRule="exact"/>
        <w:ind w:left="460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70ADB3ED" w14:textId="77777777" w:rsidR="006500DE" w:rsidRPr="004A7191" w:rsidRDefault="004A7191">
      <w:pPr>
        <w:pStyle w:val="BodyText"/>
        <w:tabs>
          <w:tab w:val="left" w:pos="5695"/>
        </w:tabs>
        <w:spacing w:before="90"/>
        <w:ind w:left="4600"/>
        <w:rPr>
          <w:color w:val="000000" w:themeColor="text1"/>
        </w:rPr>
      </w:pPr>
      <w:r w:rsidRPr="004A7191">
        <w:rPr>
          <w:color w:val="000000" w:themeColor="text1"/>
        </w:rPr>
        <w:t>Order:</w:t>
      </w:r>
      <w:r w:rsidRPr="004A7191">
        <w:rPr>
          <w:color w:val="000000" w:themeColor="text1"/>
        </w:rPr>
        <w:tab/>
      </w:r>
      <w:r w:rsidRPr="004A7191">
        <w:rPr>
          <w:color w:val="000000" w:themeColor="text1"/>
          <w:spacing w:val="-4"/>
        </w:rPr>
        <w:t>Passeriformes</w:t>
      </w:r>
    </w:p>
    <w:p w14:paraId="52DC8262" w14:textId="77777777" w:rsidR="006500DE" w:rsidRPr="004A7191" w:rsidRDefault="004A7191">
      <w:pPr>
        <w:pStyle w:val="BodyText"/>
        <w:tabs>
          <w:tab w:val="left" w:pos="5695"/>
        </w:tabs>
        <w:spacing w:before="90"/>
        <w:ind w:left="460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Motacillidae</w:t>
      </w:r>
      <w:proofErr w:type="spellEnd"/>
    </w:p>
    <w:p w14:paraId="7082CA08" w14:textId="77777777" w:rsidR="006500DE" w:rsidRPr="004A7191" w:rsidRDefault="004A7191">
      <w:pPr>
        <w:tabs>
          <w:tab w:val="left" w:pos="5695"/>
        </w:tabs>
        <w:spacing w:before="110"/>
        <w:ind w:left="460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Anthus</w:t>
      </w:r>
      <w:proofErr w:type="spellEnd"/>
    </w:p>
    <w:p w14:paraId="648D8C57" w14:textId="77777777" w:rsidR="006500DE" w:rsidRPr="004A7191" w:rsidRDefault="004A7191">
      <w:pPr>
        <w:tabs>
          <w:tab w:val="left" w:pos="5695"/>
        </w:tabs>
        <w:spacing w:before="90"/>
        <w:ind w:left="460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A.</w:t>
      </w:r>
      <w:r w:rsidRPr="004A7191">
        <w:rPr>
          <w:rFonts w:ascii="Georgia"/>
          <w:i/>
          <w:color w:val="000000" w:themeColor="text1"/>
          <w:spacing w:val="-25"/>
          <w:sz w:val="20"/>
        </w:rPr>
        <w:t xml:space="preserve"> </w:t>
      </w:r>
      <w:proofErr w:type="spellStart"/>
      <w:r w:rsidRPr="004A7191">
        <w:rPr>
          <w:rFonts w:ascii="Georgia"/>
          <w:i/>
          <w:color w:val="000000" w:themeColor="text1"/>
          <w:sz w:val="20"/>
        </w:rPr>
        <w:t>rufulus</w:t>
      </w:r>
      <w:proofErr w:type="spellEnd"/>
    </w:p>
    <w:p w14:paraId="254DD420" w14:textId="77777777" w:rsidR="006500DE" w:rsidRPr="004A7191" w:rsidRDefault="006500DE">
      <w:pPr>
        <w:pStyle w:val="BodyText"/>
        <w:rPr>
          <w:rFonts w:ascii="Georgia"/>
          <w:i/>
          <w:color w:val="000000" w:themeColor="text1"/>
          <w:sz w:val="22"/>
        </w:rPr>
      </w:pPr>
    </w:p>
    <w:p w14:paraId="35CFA665" w14:textId="77777777" w:rsidR="006500DE" w:rsidRPr="004A7191" w:rsidRDefault="006500DE">
      <w:pPr>
        <w:pStyle w:val="BodyText"/>
        <w:rPr>
          <w:rFonts w:ascii="Georgia"/>
          <w:i/>
          <w:color w:val="000000" w:themeColor="text1"/>
          <w:sz w:val="22"/>
        </w:rPr>
      </w:pPr>
    </w:p>
    <w:p w14:paraId="7A2F3134" w14:textId="77777777" w:rsidR="006500DE" w:rsidRPr="004A7191" w:rsidRDefault="006500DE">
      <w:pPr>
        <w:pStyle w:val="BodyText"/>
        <w:rPr>
          <w:rFonts w:ascii="Georgia"/>
          <w:i/>
          <w:color w:val="000000" w:themeColor="text1"/>
          <w:sz w:val="22"/>
        </w:rPr>
      </w:pPr>
    </w:p>
    <w:p w14:paraId="7F7F80C9" w14:textId="77777777" w:rsidR="006500DE" w:rsidRPr="004A7191" w:rsidRDefault="006500DE">
      <w:pPr>
        <w:pStyle w:val="BodyText"/>
        <w:rPr>
          <w:rFonts w:ascii="Georgia"/>
          <w:i/>
          <w:color w:val="000000" w:themeColor="text1"/>
          <w:sz w:val="22"/>
        </w:rPr>
      </w:pPr>
    </w:p>
    <w:p w14:paraId="597CAA9C" w14:textId="77777777" w:rsidR="006500DE" w:rsidRPr="004A7191" w:rsidRDefault="006500DE">
      <w:pPr>
        <w:pStyle w:val="BodyText"/>
        <w:rPr>
          <w:rFonts w:ascii="Georgia"/>
          <w:i/>
          <w:color w:val="000000" w:themeColor="text1"/>
          <w:sz w:val="22"/>
        </w:rPr>
      </w:pPr>
    </w:p>
    <w:p w14:paraId="1EAA0BCC" w14:textId="77777777" w:rsidR="006500DE" w:rsidRPr="004A7191" w:rsidRDefault="006500DE">
      <w:pPr>
        <w:pStyle w:val="BodyText"/>
        <w:rPr>
          <w:rFonts w:ascii="Georgia"/>
          <w:i/>
          <w:color w:val="000000" w:themeColor="text1"/>
          <w:sz w:val="22"/>
        </w:rPr>
      </w:pPr>
    </w:p>
    <w:p w14:paraId="7C9364E0" w14:textId="77777777" w:rsidR="006500DE" w:rsidRPr="004A7191" w:rsidRDefault="006500DE">
      <w:pPr>
        <w:pStyle w:val="BodyText"/>
        <w:rPr>
          <w:rFonts w:ascii="Georgia"/>
          <w:i/>
          <w:color w:val="000000" w:themeColor="text1"/>
          <w:sz w:val="22"/>
        </w:rPr>
      </w:pPr>
    </w:p>
    <w:p w14:paraId="3D91E86D" w14:textId="77777777" w:rsidR="006500DE" w:rsidRPr="004A7191" w:rsidRDefault="006500DE">
      <w:pPr>
        <w:pStyle w:val="BodyText"/>
        <w:rPr>
          <w:rFonts w:ascii="Georgia"/>
          <w:i/>
          <w:color w:val="000000" w:themeColor="text1"/>
          <w:sz w:val="22"/>
        </w:rPr>
      </w:pPr>
    </w:p>
    <w:p w14:paraId="218E6B9A" w14:textId="77777777" w:rsidR="006500DE" w:rsidRPr="004A7191" w:rsidRDefault="006500DE">
      <w:pPr>
        <w:pStyle w:val="BodyText"/>
        <w:rPr>
          <w:rFonts w:ascii="Georgia"/>
          <w:i/>
          <w:color w:val="000000" w:themeColor="text1"/>
          <w:sz w:val="22"/>
        </w:rPr>
      </w:pPr>
    </w:p>
    <w:p w14:paraId="6FC2A9CA" w14:textId="77777777" w:rsidR="006500DE" w:rsidRPr="004A7191" w:rsidRDefault="006500DE">
      <w:pPr>
        <w:pStyle w:val="BodyText"/>
        <w:rPr>
          <w:rFonts w:ascii="Georgia"/>
          <w:i/>
          <w:color w:val="000000" w:themeColor="text1"/>
          <w:sz w:val="22"/>
        </w:rPr>
      </w:pPr>
    </w:p>
    <w:p w14:paraId="19F8A917" w14:textId="77777777" w:rsidR="006500DE" w:rsidRPr="004A7191" w:rsidRDefault="006500DE">
      <w:pPr>
        <w:pStyle w:val="BodyText"/>
        <w:rPr>
          <w:rFonts w:ascii="Georgia"/>
          <w:i/>
          <w:color w:val="000000" w:themeColor="text1"/>
          <w:sz w:val="22"/>
        </w:rPr>
      </w:pPr>
    </w:p>
    <w:p w14:paraId="737B90D3" w14:textId="77777777" w:rsidR="006500DE" w:rsidRPr="004A7191" w:rsidRDefault="006500DE">
      <w:pPr>
        <w:pStyle w:val="BodyText"/>
        <w:rPr>
          <w:rFonts w:ascii="Georgia"/>
          <w:i/>
          <w:color w:val="000000" w:themeColor="text1"/>
          <w:sz w:val="22"/>
        </w:rPr>
      </w:pPr>
    </w:p>
    <w:p w14:paraId="666FD4B4" w14:textId="77777777" w:rsidR="006500DE" w:rsidRPr="004A7191" w:rsidRDefault="006500DE">
      <w:pPr>
        <w:pStyle w:val="BodyText"/>
        <w:rPr>
          <w:rFonts w:ascii="Georgia"/>
          <w:i/>
          <w:color w:val="000000" w:themeColor="text1"/>
          <w:sz w:val="22"/>
        </w:rPr>
      </w:pPr>
    </w:p>
    <w:p w14:paraId="6B3FE683" w14:textId="77777777" w:rsidR="006500DE" w:rsidRPr="004A7191" w:rsidRDefault="006500DE">
      <w:pPr>
        <w:pStyle w:val="BodyText"/>
        <w:rPr>
          <w:rFonts w:ascii="Georgia"/>
          <w:i/>
          <w:color w:val="000000" w:themeColor="text1"/>
          <w:sz w:val="22"/>
        </w:rPr>
      </w:pPr>
    </w:p>
    <w:p w14:paraId="0D7B29BA" w14:textId="77777777" w:rsidR="006500DE" w:rsidRPr="004A7191" w:rsidRDefault="006500DE">
      <w:pPr>
        <w:pStyle w:val="BodyText"/>
        <w:rPr>
          <w:rFonts w:ascii="Georgia"/>
          <w:i/>
          <w:color w:val="000000" w:themeColor="text1"/>
          <w:sz w:val="22"/>
        </w:rPr>
      </w:pPr>
    </w:p>
    <w:p w14:paraId="48FC7B0B" w14:textId="77777777" w:rsidR="006500DE" w:rsidRPr="004A7191" w:rsidRDefault="006500DE">
      <w:pPr>
        <w:pStyle w:val="BodyText"/>
        <w:rPr>
          <w:rFonts w:ascii="Georgia"/>
          <w:i/>
          <w:color w:val="000000" w:themeColor="text1"/>
          <w:sz w:val="22"/>
        </w:rPr>
      </w:pPr>
    </w:p>
    <w:p w14:paraId="190930DC" w14:textId="77777777" w:rsidR="006500DE" w:rsidRPr="004A7191" w:rsidRDefault="006500DE">
      <w:pPr>
        <w:pStyle w:val="BodyText"/>
        <w:rPr>
          <w:rFonts w:ascii="Georgia"/>
          <w:i/>
          <w:color w:val="000000" w:themeColor="text1"/>
          <w:sz w:val="22"/>
        </w:rPr>
      </w:pPr>
    </w:p>
    <w:p w14:paraId="10A435ED" w14:textId="77777777" w:rsidR="006500DE" w:rsidRPr="004A7191" w:rsidRDefault="006500DE">
      <w:pPr>
        <w:pStyle w:val="BodyText"/>
        <w:rPr>
          <w:rFonts w:ascii="Georgia"/>
          <w:i/>
          <w:color w:val="000000" w:themeColor="text1"/>
          <w:sz w:val="22"/>
        </w:rPr>
      </w:pPr>
    </w:p>
    <w:p w14:paraId="06B57BF3" w14:textId="77777777" w:rsidR="006500DE" w:rsidRPr="004A7191" w:rsidRDefault="006500DE">
      <w:pPr>
        <w:pStyle w:val="BodyText"/>
        <w:rPr>
          <w:rFonts w:ascii="Georgia"/>
          <w:i/>
          <w:color w:val="000000" w:themeColor="text1"/>
          <w:sz w:val="22"/>
        </w:rPr>
      </w:pPr>
    </w:p>
    <w:p w14:paraId="7B60CB40" w14:textId="77777777" w:rsidR="006500DE" w:rsidRPr="004A7191" w:rsidRDefault="006500DE">
      <w:pPr>
        <w:pStyle w:val="BodyText"/>
        <w:rPr>
          <w:rFonts w:ascii="Georgia"/>
          <w:i/>
          <w:color w:val="000000" w:themeColor="text1"/>
          <w:sz w:val="22"/>
        </w:rPr>
      </w:pPr>
    </w:p>
    <w:p w14:paraId="4B625C5F" w14:textId="77777777" w:rsidR="006500DE" w:rsidRPr="004A7191" w:rsidRDefault="006500DE">
      <w:pPr>
        <w:pStyle w:val="BodyText"/>
        <w:rPr>
          <w:rFonts w:ascii="Georgia"/>
          <w:i/>
          <w:color w:val="000000" w:themeColor="text1"/>
          <w:sz w:val="22"/>
        </w:rPr>
      </w:pPr>
    </w:p>
    <w:p w14:paraId="177E87C0" w14:textId="77777777" w:rsidR="006500DE" w:rsidRPr="004A7191" w:rsidRDefault="006500DE">
      <w:pPr>
        <w:pStyle w:val="BodyText"/>
        <w:spacing w:before="6"/>
        <w:rPr>
          <w:rFonts w:ascii="Georgia"/>
          <w:i/>
          <w:color w:val="000000" w:themeColor="text1"/>
          <w:sz w:val="29"/>
        </w:rPr>
      </w:pPr>
    </w:p>
    <w:p w14:paraId="6C2A7F0E"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35591FAB" w14:textId="77777777" w:rsidR="003B34BB" w:rsidRPr="004A7191" w:rsidRDefault="003B34BB" w:rsidP="003B34BB">
      <w:pPr>
        <w:pStyle w:val="Heading1"/>
        <w:tabs>
          <w:tab w:val="left" w:pos="1132"/>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51998208" behindDoc="1" locked="0" layoutInCell="1" allowOverlap="1" wp14:anchorId="15AF5684" wp14:editId="0296C379">
                <wp:simplePos x="0" y="0"/>
                <wp:positionH relativeFrom="page">
                  <wp:posOffset>2565400</wp:posOffset>
                </wp:positionH>
                <wp:positionV relativeFrom="page">
                  <wp:posOffset>7136765</wp:posOffset>
                </wp:positionV>
                <wp:extent cx="161925" cy="154940"/>
                <wp:effectExtent l="0" t="0" r="0" b="0"/>
                <wp:wrapNone/>
                <wp:docPr id="16" name="Text Box 1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87BC9" w14:textId="77777777" w:rsidR="00B7268B" w:rsidRDefault="00B7268B" w:rsidP="003B34B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F5684" id="_x0000_s1100" type="#_x0000_t202" style="position:absolute;margin-left:202pt;margin-top:561.95pt;width:12.75pt;height:12.2pt;z-index:-25131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" filled="f" stroked="f">
                <v:textbox inset="0,0,0,0">
                  <w:txbxContent>
                    <w:p w14:paraId="00F87BC9" w14:textId="77777777" w:rsidR="00B7268B" w:rsidRDefault="00B7268B" w:rsidP="003B34BB">
                      <w:pPr>
                        <w:pStyle w:val="BodyText"/>
                        <w:rPr>
                          <w:rFonts w:ascii="Verdana"/>
                        </w:rPr>
                      </w:pPr>
                    </w:p>
                  </w:txbxContent>
                </v:textbox>
                <w10:wrap anchorx="page" anchory="page"/>
              </v:shape>
            </w:pict>
          </mc:Fallback>
        </mc:AlternateContent>
      </w:r>
      <w:r w:rsidRPr="004A7191">
        <w:rPr>
          <w:color w:val="000000" w:themeColor="text1"/>
          <w:shd w:val="clear" w:color="auto" w:fill="86B273"/>
        </w:rPr>
        <w:t xml:space="preserve"> </w:t>
      </w:r>
      <w:r w:rsidRPr="004A7191">
        <w:rPr>
          <w:color w:val="000000" w:themeColor="text1"/>
          <w:shd w:val="clear" w:color="auto" w:fill="86B273"/>
        </w:rPr>
        <w:tab/>
      </w:r>
      <w:r>
        <w:rPr>
          <w:color w:val="000000" w:themeColor="text1"/>
          <w:shd w:val="clear" w:color="auto" w:fill="86B273"/>
        </w:rPr>
        <w:t>34</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Cinereous Tit</w:t>
      </w:r>
      <w:r w:rsidRPr="004A7191">
        <w:rPr>
          <w:color w:val="000000" w:themeColor="text1"/>
          <w:shd w:val="clear" w:color="auto" w:fill="86B273"/>
        </w:rPr>
        <w:tab/>
      </w:r>
    </w:p>
    <w:p w14:paraId="3720A608" w14:textId="77777777" w:rsidR="006500DE" w:rsidRPr="004A7191" w:rsidRDefault="004A7191">
      <w:pPr>
        <w:pStyle w:val="BodyText"/>
        <w:spacing w:before="209" w:line="225" w:lineRule="auto"/>
        <w:ind w:left="1140" w:right="2113"/>
        <w:rPr>
          <w:color w:val="000000" w:themeColor="text1"/>
        </w:rPr>
      </w:pPr>
      <w:r w:rsidRPr="004A7191">
        <w:rPr>
          <w:color w:val="000000" w:themeColor="text1"/>
        </w:rPr>
        <w:t xml:space="preserve">The </w:t>
      </w:r>
      <w:r w:rsidRPr="004A7191">
        <w:rPr>
          <w:rFonts w:ascii="Bookman Old Style"/>
          <w:b/>
          <w:color w:val="000000" w:themeColor="text1"/>
        </w:rPr>
        <w:t xml:space="preserve">cinereous tit </w:t>
      </w:r>
      <w:r w:rsidRPr="004A7191">
        <w:rPr>
          <w:color w:val="000000" w:themeColor="text1"/>
        </w:rPr>
        <w:t>(</w:t>
      </w:r>
      <w:r w:rsidRPr="004A7191">
        <w:rPr>
          <w:rFonts w:ascii="Georgia"/>
          <w:i/>
          <w:color w:val="000000" w:themeColor="text1"/>
        </w:rPr>
        <w:t>Parus cinereus</w:t>
      </w:r>
      <w:r w:rsidRPr="004A7191">
        <w:rPr>
          <w:color w:val="000000" w:themeColor="text1"/>
        </w:rPr>
        <w:t xml:space="preserve">) is a species of bird in the tit family </w:t>
      </w:r>
      <w:proofErr w:type="spellStart"/>
      <w:r w:rsidRPr="004A7191">
        <w:rPr>
          <w:color w:val="000000" w:themeColor="text1"/>
        </w:rPr>
        <w:t>Paridae</w:t>
      </w:r>
      <w:proofErr w:type="spellEnd"/>
      <w:r w:rsidRPr="004A7191">
        <w:rPr>
          <w:color w:val="000000" w:themeColor="text1"/>
        </w:rPr>
        <w:t>. This species is made up of several</w:t>
      </w:r>
    </w:p>
    <w:p w14:paraId="7A8E629C" w14:textId="77777777" w:rsidR="006500DE" w:rsidRPr="004A7191" w:rsidRDefault="004A7191">
      <w:pPr>
        <w:pStyle w:val="BodyText"/>
        <w:spacing w:before="23" w:line="228" w:lineRule="auto"/>
        <w:ind w:left="1140" w:right="1379"/>
        <w:rPr>
          <w:color w:val="000000" w:themeColor="text1"/>
        </w:rPr>
      </w:pPr>
      <w:r w:rsidRPr="004A7191">
        <w:rPr>
          <w:color w:val="000000" w:themeColor="text1"/>
        </w:rPr>
        <w:t>populations</w:t>
      </w:r>
      <w:r w:rsidRPr="004A7191">
        <w:rPr>
          <w:color w:val="000000" w:themeColor="text1"/>
          <w:spacing w:val="-14"/>
        </w:rPr>
        <w:t xml:space="preserve"> </w:t>
      </w:r>
      <w:r w:rsidRPr="004A7191">
        <w:rPr>
          <w:color w:val="000000" w:themeColor="text1"/>
        </w:rPr>
        <w:t>that</w:t>
      </w:r>
      <w:r w:rsidRPr="004A7191">
        <w:rPr>
          <w:color w:val="000000" w:themeColor="text1"/>
          <w:spacing w:val="-13"/>
        </w:rPr>
        <w:t xml:space="preserve"> </w:t>
      </w:r>
      <w:r w:rsidRPr="004A7191">
        <w:rPr>
          <w:color w:val="000000" w:themeColor="text1"/>
        </w:rPr>
        <w:t>were</w:t>
      </w:r>
      <w:r w:rsidRPr="004A7191">
        <w:rPr>
          <w:color w:val="000000" w:themeColor="text1"/>
          <w:spacing w:val="-13"/>
        </w:rPr>
        <w:t xml:space="preserve"> </w:t>
      </w:r>
      <w:r w:rsidRPr="004A7191">
        <w:rPr>
          <w:color w:val="000000" w:themeColor="text1"/>
        </w:rPr>
        <w:t>earlier</w:t>
      </w:r>
      <w:r w:rsidRPr="004A7191">
        <w:rPr>
          <w:color w:val="000000" w:themeColor="text1"/>
          <w:spacing w:val="-14"/>
        </w:rPr>
        <w:t xml:space="preserve"> </w:t>
      </w:r>
      <w:r w:rsidRPr="004A7191">
        <w:rPr>
          <w:color w:val="000000" w:themeColor="text1"/>
        </w:rPr>
        <w:t>treated</w:t>
      </w:r>
      <w:r w:rsidRPr="004A7191">
        <w:rPr>
          <w:color w:val="000000" w:themeColor="text1"/>
          <w:spacing w:val="-14"/>
        </w:rPr>
        <w:t xml:space="preserve"> </w:t>
      </w:r>
      <w:r w:rsidRPr="004A7191">
        <w:rPr>
          <w:color w:val="000000" w:themeColor="text1"/>
        </w:rPr>
        <w:t>as</w:t>
      </w:r>
      <w:r w:rsidRPr="004A7191">
        <w:rPr>
          <w:color w:val="000000" w:themeColor="text1"/>
          <w:spacing w:val="-13"/>
        </w:rPr>
        <w:t xml:space="preserve"> </w:t>
      </w:r>
      <w:r w:rsidRPr="004A7191">
        <w:rPr>
          <w:color w:val="000000" w:themeColor="text1"/>
        </w:rPr>
        <w:t>subspecies</w:t>
      </w:r>
      <w:r w:rsidRPr="004A7191">
        <w:rPr>
          <w:color w:val="000000" w:themeColor="text1"/>
          <w:spacing w:val="-13"/>
        </w:rPr>
        <w:t xml:space="preserve"> </w:t>
      </w:r>
      <w:r w:rsidRPr="004A7191">
        <w:rPr>
          <w:color w:val="000000" w:themeColor="text1"/>
        </w:rPr>
        <w:t>of</w:t>
      </w:r>
      <w:r w:rsidRPr="004A7191">
        <w:rPr>
          <w:color w:val="000000" w:themeColor="text1"/>
          <w:spacing w:val="-14"/>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great tit</w:t>
      </w:r>
      <w:r w:rsidRPr="004A7191">
        <w:rPr>
          <w:color w:val="000000" w:themeColor="text1"/>
          <w:spacing w:val="-1"/>
        </w:rPr>
        <w:t xml:space="preserve"> </w:t>
      </w:r>
      <w:r w:rsidRPr="004A7191">
        <w:rPr>
          <w:color w:val="000000" w:themeColor="text1"/>
        </w:rPr>
        <w:t>(</w:t>
      </w:r>
      <w:r w:rsidRPr="004A7191">
        <w:rPr>
          <w:rFonts w:ascii="Georgia"/>
          <w:i/>
          <w:color w:val="000000" w:themeColor="text1"/>
        </w:rPr>
        <w:t>Parus major</w:t>
      </w:r>
      <w:r w:rsidRPr="004A7191">
        <w:rPr>
          <w:color w:val="000000" w:themeColor="text1"/>
        </w:rPr>
        <w:t>). These birds are grey backed with white undersides. The great tit</w:t>
      </w:r>
      <w:r w:rsidRPr="004A7191">
        <w:rPr>
          <w:color w:val="000000" w:themeColor="text1"/>
          <w:spacing w:val="-17"/>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new</w:t>
      </w:r>
      <w:r w:rsidRPr="004A7191">
        <w:rPr>
          <w:color w:val="000000" w:themeColor="text1"/>
          <w:spacing w:val="-17"/>
        </w:rPr>
        <w:t xml:space="preserve"> </w:t>
      </w:r>
      <w:r w:rsidRPr="004A7191">
        <w:rPr>
          <w:color w:val="000000" w:themeColor="text1"/>
        </w:rPr>
        <w:t>sense</w:t>
      </w:r>
      <w:r w:rsidRPr="004A7191">
        <w:rPr>
          <w:color w:val="000000" w:themeColor="text1"/>
          <w:spacing w:val="-17"/>
        </w:rPr>
        <w:t xml:space="preserve"> </w:t>
      </w:r>
      <w:r w:rsidRPr="004A7191">
        <w:rPr>
          <w:color w:val="000000" w:themeColor="text1"/>
        </w:rPr>
        <w:t>is</w:t>
      </w:r>
      <w:r w:rsidRPr="004A7191">
        <w:rPr>
          <w:color w:val="000000" w:themeColor="text1"/>
          <w:spacing w:val="-16"/>
        </w:rPr>
        <w:t xml:space="preserve"> </w:t>
      </w:r>
      <w:r w:rsidRPr="004A7191">
        <w:rPr>
          <w:color w:val="000000" w:themeColor="text1"/>
        </w:rPr>
        <w:t>distinguishable</w:t>
      </w:r>
      <w:r w:rsidRPr="004A7191">
        <w:rPr>
          <w:color w:val="000000" w:themeColor="text1"/>
          <w:spacing w:val="-17"/>
        </w:rPr>
        <w:t xml:space="preserve"> </w:t>
      </w:r>
      <w:r w:rsidRPr="004A7191">
        <w:rPr>
          <w:color w:val="000000" w:themeColor="text1"/>
        </w:rPr>
        <w:t>by</w:t>
      </w:r>
      <w:r w:rsidRPr="004A7191">
        <w:rPr>
          <w:color w:val="000000" w:themeColor="text1"/>
          <w:spacing w:val="-7"/>
        </w:rPr>
        <w:t xml:space="preserve"> </w:t>
      </w:r>
      <w:r w:rsidRPr="004A7191">
        <w:rPr>
          <w:color w:val="000000" w:themeColor="text1"/>
        </w:rPr>
        <w:t>the</w:t>
      </w:r>
      <w:r w:rsidRPr="004A7191">
        <w:rPr>
          <w:color w:val="000000" w:themeColor="text1"/>
          <w:spacing w:val="-20"/>
        </w:rPr>
        <w:t xml:space="preserve"> </w:t>
      </w:r>
      <w:r w:rsidRPr="004A7191">
        <w:rPr>
          <w:color w:val="000000" w:themeColor="text1"/>
        </w:rPr>
        <w:t>greenish-back</w:t>
      </w:r>
      <w:r w:rsidRPr="004A7191">
        <w:rPr>
          <w:color w:val="000000" w:themeColor="text1"/>
          <w:spacing w:val="-21"/>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yellowish underside.</w:t>
      </w:r>
      <w:r w:rsidRPr="004A7191">
        <w:rPr>
          <w:color w:val="000000" w:themeColor="text1"/>
          <w:spacing w:val="-31"/>
        </w:rPr>
        <w:t xml:space="preserve"> </w:t>
      </w:r>
      <w:r w:rsidRPr="004A7191">
        <w:rPr>
          <w:color w:val="000000" w:themeColor="text1"/>
        </w:rPr>
        <w:t>The</w:t>
      </w:r>
      <w:r w:rsidRPr="004A7191">
        <w:rPr>
          <w:color w:val="000000" w:themeColor="text1"/>
          <w:spacing w:val="-20"/>
        </w:rPr>
        <w:t xml:space="preserve"> </w:t>
      </w:r>
      <w:r w:rsidRPr="004A7191">
        <w:rPr>
          <w:color w:val="000000" w:themeColor="text1"/>
        </w:rPr>
        <w:t>distribution</w:t>
      </w:r>
      <w:r w:rsidRPr="004A7191">
        <w:rPr>
          <w:color w:val="000000" w:themeColor="text1"/>
          <w:spacing w:val="-19"/>
        </w:rPr>
        <w:t xml:space="preserve"> </w:t>
      </w:r>
      <w:r w:rsidRPr="004A7191">
        <w:rPr>
          <w:color w:val="000000" w:themeColor="text1"/>
        </w:rPr>
        <w:t>of</w:t>
      </w:r>
    </w:p>
    <w:p w14:paraId="4369F57B" w14:textId="77777777" w:rsidR="006500DE" w:rsidRPr="004A7191" w:rsidRDefault="004A7191">
      <w:pPr>
        <w:pStyle w:val="BodyText"/>
        <w:spacing w:before="4" w:line="230" w:lineRule="auto"/>
        <w:ind w:left="1140" w:right="1696"/>
        <w:rPr>
          <w:color w:val="000000" w:themeColor="text1"/>
        </w:rPr>
      </w:pPr>
      <w:r w:rsidRPr="004A7191">
        <w:rPr>
          <w:color w:val="000000" w:themeColor="text1"/>
        </w:rPr>
        <w:t>this</w:t>
      </w:r>
      <w:r w:rsidRPr="004A7191">
        <w:rPr>
          <w:color w:val="000000" w:themeColor="text1"/>
          <w:spacing w:val="-27"/>
        </w:rPr>
        <w:t xml:space="preserve"> </w:t>
      </w:r>
      <w:r w:rsidRPr="004A7191">
        <w:rPr>
          <w:color w:val="000000" w:themeColor="text1"/>
        </w:rPr>
        <w:t>species</w:t>
      </w:r>
      <w:r w:rsidRPr="004A7191">
        <w:rPr>
          <w:color w:val="000000" w:themeColor="text1"/>
          <w:spacing w:val="-26"/>
        </w:rPr>
        <w:t xml:space="preserve"> </w:t>
      </w:r>
      <w:r w:rsidRPr="004A7191">
        <w:rPr>
          <w:color w:val="000000" w:themeColor="text1"/>
        </w:rPr>
        <w:t>extends</w:t>
      </w:r>
      <w:r w:rsidRPr="004A7191">
        <w:rPr>
          <w:color w:val="000000" w:themeColor="text1"/>
          <w:spacing w:val="-25"/>
        </w:rPr>
        <w:t xml:space="preserve"> </w:t>
      </w:r>
      <w:r w:rsidRPr="004A7191">
        <w:rPr>
          <w:color w:val="000000" w:themeColor="text1"/>
        </w:rPr>
        <w:t>from</w:t>
      </w:r>
      <w:r w:rsidRPr="004A7191">
        <w:rPr>
          <w:color w:val="000000" w:themeColor="text1"/>
          <w:spacing w:val="-27"/>
        </w:rPr>
        <w:t xml:space="preserve"> </w:t>
      </w:r>
      <w:r w:rsidRPr="004A7191">
        <w:rPr>
          <w:color w:val="000000" w:themeColor="text1"/>
        </w:rPr>
        <w:t>parts</w:t>
      </w:r>
      <w:r w:rsidRPr="004A7191">
        <w:rPr>
          <w:color w:val="000000" w:themeColor="text1"/>
          <w:spacing w:val="-25"/>
        </w:rPr>
        <w:t xml:space="preserve"> </w:t>
      </w:r>
      <w:proofErr w:type="spellStart"/>
      <w:r w:rsidRPr="004A7191">
        <w:rPr>
          <w:color w:val="000000" w:themeColor="text1"/>
        </w:rPr>
        <w:t>ofWestAsia</w:t>
      </w:r>
      <w:proofErr w:type="spellEnd"/>
      <w:r w:rsidRPr="004A7191">
        <w:rPr>
          <w:color w:val="000000" w:themeColor="text1"/>
          <w:spacing w:val="-26"/>
        </w:rPr>
        <w:t xml:space="preserve"> </w:t>
      </w:r>
      <w:r w:rsidRPr="004A7191">
        <w:rPr>
          <w:color w:val="000000" w:themeColor="text1"/>
        </w:rPr>
        <w:t>across</w:t>
      </w:r>
      <w:r w:rsidRPr="004A7191">
        <w:rPr>
          <w:color w:val="000000" w:themeColor="text1"/>
          <w:spacing w:val="-27"/>
        </w:rPr>
        <w:t xml:space="preserve"> </w:t>
      </w:r>
      <w:r w:rsidRPr="004A7191">
        <w:rPr>
          <w:color w:val="000000" w:themeColor="text1"/>
        </w:rPr>
        <w:t>South</w:t>
      </w:r>
      <w:r w:rsidRPr="004A7191">
        <w:rPr>
          <w:color w:val="000000" w:themeColor="text1"/>
          <w:spacing w:val="-37"/>
        </w:rPr>
        <w:t xml:space="preserve"> </w:t>
      </w:r>
      <w:r w:rsidRPr="004A7191">
        <w:rPr>
          <w:color w:val="000000" w:themeColor="text1"/>
        </w:rPr>
        <w:t>Asia</w:t>
      </w:r>
      <w:r w:rsidRPr="004A7191">
        <w:rPr>
          <w:color w:val="000000" w:themeColor="text1"/>
          <w:spacing w:val="-26"/>
        </w:rPr>
        <w:t xml:space="preserve"> </w:t>
      </w:r>
      <w:r w:rsidRPr="004A7191">
        <w:rPr>
          <w:color w:val="000000" w:themeColor="text1"/>
        </w:rPr>
        <w:t>and</w:t>
      </w:r>
      <w:r w:rsidRPr="004A7191">
        <w:rPr>
          <w:color w:val="000000" w:themeColor="text1"/>
          <w:spacing w:val="-3"/>
        </w:rPr>
        <w:t xml:space="preserve"> </w:t>
      </w:r>
      <w:r w:rsidRPr="004A7191">
        <w:rPr>
          <w:color w:val="000000" w:themeColor="text1"/>
        </w:rPr>
        <w:t xml:space="preserve">into </w:t>
      </w:r>
      <w:proofErr w:type="spellStart"/>
      <w:r w:rsidRPr="004A7191">
        <w:rPr>
          <w:color w:val="000000" w:themeColor="text1"/>
        </w:rPr>
        <w:t>SoutheastAsia</w:t>
      </w:r>
      <w:proofErr w:type="spellEnd"/>
      <w:r w:rsidRPr="004A7191">
        <w:rPr>
          <w:color w:val="000000" w:themeColor="text1"/>
        </w:rPr>
        <w:t>.</w:t>
      </w:r>
    </w:p>
    <w:p w14:paraId="52FB3E6F" w14:textId="77777777" w:rsidR="006500DE" w:rsidRPr="004A7191" w:rsidRDefault="004A7191">
      <w:pPr>
        <w:pStyle w:val="BodyText"/>
        <w:spacing w:line="230" w:lineRule="auto"/>
        <w:ind w:left="1140" w:right="1196" w:firstLine="280"/>
        <w:rPr>
          <w:color w:val="000000" w:themeColor="text1"/>
        </w:rPr>
      </w:pPr>
      <w:r w:rsidRPr="004A7191">
        <w:rPr>
          <w:color w:val="000000" w:themeColor="text1"/>
        </w:rPr>
        <w:t>Like others in the genus, it has a broad black ventral line and has no crest.</w:t>
      </w:r>
      <w:r w:rsidRPr="004A7191">
        <w:rPr>
          <w:color w:val="000000" w:themeColor="text1"/>
          <w:spacing w:val="-28"/>
        </w:rPr>
        <w:t xml:space="preserve"> </w:t>
      </w:r>
      <w:r w:rsidRPr="004A7191">
        <w:rPr>
          <w:color w:val="000000" w:themeColor="text1"/>
        </w:rPr>
        <w:t>This</w:t>
      </w:r>
      <w:r w:rsidRPr="004A7191">
        <w:rPr>
          <w:color w:val="000000" w:themeColor="text1"/>
          <w:spacing w:val="-17"/>
        </w:rPr>
        <w:t xml:space="preserve"> </w:t>
      </w:r>
      <w:r w:rsidRPr="004A7191">
        <w:rPr>
          <w:color w:val="000000" w:themeColor="text1"/>
        </w:rPr>
        <w:t>tit</w:t>
      </w:r>
      <w:r w:rsidRPr="004A7191">
        <w:rPr>
          <w:color w:val="000000" w:themeColor="text1"/>
          <w:spacing w:val="-16"/>
        </w:rPr>
        <w:t xml:space="preserve"> </w:t>
      </w:r>
      <w:r w:rsidRPr="004A7191">
        <w:rPr>
          <w:color w:val="000000" w:themeColor="text1"/>
        </w:rPr>
        <w:t>is</w:t>
      </w:r>
      <w:r w:rsidRPr="004A7191">
        <w:rPr>
          <w:color w:val="000000" w:themeColor="text1"/>
          <w:spacing w:val="-16"/>
        </w:rPr>
        <w:t xml:space="preserve"> </w:t>
      </w:r>
      <w:r w:rsidRPr="004A7191">
        <w:rPr>
          <w:color w:val="000000" w:themeColor="text1"/>
        </w:rPr>
        <w:t>part</w:t>
      </w:r>
      <w:r w:rsidRPr="004A7191">
        <w:rPr>
          <w:color w:val="000000" w:themeColor="text1"/>
          <w:spacing w:val="-16"/>
        </w:rPr>
        <w:t xml:space="preserve"> </w:t>
      </w:r>
      <w:r w:rsidRPr="004A7191">
        <w:rPr>
          <w:color w:val="000000" w:themeColor="text1"/>
        </w:rPr>
        <w:t>of</w:t>
      </w:r>
      <w:r w:rsidRPr="004A7191">
        <w:rPr>
          <w:color w:val="000000" w:themeColor="text1"/>
          <w:spacing w:val="-17"/>
        </w:rPr>
        <w:t xml:space="preserve"> </w:t>
      </w:r>
      <w:r w:rsidRPr="004A7191">
        <w:rPr>
          <w:color w:val="000000" w:themeColor="text1"/>
        </w:rPr>
        <w:t>a</w:t>
      </w:r>
      <w:r w:rsidRPr="004A7191">
        <w:rPr>
          <w:color w:val="000000" w:themeColor="text1"/>
          <w:spacing w:val="-16"/>
        </w:rPr>
        <w:t xml:space="preserve"> </w:t>
      </w:r>
      <w:r w:rsidRPr="004A7191">
        <w:rPr>
          <w:color w:val="000000" w:themeColor="text1"/>
        </w:rPr>
        <w:t>confusing</w:t>
      </w:r>
      <w:r w:rsidRPr="004A7191">
        <w:rPr>
          <w:color w:val="000000" w:themeColor="text1"/>
          <w:spacing w:val="-18"/>
        </w:rPr>
        <w:t xml:space="preserve"> </w:t>
      </w:r>
      <w:r w:rsidRPr="004A7191">
        <w:rPr>
          <w:color w:val="000000" w:themeColor="text1"/>
        </w:rPr>
        <w:t>group</w:t>
      </w:r>
      <w:r w:rsidRPr="004A7191">
        <w:rPr>
          <w:color w:val="000000" w:themeColor="text1"/>
          <w:spacing w:val="-17"/>
        </w:rPr>
        <w:t xml:space="preserve"> </w:t>
      </w:r>
      <w:r w:rsidRPr="004A7191">
        <w:rPr>
          <w:color w:val="000000" w:themeColor="text1"/>
        </w:rPr>
        <w:t>of</w:t>
      </w:r>
      <w:r w:rsidRPr="004A7191">
        <w:rPr>
          <w:color w:val="000000" w:themeColor="text1"/>
          <w:spacing w:val="-17"/>
        </w:rPr>
        <w:t xml:space="preserve"> </w:t>
      </w:r>
      <w:r w:rsidRPr="004A7191">
        <w:rPr>
          <w:color w:val="000000" w:themeColor="text1"/>
        </w:rPr>
        <w:t>species</w:t>
      </w:r>
      <w:r w:rsidRPr="004A7191">
        <w:rPr>
          <w:color w:val="000000" w:themeColor="text1"/>
          <w:spacing w:val="-16"/>
        </w:rPr>
        <w:t xml:space="preserve"> </w:t>
      </w:r>
      <w:r w:rsidRPr="004A7191">
        <w:rPr>
          <w:color w:val="000000" w:themeColor="text1"/>
        </w:rPr>
        <w:t>but</w:t>
      </w:r>
      <w:r w:rsidRPr="004A7191">
        <w:rPr>
          <w:color w:val="000000" w:themeColor="text1"/>
          <w:spacing w:val="-18"/>
        </w:rPr>
        <w:t xml:space="preserve"> </w:t>
      </w:r>
      <w:r w:rsidRPr="004A7191">
        <w:rPr>
          <w:color w:val="000000" w:themeColor="text1"/>
        </w:rPr>
        <w:t>is</w:t>
      </w:r>
      <w:r w:rsidRPr="004A7191">
        <w:rPr>
          <w:color w:val="000000" w:themeColor="text1"/>
          <w:spacing w:val="-1"/>
        </w:rPr>
        <w:t xml:space="preserve"> </w:t>
      </w:r>
      <w:r w:rsidRPr="004A7191">
        <w:rPr>
          <w:color w:val="000000" w:themeColor="text1"/>
        </w:rPr>
        <w:t>distinct</w:t>
      </w:r>
      <w:r w:rsidRPr="004A7191">
        <w:rPr>
          <w:color w:val="000000" w:themeColor="text1"/>
          <w:spacing w:val="-18"/>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 xml:space="preserve">having a grey-back, black hood, white cheek patch and a white </w:t>
      </w:r>
      <w:r w:rsidRPr="004A7191">
        <w:rPr>
          <w:color w:val="000000" w:themeColor="text1"/>
          <w:spacing w:val="-4"/>
        </w:rPr>
        <w:t xml:space="preserve">wing-bar. </w:t>
      </w:r>
      <w:r w:rsidRPr="004A7191">
        <w:rPr>
          <w:color w:val="000000" w:themeColor="text1"/>
        </w:rPr>
        <w:t>The underparts</w:t>
      </w:r>
      <w:r w:rsidRPr="004A7191">
        <w:rPr>
          <w:color w:val="000000" w:themeColor="text1"/>
          <w:spacing w:val="-15"/>
        </w:rPr>
        <w:t xml:space="preserve"> </w:t>
      </w:r>
      <w:r w:rsidRPr="004A7191">
        <w:rPr>
          <w:color w:val="000000" w:themeColor="text1"/>
        </w:rPr>
        <w:t>are</w:t>
      </w:r>
      <w:r w:rsidRPr="004A7191">
        <w:rPr>
          <w:color w:val="000000" w:themeColor="text1"/>
          <w:spacing w:val="-16"/>
        </w:rPr>
        <w:t xml:space="preserve"> </w:t>
      </w:r>
      <w:r w:rsidRPr="004A7191">
        <w:rPr>
          <w:color w:val="000000" w:themeColor="text1"/>
        </w:rPr>
        <w:t>white</w:t>
      </w:r>
      <w:r w:rsidRPr="004A7191">
        <w:rPr>
          <w:color w:val="000000" w:themeColor="text1"/>
          <w:spacing w:val="-15"/>
        </w:rPr>
        <w:t xml:space="preserve"> </w:t>
      </w:r>
      <w:r w:rsidRPr="004A7191">
        <w:rPr>
          <w:color w:val="000000" w:themeColor="text1"/>
        </w:rPr>
        <w:t>with</w:t>
      </w:r>
      <w:r w:rsidRPr="004A7191">
        <w:rPr>
          <w:color w:val="000000" w:themeColor="text1"/>
          <w:spacing w:val="-16"/>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black</w:t>
      </w:r>
      <w:r w:rsidRPr="004A7191">
        <w:rPr>
          <w:color w:val="000000" w:themeColor="text1"/>
          <w:spacing w:val="-15"/>
        </w:rPr>
        <w:t xml:space="preserve"> </w:t>
      </w:r>
      <w:r w:rsidRPr="004A7191">
        <w:rPr>
          <w:color w:val="000000" w:themeColor="text1"/>
        </w:rPr>
        <w:t>central</w:t>
      </w:r>
      <w:r w:rsidRPr="004A7191">
        <w:rPr>
          <w:color w:val="000000" w:themeColor="text1"/>
          <w:spacing w:val="-1"/>
        </w:rPr>
        <w:t xml:space="preserve"> </w:t>
      </w:r>
      <w:r w:rsidRPr="004A7191">
        <w:rPr>
          <w:color w:val="000000" w:themeColor="text1"/>
        </w:rPr>
        <w:t>stripe</w:t>
      </w:r>
      <w:r w:rsidRPr="004A7191">
        <w:rPr>
          <w:color w:val="000000" w:themeColor="text1"/>
          <w:spacing w:val="-2"/>
        </w:rPr>
        <w:t xml:space="preserve"> </w:t>
      </w:r>
      <w:r w:rsidRPr="004A7191">
        <w:rPr>
          <w:color w:val="000000" w:themeColor="text1"/>
        </w:rPr>
        <w:t>running</w:t>
      </w:r>
      <w:r w:rsidRPr="004A7191">
        <w:rPr>
          <w:color w:val="000000" w:themeColor="text1"/>
          <w:spacing w:val="-1"/>
        </w:rPr>
        <w:t xml:space="preserve"> </w:t>
      </w:r>
      <w:r w:rsidRPr="004A7191">
        <w:rPr>
          <w:color w:val="000000" w:themeColor="text1"/>
        </w:rPr>
        <w:t>along</w:t>
      </w:r>
      <w:r w:rsidRPr="004A7191">
        <w:rPr>
          <w:color w:val="000000" w:themeColor="text1"/>
          <w:spacing w:val="-1"/>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length. The female has a narrower ventral line and is slightly duller.</w:t>
      </w:r>
      <w:r w:rsidRPr="004A7191">
        <w:rPr>
          <w:color w:val="000000" w:themeColor="text1"/>
          <w:position w:val="14"/>
          <w:sz w:val="11"/>
        </w:rPr>
        <w:t xml:space="preserve">[5] </w:t>
      </w:r>
      <w:r w:rsidRPr="004A7191">
        <w:rPr>
          <w:color w:val="000000" w:themeColor="text1"/>
        </w:rPr>
        <w:t>The upper tail</w:t>
      </w:r>
      <w:r w:rsidRPr="004A7191">
        <w:rPr>
          <w:color w:val="000000" w:themeColor="text1"/>
          <w:spacing w:val="-22"/>
        </w:rPr>
        <w:t xml:space="preserve"> </w:t>
      </w:r>
      <w:r w:rsidRPr="004A7191">
        <w:rPr>
          <w:color w:val="000000" w:themeColor="text1"/>
        </w:rPr>
        <w:t>coverts</w:t>
      </w:r>
      <w:r w:rsidRPr="004A7191">
        <w:rPr>
          <w:color w:val="000000" w:themeColor="text1"/>
          <w:spacing w:val="-21"/>
        </w:rPr>
        <w:t xml:space="preserve"> </w:t>
      </w:r>
      <w:r w:rsidRPr="004A7191">
        <w:rPr>
          <w:color w:val="000000" w:themeColor="text1"/>
        </w:rPr>
        <w:t>are</w:t>
      </w:r>
      <w:r w:rsidRPr="004A7191">
        <w:rPr>
          <w:color w:val="000000" w:themeColor="text1"/>
          <w:spacing w:val="-23"/>
        </w:rPr>
        <w:t xml:space="preserve"> </w:t>
      </w:r>
      <w:r w:rsidRPr="004A7191">
        <w:rPr>
          <w:color w:val="000000" w:themeColor="text1"/>
        </w:rPr>
        <w:t>ashy</w:t>
      </w:r>
      <w:r w:rsidRPr="004A7191">
        <w:rPr>
          <w:color w:val="000000" w:themeColor="text1"/>
          <w:spacing w:val="-1"/>
        </w:rPr>
        <w:t xml:space="preserve"> </w:t>
      </w:r>
      <w:r w:rsidRPr="004A7191">
        <w:rPr>
          <w:color w:val="000000" w:themeColor="text1"/>
        </w:rPr>
        <w:t>while</w:t>
      </w:r>
      <w:r w:rsidRPr="004A7191">
        <w:rPr>
          <w:color w:val="000000" w:themeColor="text1"/>
          <w:spacing w:val="-17"/>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tail</w:t>
      </w:r>
      <w:r w:rsidRPr="004A7191">
        <w:rPr>
          <w:color w:val="000000" w:themeColor="text1"/>
          <w:spacing w:val="-17"/>
        </w:rPr>
        <w:t xml:space="preserve"> </w:t>
      </w:r>
      <w:r w:rsidRPr="004A7191">
        <w:rPr>
          <w:color w:val="000000" w:themeColor="text1"/>
        </w:rPr>
        <w:t>is</w:t>
      </w:r>
      <w:r w:rsidRPr="004A7191">
        <w:rPr>
          <w:color w:val="000000" w:themeColor="text1"/>
          <w:spacing w:val="-16"/>
        </w:rPr>
        <w:t xml:space="preserve"> </w:t>
      </w:r>
      <w:r w:rsidRPr="004A7191">
        <w:rPr>
          <w:color w:val="000000" w:themeColor="text1"/>
        </w:rPr>
        <w:t>black</w:t>
      </w:r>
      <w:r w:rsidRPr="004A7191">
        <w:rPr>
          <w:color w:val="000000" w:themeColor="text1"/>
          <w:spacing w:val="-18"/>
        </w:rPr>
        <w:t xml:space="preserve"> </w:t>
      </w:r>
      <w:r w:rsidRPr="004A7191">
        <w:rPr>
          <w:color w:val="000000" w:themeColor="text1"/>
        </w:rPr>
        <w:t>with</w:t>
      </w:r>
      <w:r w:rsidRPr="004A7191">
        <w:rPr>
          <w:color w:val="000000" w:themeColor="text1"/>
          <w:spacing w:val="-17"/>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central</w:t>
      </w:r>
      <w:r w:rsidRPr="004A7191">
        <w:rPr>
          <w:color w:val="000000" w:themeColor="text1"/>
          <w:spacing w:val="-17"/>
        </w:rPr>
        <w:t xml:space="preserve"> </w:t>
      </w:r>
      <w:r w:rsidRPr="004A7191">
        <w:rPr>
          <w:color w:val="000000" w:themeColor="text1"/>
        </w:rPr>
        <w:t>4</w:t>
      </w:r>
      <w:r w:rsidRPr="004A7191">
        <w:rPr>
          <w:color w:val="000000" w:themeColor="text1"/>
          <w:spacing w:val="-16"/>
        </w:rPr>
        <w:t xml:space="preserve"> </w:t>
      </w:r>
      <w:r w:rsidRPr="004A7191">
        <w:rPr>
          <w:color w:val="000000" w:themeColor="text1"/>
        </w:rPr>
        <w:t>pairs</w:t>
      </w:r>
      <w:r w:rsidRPr="004A7191">
        <w:rPr>
          <w:color w:val="000000" w:themeColor="text1"/>
          <w:spacing w:val="-17"/>
        </w:rPr>
        <w:t xml:space="preserve"> </w:t>
      </w:r>
      <w:r w:rsidRPr="004A7191">
        <w:rPr>
          <w:color w:val="000000" w:themeColor="text1"/>
        </w:rPr>
        <w:t>of</w:t>
      </w:r>
      <w:r w:rsidRPr="004A7191">
        <w:rPr>
          <w:color w:val="000000" w:themeColor="text1"/>
          <w:spacing w:val="-17"/>
        </w:rPr>
        <w:t xml:space="preserve"> </w:t>
      </w:r>
      <w:r w:rsidRPr="004A7191">
        <w:rPr>
          <w:color w:val="000000" w:themeColor="text1"/>
        </w:rPr>
        <w:t xml:space="preserve">feathers ashy on the outer webs and all but the central pair are tipped white. The fifth pair is white with a black rachis and a band of black on the inner </w:t>
      </w:r>
      <w:r w:rsidRPr="004A7191">
        <w:rPr>
          <w:color w:val="000000" w:themeColor="text1"/>
          <w:spacing w:val="-3"/>
        </w:rPr>
        <w:t>web.</w:t>
      </w:r>
      <w:r w:rsidRPr="004A7191">
        <w:rPr>
          <w:color w:val="000000" w:themeColor="text1"/>
          <w:spacing w:val="-31"/>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outermost</w:t>
      </w:r>
      <w:r w:rsidRPr="004A7191">
        <w:rPr>
          <w:color w:val="000000" w:themeColor="text1"/>
          <w:spacing w:val="-15"/>
        </w:rPr>
        <w:t xml:space="preserve"> </w:t>
      </w:r>
      <w:r w:rsidRPr="004A7191">
        <w:rPr>
          <w:color w:val="000000" w:themeColor="text1"/>
        </w:rPr>
        <w:t>pair</w:t>
      </w:r>
      <w:r w:rsidRPr="004A7191">
        <w:rPr>
          <w:color w:val="000000" w:themeColor="text1"/>
          <w:spacing w:val="-16"/>
        </w:rPr>
        <w:t xml:space="preserve"> </w:t>
      </w:r>
      <w:r w:rsidRPr="004A7191">
        <w:rPr>
          <w:color w:val="000000" w:themeColor="text1"/>
        </w:rPr>
        <w:t>of</w:t>
      </w:r>
      <w:r w:rsidRPr="004A7191">
        <w:rPr>
          <w:color w:val="000000" w:themeColor="text1"/>
          <w:spacing w:val="-15"/>
        </w:rPr>
        <w:t xml:space="preserve"> </w:t>
      </w:r>
      <w:r w:rsidRPr="004A7191">
        <w:rPr>
          <w:color w:val="000000" w:themeColor="text1"/>
        </w:rPr>
        <w:t>tail</w:t>
      </w:r>
      <w:r w:rsidRPr="004A7191">
        <w:rPr>
          <w:color w:val="000000" w:themeColor="text1"/>
          <w:spacing w:val="-16"/>
        </w:rPr>
        <w:t xml:space="preserve"> </w:t>
      </w:r>
      <w:r w:rsidRPr="004A7191">
        <w:rPr>
          <w:color w:val="000000" w:themeColor="text1"/>
        </w:rPr>
        <w:t>feathers</w:t>
      </w:r>
      <w:r w:rsidRPr="004A7191">
        <w:rPr>
          <w:color w:val="000000" w:themeColor="text1"/>
          <w:spacing w:val="-15"/>
        </w:rPr>
        <w:t xml:space="preserve"> </w:t>
      </w:r>
      <w:r w:rsidRPr="004A7191">
        <w:rPr>
          <w:color w:val="000000" w:themeColor="text1"/>
        </w:rPr>
        <w:t>are</w:t>
      </w:r>
      <w:r w:rsidRPr="004A7191">
        <w:rPr>
          <w:color w:val="000000" w:themeColor="text1"/>
          <w:spacing w:val="-16"/>
        </w:rPr>
        <w:t xml:space="preserve"> </w:t>
      </w:r>
      <w:r w:rsidRPr="004A7191">
        <w:rPr>
          <w:color w:val="000000" w:themeColor="text1"/>
        </w:rPr>
        <w:t>all</w:t>
      </w:r>
      <w:r w:rsidRPr="004A7191">
        <w:rPr>
          <w:color w:val="000000" w:themeColor="text1"/>
          <w:spacing w:val="-15"/>
        </w:rPr>
        <w:t xml:space="preserve"> </w:t>
      </w:r>
      <w:r w:rsidRPr="004A7191">
        <w:rPr>
          <w:color w:val="000000" w:themeColor="text1"/>
        </w:rPr>
        <w:t>white</w:t>
      </w:r>
      <w:r w:rsidRPr="004A7191">
        <w:rPr>
          <w:color w:val="000000" w:themeColor="text1"/>
          <w:spacing w:val="-16"/>
        </w:rPr>
        <w:t xml:space="preserve"> </w:t>
      </w:r>
      <w:r w:rsidRPr="004A7191">
        <w:rPr>
          <w:color w:val="000000" w:themeColor="text1"/>
        </w:rPr>
        <w:t>with</w:t>
      </w:r>
      <w:r w:rsidRPr="004A7191">
        <w:rPr>
          <w:color w:val="000000" w:themeColor="text1"/>
          <w:spacing w:val="-18"/>
        </w:rPr>
        <w:t xml:space="preserve"> </w:t>
      </w:r>
      <w:r w:rsidRPr="004A7191">
        <w:rPr>
          <w:color w:val="000000" w:themeColor="text1"/>
        </w:rPr>
        <w:t>a black</w:t>
      </w:r>
      <w:r w:rsidRPr="004A7191">
        <w:rPr>
          <w:color w:val="000000" w:themeColor="text1"/>
          <w:spacing w:val="-18"/>
        </w:rPr>
        <w:t xml:space="preserve"> </w:t>
      </w:r>
      <w:r w:rsidRPr="004A7191">
        <w:rPr>
          <w:color w:val="000000" w:themeColor="text1"/>
        </w:rPr>
        <w:t>shaft.</w:t>
      </w:r>
      <w:r w:rsidRPr="004A7191">
        <w:rPr>
          <w:color w:val="000000" w:themeColor="text1"/>
          <w:spacing w:val="-29"/>
        </w:rPr>
        <w:t xml:space="preserve"> </w:t>
      </w:r>
      <w:r w:rsidRPr="004A7191">
        <w:rPr>
          <w:color w:val="000000" w:themeColor="text1"/>
        </w:rPr>
        <w:t>The undertail</w:t>
      </w:r>
      <w:r w:rsidRPr="004A7191">
        <w:rPr>
          <w:color w:val="000000" w:themeColor="text1"/>
          <w:spacing w:val="-16"/>
        </w:rPr>
        <w:t xml:space="preserve"> </w:t>
      </w:r>
      <w:r w:rsidRPr="004A7191">
        <w:rPr>
          <w:color w:val="000000" w:themeColor="text1"/>
        </w:rPr>
        <w:t>coverts</w:t>
      </w:r>
      <w:r w:rsidRPr="004A7191">
        <w:rPr>
          <w:color w:val="000000" w:themeColor="text1"/>
          <w:spacing w:val="-17"/>
        </w:rPr>
        <w:t xml:space="preserve"> </w:t>
      </w:r>
      <w:r w:rsidRPr="004A7191">
        <w:rPr>
          <w:color w:val="000000" w:themeColor="text1"/>
        </w:rPr>
        <w:t>are</w:t>
      </w:r>
      <w:r w:rsidRPr="004A7191">
        <w:rPr>
          <w:color w:val="000000" w:themeColor="text1"/>
          <w:spacing w:val="-18"/>
        </w:rPr>
        <w:t xml:space="preserve"> </w:t>
      </w:r>
      <w:r w:rsidRPr="004A7191">
        <w:rPr>
          <w:color w:val="000000" w:themeColor="text1"/>
        </w:rPr>
        <w:t>black</w:t>
      </w:r>
      <w:r w:rsidRPr="004A7191">
        <w:rPr>
          <w:color w:val="000000" w:themeColor="text1"/>
          <w:spacing w:val="-18"/>
        </w:rPr>
        <w:t xml:space="preserve"> </w:t>
      </w:r>
      <w:r w:rsidRPr="004A7191">
        <w:rPr>
          <w:color w:val="000000" w:themeColor="text1"/>
        </w:rPr>
        <w:t>towards</w:t>
      </w:r>
      <w:r w:rsidRPr="004A7191">
        <w:rPr>
          <w:color w:val="000000" w:themeColor="text1"/>
          <w:spacing w:val="-18"/>
        </w:rPr>
        <w:t xml:space="preserve"> </w:t>
      </w:r>
      <w:r w:rsidRPr="004A7191">
        <w:rPr>
          <w:color w:val="000000" w:themeColor="text1"/>
        </w:rPr>
        <w:t>the</w:t>
      </w:r>
      <w:r w:rsidRPr="004A7191">
        <w:rPr>
          <w:color w:val="000000" w:themeColor="text1"/>
          <w:spacing w:val="-17"/>
        </w:rPr>
        <w:t xml:space="preserve"> </w:t>
      </w:r>
      <w:proofErr w:type="spellStart"/>
      <w:r w:rsidRPr="004A7191">
        <w:rPr>
          <w:color w:val="000000" w:themeColor="text1"/>
        </w:rPr>
        <w:t>centre</w:t>
      </w:r>
      <w:proofErr w:type="spellEnd"/>
      <w:r w:rsidRPr="004A7191">
        <w:rPr>
          <w:color w:val="000000" w:themeColor="text1"/>
          <w:spacing w:val="-18"/>
        </w:rPr>
        <w:t xml:space="preserve"> </w:t>
      </w:r>
      <w:r w:rsidRPr="004A7191">
        <w:rPr>
          <w:color w:val="000000" w:themeColor="text1"/>
        </w:rPr>
        <w:t>but</w:t>
      </w:r>
      <w:r w:rsidRPr="004A7191">
        <w:rPr>
          <w:color w:val="000000" w:themeColor="text1"/>
          <w:spacing w:val="-1"/>
        </w:rPr>
        <w:t xml:space="preserve"> </w:t>
      </w:r>
      <w:r w:rsidRPr="004A7191">
        <w:rPr>
          <w:color w:val="000000" w:themeColor="text1"/>
        </w:rPr>
        <w:t xml:space="preserve">white on </w:t>
      </w:r>
      <w:proofErr w:type="spellStart"/>
      <w:r w:rsidRPr="004A7191">
        <w:rPr>
          <w:color w:val="000000" w:themeColor="text1"/>
        </w:rPr>
        <w:t>thesides</w:t>
      </w:r>
      <w:proofErr w:type="spellEnd"/>
      <w:r w:rsidRPr="004A7191">
        <w:rPr>
          <w:color w:val="000000" w:themeColor="text1"/>
        </w:rPr>
        <w:t>.</w:t>
      </w:r>
    </w:p>
    <w:p w14:paraId="0B96FE7F" w14:textId="77777777" w:rsidR="006500DE" w:rsidRPr="004A7191" w:rsidRDefault="004A7191">
      <w:pPr>
        <w:pStyle w:val="BodyText"/>
        <w:spacing w:before="7" w:line="242" w:lineRule="auto"/>
        <w:ind w:left="1140" w:right="1411" w:firstLine="280"/>
        <w:rPr>
          <w:color w:val="000000" w:themeColor="text1"/>
        </w:rPr>
      </w:pPr>
      <w:r w:rsidRPr="004A7191">
        <w:rPr>
          <w:color w:val="000000" w:themeColor="text1"/>
        </w:rPr>
        <w:t xml:space="preserve">The calls are a whistling </w:t>
      </w:r>
      <w:proofErr w:type="spellStart"/>
      <w:r w:rsidRPr="004A7191">
        <w:rPr>
          <w:rFonts w:ascii="Georgia"/>
          <w:i/>
          <w:color w:val="000000" w:themeColor="text1"/>
        </w:rPr>
        <w:t>titiweesi</w:t>
      </w:r>
      <w:proofErr w:type="spellEnd"/>
      <w:r w:rsidRPr="004A7191">
        <w:rPr>
          <w:rFonts w:ascii="Georgia"/>
          <w:i/>
          <w:color w:val="000000" w:themeColor="text1"/>
        </w:rPr>
        <w:t>...</w:t>
      </w:r>
      <w:proofErr w:type="spellStart"/>
      <w:r w:rsidRPr="004A7191">
        <w:rPr>
          <w:rFonts w:ascii="Georgia"/>
          <w:i/>
          <w:color w:val="000000" w:themeColor="text1"/>
        </w:rPr>
        <w:t>titiweesi</w:t>
      </w:r>
      <w:proofErr w:type="spellEnd"/>
      <w:r w:rsidRPr="004A7191">
        <w:rPr>
          <w:rFonts w:ascii="Georgia"/>
          <w:i/>
          <w:color w:val="000000" w:themeColor="text1"/>
        </w:rPr>
        <w:t xml:space="preserve">... </w:t>
      </w:r>
      <w:proofErr w:type="spellStart"/>
      <w:r w:rsidRPr="004A7191">
        <w:rPr>
          <w:rFonts w:ascii="Georgia"/>
          <w:i/>
          <w:color w:val="000000" w:themeColor="text1"/>
        </w:rPr>
        <w:t>witsi-seesee</w:t>
      </w:r>
      <w:proofErr w:type="spellEnd"/>
      <w:r w:rsidRPr="004A7191">
        <w:rPr>
          <w:rFonts w:ascii="Georgia"/>
          <w:i/>
          <w:color w:val="000000" w:themeColor="text1"/>
        </w:rPr>
        <w:t xml:space="preserve"> </w:t>
      </w:r>
      <w:r w:rsidRPr="004A7191">
        <w:rPr>
          <w:color w:val="000000" w:themeColor="text1"/>
        </w:rPr>
        <w:t xml:space="preserve">or other variants repeated three of four times followed by a break. The calling is particularly persistent during the breeding season. In playback experiments, the </w:t>
      </w:r>
      <w:proofErr w:type="spellStart"/>
      <w:r w:rsidRPr="004A7191">
        <w:rPr>
          <w:rFonts w:ascii="Georgia"/>
          <w:i/>
          <w:color w:val="000000" w:themeColor="text1"/>
        </w:rPr>
        <w:t>churring</w:t>
      </w:r>
      <w:r w:rsidRPr="004A7191">
        <w:rPr>
          <w:color w:val="000000" w:themeColor="text1"/>
        </w:rPr>
        <w:t>alarm</w:t>
      </w:r>
      <w:proofErr w:type="spellEnd"/>
      <w:r w:rsidRPr="004A7191">
        <w:rPr>
          <w:color w:val="000000" w:themeColor="text1"/>
        </w:rPr>
        <w:t xml:space="preserve"> calls of the European </w:t>
      </w:r>
      <w:r w:rsidRPr="004A7191">
        <w:rPr>
          <w:rFonts w:ascii="Georgia"/>
          <w:i/>
          <w:color w:val="000000" w:themeColor="text1"/>
        </w:rPr>
        <w:t xml:space="preserve">Parus major </w:t>
      </w:r>
      <w:r w:rsidRPr="004A7191">
        <w:rPr>
          <w:color w:val="000000" w:themeColor="text1"/>
        </w:rPr>
        <w:t>and Asian species are responded to by each other but</w:t>
      </w:r>
      <w:r w:rsidRPr="004A7191">
        <w:rPr>
          <w:color w:val="000000" w:themeColor="text1"/>
          <w:spacing w:val="-29"/>
        </w:rPr>
        <w:t xml:space="preserve"> </w:t>
      </w:r>
      <w:r w:rsidRPr="004A7191">
        <w:rPr>
          <w:color w:val="000000" w:themeColor="text1"/>
        </w:rPr>
        <w:t xml:space="preserve">the songs of the European species do not elicit much response in </w:t>
      </w:r>
      <w:r w:rsidRPr="004A7191">
        <w:rPr>
          <w:rFonts w:ascii="Georgia"/>
          <w:i/>
          <w:color w:val="000000" w:themeColor="text1"/>
          <w:spacing w:val="-5"/>
        </w:rPr>
        <w:t xml:space="preserve">P.c. </w:t>
      </w:r>
      <w:proofErr w:type="spellStart"/>
      <w:r w:rsidRPr="004A7191">
        <w:rPr>
          <w:rFonts w:ascii="Georgia"/>
          <w:i/>
          <w:color w:val="000000" w:themeColor="text1"/>
        </w:rPr>
        <w:t>mahrattarum</w:t>
      </w:r>
      <w:proofErr w:type="spellEnd"/>
      <w:r w:rsidRPr="004A7191">
        <w:rPr>
          <w:color w:val="000000" w:themeColor="text1"/>
        </w:rPr>
        <w:t>.</w:t>
      </w:r>
      <w:r w:rsidRPr="004A7191">
        <w:rPr>
          <w:color w:val="000000" w:themeColor="text1"/>
          <w:spacing w:val="-28"/>
        </w:rPr>
        <w:t xml:space="preserve"> </w:t>
      </w:r>
      <w:r w:rsidRPr="004A7191">
        <w:rPr>
          <w:color w:val="000000" w:themeColor="text1"/>
        </w:rPr>
        <w:t>About</w:t>
      </w:r>
      <w:r w:rsidRPr="004A7191">
        <w:rPr>
          <w:color w:val="000000" w:themeColor="text1"/>
          <w:spacing w:val="-15"/>
        </w:rPr>
        <w:t xml:space="preserve"> </w:t>
      </w:r>
      <w:r w:rsidRPr="004A7191">
        <w:rPr>
          <w:color w:val="000000" w:themeColor="text1"/>
        </w:rPr>
        <w:t>4</w:t>
      </w:r>
      <w:r w:rsidRPr="004A7191">
        <w:rPr>
          <w:color w:val="000000" w:themeColor="text1"/>
          <w:spacing w:val="-14"/>
        </w:rPr>
        <w:t xml:space="preserve"> </w:t>
      </w:r>
      <w:r w:rsidRPr="004A7191">
        <w:rPr>
          <w:color w:val="000000" w:themeColor="text1"/>
        </w:rPr>
        <w:t>to</w:t>
      </w:r>
      <w:r w:rsidRPr="004A7191">
        <w:rPr>
          <w:color w:val="000000" w:themeColor="text1"/>
          <w:spacing w:val="-14"/>
        </w:rPr>
        <w:t xml:space="preserve"> </w:t>
      </w:r>
      <w:r w:rsidRPr="004A7191">
        <w:rPr>
          <w:color w:val="000000" w:themeColor="text1"/>
        </w:rPr>
        <w:t>6</w:t>
      </w:r>
      <w:r w:rsidRPr="004A7191">
        <w:rPr>
          <w:color w:val="000000" w:themeColor="text1"/>
          <w:spacing w:val="-15"/>
        </w:rPr>
        <w:t xml:space="preserve"> </w:t>
      </w:r>
      <w:r w:rsidRPr="004A7191">
        <w:rPr>
          <w:color w:val="000000" w:themeColor="text1"/>
        </w:rPr>
        <w:t>eggs</w:t>
      </w:r>
      <w:r w:rsidRPr="004A7191">
        <w:rPr>
          <w:color w:val="000000" w:themeColor="text1"/>
          <w:spacing w:val="-15"/>
        </w:rPr>
        <w:t xml:space="preserve"> </w:t>
      </w:r>
      <w:r w:rsidRPr="004A7191">
        <w:rPr>
          <w:color w:val="000000" w:themeColor="text1"/>
        </w:rPr>
        <w:t>form</w:t>
      </w:r>
    </w:p>
    <w:p w14:paraId="3AADFD44" w14:textId="77777777" w:rsidR="006500DE" w:rsidRPr="004A7191" w:rsidRDefault="004A7191">
      <w:pPr>
        <w:pStyle w:val="BodyText"/>
        <w:spacing w:before="13" w:line="237" w:lineRule="auto"/>
        <w:ind w:left="1140" w:right="1214"/>
        <w:rPr>
          <w:color w:val="000000" w:themeColor="text1"/>
        </w:rPr>
      </w:pPr>
      <w:r w:rsidRPr="004A7191">
        <w:rPr>
          <w:color w:val="000000" w:themeColor="text1"/>
        </w:rPr>
        <w:t>the normal. The breeding season is summer and but dates vary across their range. Some birds may raise more than one brood. In southern India and Sri Lanka the breeding season is February to May (mainly before the Monsoons) but nests have also been seen from September to November.</w:t>
      </w:r>
    </w:p>
    <w:p w14:paraId="3FD9FD35" w14:textId="77777777" w:rsidR="006500DE" w:rsidRPr="004A7191" w:rsidRDefault="004A7191">
      <w:pPr>
        <w:pStyle w:val="BodyText"/>
        <w:spacing w:line="217" w:lineRule="exact"/>
        <w:ind w:left="1140"/>
        <w:rPr>
          <w:color w:val="000000" w:themeColor="text1"/>
        </w:rPr>
      </w:pPr>
      <w:r w:rsidRPr="004A7191">
        <w:rPr>
          <w:color w:val="000000" w:themeColor="text1"/>
        </w:rPr>
        <w:t>The nests are placed in hollows</w:t>
      </w:r>
    </w:p>
    <w:p w14:paraId="28D3BC7D" w14:textId="77777777" w:rsidR="006500DE" w:rsidRPr="004A7191" w:rsidRDefault="004A7191">
      <w:pPr>
        <w:pStyle w:val="BodyText"/>
        <w:spacing w:before="10"/>
        <w:ind w:left="1140" w:right="1220"/>
        <w:rPr>
          <w:color w:val="000000" w:themeColor="text1"/>
        </w:rPr>
      </w:pPr>
      <w:r w:rsidRPr="004A7191">
        <w:rPr>
          <w:color w:val="000000" w:themeColor="text1"/>
        </w:rPr>
        <w:t xml:space="preserve">in trees or in a wall or mud-bank with a narrow entrance hole and the floor of the cavity is lined with moss, hair and feathers. They sometimes make use of the old nest of a woodpecker or barbet. Both parents take part in incubation and hissing from within the nest when </w:t>
      </w:r>
      <w:proofErr w:type="spellStart"/>
      <w:r w:rsidRPr="004A7191">
        <w:rPr>
          <w:color w:val="000000" w:themeColor="text1"/>
        </w:rPr>
        <w:t>threatened.They</w:t>
      </w:r>
      <w:proofErr w:type="spellEnd"/>
      <w:r w:rsidRPr="004A7191">
        <w:rPr>
          <w:color w:val="000000" w:themeColor="text1"/>
        </w:rPr>
        <w:t xml:space="preserve"> may also roost in cavities such as those in cut bamboo.</w:t>
      </w:r>
    </w:p>
    <w:p w14:paraId="5DF2BFE8" w14:textId="77777777" w:rsidR="006500DE" w:rsidRPr="004A7191" w:rsidRDefault="006500DE">
      <w:pPr>
        <w:rPr>
          <w:color w:val="000000" w:themeColor="text1"/>
        </w:rPr>
        <w:sectPr w:rsidR="006500DE" w:rsidRPr="004A7191">
          <w:pgSz w:w="8240" w:h="12200"/>
          <w:pgMar w:top="1140" w:right="0" w:bottom="280" w:left="0" w:header="720" w:footer="720" w:gutter="0"/>
          <w:cols w:space="720"/>
        </w:sectPr>
      </w:pPr>
    </w:p>
    <w:p w14:paraId="44B8FF79" w14:textId="77777777" w:rsidR="006500DE" w:rsidRPr="004A7191" w:rsidRDefault="006500DE">
      <w:pPr>
        <w:pStyle w:val="BodyText"/>
        <w:rPr>
          <w:color w:val="000000" w:themeColor="text1"/>
        </w:rPr>
      </w:pPr>
    </w:p>
    <w:p w14:paraId="082D96C8" w14:textId="77777777" w:rsidR="006500DE" w:rsidRPr="004A7191" w:rsidRDefault="006500DE">
      <w:pPr>
        <w:pStyle w:val="BodyText"/>
        <w:rPr>
          <w:color w:val="000000" w:themeColor="text1"/>
        </w:rPr>
      </w:pPr>
    </w:p>
    <w:p w14:paraId="57FE379E" w14:textId="77777777" w:rsidR="006500DE" w:rsidRPr="004A7191" w:rsidRDefault="006500DE">
      <w:pPr>
        <w:pStyle w:val="BodyText"/>
        <w:rPr>
          <w:color w:val="000000" w:themeColor="text1"/>
        </w:rPr>
      </w:pPr>
    </w:p>
    <w:p w14:paraId="4EA894BF" w14:textId="77777777" w:rsidR="006500DE" w:rsidRPr="004A7191" w:rsidRDefault="006500DE">
      <w:pPr>
        <w:pStyle w:val="BodyText"/>
        <w:rPr>
          <w:color w:val="000000" w:themeColor="text1"/>
        </w:rPr>
      </w:pPr>
    </w:p>
    <w:p w14:paraId="345F2FE4" w14:textId="77777777" w:rsidR="006500DE" w:rsidRPr="004A7191" w:rsidRDefault="006500DE">
      <w:pPr>
        <w:pStyle w:val="BodyText"/>
        <w:rPr>
          <w:color w:val="000000" w:themeColor="text1"/>
        </w:rPr>
      </w:pPr>
    </w:p>
    <w:p w14:paraId="42BD02C3" w14:textId="77777777" w:rsidR="006500DE" w:rsidRPr="004A7191" w:rsidRDefault="006500DE">
      <w:pPr>
        <w:pStyle w:val="BodyText"/>
        <w:rPr>
          <w:color w:val="000000" w:themeColor="text1"/>
        </w:rPr>
      </w:pPr>
    </w:p>
    <w:p w14:paraId="681FD0DF" w14:textId="77777777" w:rsidR="006500DE" w:rsidRPr="004A7191" w:rsidRDefault="006500DE">
      <w:pPr>
        <w:pStyle w:val="BodyText"/>
        <w:rPr>
          <w:color w:val="000000" w:themeColor="text1"/>
        </w:rPr>
      </w:pPr>
    </w:p>
    <w:p w14:paraId="279CF9A4" w14:textId="77777777" w:rsidR="006500DE" w:rsidRPr="004A7191" w:rsidRDefault="006500DE">
      <w:pPr>
        <w:pStyle w:val="BodyText"/>
        <w:rPr>
          <w:color w:val="000000" w:themeColor="text1"/>
        </w:rPr>
      </w:pPr>
    </w:p>
    <w:p w14:paraId="4C21E15E" w14:textId="77777777" w:rsidR="006500DE" w:rsidRPr="004A7191" w:rsidRDefault="006500DE">
      <w:pPr>
        <w:pStyle w:val="BodyText"/>
        <w:rPr>
          <w:color w:val="000000" w:themeColor="text1"/>
        </w:rPr>
      </w:pPr>
    </w:p>
    <w:p w14:paraId="4ACFB65A" w14:textId="77777777" w:rsidR="006500DE" w:rsidRPr="004A7191" w:rsidRDefault="006500DE">
      <w:pPr>
        <w:pStyle w:val="BodyText"/>
        <w:rPr>
          <w:color w:val="000000" w:themeColor="text1"/>
        </w:rPr>
      </w:pPr>
    </w:p>
    <w:p w14:paraId="1D93876B" w14:textId="77777777" w:rsidR="006500DE" w:rsidRPr="004A7191" w:rsidRDefault="006500DE">
      <w:pPr>
        <w:pStyle w:val="BodyText"/>
        <w:rPr>
          <w:color w:val="000000" w:themeColor="text1"/>
        </w:rPr>
      </w:pPr>
    </w:p>
    <w:p w14:paraId="3FBEDCDA" w14:textId="77777777" w:rsidR="006500DE" w:rsidRPr="004A7191" w:rsidRDefault="006500DE">
      <w:pPr>
        <w:pStyle w:val="BodyText"/>
        <w:rPr>
          <w:color w:val="000000" w:themeColor="text1"/>
        </w:rPr>
      </w:pPr>
    </w:p>
    <w:p w14:paraId="182B6DE4" w14:textId="77777777" w:rsidR="006500DE" w:rsidRPr="004A7191" w:rsidRDefault="006500DE">
      <w:pPr>
        <w:pStyle w:val="BodyText"/>
        <w:rPr>
          <w:color w:val="000000" w:themeColor="text1"/>
        </w:rPr>
      </w:pPr>
    </w:p>
    <w:p w14:paraId="55237D5F" w14:textId="77777777" w:rsidR="006500DE" w:rsidRPr="004A7191" w:rsidRDefault="006500DE">
      <w:pPr>
        <w:pStyle w:val="BodyText"/>
        <w:rPr>
          <w:color w:val="000000" w:themeColor="text1"/>
        </w:rPr>
      </w:pPr>
    </w:p>
    <w:p w14:paraId="4D8D9288" w14:textId="77777777" w:rsidR="006500DE" w:rsidRPr="004A7191" w:rsidRDefault="006500DE">
      <w:pPr>
        <w:pStyle w:val="BodyText"/>
        <w:rPr>
          <w:color w:val="000000" w:themeColor="text1"/>
        </w:rPr>
      </w:pPr>
    </w:p>
    <w:p w14:paraId="4B3B5042" w14:textId="77777777" w:rsidR="006500DE" w:rsidRPr="004A7191" w:rsidRDefault="006500DE">
      <w:pPr>
        <w:pStyle w:val="BodyText"/>
        <w:rPr>
          <w:color w:val="000000" w:themeColor="text1"/>
        </w:rPr>
      </w:pPr>
    </w:p>
    <w:p w14:paraId="3D82E08C" w14:textId="77777777" w:rsidR="006500DE" w:rsidRPr="004A7191" w:rsidRDefault="006500DE">
      <w:pPr>
        <w:pStyle w:val="BodyText"/>
        <w:rPr>
          <w:color w:val="000000" w:themeColor="text1"/>
        </w:rPr>
      </w:pPr>
    </w:p>
    <w:p w14:paraId="60ED3C44" w14:textId="77777777" w:rsidR="006500DE" w:rsidRPr="004A7191" w:rsidRDefault="006500DE">
      <w:pPr>
        <w:pStyle w:val="BodyText"/>
        <w:rPr>
          <w:color w:val="000000" w:themeColor="text1"/>
        </w:rPr>
      </w:pPr>
    </w:p>
    <w:p w14:paraId="082DDBA4" w14:textId="77777777" w:rsidR="006500DE" w:rsidRPr="004A7191" w:rsidRDefault="006500DE">
      <w:pPr>
        <w:pStyle w:val="BodyText"/>
        <w:rPr>
          <w:color w:val="000000" w:themeColor="text1"/>
        </w:rPr>
      </w:pPr>
    </w:p>
    <w:p w14:paraId="624FDB5F" w14:textId="77777777" w:rsidR="006500DE" w:rsidRPr="004A7191" w:rsidRDefault="006500DE">
      <w:pPr>
        <w:pStyle w:val="BodyText"/>
        <w:rPr>
          <w:color w:val="000000" w:themeColor="text1"/>
        </w:rPr>
      </w:pPr>
    </w:p>
    <w:p w14:paraId="2C9FBF94" w14:textId="77777777" w:rsidR="006500DE" w:rsidRPr="004A7191" w:rsidRDefault="006500DE">
      <w:pPr>
        <w:pStyle w:val="BodyText"/>
        <w:rPr>
          <w:color w:val="000000" w:themeColor="text1"/>
        </w:rPr>
      </w:pPr>
    </w:p>
    <w:p w14:paraId="0785521B" w14:textId="77777777" w:rsidR="006500DE" w:rsidRPr="004A7191" w:rsidRDefault="006500DE">
      <w:pPr>
        <w:pStyle w:val="BodyText"/>
        <w:rPr>
          <w:color w:val="000000" w:themeColor="text1"/>
        </w:rPr>
      </w:pPr>
    </w:p>
    <w:p w14:paraId="20AB9846" w14:textId="77777777" w:rsidR="006500DE" w:rsidRPr="004A7191" w:rsidRDefault="006500DE">
      <w:pPr>
        <w:pStyle w:val="BodyText"/>
        <w:rPr>
          <w:color w:val="000000" w:themeColor="text1"/>
        </w:rPr>
      </w:pPr>
    </w:p>
    <w:p w14:paraId="71FD6D53" w14:textId="77777777" w:rsidR="006500DE" w:rsidRPr="004A7191" w:rsidRDefault="006500DE">
      <w:pPr>
        <w:pStyle w:val="BodyText"/>
        <w:spacing w:before="7"/>
        <w:rPr>
          <w:color w:val="000000" w:themeColor="text1"/>
          <w:sz w:val="19"/>
        </w:rPr>
      </w:pPr>
    </w:p>
    <w:p w14:paraId="2257F653" w14:textId="77777777" w:rsidR="006500DE" w:rsidRPr="004A7191" w:rsidRDefault="004A7191">
      <w:pPr>
        <w:pStyle w:val="Heading2"/>
        <w:spacing w:before="1"/>
        <w:ind w:left="1140"/>
        <w:rPr>
          <w:color w:val="000000" w:themeColor="text1"/>
        </w:rPr>
      </w:pPr>
      <w:r w:rsidRPr="004A7191">
        <w:rPr>
          <w:color w:val="000000" w:themeColor="text1"/>
        </w:rPr>
        <w:t>Conservation status</w:t>
      </w:r>
    </w:p>
    <w:p w14:paraId="23919AA8" w14:textId="77777777" w:rsidR="006500DE" w:rsidRPr="004A7191" w:rsidRDefault="006500DE">
      <w:pPr>
        <w:pStyle w:val="BodyText"/>
        <w:spacing w:before="1"/>
        <w:rPr>
          <w:b/>
          <w:color w:val="000000" w:themeColor="text1"/>
          <w:sz w:val="16"/>
        </w:rPr>
      </w:pPr>
    </w:p>
    <w:p w14:paraId="23E6E3F8" w14:textId="77777777" w:rsidR="006500DE" w:rsidRPr="004A7191" w:rsidRDefault="006500DE">
      <w:pPr>
        <w:rPr>
          <w:color w:val="000000" w:themeColor="text1"/>
          <w:sz w:val="16"/>
        </w:rPr>
        <w:sectPr w:rsidR="006500DE" w:rsidRPr="004A7191">
          <w:pgSz w:w="8240" w:h="12200"/>
          <w:pgMar w:top="1140" w:right="0" w:bottom="280" w:left="0" w:header="720" w:footer="720" w:gutter="0"/>
          <w:cols w:space="720"/>
        </w:sectPr>
      </w:pPr>
    </w:p>
    <w:p w14:paraId="6BC458C3" w14:textId="77777777" w:rsidR="006500DE" w:rsidRPr="004A7191" w:rsidRDefault="004A7191">
      <w:pPr>
        <w:tabs>
          <w:tab w:val="left" w:pos="2590"/>
        </w:tabs>
        <w:spacing w:before="93"/>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668E2F77" w14:textId="77777777" w:rsidR="006500DE" w:rsidRPr="004A7191" w:rsidRDefault="004A7191">
      <w:pPr>
        <w:pStyle w:val="BodyText"/>
        <w:tabs>
          <w:tab w:val="left" w:pos="1737"/>
          <w:tab w:val="left" w:pos="2268"/>
          <w:tab w:val="left" w:pos="2775"/>
          <w:tab w:val="left" w:pos="3277"/>
        </w:tabs>
        <w:spacing w:before="178"/>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77BFE788"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18223D8D"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74A0087C"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3A727B14" w14:textId="77777777" w:rsidR="006500DE" w:rsidRPr="004A7191" w:rsidRDefault="006500DE">
      <w:pPr>
        <w:pStyle w:val="BodyText"/>
        <w:spacing w:before="7"/>
        <w:rPr>
          <w:rFonts w:ascii="Trebuchet MS"/>
          <w:color w:val="000000" w:themeColor="text1"/>
          <w:sz w:val="16"/>
        </w:rPr>
      </w:pPr>
    </w:p>
    <w:p w14:paraId="54E875D2"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74FCE508" w14:textId="77777777" w:rsidR="006500DE" w:rsidRPr="004A7191" w:rsidRDefault="00AE6195">
      <w:pPr>
        <w:spacing w:before="93"/>
        <w:ind w:left="1160"/>
        <w:rPr>
          <w:color w:val="000000" w:themeColor="text1"/>
          <w:sz w:val="16"/>
        </w:rPr>
      </w:pPr>
      <w:r w:rsidRPr="004A7191">
        <w:rPr>
          <w:noProof/>
          <w:color w:val="000000" w:themeColor="text1"/>
        </w:rPr>
        <mc:AlternateContent>
          <mc:Choice Requires="wps">
            <w:drawing>
              <wp:anchor distT="0" distB="0" distL="114300" distR="114300" simplePos="0" relativeHeight="242613248" behindDoc="1" locked="0" layoutInCell="1" allowOverlap="1" wp14:anchorId="6CD5B14D" wp14:editId="5CFFC797">
                <wp:simplePos x="0" y="0"/>
                <wp:positionH relativeFrom="page">
                  <wp:posOffset>2311400</wp:posOffset>
                </wp:positionH>
                <wp:positionV relativeFrom="page">
                  <wp:posOffset>367665</wp:posOffset>
                </wp:positionV>
                <wp:extent cx="161925" cy="154940"/>
                <wp:effectExtent l="0" t="0" r="0" b="0"/>
                <wp:wrapNone/>
                <wp:docPr id="796" name="Text Box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CD92" w14:textId="77777777" w:rsidR="00B7268B" w:rsidRDefault="00B7268B">
                            <w:pPr>
                              <w:pStyle w:val="BodyText"/>
                              <w:rPr>
                                <w:rFonts w:ascii="Verdana"/>
                              </w:rPr>
                            </w:pPr>
                            <w:r>
                              <w:rPr>
                                <w:rFonts w:ascii="Verdana"/>
                                <w:color w:val="58595B"/>
                              </w:rPr>
                              <w:t>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5B14D" id="Text Box 1024" o:spid="_x0000_s1101" type="#_x0000_t202" style="position:absolute;left:0;text-align:left;margin-left:182pt;margin-top:28.95pt;width:12.75pt;height:12.2pt;z-index:-26070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" filled="f" stroked="f">
                <v:textbox inset="0,0,0,0">
                  <w:txbxContent>
                    <w:p w14:paraId="4DC7CD92" w14:textId="77777777" w:rsidR="00B7268B" w:rsidRDefault="00B7268B">
                      <w:pPr>
                        <w:pStyle w:val="BodyText"/>
                        <w:rPr>
                          <w:rFonts w:ascii="Verdana"/>
                        </w:rPr>
                      </w:pPr>
                      <w:r>
                        <w:rPr>
                          <w:rFonts w:ascii="Verdana"/>
                          <w:color w:val="58595B"/>
                        </w:rPr>
                        <w:t>85</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14272" behindDoc="1" locked="0" layoutInCell="1" allowOverlap="1" wp14:anchorId="5B98DCEC" wp14:editId="1260273F">
                <wp:simplePos x="0" y="0"/>
                <wp:positionH relativeFrom="page">
                  <wp:posOffset>0</wp:posOffset>
                </wp:positionH>
                <wp:positionV relativeFrom="page">
                  <wp:posOffset>0</wp:posOffset>
                </wp:positionV>
                <wp:extent cx="5219700" cy="7734300"/>
                <wp:effectExtent l="0" t="0" r="0" b="0"/>
                <wp:wrapNone/>
                <wp:docPr id="764" name="Group 9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765" name="Picture 10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6" name="Picture 10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7" name="Freeform 1021"/>
                        <wps:cNvSpPr>
                          <a:spLocks/>
                        </wps:cNvSpPr>
                        <wps:spPr bwMode="auto">
                          <a:xfrm>
                            <a:off x="1221" y="7660"/>
                            <a:ext cx="298" cy="298"/>
                          </a:xfrm>
                          <a:custGeom>
                            <a:avLst/>
                            <a:gdLst>
                              <a:gd name="T0" fmla="+- 0 1370 1221"/>
                              <a:gd name="T1" fmla="*/ T0 w 298"/>
                              <a:gd name="T2" fmla="+- 0 7660 7660"/>
                              <a:gd name="T3" fmla="*/ 7660 h 298"/>
                              <a:gd name="T4" fmla="+- 0 1312 1221"/>
                              <a:gd name="T5" fmla="*/ T4 w 298"/>
                              <a:gd name="T6" fmla="+- 0 7672 7660"/>
                              <a:gd name="T7" fmla="*/ 7672 h 298"/>
                              <a:gd name="T8" fmla="+- 0 1265 1221"/>
                              <a:gd name="T9" fmla="*/ T8 w 298"/>
                              <a:gd name="T10" fmla="+- 0 7704 7660"/>
                              <a:gd name="T11" fmla="*/ 7704 h 298"/>
                              <a:gd name="T12" fmla="+- 0 1233 1221"/>
                              <a:gd name="T13" fmla="*/ T12 w 298"/>
                              <a:gd name="T14" fmla="+- 0 7751 7660"/>
                              <a:gd name="T15" fmla="*/ 7751 h 298"/>
                              <a:gd name="T16" fmla="+- 0 1221 1221"/>
                              <a:gd name="T17" fmla="*/ T16 w 298"/>
                              <a:gd name="T18" fmla="+- 0 7809 7660"/>
                              <a:gd name="T19" fmla="*/ 7809 h 298"/>
                              <a:gd name="T20" fmla="+- 0 1233 1221"/>
                              <a:gd name="T21" fmla="*/ T20 w 298"/>
                              <a:gd name="T22" fmla="+- 0 7867 7660"/>
                              <a:gd name="T23" fmla="*/ 7867 h 298"/>
                              <a:gd name="T24" fmla="+- 0 1265 1221"/>
                              <a:gd name="T25" fmla="*/ T24 w 298"/>
                              <a:gd name="T26" fmla="+- 0 7914 7660"/>
                              <a:gd name="T27" fmla="*/ 7914 h 298"/>
                              <a:gd name="T28" fmla="+- 0 1312 1221"/>
                              <a:gd name="T29" fmla="*/ T28 w 298"/>
                              <a:gd name="T30" fmla="+- 0 7946 7660"/>
                              <a:gd name="T31" fmla="*/ 7946 h 298"/>
                              <a:gd name="T32" fmla="+- 0 1370 1221"/>
                              <a:gd name="T33" fmla="*/ T32 w 298"/>
                              <a:gd name="T34" fmla="+- 0 7958 7660"/>
                              <a:gd name="T35" fmla="*/ 7958 h 298"/>
                              <a:gd name="T36" fmla="+- 0 1428 1221"/>
                              <a:gd name="T37" fmla="*/ T36 w 298"/>
                              <a:gd name="T38" fmla="+- 0 7946 7660"/>
                              <a:gd name="T39" fmla="*/ 7946 h 298"/>
                              <a:gd name="T40" fmla="+- 0 1475 1221"/>
                              <a:gd name="T41" fmla="*/ T40 w 298"/>
                              <a:gd name="T42" fmla="+- 0 7914 7660"/>
                              <a:gd name="T43" fmla="*/ 7914 h 298"/>
                              <a:gd name="T44" fmla="+- 0 1507 1221"/>
                              <a:gd name="T45" fmla="*/ T44 w 298"/>
                              <a:gd name="T46" fmla="+- 0 7867 7660"/>
                              <a:gd name="T47" fmla="*/ 7867 h 298"/>
                              <a:gd name="T48" fmla="+- 0 1519 1221"/>
                              <a:gd name="T49" fmla="*/ T48 w 298"/>
                              <a:gd name="T50" fmla="+- 0 7809 7660"/>
                              <a:gd name="T51" fmla="*/ 7809 h 298"/>
                              <a:gd name="T52" fmla="+- 0 1507 1221"/>
                              <a:gd name="T53" fmla="*/ T52 w 298"/>
                              <a:gd name="T54" fmla="+- 0 7751 7660"/>
                              <a:gd name="T55" fmla="*/ 7751 h 298"/>
                              <a:gd name="T56" fmla="+- 0 1475 1221"/>
                              <a:gd name="T57" fmla="*/ T56 w 298"/>
                              <a:gd name="T58" fmla="+- 0 7704 7660"/>
                              <a:gd name="T59" fmla="*/ 7704 h 298"/>
                              <a:gd name="T60" fmla="+- 0 1428 1221"/>
                              <a:gd name="T61" fmla="*/ T60 w 298"/>
                              <a:gd name="T62" fmla="+- 0 7672 7660"/>
                              <a:gd name="T63" fmla="*/ 7672 h 298"/>
                              <a:gd name="T64" fmla="+- 0 1370 1221"/>
                              <a:gd name="T65" fmla="*/ T64 w 298"/>
                              <a:gd name="T66" fmla="+- 0 7660 7660"/>
                              <a:gd name="T67" fmla="*/ 766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Freeform 1020"/>
                        <wps:cNvSpPr>
                          <a:spLocks/>
                        </wps:cNvSpPr>
                        <wps:spPr bwMode="auto">
                          <a:xfrm>
                            <a:off x="1221" y="7660"/>
                            <a:ext cx="298" cy="298"/>
                          </a:xfrm>
                          <a:custGeom>
                            <a:avLst/>
                            <a:gdLst>
                              <a:gd name="T0" fmla="+- 0 1370 1221"/>
                              <a:gd name="T1" fmla="*/ T0 w 298"/>
                              <a:gd name="T2" fmla="+- 0 7958 7660"/>
                              <a:gd name="T3" fmla="*/ 7958 h 298"/>
                              <a:gd name="T4" fmla="+- 0 1428 1221"/>
                              <a:gd name="T5" fmla="*/ T4 w 298"/>
                              <a:gd name="T6" fmla="+- 0 7946 7660"/>
                              <a:gd name="T7" fmla="*/ 7946 h 298"/>
                              <a:gd name="T8" fmla="+- 0 1475 1221"/>
                              <a:gd name="T9" fmla="*/ T8 w 298"/>
                              <a:gd name="T10" fmla="+- 0 7914 7660"/>
                              <a:gd name="T11" fmla="*/ 7914 h 298"/>
                              <a:gd name="T12" fmla="+- 0 1507 1221"/>
                              <a:gd name="T13" fmla="*/ T12 w 298"/>
                              <a:gd name="T14" fmla="+- 0 7867 7660"/>
                              <a:gd name="T15" fmla="*/ 7867 h 298"/>
                              <a:gd name="T16" fmla="+- 0 1519 1221"/>
                              <a:gd name="T17" fmla="*/ T16 w 298"/>
                              <a:gd name="T18" fmla="+- 0 7809 7660"/>
                              <a:gd name="T19" fmla="*/ 7809 h 298"/>
                              <a:gd name="T20" fmla="+- 0 1507 1221"/>
                              <a:gd name="T21" fmla="*/ T20 w 298"/>
                              <a:gd name="T22" fmla="+- 0 7751 7660"/>
                              <a:gd name="T23" fmla="*/ 7751 h 298"/>
                              <a:gd name="T24" fmla="+- 0 1475 1221"/>
                              <a:gd name="T25" fmla="*/ T24 w 298"/>
                              <a:gd name="T26" fmla="+- 0 7704 7660"/>
                              <a:gd name="T27" fmla="*/ 7704 h 298"/>
                              <a:gd name="T28" fmla="+- 0 1428 1221"/>
                              <a:gd name="T29" fmla="*/ T28 w 298"/>
                              <a:gd name="T30" fmla="+- 0 7672 7660"/>
                              <a:gd name="T31" fmla="*/ 7672 h 298"/>
                              <a:gd name="T32" fmla="+- 0 1370 1221"/>
                              <a:gd name="T33" fmla="*/ T32 w 298"/>
                              <a:gd name="T34" fmla="+- 0 7660 7660"/>
                              <a:gd name="T35" fmla="*/ 7660 h 298"/>
                              <a:gd name="T36" fmla="+- 0 1312 1221"/>
                              <a:gd name="T37" fmla="*/ T36 w 298"/>
                              <a:gd name="T38" fmla="+- 0 7672 7660"/>
                              <a:gd name="T39" fmla="*/ 7672 h 298"/>
                              <a:gd name="T40" fmla="+- 0 1265 1221"/>
                              <a:gd name="T41" fmla="*/ T40 w 298"/>
                              <a:gd name="T42" fmla="+- 0 7704 7660"/>
                              <a:gd name="T43" fmla="*/ 7704 h 298"/>
                              <a:gd name="T44" fmla="+- 0 1233 1221"/>
                              <a:gd name="T45" fmla="*/ T44 w 298"/>
                              <a:gd name="T46" fmla="+- 0 7751 7660"/>
                              <a:gd name="T47" fmla="*/ 7751 h 298"/>
                              <a:gd name="T48" fmla="+- 0 1221 1221"/>
                              <a:gd name="T49" fmla="*/ T48 w 298"/>
                              <a:gd name="T50" fmla="+- 0 7809 7660"/>
                              <a:gd name="T51" fmla="*/ 7809 h 298"/>
                              <a:gd name="T52" fmla="+- 0 1233 1221"/>
                              <a:gd name="T53" fmla="*/ T52 w 298"/>
                              <a:gd name="T54" fmla="+- 0 7867 7660"/>
                              <a:gd name="T55" fmla="*/ 7867 h 298"/>
                              <a:gd name="T56" fmla="+- 0 1265 1221"/>
                              <a:gd name="T57" fmla="*/ T56 w 298"/>
                              <a:gd name="T58" fmla="+- 0 7914 7660"/>
                              <a:gd name="T59" fmla="*/ 7914 h 298"/>
                              <a:gd name="T60" fmla="+- 0 1312 1221"/>
                              <a:gd name="T61" fmla="*/ T60 w 298"/>
                              <a:gd name="T62" fmla="+- 0 7946 7660"/>
                              <a:gd name="T63" fmla="*/ 7946 h 298"/>
                              <a:gd name="T64" fmla="+- 0 1370 1221"/>
                              <a:gd name="T65" fmla="*/ T64 w 298"/>
                              <a:gd name="T66" fmla="+- 0 7958 7660"/>
                              <a:gd name="T67" fmla="*/ 795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Freeform 1019"/>
                        <wps:cNvSpPr>
                          <a:spLocks/>
                        </wps:cNvSpPr>
                        <wps:spPr bwMode="auto">
                          <a:xfrm>
                            <a:off x="2237" y="7665"/>
                            <a:ext cx="297" cy="297"/>
                          </a:xfrm>
                          <a:custGeom>
                            <a:avLst/>
                            <a:gdLst>
                              <a:gd name="T0" fmla="+- 0 2386 2237"/>
                              <a:gd name="T1" fmla="*/ T0 w 297"/>
                              <a:gd name="T2" fmla="+- 0 7665 7665"/>
                              <a:gd name="T3" fmla="*/ 7665 h 297"/>
                              <a:gd name="T4" fmla="+- 0 2328 2237"/>
                              <a:gd name="T5" fmla="*/ T4 w 297"/>
                              <a:gd name="T6" fmla="+- 0 7677 7665"/>
                              <a:gd name="T7" fmla="*/ 7677 h 297"/>
                              <a:gd name="T8" fmla="+- 0 2280 2237"/>
                              <a:gd name="T9" fmla="*/ T8 w 297"/>
                              <a:gd name="T10" fmla="+- 0 7708 7665"/>
                              <a:gd name="T11" fmla="*/ 7708 h 297"/>
                              <a:gd name="T12" fmla="+- 0 2248 2237"/>
                              <a:gd name="T13" fmla="*/ T12 w 297"/>
                              <a:gd name="T14" fmla="+- 0 7756 7665"/>
                              <a:gd name="T15" fmla="*/ 7756 h 297"/>
                              <a:gd name="T16" fmla="+- 0 2237 2237"/>
                              <a:gd name="T17" fmla="*/ T16 w 297"/>
                              <a:gd name="T18" fmla="+- 0 7814 7665"/>
                              <a:gd name="T19" fmla="*/ 7814 h 297"/>
                              <a:gd name="T20" fmla="+- 0 2248 2237"/>
                              <a:gd name="T21" fmla="*/ T20 w 297"/>
                              <a:gd name="T22" fmla="+- 0 7872 7665"/>
                              <a:gd name="T23" fmla="*/ 7872 h 297"/>
                              <a:gd name="T24" fmla="+- 0 2280 2237"/>
                              <a:gd name="T25" fmla="*/ T24 w 297"/>
                              <a:gd name="T26" fmla="+- 0 7919 7665"/>
                              <a:gd name="T27" fmla="*/ 7919 h 297"/>
                              <a:gd name="T28" fmla="+- 0 2328 2237"/>
                              <a:gd name="T29" fmla="*/ T28 w 297"/>
                              <a:gd name="T30" fmla="+- 0 7951 7665"/>
                              <a:gd name="T31" fmla="*/ 7951 h 297"/>
                              <a:gd name="T32" fmla="+- 0 2386 2237"/>
                              <a:gd name="T33" fmla="*/ T32 w 297"/>
                              <a:gd name="T34" fmla="+- 0 7962 7665"/>
                              <a:gd name="T35" fmla="*/ 7962 h 297"/>
                              <a:gd name="T36" fmla="+- 0 2443 2237"/>
                              <a:gd name="T37" fmla="*/ T36 w 297"/>
                              <a:gd name="T38" fmla="+- 0 7951 7665"/>
                              <a:gd name="T39" fmla="*/ 7951 h 297"/>
                              <a:gd name="T40" fmla="+- 0 2491 2237"/>
                              <a:gd name="T41" fmla="*/ T40 w 297"/>
                              <a:gd name="T42" fmla="+- 0 7919 7665"/>
                              <a:gd name="T43" fmla="*/ 7919 h 297"/>
                              <a:gd name="T44" fmla="+- 0 2523 2237"/>
                              <a:gd name="T45" fmla="*/ T44 w 297"/>
                              <a:gd name="T46" fmla="+- 0 7872 7665"/>
                              <a:gd name="T47" fmla="*/ 7872 h 297"/>
                              <a:gd name="T48" fmla="+- 0 2534 2237"/>
                              <a:gd name="T49" fmla="*/ T48 w 297"/>
                              <a:gd name="T50" fmla="+- 0 7814 7665"/>
                              <a:gd name="T51" fmla="*/ 7814 h 297"/>
                              <a:gd name="T52" fmla="+- 0 2523 2237"/>
                              <a:gd name="T53" fmla="*/ T52 w 297"/>
                              <a:gd name="T54" fmla="+- 0 7756 7665"/>
                              <a:gd name="T55" fmla="*/ 7756 h 297"/>
                              <a:gd name="T56" fmla="+- 0 2491 2237"/>
                              <a:gd name="T57" fmla="*/ T56 w 297"/>
                              <a:gd name="T58" fmla="+- 0 7708 7665"/>
                              <a:gd name="T59" fmla="*/ 7708 h 297"/>
                              <a:gd name="T60" fmla="+- 0 2443 2237"/>
                              <a:gd name="T61" fmla="*/ T60 w 297"/>
                              <a:gd name="T62" fmla="+- 0 7677 7665"/>
                              <a:gd name="T63" fmla="*/ 7677 h 297"/>
                              <a:gd name="T64" fmla="+- 0 2386 2237"/>
                              <a:gd name="T65" fmla="*/ T64 w 297"/>
                              <a:gd name="T66" fmla="+- 0 7665 7665"/>
                              <a:gd name="T67" fmla="*/ 766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2"/>
                                </a:lnTo>
                                <a:lnTo>
                                  <a:pt x="43" y="43"/>
                                </a:lnTo>
                                <a:lnTo>
                                  <a:pt x="11" y="91"/>
                                </a:lnTo>
                                <a:lnTo>
                                  <a:pt x="0" y="149"/>
                                </a:lnTo>
                                <a:lnTo>
                                  <a:pt x="11" y="207"/>
                                </a:lnTo>
                                <a:lnTo>
                                  <a:pt x="43" y="254"/>
                                </a:lnTo>
                                <a:lnTo>
                                  <a:pt x="91" y="286"/>
                                </a:lnTo>
                                <a:lnTo>
                                  <a:pt x="149" y="297"/>
                                </a:lnTo>
                                <a:lnTo>
                                  <a:pt x="206" y="286"/>
                                </a:lnTo>
                                <a:lnTo>
                                  <a:pt x="254" y="254"/>
                                </a:lnTo>
                                <a:lnTo>
                                  <a:pt x="286" y="207"/>
                                </a:lnTo>
                                <a:lnTo>
                                  <a:pt x="297" y="149"/>
                                </a:lnTo>
                                <a:lnTo>
                                  <a:pt x="286" y="91"/>
                                </a:lnTo>
                                <a:lnTo>
                                  <a:pt x="254" y="43"/>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Freeform 1018"/>
                        <wps:cNvSpPr>
                          <a:spLocks/>
                        </wps:cNvSpPr>
                        <wps:spPr bwMode="auto">
                          <a:xfrm>
                            <a:off x="2237" y="7665"/>
                            <a:ext cx="297" cy="297"/>
                          </a:xfrm>
                          <a:custGeom>
                            <a:avLst/>
                            <a:gdLst>
                              <a:gd name="T0" fmla="+- 0 2386 2237"/>
                              <a:gd name="T1" fmla="*/ T0 w 297"/>
                              <a:gd name="T2" fmla="+- 0 7962 7665"/>
                              <a:gd name="T3" fmla="*/ 7962 h 297"/>
                              <a:gd name="T4" fmla="+- 0 2443 2237"/>
                              <a:gd name="T5" fmla="*/ T4 w 297"/>
                              <a:gd name="T6" fmla="+- 0 7951 7665"/>
                              <a:gd name="T7" fmla="*/ 7951 h 297"/>
                              <a:gd name="T8" fmla="+- 0 2491 2237"/>
                              <a:gd name="T9" fmla="*/ T8 w 297"/>
                              <a:gd name="T10" fmla="+- 0 7919 7665"/>
                              <a:gd name="T11" fmla="*/ 7919 h 297"/>
                              <a:gd name="T12" fmla="+- 0 2523 2237"/>
                              <a:gd name="T13" fmla="*/ T12 w 297"/>
                              <a:gd name="T14" fmla="+- 0 7872 7665"/>
                              <a:gd name="T15" fmla="*/ 7872 h 297"/>
                              <a:gd name="T16" fmla="+- 0 2534 2237"/>
                              <a:gd name="T17" fmla="*/ T16 w 297"/>
                              <a:gd name="T18" fmla="+- 0 7814 7665"/>
                              <a:gd name="T19" fmla="*/ 7814 h 297"/>
                              <a:gd name="T20" fmla="+- 0 2523 2237"/>
                              <a:gd name="T21" fmla="*/ T20 w 297"/>
                              <a:gd name="T22" fmla="+- 0 7756 7665"/>
                              <a:gd name="T23" fmla="*/ 7756 h 297"/>
                              <a:gd name="T24" fmla="+- 0 2491 2237"/>
                              <a:gd name="T25" fmla="*/ T24 w 297"/>
                              <a:gd name="T26" fmla="+- 0 7708 7665"/>
                              <a:gd name="T27" fmla="*/ 7708 h 297"/>
                              <a:gd name="T28" fmla="+- 0 2443 2237"/>
                              <a:gd name="T29" fmla="*/ T28 w 297"/>
                              <a:gd name="T30" fmla="+- 0 7677 7665"/>
                              <a:gd name="T31" fmla="*/ 7677 h 297"/>
                              <a:gd name="T32" fmla="+- 0 2386 2237"/>
                              <a:gd name="T33" fmla="*/ T32 w 297"/>
                              <a:gd name="T34" fmla="+- 0 7665 7665"/>
                              <a:gd name="T35" fmla="*/ 7665 h 297"/>
                              <a:gd name="T36" fmla="+- 0 2328 2237"/>
                              <a:gd name="T37" fmla="*/ T36 w 297"/>
                              <a:gd name="T38" fmla="+- 0 7677 7665"/>
                              <a:gd name="T39" fmla="*/ 7677 h 297"/>
                              <a:gd name="T40" fmla="+- 0 2280 2237"/>
                              <a:gd name="T41" fmla="*/ T40 w 297"/>
                              <a:gd name="T42" fmla="+- 0 7708 7665"/>
                              <a:gd name="T43" fmla="*/ 7708 h 297"/>
                              <a:gd name="T44" fmla="+- 0 2248 2237"/>
                              <a:gd name="T45" fmla="*/ T44 w 297"/>
                              <a:gd name="T46" fmla="+- 0 7756 7665"/>
                              <a:gd name="T47" fmla="*/ 7756 h 297"/>
                              <a:gd name="T48" fmla="+- 0 2237 2237"/>
                              <a:gd name="T49" fmla="*/ T48 w 297"/>
                              <a:gd name="T50" fmla="+- 0 7814 7665"/>
                              <a:gd name="T51" fmla="*/ 7814 h 297"/>
                              <a:gd name="T52" fmla="+- 0 2248 2237"/>
                              <a:gd name="T53" fmla="*/ T52 w 297"/>
                              <a:gd name="T54" fmla="+- 0 7872 7665"/>
                              <a:gd name="T55" fmla="*/ 7872 h 297"/>
                              <a:gd name="T56" fmla="+- 0 2280 2237"/>
                              <a:gd name="T57" fmla="*/ T56 w 297"/>
                              <a:gd name="T58" fmla="+- 0 7919 7665"/>
                              <a:gd name="T59" fmla="*/ 7919 h 297"/>
                              <a:gd name="T60" fmla="+- 0 2328 2237"/>
                              <a:gd name="T61" fmla="*/ T60 w 297"/>
                              <a:gd name="T62" fmla="+- 0 7951 7665"/>
                              <a:gd name="T63" fmla="*/ 7951 h 297"/>
                              <a:gd name="T64" fmla="+- 0 2386 2237"/>
                              <a:gd name="T65" fmla="*/ T64 w 297"/>
                              <a:gd name="T66" fmla="+- 0 7962 7665"/>
                              <a:gd name="T67" fmla="*/ 796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6"/>
                                </a:lnTo>
                                <a:lnTo>
                                  <a:pt x="254" y="254"/>
                                </a:lnTo>
                                <a:lnTo>
                                  <a:pt x="286" y="207"/>
                                </a:lnTo>
                                <a:lnTo>
                                  <a:pt x="297" y="149"/>
                                </a:lnTo>
                                <a:lnTo>
                                  <a:pt x="286" y="91"/>
                                </a:lnTo>
                                <a:lnTo>
                                  <a:pt x="254" y="43"/>
                                </a:lnTo>
                                <a:lnTo>
                                  <a:pt x="206" y="12"/>
                                </a:lnTo>
                                <a:lnTo>
                                  <a:pt x="149" y="0"/>
                                </a:lnTo>
                                <a:lnTo>
                                  <a:pt x="91" y="12"/>
                                </a:lnTo>
                                <a:lnTo>
                                  <a:pt x="43" y="43"/>
                                </a:lnTo>
                                <a:lnTo>
                                  <a:pt x="11" y="91"/>
                                </a:lnTo>
                                <a:lnTo>
                                  <a:pt x="0" y="149"/>
                                </a:lnTo>
                                <a:lnTo>
                                  <a:pt x="11" y="207"/>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Freeform 1017"/>
                        <wps:cNvSpPr>
                          <a:spLocks/>
                        </wps:cNvSpPr>
                        <wps:spPr bwMode="auto">
                          <a:xfrm>
                            <a:off x="3254" y="7677"/>
                            <a:ext cx="298" cy="298"/>
                          </a:xfrm>
                          <a:custGeom>
                            <a:avLst/>
                            <a:gdLst>
                              <a:gd name="T0" fmla="+- 0 3403 3254"/>
                              <a:gd name="T1" fmla="*/ T0 w 298"/>
                              <a:gd name="T2" fmla="+- 0 7677 7677"/>
                              <a:gd name="T3" fmla="*/ 7677 h 298"/>
                              <a:gd name="T4" fmla="+- 0 3345 3254"/>
                              <a:gd name="T5" fmla="*/ T4 w 298"/>
                              <a:gd name="T6" fmla="+- 0 7689 7677"/>
                              <a:gd name="T7" fmla="*/ 7689 h 298"/>
                              <a:gd name="T8" fmla="+- 0 3298 3254"/>
                              <a:gd name="T9" fmla="*/ T8 w 298"/>
                              <a:gd name="T10" fmla="+- 0 7721 7677"/>
                              <a:gd name="T11" fmla="*/ 7721 h 298"/>
                              <a:gd name="T12" fmla="+- 0 3266 3254"/>
                              <a:gd name="T13" fmla="*/ T12 w 298"/>
                              <a:gd name="T14" fmla="+- 0 7768 7677"/>
                              <a:gd name="T15" fmla="*/ 7768 h 298"/>
                              <a:gd name="T16" fmla="+- 0 3254 3254"/>
                              <a:gd name="T17" fmla="*/ T16 w 298"/>
                              <a:gd name="T18" fmla="+- 0 7826 7677"/>
                              <a:gd name="T19" fmla="*/ 7826 h 298"/>
                              <a:gd name="T20" fmla="+- 0 3266 3254"/>
                              <a:gd name="T21" fmla="*/ T20 w 298"/>
                              <a:gd name="T22" fmla="+- 0 7884 7677"/>
                              <a:gd name="T23" fmla="*/ 7884 h 298"/>
                              <a:gd name="T24" fmla="+- 0 3298 3254"/>
                              <a:gd name="T25" fmla="*/ T24 w 298"/>
                              <a:gd name="T26" fmla="+- 0 7931 7677"/>
                              <a:gd name="T27" fmla="*/ 7931 h 298"/>
                              <a:gd name="T28" fmla="+- 0 3345 3254"/>
                              <a:gd name="T29" fmla="*/ T28 w 298"/>
                              <a:gd name="T30" fmla="+- 0 7963 7677"/>
                              <a:gd name="T31" fmla="*/ 7963 h 298"/>
                              <a:gd name="T32" fmla="+- 0 3403 3254"/>
                              <a:gd name="T33" fmla="*/ T32 w 298"/>
                              <a:gd name="T34" fmla="+- 0 7975 7677"/>
                              <a:gd name="T35" fmla="*/ 7975 h 298"/>
                              <a:gd name="T36" fmla="+- 0 3461 3254"/>
                              <a:gd name="T37" fmla="*/ T36 w 298"/>
                              <a:gd name="T38" fmla="+- 0 7963 7677"/>
                              <a:gd name="T39" fmla="*/ 7963 h 298"/>
                              <a:gd name="T40" fmla="+- 0 3508 3254"/>
                              <a:gd name="T41" fmla="*/ T40 w 298"/>
                              <a:gd name="T42" fmla="+- 0 7931 7677"/>
                              <a:gd name="T43" fmla="*/ 7931 h 298"/>
                              <a:gd name="T44" fmla="+- 0 3540 3254"/>
                              <a:gd name="T45" fmla="*/ T44 w 298"/>
                              <a:gd name="T46" fmla="+- 0 7884 7677"/>
                              <a:gd name="T47" fmla="*/ 7884 h 298"/>
                              <a:gd name="T48" fmla="+- 0 3552 3254"/>
                              <a:gd name="T49" fmla="*/ T48 w 298"/>
                              <a:gd name="T50" fmla="+- 0 7826 7677"/>
                              <a:gd name="T51" fmla="*/ 7826 h 298"/>
                              <a:gd name="T52" fmla="+- 0 3540 3254"/>
                              <a:gd name="T53" fmla="*/ T52 w 298"/>
                              <a:gd name="T54" fmla="+- 0 7768 7677"/>
                              <a:gd name="T55" fmla="*/ 7768 h 298"/>
                              <a:gd name="T56" fmla="+- 0 3508 3254"/>
                              <a:gd name="T57" fmla="*/ T56 w 298"/>
                              <a:gd name="T58" fmla="+- 0 7721 7677"/>
                              <a:gd name="T59" fmla="*/ 7721 h 298"/>
                              <a:gd name="T60" fmla="+- 0 3461 3254"/>
                              <a:gd name="T61" fmla="*/ T60 w 298"/>
                              <a:gd name="T62" fmla="+- 0 7689 7677"/>
                              <a:gd name="T63" fmla="*/ 7689 h 298"/>
                              <a:gd name="T64" fmla="+- 0 3403 3254"/>
                              <a:gd name="T65" fmla="*/ T64 w 298"/>
                              <a:gd name="T66" fmla="+- 0 7677 7677"/>
                              <a:gd name="T67" fmla="*/ 767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 name="Freeform 1016"/>
                        <wps:cNvSpPr>
                          <a:spLocks/>
                        </wps:cNvSpPr>
                        <wps:spPr bwMode="auto">
                          <a:xfrm>
                            <a:off x="3254" y="7677"/>
                            <a:ext cx="298" cy="298"/>
                          </a:xfrm>
                          <a:custGeom>
                            <a:avLst/>
                            <a:gdLst>
                              <a:gd name="T0" fmla="+- 0 3403 3254"/>
                              <a:gd name="T1" fmla="*/ T0 w 298"/>
                              <a:gd name="T2" fmla="+- 0 7975 7677"/>
                              <a:gd name="T3" fmla="*/ 7975 h 298"/>
                              <a:gd name="T4" fmla="+- 0 3461 3254"/>
                              <a:gd name="T5" fmla="*/ T4 w 298"/>
                              <a:gd name="T6" fmla="+- 0 7963 7677"/>
                              <a:gd name="T7" fmla="*/ 7963 h 298"/>
                              <a:gd name="T8" fmla="+- 0 3508 3254"/>
                              <a:gd name="T9" fmla="*/ T8 w 298"/>
                              <a:gd name="T10" fmla="+- 0 7931 7677"/>
                              <a:gd name="T11" fmla="*/ 7931 h 298"/>
                              <a:gd name="T12" fmla="+- 0 3540 3254"/>
                              <a:gd name="T13" fmla="*/ T12 w 298"/>
                              <a:gd name="T14" fmla="+- 0 7884 7677"/>
                              <a:gd name="T15" fmla="*/ 7884 h 298"/>
                              <a:gd name="T16" fmla="+- 0 3552 3254"/>
                              <a:gd name="T17" fmla="*/ T16 w 298"/>
                              <a:gd name="T18" fmla="+- 0 7826 7677"/>
                              <a:gd name="T19" fmla="*/ 7826 h 298"/>
                              <a:gd name="T20" fmla="+- 0 3540 3254"/>
                              <a:gd name="T21" fmla="*/ T20 w 298"/>
                              <a:gd name="T22" fmla="+- 0 7768 7677"/>
                              <a:gd name="T23" fmla="*/ 7768 h 298"/>
                              <a:gd name="T24" fmla="+- 0 3508 3254"/>
                              <a:gd name="T25" fmla="*/ T24 w 298"/>
                              <a:gd name="T26" fmla="+- 0 7721 7677"/>
                              <a:gd name="T27" fmla="*/ 7721 h 298"/>
                              <a:gd name="T28" fmla="+- 0 3461 3254"/>
                              <a:gd name="T29" fmla="*/ T28 w 298"/>
                              <a:gd name="T30" fmla="+- 0 7689 7677"/>
                              <a:gd name="T31" fmla="*/ 7689 h 298"/>
                              <a:gd name="T32" fmla="+- 0 3403 3254"/>
                              <a:gd name="T33" fmla="*/ T32 w 298"/>
                              <a:gd name="T34" fmla="+- 0 7677 7677"/>
                              <a:gd name="T35" fmla="*/ 7677 h 298"/>
                              <a:gd name="T36" fmla="+- 0 3345 3254"/>
                              <a:gd name="T37" fmla="*/ T36 w 298"/>
                              <a:gd name="T38" fmla="+- 0 7689 7677"/>
                              <a:gd name="T39" fmla="*/ 7689 h 298"/>
                              <a:gd name="T40" fmla="+- 0 3298 3254"/>
                              <a:gd name="T41" fmla="*/ T40 w 298"/>
                              <a:gd name="T42" fmla="+- 0 7721 7677"/>
                              <a:gd name="T43" fmla="*/ 7721 h 298"/>
                              <a:gd name="T44" fmla="+- 0 3266 3254"/>
                              <a:gd name="T45" fmla="*/ T44 w 298"/>
                              <a:gd name="T46" fmla="+- 0 7768 7677"/>
                              <a:gd name="T47" fmla="*/ 7768 h 298"/>
                              <a:gd name="T48" fmla="+- 0 3254 3254"/>
                              <a:gd name="T49" fmla="*/ T48 w 298"/>
                              <a:gd name="T50" fmla="+- 0 7826 7677"/>
                              <a:gd name="T51" fmla="*/ 7826 h 298"/>
                              <a:gd name="T52" fmla="+- 0 3266 3254"/>
                              <a:gd name="T53" fmla="*/ T52 w 298"/>
                              <a:gd name="T54" fmla="+- 0 7884 7677"/>
                              <a:gd name="T55" fmla="*/ 7884 h 298"/>
                              <a:gd name="T56" fmla="+- 0 3298 3254"/>
                              <a:gd name="T57" fmla="*/ T56 w 298"/>
                              <a:gd name="T58" fmla="+- 0 7931 7677"/>
                              <a:gd name="T59" fmla="*/ 7931 h 298"/>
                              <a:gd name="T60" fmla="+- 0 3345 3254"/>
                              <a:gd name="T61" fmla="*/ T60 w 298"/>
                              <a:gd name="T62" fmla="+- 0 7963 7677"/>
                              <a:gd name="T63" fmla="*/ 7963 h 298"/>
                              <a:gd name="T64" fmla="+- 0 3403 3254"/>
                              <a:gd name="T65" fmla="*/ T64 w 298"/>
                              <a:gd name="T66" fmla="+- 0 7975 7677"/>
                              <a:gd name="T67" fmla="*/ 797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 name="Freeform 1015"/>
                        <wps:cNvSpPr>
                          <a:spLocks/>
                        </wps:cNvSpPr>
                        <wps:spPr bwMode="auto">
                          <a:xfrm>
                            <a:off x="4271" y="7682"/>
                            <a:ext cx="298" cy="297"/>
                          </a:xfrm>
                          <a:custGeom>
                            <a:avLst/>
                            <a:gdLst>
                              <a:gd name="T0" fmla="+- 0 4420 4271"/>
                              <a:gd name="T1" fmla="*/ T0 w 298"/>
                              <a:gd name="T2" fmla="+- 0 7682 7682"/>
                              <a:gd name="T3" fmla="*/ 7682 h 297"/>
                              <a:gd name="T4" fmla="+- 0 4362 4271"/>
                              <a:gd name="T5" fmla="*/ T4 w 298"/>
                              <a:gd name="T6" fmla="+- 0 7694 7682"/>
                              <a:gd name="T7" fmla="*/ 7694 h 297"/>
                              <a:gd name="T8" fmla="+- 0 4315 4271"/>
                              <a:gd name="T9" fmla="*/ T8 w 298"/>
                              <a:gd name="T10" fmla="+- 0 7725 7682"/>
                              <a:gd name="T11" fmla="*/ 7725 h 297"/>
                              <a:gd name="T12" fmla="+- 0 4283 4271"/>
                              <a:gd name="T13" fmla="*/ T12 w 298"/>
                              <a:gd name="T14" fmla="+- 0 7773 7682"/>
                              <a:gd name="T15" fmla="*/ 7773 h 297"/>
                              <a:gd name="T16" fmla="+- 0 4271 4271"/>
                              <a:gd name="T17" fmla="*/ T16 w 298"/>
                              <a:gd name="T18" fmla="+- 0 7831 7682"/>
                              <a:gd name="T19" fmla="*/ 7831 h 297"/>
                              <a:gd name="T20" fmla="+- 0 4283 4271"/>
                              <a:gd name="T21" fmla="*/ T20 w 298"/>
                              <a:gd name="T22" fmla="+- 0 7889 7682"/>
                              <a:gd name="T23" fmla="*/ 7889 h 297"/>
                              <a:gd name="T24" fmla="+- 0 4315 4271"/>
                              <a:gd name="T25" fmla="*/ T24 w 298"/>
                              <a:gd name="T26" fmla="+- 0 7936 7682"/>
                              <a:gd name="T27" fmla="*/ 7936 h 297"/>
                              <a:gd name="T28" fmla="+- 0 4362 4271"/>
                              <a:gd name="T29" fmla="*/ T28 w 298"/>
                              <a:gd name="T30" fmla="+- 0 7968 7682"/>
                              <a:gd name="T31" fmla="*/ 7968 h 297"/>
                              <a:gd name="T32" fmla="+- 0 4420 4271"/>
                              <a:gd name="T33" fmla="*/ T32 w 298"/>
                              <a:gd name="T34" fmla="+- 0 7979 7682"/>
                              <a:gd name="T35" fmla="*/ 7979 h 297"/>
                              <a:gd name="T36" fmla="+- 0 4478 4271"/>
                              <a:gd name="T37" fmla="*/ T36 w 298"/>
                              <a:gd name="T38" fmla="+- 0 7968 7682"/>
                              <a:gd name="T39" fmla="*/ 7968 h 297"/>
                              <a:gd name="T40" fmla="+- 0 4525 4271"/>
                              <a:gd name="T41" fmla="*/ T40 w 298"/>
                              <a:gd name="T42" fmla="+- 0 7936 7682"/>
                              <a:gd name="T43" fmla="*/ 7936 h 297"/>
                              <a:gd name="T44" fmla="+- 0 4557 4271"/>
                              <a:gd name="T45" fmla="*/ T44 w 298"/>
                              <a:gd name="T46" fmla="+- 0 7889 7682"/>
                              <a:gd name="T47" fmla="*/ 7889 h 297"/>
                              <a:gd name="T48" fmla="+- 0 4569 4271"/>
                              <a:gd name="T49" fmla="*/ T48 w 298"/>
                              <a:gd name="T50" fmla="+- 0 7831 7682"/>
                              <a:gd name="T51" fmla="*/ 7831 h 297"/>
                              <a:gd name="T52" fmla="+- 0 4557 4271"/>
                              <a:gd name="T53" fmla="*/ T52 w 298"/>
                              <a:gd name="T54" fmla="+- 0 7773 7682"/>
                              <a:gd name="T55" fmla="*/ 7773 h 297"/>
                              <a:gd name="T56" fmla="+- 0 4525 4271"/>
                              <a:gd name="T57" fmla="*/ T56 w 298"/>
                              <a:gd name="T58" fmla="+- 0 7725 7682"/>
                              <a:gd name="T59" fmla="*/ 7725 h 297"/>
                              <a:gd name="T60" fmla="+- 0 4478 4271"/>
                              <a:gd name="T61" fmla="*/ T60 w 298"/>
                              <a:gd name="T62" fmla="+- 0 7694 7682"/>
                              <a:gd name="T63" fmla="*/ 7694 h 297"/>
                              <a:gd name="T64" fmla="+- 0 4420 4271"/>
                              <a:gd name="T65" fmla="*/ T64 w 298"/>
                              <a:gd name="T66" fmla="+- 0 7682 7682"/>
                              <a:gd name="T67" fmla="*/ 768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2"/>
                                </a:lnTo>
                                <a:lnTo>
                                  <a:pt x="44" y="43"/>
                                </a:lnTo>
                                <a:lnTo>
                                  <a:pt x="12" y="91"/>
                                </a:lnTo>
                                <a:lnTo>
                                  <a:pt x="0" y="149"/>
                                </a:lnTo>
                                <a:lnTo>
                                  <a:pt x="12" y="207"/>
                                </a:lnTo>
                                <a:lnTo>
                                  <a:pt x="44" y="254"/>
                                </a:lnTo>
                                <a:lnTo>
                                  <a:pt x="91" y="286"/>
                                </a:lnTo>
                                <a:lnTo>
                                  <a:pt x="149" y="297"/>
                                </a:lnTo>
                                <a:lnTo>
                                  <a:pt x="207" y="286"/>
                                </a:lnTo>
                                <a:lnTo>
                                  <a:pt x="254" y="254"/>
                                </a:lnTo>
                                <a:lnTo>
                                  <a:pt x="286" y="207"/>
                                </a:lnTo>
                                <a:lnTo>
                                  <a:pt x="298" y="149"/>
                                </a:lnTo>
                                <a:lnTo>
                                  <a:pt x="286" y="91"/>
                                </a:lnTo>
                                <a:lnTo>
                                  <a:pt x="254" y="43"/>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Freeform 1014"/>
                        <wps:cNvSpPr>
                          <a:spLocks/>
                        </wps:cNvSpPr>
                        <wps:spPr bwMode="auto">
                          <a:xfrm>
                            <a:off x="4271" y="7682"/>
                            <a:ext cx="298" cy="297"/>
                          </a:xfrm>
                          <a:custGeom>
                            <a:avLst/>
                            <a:gdLst>
                              <a:gd name="T0" fmla="+- 0 4420 4271"/>
                              <a:gd name="T1" fmla="*/ T0 w 298"/>
                              <a:gd name="T2" fmla="+- 0 7979 7682"/>
                              <a:gd name="T3" fmla="*/ 7979 h 297"/>
                              <a:gd name="T4" fmla="+- 0 4478 4271"/>
                              <a:gd name="T5" fmla="*/ T4 w 298"/>
                              <a:gd name="T6" fmla="+- 0 7968 7682"/>
                              <a:gd name="T7" fmla="*/ 7968 h 297"/>
                              <a:gd name="T8" fmla="+- 0 4525 4271"/>
                              <a:gd name="T9" fmla="*/ T8 w 298"/>
                              <a:gd name="T10" fmla="+- 0 7936 7682"/>
                              <a:gd name="T11" fmla="*/ 7936 h 297"/>
                              <a:gd name="T12" fmla="+- 0 4557 4271"/>
                              <a:gd name="T13" fmla="*/ T12 w 298"/>
                              <a:gd name="T14" fmla="+- 0 7889 7682"/>
                              <a:gd name="T15" fmla="*/ 7889 h 297"/>
                              <a:gd name="T16" fmla="+- 0 4569 4271"/>
                              <a:gd name="T17" fmla="*/ T16 w 298"/>
                              <a:gd name="T18" fmla="+- 0 7831 7682"/>
                              <a:gd name="T19" fmla="*/ 7831 h 297"/>
                              <a:gd name="T20" fmla="+- 0 4557 4271"/>
                              <a:gd name="T21" fmla="*/ T20 w 298"/>
                              <a:gd name="T22" fmla="+- 0 7773 7682"/>
                              <a:gd name="T23" fmla="*/ 7773 h 297"/>
                              <a:gd name="T24" fmla="+- 0 4525 4271"/>
                              <a:gd name="T25" fmla="*/ T24 w 298"/>
                              <a:gd name="T26" fmla="+- 0 7725 7682"/>
                              <a:gd name="T27" fmla="*/ 7725 h 297"/>
                              <a:gd name="T28" fmla="+- 0 4478 4271"/>
                              <a:gd name="T29" fmla="*/ T28 w 298"/>
                              <a:gd name="T30" fmla="+- 0 7694 7682"/>
                              <a:gd name="T31" fmla="*/ 7694 h 297"/>
                              <a:gd name="T32" fmla="+- 0 4420 4271"/>
                              <a:gd name="T33" fmla="*/ T32 w 298"/>
                              <a:gd name="T34" fmla="+- 0 7682 7682"/>
                              <a:gd name="T35" fmla="*/ 7682 h 297"/>
                              <a:gd name="T36" fmla="+- 0 4362 4271"/>
                              <a:gd name="T37" fmla="*/ T36 w 298"/>
                              <a:gd name="T38" fmla="+- 0 7694 7682"/>
                              <a:gd name="T39" fmla="*/ 7694 h 297"/>
                              <a:gd name="T40" fmla="+- 0 4315 4271"/>
                              <a:gd name="T41" fmla="*/ T40 w 298"/>
                              <a:gd name="T42" fmla="+- 0 7725 7682"/>
                              <a:gd name="T43" fmla="*/ 7725 h 297"/>
                              <a:gd name="T44" fmla="+- 0 4283 4271"/>
                              <a:gd name="T45" fmla="*/ T44 w 298"/>
                              <a:gd name="T46" fmla="+- 0 7773 7682"/>
                              <a:gd name="T47" fmla="*/ 7773 h 297"/>
                              <a:gd name="T48" fmla="+- 0 4271 4271"/>
                              <a:gd name="T49" fmla="*/ T48 w 298"/>
                              <a:gd name="T50" fmla="+- 0 7831 7682"/>
                              <a:gd name="T51" fmla="*/ 7831 h 297"/>
                              <a:gd name="T52" fmla="+- 0 4283 4271"/>
                              <a:gd name="T53" fmla="*/ T52 w 298"/>
                              <a:gd name="T54" fmla="+- 0 7889 7682"/>
                              <a:gd name="T55" fmla="*/ 7889 h 297"/>
                              <a:gd name="T56" fmla="+- 0 4315 4271"/>
                              <a:gd name="T57" fmla="*/ T56 w 298"/>
                              <a:gd name="T58" fmla="+- 0 7936 7682"/>
                              <a:gd name="T59" fmla="*/ 7936 h 297"/>
                              <a:gd name="T60" fmla="+- 0 4362 4271"/>
                              <a:gd name="T61" fmla="*/ T60 w 298"/>
                              <a:gd name="T62" fmla="+- 0 7968 7682"/>
                              <a:gd name="T63" fmla="*/ 7968 h 297"/>
                              <a:gd name="T64" fmla="+- 0 4420 4271"/>
                              <a:gd name="T65" fmla="*/ T64 w 298"/>
                              <a:gd name="T66" fmla="+- 0 7979 7682"/>
                              <a:gd name="T67" fmla="*/ 797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Line 1013"/>
                        <wps:cNvCnPr>
                          <a:cxnSpLocks noChangeShapeType="1"/>
                        </wps:cNvCnPr>
                        <wps:spPr bwMode="auto">
                          <a:xfrm>
                            <a:off x="1369" y="750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6" name="Picture 10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68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7" name="Line 1011"/>
                        <wps:cNvCnPr>
                          <a:cxnSpLocks noChangeShapeType="1"/>
                        </wps:cNvCnPr>
                        <wps:spPr bwMode="auto">
                          <a:xfrm>
                            <a:off x="4416" y="7530"/>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8" name="Picture 10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4" y="766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9" name="Line 1009"/>
                        <wps:cNvCnPr>
                          <a:cxnSpLocks noChangeShapeType="1"/>
                        </wps:cNvCnPr>
                        <wps:spPr bwMode="auto">
                          <a:xfrm>
                            <a:off x="2378" y="751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0" name="Line 1008"/>
                        <wps:cNvCnPr>
                          <a:cxnSpLocks noChangeShapeType="1"/>
                        </wps:cNvCnPr>
                        <wps:spPr bwMode="auto">
                          <a:xfrm>
                            <a:off x="3399" y="751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1" name="Line 1007"/>
                        <wps:cNvCnPr>
                          <a:cxnSpLocks noChangeShapeType="1"/>
                        </wps:cNvCnPr>
                        <wps:spPr bwMode="auto">
                          <a:xfrm>
                            <a:off x="2373" y="7518"/>
                            <a:ext cx="10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82" name="Picture 10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1" y="7663"/>
                            <a:ext cx="299"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3" name="Freeform 1005"/>
                        <wps:cNvSpPr>
                          <a:spLocks/>
                        </wps:cNvSpPr>
                        <wps:spPr bwMode="auto">
                          <a:xfrm>
                            <a:off x="1221" y="7660"/>
                            <a:ext cx="298" cy="298"/>
                          </a:xfrm>
                          <a:custGeom>
                            <a:avLst/>
                            <a:gdLst>
                              <a:gd name="T0" fmla="+- 0 1370 1221"/>
                              <a:gd name="T1" fmla="*/ T0 w 298"/>
                              <a:gd name="T2" fmla="+- 0 7660 7660"/>
                              <a:gd name="T3" fmla="*/ 7660 h 298"/>
                              <a:gd name="T4" fmla="+- 0 1312 1221"/>
                              <a:gd name="T5" fmla="*/ T4 w 298"/>
                              <a:gd name="T6" fmla="+- 0 7672 7660"/>
                              <a:gd name="T7" fmla="*/ 7672 h 298"/>
                              <a:gd name="T8" fmla="+- 0 1265 1221"/>
                              <a:gd name="T9" fmla="*/ T8 w 298"/>
                              <a:gd name="T10" fmla="+- 0 7704 7660"/>
                              <a:gd name="T11" fmla="*/ 7704 h 298"/>
                              <a:gd name="T12" fmla="+- 0 1233 1221"/>
                              <a:gd name="T13" fmla="*/ T12 w 298"/>
                              <a:gd name="T14" fmla="+- 0 7751 7660"/>
                              <a:gd name="T15" fmla="*/ 7751 h 298"/>
                              <a:gd name="T16" fmla="+- 0 1221 1221"/>
                              <a:gd name="T17" fmla="*/ T16 w 298"/>
                              <a:gd name="T18" fmla="+- 0 7809 7660"/>
                              <a:gd name="T19" fmla="*/ 7809 h 298"/>
                              <a:gd name="T20" fmla="+- 0 1233 1221"/>
                              <a:gd name="T21" fmla="*/ T20 w 298"/>
                              <a:gd name="T22" fmla="+- 0 7867 7660"/>
                              <a:gd name="T23" fmla="*/ 7867 h 298"/>
                              <a:gd name="T24" fmla="+- 0 1265 1221"/>
                              <a:gd name="T25" fmla="*/ T24 w 298"/>
                              <a:gd name="T26" fmla="+- 0 7914 7660"/>
                              <a:gd name="T27" fmla="*/ 7914 h 298"/>
                              <a:gd name="T28" fmla="+- 0 1312 1221"/>
                              <a:gd name="T29" fmla="*/ T28 w 298"/>
                              <a:gd name="T30" fmla="+- 0 7946 7660"/>
                              <a:gd name="T31" fmla="*/ 7946 h 298"/>
                              <a:gd name="T32" fmla="+- 0 1370 1221"/>
                              <a:gd name="T33" fmla="*/ T32 w 298"/>
                              <a:gd name="T34" fmla="+- 0 7958 7660"/>
                              <a:gd name="T35" fmla="*/ 7958 h 298"/>
                              <a:gd name="T36" fmla="+- 0 1428 1221"/>
                              <a:gd name="T37" fmla="*/ T36 w 298"/>
                              <a:gd name="T38" fmla="+- 0 7946 7660"/>
                              <a:gd name="T39" fmla="*/ 7946 h 298"/>
                              <a:gd name="T40" fmla="+- 0 1475 1221"/>
                              <a:gd name="T41" fmla="*/ T40 w 298"/>
                              <a:gd name="T42" fmla="+- 0 7914 7660"/>
                              <a:gd name="T43" fmla="*/ 7914 h 298"/>
                              <a:gd name="T44" fmla="+- 0 1507 1221"/>
                              <a:gd name="T45" fmla="*/ T44 w 298"/>
                              <a:gd name="T46" fmla="+- 0 7867 7660"/>
                              <a:gd name="T47" fmla="*/ 7867 h 298"/>
                              <a:gd name="T48" fmla="+- 0 1519 1221"/>
                              <a:gd name="T49" fmla="*/ T48 w 298"/>
                              <a:gd name="T50" fmla="+- 0 7809 7660"/>
                              <a:gd name="T51" fmla="*/ 7809 h 298"/>
                              <a:gd name="T52" fmla="+- 0 1507 1221"/>
                              <a:gd name="T53" fmla="*/ T52 w 298"/>
                              <a:gd name="T54" fmla="+- 0 7751 7660"/>
                              <a:gd name="T55" fmla="*/ 7751 h 298"/>
                              <a:gd name="T56" fmla="+- 0 1475 1221"/>
                              <a:gd name="T57" fmla="*/ T56 w 298"/>
                              <a:gd name="T58" fmla="+- 0 7704 7660"/>
                              <a:gd name="T59" fmla="*/ 7704 h 298"/>
                              <a:gd name="T60" fmla="+- 0 1428 1221"/>
                              <a:gd name="T61" fmla="*/ T60 w 298"/>
                              <a:gd name="T62" fmla="+- 0 7672 7660"/>
                              <a:gd name="T63" fmla="*/ 7672 h 298"/>
                              <a:gd name="T64" fmla="+- 0 1370 1221"/>
                              <a:gd name="T65" fmla="*/ T64 w 298"/>
                              <a:gd name="T66" fmla="+- 0 7660 7660"/>
                              <a:gd name="T67" fmla="*/ 766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Freeform 1004"/>
                        <wps:cNvSpPr>
                          <a:spLocks/>
                        </wps:cNvSpPr>
                        <wps:spPr bwMode="auto">
                          <a:xfrm>
                            <a:off x="1221" y="7660"/>
                            <a:ext cx="298" cy="298"/>
                          </a:xfrm>
                          <a:custGeom>
                            <a:avLst/>
                            <a:gdLst>
                              <a:gd name="T0" fmla="+- 0 1370 1221"/>
                              <a:gd name="T1" fmla="*/ T0 w 298"/>
                              <a:gd name="T2" fmla="+- 0 7958 7660"/>
                              <a:gd name="T3" fmla="*/ 7958 h 298"/>
                              <a:gd name="T4" fmla="+- 0 1428 1221"/>
                              <a:gd name="T5" fmla="*/ T4 w 298"/>
                              <a:gd name="T6" fmla="+- 0 7946 7660"/>
                              <a:gd name="T7" fmla="*/ 7946 h 298"/>
                              <a:gd name="T8" fmla="+- 0 1475 1221"/>
                              <a:gd name="T9" fmla="*/ T8 w 298"/>
                              <a:gd name="T10" fmla="+- 0 7914 7660"/>
                              <a:gd name="T11" fmla="*/ 7914 h 298"/>
                              <a:gd name="T12" fmla="+- 0 1507 1221"/>
                              <a:gd name="T13" fmla="*/ T12 w 298"/>
                              <a:gd name="T14" fmla="+- 0 7867 7660"/>
                              <a:gd name="T15" fmla="*/ 7867 h 298"/>
                              <a:gd name="T16" fmla="+- 0 1519 1221"/>
                              <a:gd name="T17" fmla="*/ T16 w 298"/>
                              <a:gd name="T18" fmla="+- 0 7809 7660"/>
                              <a:gd name="T19" fmla="*/ 7809 h 298"/>
                              <a:gd name="T20" fmla="+- 0 1507 1221"/>
                              <a:gd name="T21" fmla="*/ T20 w 298"/>
                              <a:gd name="T22" fmla="+- 0 7751 7660"/>
                              <a:gd name="T23" fmla="*/ 7751 h 298"/>
                              <a:gd name="T24" fmla="+- 0 1475 1221"/>
                              <a:gd name="T25" fmla="*/ T24 w 298"/>
                              <a:gd name="T26" fmla="+- 0 7704 7660"/>
                              <a:gd name="T27" fmla="*/ 7704 h 298"/>
                              <a:gd name="T28" fmla="+- 0 1428 1221"/>
                              <a:gd name="T29" fmla="*/ T28 w 298"/>
                              <a:gd name="T30" fmla="+- 0 7672 7660"/>
                              <a:gd name="T31" fmla="*/ 7672 h 298"/>
                              <a:gd name="T32" fmla="+- 0 1370 1221"/>
                              <a:gd name="T33" fmla="*/ T32 w 298"/>
                              <a:gd name="T34" fmla="+- 0 7660 7660"/>
                              <a:gd name="T35" fmla="*/ 7660 h 298"/>
                              <a:gd name="T36" fmla="+- 0 1312 1221"/>
                              <a:gd name="T37" fmla="*/ T36 w 298"/>
                              <a:gd name="T38" fmla="+- 0 7672 7660"/>
                              <a:gd name="T39" fmla="*/ 7672 h 298"/>
                              <a:gd name="T40" fmla="+- 0 1265 1221"/>
                              <a:gd name="T41" fmla="*/ T40 w 298"/>
                              <a:gd name="T42" fmla="+- 0 7704 7660"/>
                              <a:gd name="T43" fmla="*/ 7704 h 298"/>
                              <a:gd name="T44" fmla="+- 0 1233 1221"/>
                              <a:gd name="T45" fmla="*/ T44 w 298"/>
                              <a:gd name="T46" fmla="+- 0 7751 7660"/>
                              <a:gd name="T47" fmla="*/ 7751 h 298"/>
                              <a:gd name="T48" fmla="+- 0 1221 1221"/>
                              <a:gd name="T49" fmla="*/ T48 w 298"/>
                              <a:gd name="T50" fmla="+- 0 7809 7660"/>
                              <a:gd name="T51" fmla="*/ 7809 h 298"/>
                              <a:gd name="T52" fmla="+- 0 1233 1221"/>
                              <a:gd name="T53" fmla="*/ T52 w 298"/>
                              <a:gd name="T54" fmla="+- 0 7867 7660"/>
                              <a:gd name="T55" fmla="*/ 7867 h 298"/>
                              <a:gd name="T56" fmla="+- 0 1265 1221"/>
                              <a:gd name="T57" fmla="*/ T56 w 298"/>
                              <a:gd name="T58" fmla="+- 0 7914 7660"/>
                              <a:gd name="T59" fmla="*/ 7914 h 298"/>
                              <a:gd name="T60" fmla="+- 0 1312 1221"/>
                              <a:gd name="T61" fmla="*/ T60 w 298"/>
                              <a:gd name="T62" fmla="+- 0 7946 7660"/>
                              <a:gd name="T63" fmla="*/ 7946 h 298"/>
                              <a:gd name="T64" fmla="+- 0 1370 1221"/>
                              <a:gd name="T65" fmla="*/ T64 w 298"/>
                              <a:gd name="T66" fmla="+- 0 7958 7660"/>
                              <a:gd name="T67" fmla="*/ 795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 name="Freeform 1003"/>
                        <wps:cNvSpPr>
                          <a:spLocks/>
                        </wps:cNvSpPr>
                        <wps:spPr bwMode="auto">
                          <a:xfrm>
                            <a:off x="2237" y="7665"/>
                            <a:ext cx="297" cy="297"/>
                          </a:xfrm>
                          <a:custGeom>
                            <a:avLst/>
                            <a:gdLst>
                              <a:gd name="T0" fmla="+- 0 2386 2237"/>
                              <a:gd name="T1" fmla="*/ T0 w 297"/>
                              <a:gd name="T2" fmla="+- 0 7665 7665"/>
                              <a:gd name="T3" fmla="*/ 7665 h 297"/>
                              <a:gd name="T4" fmla="+- 0 2328 2237"/>
                              <a:gd name="T5" fmla="*/ T4 w 297"/>
                              <a:gd name="T6" fmla="+- 0 7677 7665"/>
                              <a:gd name="T7" fmla="*/ 7677 h 297"/>
                              <a:gd name="T8" fmla="+- 0 2280 2237"/>
                              <a:gd name="T9" fmla="*/ T8 w 297"/>
                              <a:gd name="T10" fmla="+- 0 7708 7665"/>
                              <a:gd name="T11" fmla="*/ 7708 h 297"/>
                              <a:gd name="T12" fmla="+- 0 2248 2237"/>
                              <a:gd name="T13" fmla="*/ T12 w 297"/>
                              <a:gd name="T14" fmla="+- 0 7756 7665"/>
                              <a:gd name="T15" fmla="*/ 7756 h 297"/>
                              <a:gd name="T16" fmla="+- 0 2237 2237"/>
                              <a:gd name="T17" fmla="*/ T16 w 297"/>
                              <a:gd name="T18" fmla="+- 0 7814 7665"/>
                              <a:gd name="T19" fmla="*/ 7814 h 297"/>
                              <a:gd name="T20" fmla="+- 0 2248 2237"/>
                              <a:gd name="T21" fmla="*/ T20 w 297"/>
                              <a:gd name="T22" fmla="+- 0 7872 7665"/>
                              <a:gd name="T23" fmla="*/ 7872 h 297"/>
                              <a:gd name="T24" fmla="+- 0 2280 2237"/>
                              <a:gd name="T25" fmla="*/ T24 w 297"/>
                              <a:gd name="T26" fmla="+- 0 7919 7665"/>
                              <a:gd name="T27" fmla="*/ 7919 h 297"/>
                              <a:gd name="T28" fmla="+- 0 2328 2237"/>
                              <a:gd name="T29" fmla="*/ T28 w 297"/>
                              <a:gd name="T30" fmla="+- 0 7951 7665"/>
                              <a:gd name="T31" fmla="*/ 7951 h 297"/>
                              <a:gd name="T32" fmla="+- 0 2386 2237"/>
                              <a:gd name="T33" fmla="*/ T32 w 297"/>
                              <a:gd name="T34" fmla="+- 0 7962 7665"/>
                              <a:gd name="T35" fmla="*/ 7962 h 297"/>
                              <a:gd name="T36" fmla="+- 0 2443 2237"/>
                              <a:gd name="T37" fmla="*/ T36 w 297"/>
                              <a:gd name="T38" fmla="+- 0 7951 7665"/>
                              <a:gd name="T39" fmla="*/ 7951 h 297"/>
                              <a:gd name="T40" fmla="+- 0 2491 2237"/>
                              <a:gd name="T41" fmla="*/ T40 w 297"/>
                              <a:gd name="T42" fmla="+- 0 7919 7665"/>
                              <a:gd name="T43" fmla="*/ 7919 h 297"/>
                              <a:gd name="T44" fmla="+- 0 2523 2237"/>
                              <a:gd name="T45" fmla="*/ T44 w 297"/>
                              <a:gd name="T46" fmla="+- 0 7872 7665"/>
                              <a:gd name="T47" fmla="*/ 7872 h 297"/>
                              <a:gd name="T48" fmla="+- 0 2534 2237"/>
                              <a:gd name="T49" fmla="*/ T48 w 297"/>
                              <a:gd name="T50" fmla="+- 0 7814 7665"/>
                              <a:gd name="T51" fmla="*/ 7814 h 297"/>
                              <a:gd name="T52" fmla="+- 0 2523 2237"/>
                              <a:gd name="T53" fmla="*/ T52 w 297"/>
                              <a:gd name="T54" fmla="+- 0 7756 7665"/>
                              <a:gd name="T55" fmla="*/ 7756 h 297"/>
                              <a:gd name="T56" fmla="+- 0 2491 2237"/>
                              <a:gd name="T57" fmla="*/ T56 w 297"/>
                              <a:gd name="T58" fmla="+- 0 7708 7665"/>
                              <a:gd name="T59" fmla="*/ 7708 h 297"/>
                              <a:gd name="T60" fmla="+- 0 2443 2237"/>
                              <a:gd name="T61" fmla="*/ T60 w 297"/>
                              <a:gd name="T62" fmla="+- 0 7677 7665"/>
                              <a:gd name="T63" fmla="*/ 7677 h 297"/>
                              <a:gd name="T64" fmla="+- 0 2386 2237"/>
                              <a:gd name="T65" fmla="*/ T64 w 297"/>
                              <a:gd name="T66" fmla="+- 0 7665 7665"/>
                              <a:gd name="T67" fmla="*/ 766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2"/>
                                </a:lnTo>
                                <a:lnTo>
                                  <a:pt x="43" y="43"/>
                                </a:lnTo>
                                <a:lnTo>
                                  <a:pt x="11" y="91"/>
                                </a:lnTo>
                                <a:lnTo>
                                  <a:pt x="0" y="149"/>
                                </a:lnTo>
                                <a:lnTo>
                                  <a:pt x="11" y="207"/>
                                </a:lnTo>
                                <a:lnTo>
                                  <a:pt x="43" y="254"/>
                                </a:lnTo>
                                <a:lnTo>
                                  <a:pt x="91" y="286"/>
                                </a:lnTo>
                                <a:lnTo>
                                  <a:pt x="149" y="297"/>
                                </a:lnTo>
                                <a:lnTo>
                                  <a:pt x="206" y="286"/>
                                </a:lnTo>
                                <a:lnTo>
                                  <a:pt x="254" y="254"/>
                                </a:lnTo>
                                <a:lnTo>
                                  <a:pt x="286" y="207"/>
                                </a:lnTo>
                                <a:lnTo>
                                  <a:pt x="297" y="149"/>
                                </a:lnTo>
                                <a:lnTo>
                                  <a:pt x="286" y="91"/>
                                </a:lnTo>
                                <a:lnTo>
                                  <a:pt x="254" y="43"/>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Freeform 1002"/>
                        <wps:cNvSpPr>
                          <a:spLocks/>
                        </wps:cNvSpPr>
                        <wps:spPr bwMode="auto">
                          <a:xfrm>
                            <a:off x="2237" y="7665"/>
                            <a:ext cx="297" cy="297"/>
                          </a:xfrm>
                          <a:custGeom>
                            <a:avLst/>
                            <a:gdLst>
                              <a:gd name="T0" fmla="+- 0 2386 2237"/>
                              <a:gd name="T1" fmla="*/ T0 w 297"/>
                              <a:gd name="T2" fmla="+- 0 7962 7665"/>
                              <a:gd name="T3" fmla="*/ 7962 h 297"/>
                              <a:gd name="T4" fmla="+- 0 2443 2237"/>
                              <a:gd name="T5" fmla="*/ T4 w 297"/>
                              <a:gd name="T6" fmla="+- 0 7951 7665"/>
                              <a:gd name="T7" fmla="*/ 7951 h 297"/>
                              <a:gd name="T8" fmla="+- 0 2491 2237"/>
                              <a:gd name="T9" fmla="*/ T8 w 297"/>
                              <a:gd name="T10" fmla="+- 0 7919 7665"/>
                              <a:gd name="T11" fmla="*/ 7919 h 297"/>
                              <a:gd name="T12" fmla="+- 0 2523 2237"/>
                              <a:gd name="T13" fmla="*/ T12 w 297"/>
                              <a:gd name="T14" fmla="+- 0 7872 7665"/>
                              <a:gd name="T15" fmla="*/ 7872 h 297"/>
                              <a:gd name="T16" fmla="+- 0 2534 2237"/>
                              <a:gd name="T17" fmla="*/ T16 w 297"/>
                              <a:gd name="T18" fmla="+- 0 7814 7665"/>
                              <a:gd name="T19" fmla="*/ 7814 h 297"/>
                              <a:gd name="T20" fmla="+- 0 2523 2237"/>
                              <a:gd name="T21" fmla="*/ T20 w 297"/>
                              <a:gd name="T22" fmla="+- 0 7756 7665"/>
                              <a:gd name="T23" fmla="*/ 7756 h 297"/>
                              <a:gd name="T24" fmla="+- 0 2491 2237"/>
                              <a:gd name="T25" fmla="*/ T24 w 297"/>
                              <a:gd name="T26" fmla="+- 0 7708 7665"/>
                              <a:gd name="T27" fmla="*/ 7708 h 297"/>
                              <a:gd name="T28" fmla="+- 0 2443 2237"/>
                              <a:gd name="T29" fmla="*/ T28 w 297"/>
                              <a:gd name="T30" fmla="+- 0 7677 7665"/>
                              <a:gd name="T31" fmla="*/ 7677 h 297"/>
                              <a:gd name="T32" fmla="+- 0 2386 2237"/>
                              <a:gd name="T33" fmla="*/ T32 w 297"/>
                              <a:gd name="T34" fmla="+- 0 7665 7665"/>
                              <a:gd name="T35" fmla="*/ 7665 h 297"/>
                              <a:gd name="T36" fmla="+- 0 2328 2237"/>
                              <a:gd name="T37" fmla="*/ T36 w 297"/>
                              <a:gd name="T38" fmla="+- 0 7677 7665"/>
                              <a:gd name="T39" fmla="*/ 7677 h 297"/>
                              <a:gd name="T40" fmla="+- 0 2280 2237"/>
                              <a:gd name="T41" fmla="*/ T40 w 297"/>
                              <a:gd name="T42" fmla="+- 0 7708 7665"/>
                              <a:gd name="T43" fmla="*/ 7708 h 297"/>
                              <a:gd name="T44" fmla="+- 0 2248 2237"/>
                              <a:gd name="T45" fmla="*/ T44 w 297"/>
                              <a:gd name="T46" fmla="+- 0 7756 7665"/>
                              <a:gd name="T47" fmla="*/ 7756 h 297"/>
                              <a:gd name="T48" fmla="+- 0 2237 2237"/>
                              <a:gd name="T49" fmla="*/ T48 w 297"/>
                              <a:gd name="T50" fmla="+- 0 7814 7665"/>
                              <a:gd name="T51" fmla="*/ 7814 h 297"/>
                              <a:gd name="T52" fmla="+- 0 2248 2237"/>
                              <a:gd name="T53" fmla="*/ T52 w 297"/>
                              <a:gd name="T54" fmla="+- 0 7872 7665"/>
                              <a:gd name="T55" fmla="*/ 7872 h 297"/>
                              <a:gd name="T56" fmla="+- 0 2280 2237"/>
                              <a:gd name="T57" fmla="*/ T56 w 297"/>
                              <a:gd name="T58" fmla="+- 0 7919 7665"/>
                              <a:gd name="T59" fmla="*/ 7919 h 297"/>
                              <a:gd name="T60" fmla="+- 0 2328 2237"/>
                              <a:gd name="T61" fmla="*/ T60 w 297"/>
                              <a:gd name="T62" fmla="+- 0 7951 7665"/>
                              <a:gd name="T63" fmla="*/ 7951 h 297"/>
                              <a:gd name="T64" fmla="+- 0 2386 2237"/>
                              <a:gd name="T65" fmla="*/ T64 w 297"/>
                              <a:gd name="T66" fmla="+- 0 7962 7665"/>
                              <a:gd name="T67" fmla="*/ 796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6"/>
                                </a:lnTo>
                                <a:lnTo>
                                  <a:pt x="254" y="254"/>
                                </a:lnTo>
                                <a:lnTo>
                                  <a:pt x="286" y="207"/>
                                </a:lnTo>
                                <a:lnTo>
                                  <a:pt x="297" y="149"/>
                                </a:lnTo>
                                <a:lnTo>
                                  <a:pt x="286" y="91"/>
                                </a:lnTo>
                                <a:lnTo>
                                  <a:pt x="254" y="43"/>
                                </a:lnTo>
                                <a:lnTo>
                                  <a:pt x="206" y="12"/>
                                </a:lnTo>
                                <a:lnTo>
                                  <a:pt x="149" y="0"/>
                                </a:lnTo>
                                <a:lnTo>
                                  <a:pt x="91" y="12"/>
                                </a:lnTo>
                                <a:lnTo>
                                  <a:pt x="43" y="43"/>
                                </a:lnTo>
                                <a:lnTo>
                                  <a:pt x="11" y="91"/>
                                </a:lnTo>
                                <a:lnTo>
                                  <a:pt x="0" y="149"/>
                                </a:lnTo>
                                <a:lnTo>
                                  <a:pt x="11" y="207"/>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 name="Freeform 1001"/>
                        <wps:cNvSpPr>
                          <a:spLocks/>
                        </wps:cNvSpPr>
                        <wps:spPr bwMode="auto">
                          <a:xfrm>
                            <a:off x="3254" y="7677"/>
                            <a:ext cx="298" cy="298"/>
                          </a:xfrm>
                          <a:custGeom>
                            <a:avLst/>
                            <a:gdLst>
                              <a:gd name="T0" fmla="+- 0 3403 3254"/>
                              <a:gd name="T1" fmla="*/ T0 w 298"/>
                              <a:gd name="T2" fmla="+- 0 7677 7677"/>
                              <a:gd name="T3" fmla="*/ 7677 h 298"/>
                              <a:gd name="T4" fmla="+- 0 3345 3254"/>
                              <a:gd name="T5" fmla="*/ T4 w 298"/>
                              <a:gd name="T6" fmla="+- 0 7689 7677"/>
                              <a:gd name="T7" fmla="*/ 7689 h 298"/>
                              <a:gd name="T8" fmla="+- 0 3298 3254"/>
                              <a:gd name="T9" fmla="*/ T8 w 298"/>
                              <a:gd name="T10" fmla="+- 0 7721 7677"/>
                              <a:gd name="T11" fmla="*/ 7721 h 298"/>
                              <a:gd name="T12" fmla="+- 0 3266 3254"/>
                              <a:gd name="T13" fmla="*/ T12 w 298"/>
                              <a:gd name="T14" fmla="+- 0 7768 7677"/>
                              <a:gd name="T15" fmla="*/ 7768 h 298"/>
                              <a:gd name="T16" fmla="+- 0 3254 3254"/>
                              <a:gd name="T17" fmla="*/ T16 w 298"/>
                              <a:gd name="T18" fmla="+- 0 7826 7677"/>
                              <a:gd name="T19" fmla="*/ 7826 h 298"/>
                              <a:gd name="T20" fmla="+- 0 3266 3254"/>
                              <a:gd name="T21" fmla="*/ T20 w 298"/>
                              <a:gd name="T22" fmla="+- 0 7884 7677"/>
                              <a:gd name="T23" fmla="*/ 7884 h 298"/>
                              <a:gd name="T24" fmla="+- 0 3298 3254"/>
                              <a:gd name="T25" fmla="*/ T24 w 298"/>
                              <a:gd name="T26" fmla="+- 0 7931 7677"/>
                              <a:gd name="T27" fmla="*/ 7931 h 298"/>
                              <a:gd name="T28" fmla="+- 0 3345 3254"/>
                              <a:gd name="T29" fmla="*/ T28 w 298"/>
                              <a:gd name="T30" fmla="+- 0 7963 7677"/>
                              <a:gd name="T31" fmla="*/ 7963 h 298"/>
                              <a:gd name="T32" fmla="+- 0 3403 3254"/>
                              <a:gd name="T33" fmla="*/ T32 w 298"/>
                              <a:gd name="T34" fmla="+- 0 7975 7677"/>
                              <a:gd name="T35" fmla="*/ 7975 h 298"/>
                              <a:gd name="T36" fmla="+- 0 3461 3254"/>
                              <a:gd name="T37" fmla="*/ T36 w 298"/>
                              <a:gd name="T38" fmla="+- 0 7963 7677"/>
                              <a:gd name="T39" fmla="*/ 7963 h 298"/>
                              <a:gd name="T40" fmla="+- 0 3508 3254"/>
                              <a:gd name="T41" fmla="*/ T40 w 298"/>
                              <a:gd name="T42" fmla="+- 0 7931 7677"/>
                              <a:gd name="T43" fmla="*/ 7931 h 298"/>
                              <a:gd name="T44" fmla="+- 0 3540 3254"/>
                              <a:gd name="T45" fmla="*/ T44 w 298"/>
                              <a:gd name="T46" fmla="+- 0 7884 7677"/>
                              <a:gd name="T47" fmla="*/ 7884 h 298"/>
                              <a:gd name="T48" fmla="+- 0 3552 3254"/>
                              <a:gd name="T49" fmla="*/ T48 w 298"/>
                              <a:gd name="T50" fmla="+- 0 7826 7677"/>
                              <a:gd name="T51" fmla="*/ 7826 h 298"/>
                              <a:gd name="T52" fmla="+- 0 3540 3254"/>
                              <a:gd name="T53" fmla="*/ T52 w 298"/>
                              <a:gd name="T54" fmla="+- 0 7768 7677"/>
                              <a:gd name="T55" fmla="*/ 7768 h 298"/>
                              <a:gd name="T56" fmla="+- 0 3508 3254"/>
                              <a:gd name="T57" fmla="*/ T56 w 298"/>
                              <a:gd name="T58" fmla="+- 0 7721 7677"/>
                              <a:gd name="T59" fmla="*/ 7721 h 298"/>
                              <a:gd name="T60" fmla="+- 0 3461 3254"/>
                              <a:gd name="T61" fmla="*/ T60 w 298"/>
                              <a:gd name="T62" fmla="+- 0 7689 7677"/>
                              <a:gd name="T63" fmla="*/ 7689 h 298"/>
                              <a:gd name="T64" fmla="+- 0 3403 3254"/>
                              <a:gd name="T65" fmla="*/ T64 w 298"/>
                              <a:gd name="T66" fmla="+- 0 7677 7677"/>
                              <a:gd name="T67" fmla="*/ 767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 name="Freeform 1000"/>
                        <wps:cNvSpPr>
                          <a:spLocks/>
                        </wps:cNvSpPr>
                        <wps:spPr bwMode="auto">
                          <a:xfrm>
                            <a:off x="3254" y="7677"/>
                            <a:ext cx="298" cy="298"/>
                          </a:xfrm>
                          <a:custGeom>
                            <a:avLst/>
                            <a:gdLst>
                              <a:gd name="T0" fmla="+- 0 3403 3254"/>
                              <a:gd name="T1" fmla="*/ T0 w 298"/>
                              <a:gd name="T2" fmla="+- 0 7975 7677"/>
                              <a:gd name="T3" fmla="*/ 7975 h 298"/>
                              <a:gd name="T4" fmla="+- 0 3461 3254"/>
                              <a:gd name="T5" fmla="*/ T4 w 298"/>
                              <a:gd name="T6" fmla="+- 0 7963 7677"/>
                              <a:gd name="T7" fmla="*/ 7963 h 298"/>
                              <a:gd name="T8" fmla="+- 0 3508 3254"/>
                              <a:gd name="T9" fmla="*/ T8 w 298"/>
                              <a:gd name="T10" fmla="+- 0 7931 7677"/>
                              <a:gd name="T11" fmla="*/ 7931 h 298"/>
                              <a:gd name="T12" fmla="+- 0 3540 3254"/>
                              <a:gd name="T13" fmla="*/ T12 w 298"/>
                              <a:gd name="T14" fmla="+- 0 7884 7677"/>
                              <a:gd name="T15" fmla="*/ 7884 h 298"/>
                              <a:gd name="T16" fmla="+- 0 3552 3254"/>
                              <a:gd name="T17" fmla="*/ T16 w 298"/>
                              <a:gd name="T18" fmla="+- 0 7826 7677"/>
                              <a:gd name="T19" fmla="*/ 7826 h 298"/>
                              <a:gd name="T20" fmla="+- 0 3540 3254"/>
                              <a:gd name="T21" fmla="*/ T20 w 298"/>
                              <a:gd name="T22" fmla="+- 0 7768 7677"/>
                              <a:gd name="T23" fmla="*/ 7768 h 298"/>
                              <a:gd name="T24" fmla="+- 0 3508 3254"/>
                              <a:gd name="T25" fmla="*/ T24 w 298"/>
                              <a:gd name="T26" fmla="+- 0 7721 7677"/>
                              <a:gd name="T27" fmla="*/ 7721 h 298"/>
                              <a:gd name="T28" fmla="+- 0 3461 3254"/>
                              <a:gd name="T29" fmla="*/ T28 w 298"/>
                              <a:gd name="T30" fmla="+- 0 7689 7677"/>
                              <a:gd name="T31" fmla="*/ 7689 h 298"/>
                              <a:gd name="T32" fmla="+- 0 3403 3254"/>
                              <a:gd name="T33" fmla="*/ T32 w 298"/>
                              <a:gd name="T34" fmla="+- 0 7677 7677"/>
                              <a:gd name="T35" fmla="*/ 7677 h 298"/>
                              <a:gd name="T36" fmla="+- 0 3345 3254"/>
                              <a:gd name="T37" fmla="*/ T36 w 298"/>
                              <a:gd name="T38" fmla="+- 0 7689 7677"/>
                              <a:gd name="T39" fmla="*/ 7689 h 298"/>
                              <a:gd name="T40" fmla="+- 0 3298 3254"/>
                              <a:gd name="T41" fmla="*/ T40 w 298"/>
                              <a:gd name="T42" fmla="+- 0 7721 7677"/>
                              <a:gd name="T43" fmla="*/ 7721 h 298"/>
                              <a:gd name="T44" fmla="+- 0 3266 3254"/>
                              <a:gd name="T45" fmla="*/ T44 w 298"/>
                              <a:gd name="T46" fmla="+- 0 7768 7677"/>
                              <a:gd name="T47" fmla="*/ 7768 h 298"/>
                              <a:gd name="T48" fmla="+- 0 3254 3254"/>
                              <a:gd name="T49" fmla="*/ T48 w 298"/>
                              <a:gd name="T50" fmla="+- 0 7826 7677"/>
                              <a:gd name="T51" fmla="*/ 7826 h 298"/>
                              <a:gd name="T52" fmla="+- 0 3266 3254"/>
                              <a:gd name="T53" fmla="*/ T52 w 298"/>
                              <a:gd name="T54" fmla="+- 0 7884 7677"/>
                              <a:gd name="T55" fmla="*/ 7884 h 298"/>
                              <a:gd name="T56" fmla="+- 0 3298 3254"/>
                              <a:gd name="T57" fmla="*/ T56 w 298"/>
                              <a:gd name="T58" fmla="+- 0 7931 7677"/>
                              <a:gd name="T59" fmla="*/ 7931 h 298"/>
                              <a:gd name="T60" fmla="+- 0 3345 3254"/>
                              <a:gd name="T61" fmla="*/ T60 w 298"/>
                              <a:gd name="T62" fmla="+- 0 7963 7677"/>
                              <a:gd name="T63" fmla="*/ 7963 h 298"/>
                              <a:gd name="T64" fmla="+- 0 3403 3254"/>
                              <a:gd name="T65" fmla="*/ T64 w 298"/>
                              <a:gd name="T66" fmla="+- 0 7975 7677"/>
                              <a:gd name="T67" fmla="*/ 797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 name="Freeform 999"/>
                        <wps:cNvSpPr>
                          <a:spLocks/>
                        </wps:cNvSpPr>
                        <wps:spPr bwMode="auto">
                          <a:xfrm>
                            <a:off x="4271" y="7682"/>
                            <a:ext cx="298" cy="297"/>
                          </a:xfrm>
                          <a:custGeom>
                            <a:avLst/>
                            <a:gdLst>
                              <a:gd name="T0" fmla="+- 0 4420 4271"/>
                              <a:gd name="T1" fmla="*/ T0 w 298"/>
                              <a:gd name="T2" fmla="+- 0 7682 7682"/>
                              <a:gd name="T3" fmla="*/ 7682 h 297"/>
                              <a:gd name="T4" fmla="+- 0 4362 4271"/>
                              <a:gd name="T5" fmla="*/ T4 w 298"/>
                              <a:gd name="T6" fmla="+- 0 7694 7682"/>
                              <a:gd name="T7" fmla="*/ 7694 h 297"/>
                              <a:gd name="T8" fmla="+- 0 4315 4271"/>
                              <a:gd name="T9" fmla="*/ T8 w 298"/>
                              <a:gd name="T10" fmla="+- 0 7725 7682"/>
                              <a:gd name="T11" fmla="*/ 7725 h 297"/>
                              <a:gd name="T12" fmla="+- 0 4283 4271"/>
                              <a:gd name="T13" fmla="*/ T12 w 298"/>
                              <a:gd name="T14" fmla="+- 0 7773 7682"/>
                              <a:gd name="T15" fmla="*/ 7773 h 297"/>
                              <a:gd name="T16" fmla="+- 0 4271 4271"/>
                              <a:gd name="T17" fmla="*/ T16 w 298"/>
                              <a:gd name="T18" fmla="+- 0 7831 7682"/>
                              <a:gd name="T19" fmla="*/ 7831 h 297"/>
                              <a:gd name="T20" fmla="+- 0 4283 4271"/>
                              <a:gd name="T21" fmla="*/ T20 w 298"/>
                              <a:gd name="T22" fmla="+- 0 7889 7682"/>
                              <a:gd name="T23" fmla="*/ 7889 h 297"/>
                              <a:gd name="T24" fmla="+- 0 4315 4271"/>
                              <a:gd name="T25" fmla="*/ T24 w 298"/>
                              <a:gd name="T26" fmla="+- 0 7936 7682"/>
                              <a:gd name="T27" fmla="*/ 7936 h 297"/>
                              <a:gd name="T28" fmla="+- 0 4362 4271"/>
                              <a:gd name="T29" fmla="*/ T28 w 298"/>
                              <a:gd name="T30" fmla="+- 0 7968 7682"/>
                              <a:gd name="T31" fmla="*/ 7968 h 297"/>
                              <a:gd name="T32" fmla="+- 0 4420 4271"/>
                              <a:gd name="T33" fmla="*/ T32 w 298"/>
                              <a:gd name="T34" fmla="+- 0 7979 7682"/>
                              <a:gd name="T35" fmla="*/ 7979 h 297"/>
                              <a:gd name="T36" fmla="+- 0 4478 4271"/>
                              <a:gd name="T37" fmla="*/ T36 w 298"/>
                              <a:gd name="T38" fmla="+- 0 7968 7682"/>
                              <a:gd name="T39" fmla="*/ 7968 h 297"/>
                              <a:gd name="T40" fmla="+- 0 4525 4271"/>
                              <a:gd name="T41" fmla="*/ T40 w 298"/>
                              <a:gd name="T42" fmla="+- 0 7936 7682"/>
                              <a:gd name="T43" fmla="*/ 7936 h 297"/>
                              <a:gd name="T44" fmla="+- 0 4557 4271"/>
                              <a:gd name="T45" fmla="*/ T44 w 298"/>
                              <a:gd name="T46" fmla="+- 0 7889 7682"/>
                              <a:gd name="T47" fmla="*/ 7889 h 297"/>
                              <a:gd name="T48" fmla="+- 0 4569 4271"/>
                              <a:gd name="T49" fmla="*/ T48 w 298"/>
                              <a:gd name="T50" fmla="+- 0 7831 7682"/>
                              <a:gd name="T51" fmla="*/ 7831 h 297"/>
                              <a:gd name="T52" fmla="+- 0 4557 4271"/>
                              <a:gd name="T53" fmla="*/ T52 w 298"/>
                              <a:gd name="T54" fmla="+- 0 7773 7682"/>
                              <a:gd name="T55" fmla="*/ 7773 h 297"/>
                              <a:gd name="T56" fmla="+- 0 4525 4271"/>
                              <a:gd name="T57" fmla="*/ T56 w 298"/>
                              <a:gd name="T58" fmla="+- 0 7725 7682"/>
                              <a:gd name="T59" fmla="*/ 7725 h 297"/>
                              <a:gd name="T60" fmla="+- 0 4478 4271"/>
                              <a:gd name="T61" fmla="*/ T60 w 298"/>
                              <a:gd name="T62" fmla="+- 0 7694 7682"/>
                              <a:gd name="T63" fmla="*/ 7694 h 297"/>
                              <a:gd name="T64" fmla="+- 0 4420 4271"/>
                              <a:gd name="T65" fmla="*/ T64 w 298"/>
                              <a:gd name="T66" fmla="+- 0 7682 7682"/>
                              <a:gd name="T67" fmla="*/ 768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2"/>
                                </a:lnTo>
                                <a:lnTo>
                                  <a:pt x="44" y="43"/>
                                </a:lnTo>
                                <a:lnTo>
                                  <a:pt x="12" y="91"/>
                                </a:lnTo>
                                <a:lnTo>
                                  <a:pt x="0" y="149"/>
                                </a:lnTo>
                                <a:lnTo>
                                  <a:pt x="12" y="207"/>
                                </a:lnTo>
                                <a:lnTo>
                                  <a:pt x="44" y="254"/>
                                </a:lnTo>
                                <a:lnTo>
                                  <a:pt x="91" y="286"/>
                                </a:lnTo>
                                <a:lnTo>
                                  <a:pt x="149" y="297"/>
                                </a:lnTo>
                                <a:lnTo>
                                  <a:pt x="207" y="286"/>
                                </a:lnTo>
                                <a:lnTo>
                                  <a:pt x="254" y="254"/>
                                </a:lnTo>
                                <a:lnTo>
                                  <a:pt x="286" y="207"/>
                                </a:lnTo>
                                <a:lnTo>
                                  <a:pt x="298" y="149"/>
                                </a:lnTo>
                                <a:lnTo>
                                  <a:pt x="286" y="91"/>
                                </a:lnTo>
                                <a:lnTo>
                                  <a:pt x="254" y="43"/>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Freeform 998"/>
                        <wps:cNvSpPr>
                          <a:spLocks/>
                        </wps:cNvSpPr>
                        <wps:spPr bwMode="auto">
                          <a:xfrm>
                            <a:off x="4271" y="7682"/>
                            <a:ext cx="298" cy="297"/>
                          </a:xfrm>
                          <a:custGeom>
                            <a:avLst/>
                            <a:gdLst>
                              <a:gd name="T0" fmla="+- 0 4420 4271"/>
                              <a:gd name="T1" fmla="*/ T0 w 298"/>
                              <a:gd name="T2" fmla="+- 0 7979 7682"/>
                              <a:gd name="T3" fmla="*/ 7979 h 297"/>
                              <a:gd name="T4" fmla="+- 0 4478 4271"/>
                              <a:gd name="T5" fmla="*/ T4 w 298"/>
                              <a:gd name="T6" fmla="+- 0 7968 7682"/>
                              <a:gd name="T7" fmla="*/ 7968 h 297"/>
                              <a:gd name="T8" fmla="+- 0 4525 4271"/>
                              <a:gd name="T9" fmla="*/ T8 w 298"/>
                              <a:gd name="T10" fmla="+- 0 7936 7682"/>
                              <a:gd name="T11" fmla="*/ 7936 h 297"/>
                              <a:gd name="T12" fmla="+- 0 4557 4271"/>
                              <a:gd name="T13" fmla="*/ T12 w 298"/>
                              <a:gd name="T14" fmla="+- 0 7889 7682"/>
                              <a:gd name="T15" fmla="*/ 7889 h 297"/>
                              <a:gd name="T16" fmla="+- 0 4569 4271"/>
                              <a:gd name="T17" fmla="*/ T16 w 298"/>
                              <a:gd name="T18" fmla="+- 0 7831 7682"/>
                              <a:gd name="T19" fmla="*/ 7831 h 297"/>
                              <a:gd name="T20" fmla="+- 0 4557 4271"/>
                              <a:gd name="T21" fmla="*/ T20 w 298"/>
                              <a:gd name="T22" fmla="+- 0 7773 7682"/>
                              <a:gd name="T23" fmla="*/ 7773 h 297"/>
                              <a:gd name="T24" fmla="+- 0 4525 4271"/>
                              <a:gd name="T25" fmla="*/ T24 w 298"/>
                              <a:gd name="T26" fmla="+- 0 7725 7682"/>
                              <a:gd name="T27" fmla="*/ 7725 h 297"/>
                              <a:gd name="T28" fmla="+- 0 4478 4271"/>
                              <a:gd name="T29" fmla="*/ T28 w 298"/>
                              <a:gd name="T30" fmla="+- 0 7694 7682"/>
                              <a:gd name="T31" fmla="*/ 7694 h 297"/>
                              <a:gd name="T32" fmla="+- 0 4420 4271"/>
                              <a:gd name="T33" fmla="*/ T32 w 298"/>
                              <a:gd name="T34" fmla="+- 0 7682 7682"/>
                              <a:gd name="T35" fmla="*/ 7682 h 297"/>
                              <a:gd name="T36" fmla="+- 0 4362 4271"/>
                              <a:gd name="T37" fmla="*/ T36 w 298"/>
                              <a:gd name="T38" fmla="+- 0 7694 7682"/>
                              <a:gd name="T39" fmla="*/ 7694 h 297"/>
                              <a:gd name="T40" fmla="+- 0 4315 4271"/>
                              <a:gd name="T41" fmla="*/ T40 w 298"/>
                              <a:gd name="T42" fmla="+- 0 7725 7682"/>
                              <a:gd name="T43" fmla="*/ 7725 h 297"/>
                              <a:gd name="T44" fmla="+- 0 4283 4271"/>
                              <a:gd name="T45" fmla="*/ T44 w 298"/>
                              <a:gd name="T46" fmla="+- 0 7773 7682"/>
                              <a:gd name="T47" fmla="*/ 7773 h 297"/>
                              <a:gd name="T48" fmla="+- 0 4271 4271"/>
                              <a:gd name="T49" fmla="*/ T48 w 298"/>
                              <a:gd name="T50" fmla="+- 0 7831 7682"/>
                              <a:gd name="T51" fmla="*/ 7831 h 297"/>
                              <a:gd name="T52" fmla="+- 0 4283 4271"/>
                              <a:gd name="T53" fmla="*/ T52 w 298"/>
                              <a:gd name="T54" fmla="+- 0 7889 7682"/>
                              <a:gd name="T55" fmla="*/ 7889 h 297"/>
                              <a:gd name="T56" fmla="+- 0 4315 4271"/>
                              <a:gd name="T57" fmla="*/ T56 w 298"/>
                              <a:gd name="T58" fmla="+- 0 7936 7682"/>
                              <a:gd name="T59" fmla="*/ 7936 h 297"/>
                              <a:gd name="T60" fmla="+- 0 4362 4271"/>
                              <a:gd name="T61" fmla="*/ T60 w 298"/>
                              <a:gd name="T62" fmla="+- 0 7968 7682"/>
                              <a:gd name="T63" fmla="*/ 7968 h 297"/>
                              <a:gd name="T64" fmla="+- 0 4420 4271"/>
                              <a:gd name="T65" fmla="*/ T64 w 298"/>
                              <a:gd name="T66" fmla="+- 0 7979 7682"/>
                              <a:gd name="T67" fmla="*/ 797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1" name="Line 997"/>
                        <wps:cNvCnPr>
                          <a:cxnSpLocks noChangeShapeType="1"/>
                        </wps:cNvCnPr>
                        <wps:spPr bwMode="auto">
                          <a:xfrm>
                            <a:off x="1369" y="750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2" name="Line 996"/>
                        <wps:cNvCnPr>
                          <a:cxnSpLocks noChangeShapeType="1"/>
                        </wps:cNvCnPr>
                        <wps:spPr bwMode="auto">
                          <a:xfrm>
                            <a:off x="4416" y="7530"/>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3" name="Line 995"/>
                        <wps:cNvCnPr>
                          <a:cxnSpLocks noChangeShapeType="1"/>
                        </wps:cNvCnPr>
                        <wps:spPr bwMode="auto">
                          <a:xfrm>
                            <a:off x="2378" y="751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4" name="Line 994"/>
                        <wps:cNvCnPr>
                          <a:cxnSpLocks noChangeShapeType="1"/>
                        </wps:cNvCnPr>
                        <wps:spPr bwMode="auto">
                          <a:xfrm>
                            <a:off x="3399" y="751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5" name="Line 993"/>
                        <wps:cNvCnPr>
                          <a:cxnSpLocks noChangeShapeType="1"/>
                        </wps:cNvCnPr>
                        <wps:spPr bwMode="auto">
                          <a:xfrm>
                            <a:off x="2373" y="7518"/>
                            <a:ext cx="10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825E64" id="Group 992" o:spid="_x0000_s1026" style="position:absolute;margin-left:0;margin-top:0;width:411pt;height:609pt;z-index:-260702208;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">
                <v:shape id="Picture 1023"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">
                  <v:imagedata r:id="rId13" o:title=""/>
                </v:shape>
                <v:shape id="Picture 1022"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">
                  <v:imagedata r:id="rId101" o:title=""/>
                </v:shape>
                <v:shape id="Freeform 1021" o:spid="_x0000_s1029" style="position:absolute;left:1221;top:766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" path="m149,l91,12,44,44,12,91,,149r12,58l44,254r47,32l149,298r58,-12l254,254r32,-47l298,149,286,91,254,44,207,12,149,xe" stroked="f">
                  <v:path arrowok="t" o:connecttype="custom" o:connectlocs="149,7660;91,7672;44,7704;12,7751;0,7809;12,7867;44,7914;91,7946;149,7958;207,7946;254,7914;286,7867;298,7809;286,7751;254,7704;207,7672;149,7660" o:connectangles="0,0,0,0,0,0,0,0,0,0,0,0,0,0,0,0,0"/>
                </v:shape>
                <v:shape id="Freeform 1020" o:spid="_x0000_s1030" style="position:absolute;left:1221;top:766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" path="m149,298r58,-12l254,254r32,-47l298,149,286,91,254,44,207,12,149,,91,12,44,44,12,91,,149r12,58l44,254r47,32l149,298xe" filled="f" strokeweight=".5pt">
                  <v:path arrowok="t" o:connecttype="custom" o:connectlocs="149,7958;207,7946;254,7914;286,7867;298,7809;286,7751;254,7704;207,7672;149,7660;91,7672;44,7704;12,7751;0,7809;12,7867;44,7914;91,7946;149,7958" o:connectangles="0,0,0,0,0,0,0,0,0,0,0,0,0,0,0,0,0"/>
                </v:shape>
                <v:shape id="Freeform 1019" o:spid="_x0000_s1031" style="position:absolute;left:2237;top:766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" path="m149,l91,12,43,43,11,91,,149r11,58l43,254r48,32l149,297r57,-11l254,254r32,-47l297,149,286,91,254,43,206,12,149,xe" stroked="f">
                  <v:path arrowok="t" o:connecttype="custom" o:connectlocs="149,7665;91,7677;43,7708;11,7756;0,7814;11,7872;43,7919;91,7951;149,7962;206,7951;254,7919;286,7872;297,7814;286,7756;254,7708;206,7677;149,7665" o:connectangles="0,0,0,0,0,0,0,0,0,0,0,0,0,0,0,0,0"/>
                </v:shape>
                <v:shape id="Freeform 1018" o:spid="_x0000_s1032" style="position:absolute;left:2237;top:766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" path="m149,297r57,-11l254,254r32,-47l297,149,286,91,254,43,206,12,149,,91,12,43,43,11,91,,149r11,58l43,254r48,32l149,297xe" filled="f" strokeweight=".5pt">
                  <v:path arrowok="t" o:connecttype="custom" o:connectlocs="149,7962;206,7951;254,7919;286,7872;297,7814;286,7756;254,7708;206,7677;149,7665;91,7677;43,7708;11,7756;0,7814;11,7872;43,7919;91,7951;149,7962" o:connectangles="0,0,0,0,0,0,0,0,0,0,0,0,0,0,0,0,0"/>
                </v:shape>
                <v:shape id="Freeform 1017" o:spid="_x0000_s1033" style="position:absolute;left:3254;top:767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" path="m149,l91,12,44,44,12,91,,149r12,58l44,254r47,32l149,298r58,-12l254,254r32,-47l298,149,286,91,254,44,207,12,149,xe" stroked="f">
                  <v:path arrowok="t" o:connecttype="custom" o:connectlocs="149,7677;91,7689;44,7721;12,7768;0,7826;12,7884;44,7931;91,7963;149,7975;207,7963;254,7931;286,7884;298,7826;286,7768;254,7721;207,7689;149,7677" o:connectangles="0,0,0,0,0,0,0,0,0,0,0,0,0,0,0,0,0"/>
                </v:shape>
                <v:shape id="Freeform 1016" o:spid="_x0000_s1034" style="position:absolute;left:3254;top:767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" path="m149,298r58,-12l254,254r32,-47l298,149,286,91,254,44,207,12,149,,91,12,44,44,12,91,,149r12,58l44,254r47,32l149,298xe" filled="f" strokeweight=".5pt">
                  <v:path arrowok="t" o:connecttype="custom" o:connectlocs="149,7975;207,7963;254,7931;286,7884;298,7826;286,7768;254,7721;207,7689;149,7677;91,7689;44,7721;12,7768;0,7826;12,7884;44,7931;91,7963;149,7975" o:connectangles="0,0,0,0,0,0,0,0,0,0,0,0,0,0,0,0,0"/>
                </v:shape>
                <v:shape id="Freeform 1015" o:spid="_x0000_s1035" style="position:absolute;left:4271;top:768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" path="m149,l91,12,44,43,12,91,,149r12,58l44,254r47,32l149,297r58,-11l254,254r32,-47l298,149,286,91,254,43,207,12,149,xe" fillcolor="#41ad49" stroked="f">
                  <v:path arrowok="t" o:connecttype="custom" o:connectlocs="149,7682;91,7694;44,7725;12,7773;0,7831;12,7889;44,7936;91,7968;149,7979;207,7968;254,7936;286,7889;298,7831;286,7773;254,7725;207,7694;149,7682" o:connectangles="0,0,0,0,0,0,0,0,0,0,0,0,0,0,0,0,0"/>
                </v:shape>
                <v:shape id="Freeform 1014" o:spid="_x0000_s1036" style="position:absolute;left:4271;top:768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" path="m149,297r58,-11l254,254r32,-47l298,149,286,91,254,43,207,12,149,,91,12,44,43,12,91,,149r12,58l44,254r47,32l149,297xe" filled="f" strokeweight=".5pt">
                  <v:path arrowok="t" o:connecttype="custom" o:connectlocs="149,7979;207,7968;254,7936;286,7889;298,7831;286,7773;254,7725;207,7694;149,7682;91,7694;44,7725;12,7773;0,7831;12,7889;44,7936;91,7968;149,7979" o:connectangles="0,0,0,0,0,0,0,0,0,0,0,0,0,0,0,0,0"/>
                </v:shape>
                <v:line id="Line 1013" o:spid="_x0000_s1037" style="position:absolute;visibility:visible;mso-wrap-style:square" from="1369,7502" to="1369,7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" strokeweight=".5pt"/>
                <v:shape id="Picture 1012" o:spid="_x0000_s1038" type="#_x0000_t75" style="position:absolute;left:3760;top:768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">
                  <v:imagedata r:id="rId32" o:title=""/>
                </v:shape>
                <v:line id="Line 1011" o:spid="_x0000_s1039" style="position:absolute;visibility:visible;mso-wrap-style:square" from="4416,7530" to="4416,7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" strokeweight=".5pt"/>
                <v:shape id="Picture 1010" o:spid="_x0000_s1040" type="#_x0000_t75" style="position:absolute;left:1724;top:766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">
                  <v:imagedata r:id="rId32" o:title=""/>
                </v:shape>
                <v:line id="Line 1009" o:spid="_x0000_s1041" style="position:absolute;visibility:visible;mso-wrap-style:square" from="2378,7513" to="2378,7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" strokeweight=".5pt"/>
                <v:line id="Line 1008" o:spid="_x0000_s1042" style="position:absolute;visibility:visible;mso-wrap-style:square" from="3399,7513" to="3399,7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" strokeweight=".5pt"/>
                <v:line id="Line 1007" o:spid="_x0000_s1043" style="position:absolute;visibility:visible;mso-wrap-style:square" from="2373,7518" to="3404,7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" strokeweight=".5pt"/>
                <v:shape id="Picture 1006" o:spid="_x0000_s1044" type="#_x0000_t75" style="position:absolute;left:2741;top:7663;width:299;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">
                  <v:imagedata r:id="rId32" o:title=""/>
                </v:shape>
                <v:shape id="Freeform 1005" o:spid="_x0000_s1045" style="position:absolute;left:1221;top:766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" path="m149,l91,12,44,44,12,91,,149r12,58l44,254r47,32l149,298r58,-12l254,254r32,-47l298,149,286,91,254,44,207,12,149,xe" stroked="f">
                  <v:path arrowok="t" o:connecttype="custom" o:connectlocs="149,7660;91,7672;44,7704;12,7751;0,7809;12,7867;44,7914;91,7946;149,7958;207,7946;254,7914;286,7867;298,7809;286,7751;254,7704;207,7672;149,7660" o:connectangles="0,0,0,0,0,0,0,0,0,0,0,0,0,0,0,0,0"/>
                </v:shape>
                <v:shape id="Freeform 1004" o:spid="_x0000_s1046" style="position:absolute;left:1221;top:766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" path="m149,298r58,-12l254,254r32,-47l298,149,286,91,254,44,207,12,149,,91,12,44,44,12,91,,149r12,58l44,254r47,32l149,298xe" filled="f" strokeweight=".5pt">
                  <v:path arrowok="t" o:connecttype="custom" o:connectlocs="149,7958;207,7946;254,7914;286,7867;298,7809;286,7751;254,7704;207,7672;149,7660;91,7672;44,7704;12,7751;0,7809;12,7867;44,7914;91,7946;149,7958" o:connectangles="0,0,0,0,0,0,0,0,0,0,0,0,0,0,0,0,0"/>
                </v:shape>
                <v:shape id="Freeform 1003" o:spid="_x0000_s1047" style="position:absolute;left:2237;top:766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" path="m149,l91,12,43,43,11,91,,149r11,58l43,254r48,32l149,297r57,-11l254,254r32,-47l297,149,286,91,254,43,206,12,149,xe" stroked="f">
                  <v:path arrowok="t" o:connecttype="custom" o:connectlocs="149,7665;91,7677;43,7708;11,7756;0,7814;11,7872;43,7919;91,7951;149,7962;206,7951;254,7919;286,7872;297,7814;286,7756;254,7708;206,7677;149,7665" o:connectangles="0,0,0,0,0,0,0,0,0,0,0,0,0,0,0,0,0"/>
                </v:shape>
                <v:shape id="Freeform 1002" o:spid="_x0000_s1048" style="position:absolute;left:2237;top:766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" path="m149,297r57,-11l254,254r32,-47l297,149,286,91,254,43,206,12,149,,91,12,43,43,11,91,,149r11,58l43,254r48,32l149,297xe" filled="f" strokeweight=".5pt">
                  <v:path arrowok="t" o:connecttype="custom" o:connectlocs="149,7962;206,7951;254,7919;286,7872;297,7814;286,7756;254,7708;206,7677;149,7665;91,7677;43,7708;11,7756;0,7814;11,7872;43,7919;91,7951;149,7962" o:connectangles="0,0,0,0,0,0,0,0,0,0,0,0,0,0,0,0,0"/>
                </v:shape>
                <v:shape id="Freeform 1001" o:spid="_x0000_s1049" style="position:absolute;left:3254;top:767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" path="m149,l91,12,44,44,12,91,,149r12,58l44,254r47,32l149,298r58,-12l254,254r32,-47l298,149,286,91,254,44,207,12,149,xe" stroked="f">
                  <v:path arrowok="t" o:connecttype="custom" o:connectlocs="149,7677;91,7689;44,7721;12,7768;0,7826;12,7884;44,7931;91,7963;149,7975;207,7963;254,7931;286,7884;298,7826;286,7768;254,7721;207,7689;149,7677" o:connectangles="0,0,0,0,0,0,0,0,0,0,0,0,0,0,0,0,0"/>
                </v:shape>
                <v:shape id="Freeform 1000" o:spid="_x0000_s1050" style="position:absolute;left:3254;top:767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" path="m149,298r58,-12l254,254r32,-47l298,149,286,91,254,44,207,12,149,,91,12,44,44,12,91,,149r12,58l44,254r47,32l149,298xe" filled="f" strokeweight=".5pt">
                  <v:path arrowok="t" o:connecttype="custom" o:connectlocs="149,7975;207,7963;254,7931;286,7884;298,7826;286,7768;254,7721;207,7689;149,7677;91,7689;44,7721;12,7768;0,7826;12,7884;44,7931;91,7963;149,7975" o:connectangles="0,0,0,0,0,0,0,0,0,0,0,0,0,0,0,0,0"/>
                </v:shape>
                <v:shape id="Freeform 999" o:spid="_x0000_s1051" style="position:absolute;left:4271;top:768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" path="m149,l91,12,44,43,12,91,,149r12,58l44,254r47,32l149,297r58,-11l254,254r32,-47l298,149,286,91,254,43,207,12,149,xe" fillcolor="#41ad49" stroked="f">
                  <v:path arrowok="t" o:connecttype="custom" o:connectlocs="149,7682;91,7694;44,7725;12,7773;0,7831;12,7889;44,7936;91,7968;149,7979;207,7968;254,7936;286,7889;298,7831;286,7773;254,7725;207,7694;149,7682" o:connectangles="0,0,0,0,0,0,0,0,0,0,0,0,0,0,0,0,0"/>
                </v:shape>
                <v:shape id="Freeform 998" o:spid="_x0000_s1052" style="position:absolute;left:4271;top:768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" path="m149,297r58,-11l254,254r32,-47l298,149,286,91,254,43,207,12,149,,91,12,44,43,12,91,,149r12,58l44,254r47,32l149,297xe" filled="f" strokeweight=".5pt">
                  <v:path arrowok="t" o:connecttype="custom" o:connectlocs="149,7979;207,7968;254,7936;286,7889;298,7831;286,7773;254,7725;207,7694;149,7682;91,7694;44,7725;12,7773;0,7831;12,7889;44,7936;91,7968;149,7979" o:connectangles="0,0,0,0,0,0,0,0,0,0,0,0,0,0,0,0,0"/>
                </v:shape>
                <v:line id="Line 997" o:spid="_x0000_s1053" style="position:absolute;visibility:visible;mso-wrap-style:square" from="1369,7502" to="1369,7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" strokeweight=".5pt"/>
                <v:line id="Line 996" o:spid="_x0000_s1054" style="position:absolute;visibility:visible;mso-wrap-style:square" from="4416,7530" to="4416,7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" strokeweight=".5pt"/>
                <v:line id="Line 995" o:spid="_x0000_s1055" style="position:absolute;visibility:visible;mso-wrap-style:square" from="2378,7513" to="2378,7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" strokeweight=".5pt"/>
                <v:line id="Line 994" o:spid="_x0000_s1056" style="position:absolute;visibility:visible;mso-wrap-style:square" from="3399,7513" to="3399,7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" strokeweight=".5pt"/>
                <v:line id="Line 993" o:spid="_x0000_s1057" style="position:absolute;visibility:visible;mso-wrap-style:square" from="2373,7518" to="3404,7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" strokeweight=".5pt"/>
                <w10:wrap anchorx="page" anchory="page"/>
              </v:group>
            </w:pict>
          </mc:Fallback>
        </mc:AlternateContent>
      </w:r>
      <w:r w:rsidR="004A7191" w:rsidRPr="004A7191">
        <w:rPr>
          <w:color w:val="000000" w:themeColor="text1"/>
          <w:sz w:val="16"/>
        </w:rPr>
        <w:t>Least Concern (IUCN 3.1)</w:t>
      </w:r>
    </w:p>
    <w:p w14:paraId="24EB6BC1" w14:textId="77777777" w:rsidR="006500DE" w:rsidRPr="004A7191" w:rsidRDefault="004A7191">
      <w:pPr>
        <w:pStyle w:val="BodyText"/>
        <w:tabs>
          <w:tab w:val="left" w:pos="2318"/>
        </w:tabs>
        <w:spacing w:before="117" w:line="331" w:lineRule="auto"/>
        <w:ind w:left="1220" w:right="415"/>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76918AB9" w14:textId="77777777" w:rsidR="006500DE" w:rsidRPr="004A7191" w:rsidRDefault="004A7191">
      <w:pPr>
        <w:pStyle w:val="BodyText"/>
        <w:tabs>
          <w:tab w:val="left" w:pos="2318"/>
        </w:tabs>
        <w:spacing w:line="229" w:lineRule="exact"/>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4883E394" w14:textId="77777777" w:rsidR="006500DE" w:rsidRPr="004A7191" w:rsidRDefault="004A7191">
      <w:pPr>
        <w:pStyle w:val="BodyText"/>
        <w:tabs>
          <w:tab w:val="left" w:pos="2318"/>
        </w:tabs>
        <w:spacing w:before="90"/>
        <w:ind w:left="1220"/>
        <w:rPr>
          <w:color w:val="000000" w:themeColor="text1"/>
        </w:rPr>
      </w:pPr>
      <w:r w:rsidRPr="004A7191">
        <w:rPr>
          <w:color w:val="000000" w:themeColor="text1"/>
        </w:rPr>
        <w:t>Order:</w:t>
      </w:r>
      <w:r w:rsidRPr="004A7191">
        <w:rPr>
          <w:color w:val="000000" w:themeColor="text1"/>
        </w:rPr>
        <w:tab/>
        <w:t>Passeriformes</w:t>
      </w:r>
    </w:p>
    <w:p w14:paraId="06BE6EB9" w14:textId="77777777" w:rsidR="006500DE" w:rsidRPr="004A7191" w:rsidRDefault="004A7191">
      <w:pPr>
        <w:pStyle w:val="BodyText"/>
        <w:tabs>
          <w:tab w:val="left" w:pos="2318"/>
        </w:tabs>
        <w:spacing w:before="110"/>
        <w:ind w:left="12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Paridae</w:t>
      </w:r>
      <w:proofErr w:type="spellEnd"/>
    </w:p>
    <w:p w14:paraId="52AA6D66" w14:textId="77777777" w:rsidR="006500DE" w:rsidRPr="004A7191" w:rsidRDefault="004A7191">
      <w:pPr>
        <w:tabs>
          <w:tab w:val="left" w:pos="2318"/>
        </w:tabs>
        <w:spacing w:before="110"/>
        <w:ind w:left="1220"/>
        <w:rPr>
          <w:rFonts w:ascii="Georgia"/>
          <w:i/>
          <w:color w:val="000000" w:themeColor="text1"/>
          <w:sz w:val="20"/>
        </w:rPr>
      </w:pPr>
      <w:r w:rsidRPr="004A7191">
        <w:rPr>
          <w:color w:val="000000" w:themeColor="text1"/>
          <w:sz w:val="20"/>
        </w:rPr>
        <w:t>Genus:</w:t>
      </w:r>
      <w:r w:rsidRPr="004A7191">
        <w:rPr>
          <w:color w:val="000000" w:themeColor="text1"/>
          <w:sz w:val="20"/>
        </w:rPr>
        <w:tab/>
      </w:r>
      <w:r w:rsidRPr="004A7191">
        <w:rPr>
          <w:rFonts w:ascii="Georgia"/>
          <w:i/>
          <w:color w:val="000000" w:themeColor="text1"/>
          <w:sz w:val="20"/>
        </w:rPr>
        <w:t>Parus</w:t>
      </w:r>
    </w:p>
    <w:p w14:paraId="6F33B2C0" w14:textId="77777777" w:rsidR="006500DE" w:rsidRPr="004A7191" w:rsidRDefault="004A7191">
      <w:pPr>
        <w:tabs>
          <w:tab w:val="left" w:pos="2318"/>
        </w:tabs>
        <w:spacing w:before="89"/>
        <w:ind w:left="1220"/>
        <w:rPr>
          <w:rFonts w:ascii="Georgia"/>
          <w:i/>
          <w:color w:val="000000" w:themeColor="text1"/>
          <w:sz w:val="20"/>
        </w:rPr>
      </w:pPr>
      <w:r w:rsidRPr="004A7191">
        <w:rPr>
          <w:color w:val="000000" w:themeColor="text1"/>
          <w:sz w:val="20"/>
        </w:rPr>
        <w:t>Species:</w:t>
      </w:r>
      <w:r w:rsidRPr="004A7191">
        <w:rPr>
          <w:color w:val="000000" w:themeColor="text1"/>
          <w:sz w:val="20"/>
        </w:rPr>
        <w:tab/>
      </w:r>
      <w:proofErr w:type="spellStart"/>
      <w:r w:rsidRPr="004A7191">
        <w:rPr>
          <w:rFonts w:ascii="Georgia"/>
          <w:i/>
          <w:color w:val="000000" w:themeColor="text1"/>
          <w:sz w:val="20"/>
        </w:rPr>
        <w:t>P.major</w:t>
      </w:r>
      <w:proofErr w:type="spellEnd"/>
    </w:p>
    <w:p w14:paraId="2D5D61A4" w14:textId="77777777" w:rsidR="006500DE" w:rsidRPr="004A7191" w:rsidRDefault="004A7191">
      <w:pPr>
        <w:pStyle w:val="BodyText"/>
        <w:rPr>
          <w:rFonts w:ascii="Georgia"/>
          <w:i/>
          <w:color w:val="000000" w:themeColor="text1"/>
          <w:sz w:val="18"/>
        </w:rPr>
      </w:pPr>
      <w:r w:rsidRPr="004A7191">
        <w:rPr>
          <w:color w:val="000000" w:themeColor="text1"/>
        </w:rPr>
        <w:br w:type="column"/>
      </w:r>
    </w:p>
    <w:p w14:paraId="7277AE03" w14:textId="77777777" w:rsidR="006500DE" w:rsidRPr="004A7191" w:rsidRDefault="006500DE">
      <w:pPr>
        <w:pStyle w:val="BodyText"/>
        <w:rPr>
          <w:rFonts w:ascii="Georgia"/>
          <w:i/>
          <w:color w:val="000000" w:themeColor="text1"/>
          <w:sz w:val="18"/>
        </w:rPr>
      </w:pPr>
    </w:p>
    <w:p w14:paraId="745B9655" w14:textId="77777777" w:rsidR="006500DE" w:rsidRPr="004A7191" w:rsidRDefault="006500DE">
      <w:pPr>
        <w:pStyle w:val="BodyText"/>
        <w:rPr>
          <w:rFonts w:ascii="Georgia"/>
          <w:i/>
          <w:color w:val="000000" w:themeColor="text1"/>
          <w:sz w:val="18"/>
        </w:rPr>
      </w:pPr>
    </w:p>
    <w:p w14:paraId="78A334C9" w14:textId="77777777" w:rsidR="006500DE" w:rsidRPr="004A7191" w:rsidRDefault="006500DE">
      <w:pPr>
        <w:pStyle w:val="BodyText"/>
        <w:rPr>
          <w:rFonts w:ascii="Georgia"/>
          <w:i/>
          <w:color w:val="000000" w:themeColor="text1"/>
          <w:sz w:val="18"/>
        </w:rPr>
      </w:pPr>
    </w:p>
    <w:p w14:paraId="282CF13E" w14:textId="77777777" w:rsidR="006500DE" w:rsidRPr="004A7191" w:rsidRDefault="006500DE">
      <w:pPr>
        <w:pStyle w:val="BodyText"/>
        <w:rPr>
          <w:rFonts w:ascii="Georgia"/>
          <w:i/>
          <w:color w:val="000000" w:themeColor="text1"/>
          <w:sz w:val="18"/>
        </w:rPr>
      </w:pPr>
    </w:p>
    <w:p w14:paraId="5F2F927E" w14:textId="77777777" w:rsidR="006500DE" w:rsidRPr="004A7191" w:rsidRDefault="006500DE">
      <w:pPr>
        <w:pStyle w:val="BodyText"/>
        <w:rPr>
          <w:rFonts w:ascii="Georgia"/>
          <w:i/>
          <w:color w:val="000000" w:themeColor="text1"/>
          <w:sz w:val="18"/>
        </w:rPr>
      </w:pPr>
    </w:p>
    <w:p w14:paraId="3F13C3BD" w14:textId="77777777" w:rsidR="006500DE" w:rsidRPr="004A7191" w:rsidRDefault="006500DE">
      <w:pPr>
        <w:pStyle w:val="BodyText"/>
        <w:rPr>
          <w:rFonts w:ascii="Georgia"/>
          <w:i/>
          <w:color w:val="000000" w:themeColor="text1"/>
          <w:sz w:val="18"/>
        </w:rPr>
      </w:pPr>
    </w:p>
    <w:p w14:paraId="74490CF0" w14:textId="77777777" w:rsidR="006500DE" w:rsidRPr="004A7191" w:rsidRDefault="006500DE">
      <w:pPr>
        <w:pStyle w:val="BodyText"/>
        <w:rPr>
          <w:rFonts w:ascii="Georgia"/>
          <w:i/>
          <w:color w:val="000000" w:themeColor="text1"/>
          <w:sz w:val="18"/>
        </w:rPr>
      </w:pPr>
    </w:p>
    <w:p w14:paraId="318246E1" w14:textId="77777777" w:rsidR="006500DE" w:rsidRPr="004A7191" w:rsidRDefault="006500DE">
      <w:pPr>
        <w:pStyle w:val="BodyText"/>
        <w:rPr>
          <w:rFonts w:ascii="Georgia"/>
          <w:i/>
          <w:color w:val="000000" w:themeColor="text1"/>
          <w:sz w:val="18"/>
        </w:rPr>
      </w:pPr>
    </w:p>
    <w:p w14:paraId="6DE5EA98" w14:textId="77777777" w:rsidR="006500DE" w:rsidRPr="004A7191" w:rsidRDefault="006500DE">
      <w:pPr>
        <w:pStyle w:val="BodyText"/>
        <w:rPr>
          <w:rFonts w:ascii="Georgia"/>
          <w:i/>
          <w:color w:val="000000" w:themeColor="text1"/>
          <w:sz w:val="18"/>
        </w:rPr>
      </w:pPr>
    </w:p>
    <w:p w14:paraId="2865C6A7" w14:textId="77777777" w:rsidR="006500DE" w:rsidRPr="004A7191" w:rsidRDefault="006500DE">
      <w:pPr>
        <w:pStyle w:val="BodyText"/>
        <w:rPr>
          <w:rFonts w:ascii="Georgia"/>
          <w:i/>
          <w:color w:val="000000" w:themeColor="text1"/>
          <w:sz w:val="18"/>
        </w:rPr>
      </w:pPr>
    </w:p>
    <w:p w14:paraId="6382AAD7" w14:textId="77777777" w:rsidR="006500DE" w:rsidRPr="004A7191" w:rsidRDefault="006500DE">
      <w:pPr>
        <w:pStyle w:val="BodyText"/>
        <w:rPr>
          <w:rFonts w:ascii="Georgia"/>
          <w:i/>
          <w:color w:val="000000" w:themeColor="text1"/>
          <w:sz w:val="18"/>
        </w:rPr>
      </w:pPr>
    </w:p>
    <w:p w14:paraId="26E0E076" w14:textId="77777777" w:rsidR="006500DE" w:rsidRPr="004A7191" w:rsidRDefault="006500DE">
      <w:pPr>
        <w:pStyle w:val="BodyText"/>
        <w:rPr>
          <w:rFonts w:ascii="Georgia"/>
          <w:i/>
          <w:color w:val="000000" w:themeColor="text1"/>
          <w:sz w:val="18"/>
        </w:rPr>
      </w:pPr>
    </w:p>
    <w:p w14:paraId="1C0FC6FE" w14:textId="77777777" w:rsidR="006500DE" w:rsidRPr="004A7191" w:rsidRDefault="006500DE">
      <w:pPr>
        <w:pStyle w:val="BodyText"/>
        <w:rPr>
          <w:rFonts w:ascii="Georgia"/>
          <w:i/>
          <w:color w:val="000000" w:themeColor="text1"/>
          <w:sz w:val="18"/>
        </w:rPr>
      </w:pPr>
    </w:p>
    <w:p w14:paraId="2451B3A0" w14:textId="77777777" w:rsidR="006500DE" w:rsidRPr="004A7191" w:rsidRDefault="006500DE">
      <w:pPr>
        <w:pStyle w:val="BodyText"/>
        <w:spacing w:before="5"/>
        <w:rPr>
          <w:rFonts w:ascii="Georgia"/>
          <w:i/>
          <w:color w:val="000000" w:themeColor="text1"/>
          <w:sz w:val="25"/>
        </w:rPr>
      </w:pPr>
    </w:p>
    <w:p w14:paraId="6D64C130"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num="2" w:space="720" w:equalWidth="0">
            <w:col w:w="3481" w:space="818"/>
            <w:col w:w="3941"/>
          </w:cols>
        </w:sectPr>
      </w:pPr>
    </w:p>
    <w:p w14:paraId="4D5433E4" w14:textId="77777777" w:rsidR="006500DE" w:rsidRPr="004A7191" w:rsidRDefault="00AE6195">
      <w:pPr>
        <w:pStyle w:val="Heading1"/>
        <w:tabs>
          <w:tab w:val="left" w:pos="1132"/>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42615296" behindDoc="1" locked="0" layoutInCell="1" allowOverlap="1" wp14:anchorId="0DCE69BE" wp14:editId="42BB46EF">
                <wp:simplePos x="0" y="0"/>
                <wp:positionH relativeFrom="page">
                  <wp:posOffset>2565400</wp:posOffset>
                </wp:positionH>
                <wp:positionV relativeFrom="page">
                  <wp:posOffset>7136765</wp:posOffset>
                </wp:positionV>
                <wp:extent cx="161925" cy="154940"/>
                <wp:effectExtent l="0" t="0" r="0" b="0"/>
                <wp:wrapNone/>
                <wp:docPr id="763" name="Text Box 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DA39C"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CE69BE" id="Text Box 991" o:spid="_x0000_s1102" type="#_x0000_t202" style="position:absolute;margin-left:202pt;margin-top:561.95pt;width:12.75pt;height:12.2pt;z-index:-26070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" filled="f" stroked="f">
                <v:textbox inset="0,0,0,0">
                  <w:txbxContent>
                    <w:p w14:paraId="26BDA39C" w14:textId="77777777" w:rsidR="00B7268B" w:rsidRDefault="00B7268B">
                      <w:pPr>
                        <w:pStyle w:val="BodyText"/>
                        <w:rPr>
                          <w:rFonts w:ascii="Verdana"/>
                        </w:rPr>
                      </w:pPr>
                    </w:p>
                  </w:txbxContent>
                </v:textbox>
                <w10:wrap anchorx="page" anchory="page"/>
              </v:shape>
            </w:pict>
          </mc:Fallback>
        </mc:AlternateContent>
      </w:r>
      <w:r w:rsidR="004A7191" w:rsidRPr="004A7191">
        <w:rPr>
          <w:color w:val="000000" w:themeColor="text1"/>
          <w:shd w:val="clear" w:color="auto" w:fill="8D5C3C"/>
        </w:rPr>
        <w:t xml:space="preserve"> </w:t>
      </w:r>
      <w:r w:rsidR="004A7191" w:rsidRPr="004A7191">
        <w:rPr>
          <w:color w:val="000000" w:themeColor="text1"/>
          <w:shd w:val="clear" w:color="auto" w:fill="8D5C3C"/>
        </w:rPr>
        <w:tab/>
        <w:t>35. Jungle</w:t>
      </w:r>
      <w:r w:rsidR="004A7191" w:rsidRPr="004A7191">
        <w:rPr>
          <w:color w:val="000000" w:themeColor="text1"/>
          <w:spacing w:val="8"/>
          <w:shd w:val="clear" w:color="auto" w:fill="8D5C3C"/>
        </w:rPr>
        <w:t xml:space="preserve"> </w:t>
      </w:r>
      <w:r w:rsidR="004A7191" w:rsidRPr="004A7191">
        <w:rPr>
          <w:color w:val="000000" w:themeColor="text1"/>
          <w:shd w:val="clear" w:color="auto" w:fill="8D5C3C"/>
        </w:rPr>
        <w:t>Babbler</w:t>
      </w:r>
      <w:r w:rsidR="004A7191" w:rsidRPr="004A7191">
        <w:rPr>
          <w:color w:val="000000" w:themeColor="text1"/>
          <w:shd w:val="clear" w:color="auto" w:fill="8D5C3C"/>
        </w:rPr>
        <w:tab/>
      </w:r>
    </w:p>
    <w:p w14:paraId="32578992" w14:textId="77777777" w:rsidR="006500DE" w:rsidRPr="004A7191" w:rsidRDefault="004A7191">
      <w:pPr>
        <w:pStyle w:val="BodyText"/>
        <w:spacing w:before="282" w:line="237" w:lineRule="auto"/>
        <w:ind w:left="1140" w:right="1065"/>
        <w:rPr>
          <w:color w:val="000000" w:themeColor="text1"/>
        </w:rPr>
      </w:pPr>
      <w:r w:rsidRPr="004A7191">
        <w:rPr>
          <w:color w:val="000000" w:themeColor="text1"/>
        </w:rPr>
        <w:t>The</w:t>
      </w:r>
      <w:r w:rsidR="00B447C2">
        <w:rPr>
          <w:color w:val="000000" w:themeColor="text1"/>
        </w:rPr>
        <w:t xml:space="preserve"> </w:t>
      </w:r>
      <w:r w:rsidRPr="004A7191">
        <w:rPr>
          <w:color w:val="000000" w:themeColor="text1"/>
        </w:rPr>
        <w:t>jungle</w:t>
      </w:r>
      <w:r w:rsidR="00B447C2">
        <w:rPr>
          <w:color w:val="000000" w:themeColor="text1"/>
        </w:rPr>
        <w:t xml:space="preserve"> </w:t>
      </w:r>
      <w:r w:rsidRPr="004A7191">
        <w:rPr>
          <w:color w:val="000000" w:themeColor="text1"/>
        </w:rPr>
        <w:t>babbler (</w:t>
      </w:r>
      <w:proofErr w:type="spellStart"/>
      <w:r w:rsidRPr="004A7191">
        <w:rPr>
          <w:rFonts w:ascii="Georgia" w:hAnsi="Georgia"/>
          <w:i/>
          <w:color w:val="000000" w:themeColor="text1"/>
        </w:rPr>
        <w:t>Turdoides</w:t>
      </w:r>
      <w:proofErr w:type="spellEnd"/>
      <w:r w:rsidRPr="004A7191">
        <w:rPr>
          <w:rFonts w:ascii="Georgia" w:hAnsi="Georgia"/>
          <w:i/>
          <w:color w:val="000000" w:themeColor="text1"/>
        </w:rPr>
        <w:t xml:space="preserve"> striata</w:t>
      </w:r>
      <w:r w:rsidRPr="004A7191">
        <w:rPr>
          <w:color w:val="000000" w:themeColor="text1"/>
        </w:rPr>
        <w:t>) is a</w:t>
      </w:r>
      <w:r w:rsidR="00B447C2">
        <w:rPr>
          <w:color w:val="000000" w:themeColor="text1"/>
        </w:rPr>
        <w:t xml:space="preserve"> </w:t>
      </w:r>
      <w:r w:rsidRPr="004A7191">
        <w:rPr>
          <w:color w:val="000000" w:themeColor="text1"/>
        </w:rPr>
        <w:t>member of the</w:t>
      </w:r>
      <w:r w:rsidR="00B447C2">
        <w:rPr>
          <w:color w:val="000000" w:themeColor="text1"/>
        </w:rPr>
        <w:t xml:space="preserve"> </w:t>
      </w:r>
      <w:r w:rsidRPr="004A7191">
        <w:rPr>
          <w:color w:val="000000" w:themeColor="text1"/>
        </w:rPr>
        <w:t xml:space="preserve">family </w:t>
      </w:r>
      <w:proofErr w:type="spellStart"/>
      <w:r w:rsidRPr="004A7191">
        <w:rPr>
          <w:color w:val="000000" w:themeColor="text1"/>
        </w:rPr>
        <w:t>Leiothrichidae</w:t>
      </w:r>
      <w:proofErr w:type="spellEnd"/>
      <w:r w:rsidRPr="004A7191">
        <w:rPr>
          <w:color w:val="000000" w:themeColor="text1"/>
        </w:rPr>
        <w:t xml:space="preserve"> found in the Indian subcontinent. They are gregarious birds that forage in small groups of six to ten birds, a habit that has given them the popular name of “Seven Sisters” in urban Northern India, and </w:t>
      </w:r>
      <w:proofErr w:type="spellStart"/>
      <w:r w:rsidRPr="004A7191">
        <w:rPr>
          <w:rFonts w:ascii="Georgia" w:hAnsi="Georgia"/>
          <w:i/>
          <w:color w:val="000000" w:themeColor="text1"/>
        </w:rPr>
        <w:t>Saathbhai</w:t>
      </w:r>
      <w:proofErr w:type="spellEnd"/>
      <w:r w:rsidRPr="004A7191">
        <w:rPr>
          <w:rFonts w:ascii="Georgia" w:hAnsi="Georgia"/>
          <w:i/>
          <w:color w:val="000000" w:themeColor="text1"/>
        </w:rPr>
        <w:t xml:space="preserve"> </w:t>
      </w:r>
      <w:r w:rsidRPr="004A7191">
        <w:rPr>
          <w:color w:val="000000" w:themeColor="text1"/>
        </w:rPr>
        <w:t>(seven brothers) in Bengali with cognates in other regional languages which also mean “seven brothers”.</w:t>
      </w:r>
    </w:p>
    <w:p w14:paraId="6345746A" w14:textId="77777777" w:rsidR="006500DE" w:rsidRPr="004A7191" w:rsidRDefault="004A7191">
      <w:pPr>
        <w:pStyle w:val="BodyText"/>
        <w:spacing w:before="18" w:line="230" w:lineRule="auto"/>
        <w:ind w:left="1140" w:right="1767" w:firstLine="280"/>
        <w:rPr>
          <w:color w:val="000000" w:themeColor="text1"/>
        </w:rPr>
      </w:pPr>
      <w:r w:rsidRPr="004A7191">
        <w:rPr>
          <w:color w:val="000000" w:themeColor="text1"/>
        </w:rPr>
        <w:t>The jungle babbler is a common resident breeding bird in most parts of the Indian subcontinent and is often seen in</w:t>
      </w:r>
    </w:p>
    <w:p w14:paraId="7A8FE032" w14:textId="77777777" w:rsidR="006500DE" w:rsidRPr="004A7191" w:rsidRDefault="004A7191">
      <w:pPr>
        <w:pStyle w:val="BodyText"/>
        <w:spacing w:before="11"/>
        <w:ind w:left="1140" w:right="1119"/>
        <w:rPr>
          <w:color w:val="000000" w:themeColor="text1"/>
        </w:rPr>
      </w:pPr>
      <w:r w:rsidRPr="004A7191">
        <w:rPr>
          <w:color w:val="000000" w:themeColor="text1"/>
        </w:rPr>
        <w:t>gardens</w:t>
      </w:r>
      <w:r w:rsidRPr="004A7191">
        <w:rPr>
          <w:color w:val="000000" w:themeColor="text1"/>
          <w:spacing w:val="-19"/>
        </w:rPr>
        <w:t xml:space="preserve"> </w:t>
      </w:r>
      <w:r w:rsidRPr="004A7191">
        <w:rPr>
          <w:color w:val="000000" w:themeColor="text1"/>
        </w:rPr>
        <w:t>within</w:t>
      </w:r>
      <w:r w:rsidRPr="004A7191">
        <w:rPr>
          <w:color w:val="000000" w:themeColor="text1"/>
          <w:spacing w:val="-19"/>
        </w:rPr>
        <w:t xml:space="preserve"> </w:t>
      </w:r>
      <w:r w:rsidRPr="004A7191">
        <w:rPr>
          <w:color w:val="000000" w:themeColor="text1"/>
        </w:rPr>
        <w:t>large</w:t>
      </w:r>
      <w:r w:rsidRPr="004A7191">
        <w:rPr>
          <w:color w:val="000000" w:themeColor="text1"/>
          <w:spacing w:val="-18"/>
        </w:rPr>
        <w:t xml:space="preserve"> </w:t>
      </w:r>
      <w:r w:rsidRPr="004A7191">
        <w:rPr>
          <w:color w:val="000000" w:themeColor="text1"/>
        </w:rPr>
        <w:t>cities</w:t>
      </w:r>
      <w:r w:rsidRPr="004A7191">
        <w:rPr>
          <w:color w:val="000000" w:themeColor="text1"/>
          <w:spacing w:val="-18"/>
        </w:rPr>
        <w:t xml:space="preserve"> </w:t>
      </w:r>
      <w:r w:rsidRPr="004A7191">
        <w:rPr>
          <w:color w:val="000000" w:themeColor="text1"/>
        </w:rPr>
        <w:t>as</w:t>
      </w:r>
      <w:r w:rsidRPr="004A7191">
        <w:rPr>
          <w:color w:val="000000" w:themeColor="text1"/>
          <w:spacing w:val="-18"/>
        </w:rPr>
        <w:t xml:space="preserve"> </w:t>
      </w:r>
      <w:r w:rsidRPr="004A7191">
        <w:rPr>
          <w:color w:val="000000" w:themeColor="text1"/>
        </w:rPr>
        <w:t>well</w:t>
      </w:r>
      <w:r w:rsidRPr="004A7191">
        <w:rPr>
          <w:color w:val="000000" w:themeColor="text1"/>
          <w:spacing w:val="-20"/>
        </w:rPr>
        <w:t xml:space="preserve"> </w:t>
      </w:r>
      <w:r w:rsidRPr="004A7191">
        <w:rPr>
          <w:color w:val="000000" w:themeColor="text1"/>
        </w:rPr>
        <w:t>as</w:t>
      </w:r>
      <w:r w:rsidRPr="004A7191">
        <w:rPr>
          <w:color w:val="000000" w:themeColor="text1"/>
          <w:spacing w:val="-18"/>
        </w:rPr>
        <w:t xml:space="preserve"> </w:t>
      </w:r>
      <w:r w:rsidRPr="004A7191">
        <w:rPr>
          <w:color w:val="000000" w:themeColor="text1"/>
        </w:rPr>
        <w:t>in</w:t>
      </w:r>
      <w:r w:rsidRPr="004A7191">
        <w:rPr>
          <w:color w:val="000000" w:themeColor="text1"/>
          <w:spacing w:val="-17"/>
        </w:rPr>
        <w:t xml:space="preserve"> </w:t>
      </w:r>
      <w:r w:rsidRPr="004A7191">
        <w:rPr>
          <w:color w:val="000000" w:themeColor="text1"/>
        </w:rPr>
        <w:t>forested</w:t>
      </w:r>
      <w:r w:rsidRPr="004A7191">
        <w:rPr>
          <w:color w:val="000000" w:themeColor="text1"/>
          <w:spacing w:val="-19"/>
        </w:rPr>
        <w:t xml:space="preserve"> </w:t>
      </w:r>
      <w:r w:rsidRPr="004A7191">
        <w:rPr>
          <w:color w:val="000000" w:themeColor="text1"/>
        </w:rPr>
        <w:t>areas.</w:t>
      </w:r>
      <w:r w:rsidRPr="004A7191">
        <w:rPr>
          <w:color w:val="000000" w:themeColor="text1"/>
          <w:spacing w:val="-19"/>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the</w:t>
      </w:r>
      <w:r w:rsidRPr="004A7191">
        <w:rPr>
          <w:color w:val="000000" w:themeColor="text1"/>
          <w:spacing w:val="-18"/>
        </w:rPr>
        <w:t xml:space="preserve"> </w:t>
      </w:r>
      <w:r w:rsidRPr="004A7191">
        <w:rPr>
          <w:color w:val="000000" w:themeColor="text1"/>
        </w:rPr>
        <w:t>past, the</w:t>
      </w:r>
      <w:r w:rsidR="00B447C2">
        <w:rPr>
          <w:color w:val="000000" w:themeColor="text1"/>
        </w:rPr>
        <w:t xml:space="preserve">  </w:t>
      </w:r>
      <w:r w:rsidRPr="004A7191">
        <w:rPr>
          <w:color w:val="000000" w:themeColor="text1"/>
        </w:rPr>
        <w:t xml:space="preserve">orange- </w:t>
      </w:r>
      <w:proofErr w:type="spellStart"/>
      <w:r w:rsidRPr="004A7191">
        <w:rPr>
          <w:color w:val="000000" w:themeColor="text1"/>
        </w:rPr>
        <w:t>billedbabbler,</w:t>
      </w:r>
      <w:r w:rsidRPr="004A7191">
        <w:rPr>
          <w:rFonts w:ascii="Georgia"/>
          <w:i/>
          <w:color w:val="000000" w:themeColor="text1"/>
        </w:rPr>
        <w:t>Turdoidesrufescens</w:t>
      </w:r>
      <w:r w:rsidRPr="004A7191">
        <w:rPr>
          <w:color w:val="000000" w:themeColor="text1"/>
        </w:rPr>
        <w:t>,ofSri</w:t>
      </w:r>
      <w:proofErr w:type="spellEnd"/>
      <w:r w:rsidR="00B447C2">
        <w:rPr>
          <w:color w:val="000000" w:themeColor="text1"/>
        </w:rPr>
        <w:t xml:space="preserve"> </w:t>
      </w:r>
      <w:r w:rsidRPr="004A7191">
        <w:rPr>
          <w:color w:val="000000" w:themeColor="text1"/>
        </w:rPr>
        <w:t>Lanka</w:t>
      </w:r>
      <w:r w:rsidR="00B447C2">
        <w:rPr>
          <w:color w:val="000000" w:themeColor="text1"/>
        </w:rPr>
        <w:t xml:space="preserve"> </w:t>
      </w:r>
      <w:r w:rsidRPr="004A7191">
        <w:rPr>
          <w:color w:val="000000" w:themeColor="text1"/>
        </w:rPr>
        <w:t>was considered to be a subspecies</w:t>
      </w:r>
      <w:r w:rsidRPr="004A7191">
        <w:rPr>
          <w:color w:val="000000" w:themeColor="text1"/>
          <w:spacing w:val="-12"/>
        </w:rPr>
        <w:t xml:space="preserve"> </w:t>
      </w:r>
      <w:r w:rsidRPr="004A7191">
        <w:rPr>
          <w:color w:val="000000" w:themeColor="text1"/>
        </w:rPr>
        <w:t>of</w:t>
      </w:r>
      <w:r w:rsidRPr="004A7191">
        <w:rPr>
          <w:color w:val="000000" w:themeColor="text1"/>
          <w:spacing w:val="-12"/>
        </w:rPr>
        <w:t xml:space="preserve"> </w:t>
      </w:r>
      <w:r w:rsidRPr="004A7191">
        <w:rPr>
          <w:color w:val="000000" w:themeColor="text1"/>
        </w:rPr>
        <w:t>jungle</w:t>
      </w:r>
      <w:r w:rsidRPr="004A7191">
        <w:rPr>
          <w:color w:val="000000" w:themeColor="text1"/>
          <w:spacing w:val="-10"/>
        </w:rPr>
        <w:t xml:space="preserve"> </w:t>
      </w:r>
      <w:r w:rsidRPr="004A7191">
        <w:rPr>
          <w:color w:val="000000" w:themeColor="text1"/>
          <w:spacing w:val="-4"/>
        </w:rPr>
        <w:t>babbler,</w:t>
      </w:r>
      <w:r w:rsidRPr="004A7191">
        <w:rPr>
          <w:color w:val="000000" w:themeColor="text1"/>
          <w:spacing w:val="-15"/>
        </w:rPr>
        <w:t xml:space="preserve"> </w:t>
      </w:r>
      <w:r w:rsidRPr="004A7191">
        <w:rPr>
          <w:color w:val="000000" w:themeColor="text1"/>
        </w:rPr>
        <w:t>but</w:t>
      </w:r>
      <w:r w:rsidRPr="004A7191">
        <w:rPr>
          <w:color w:val="000000" w:themeColor="text1"/>
          <w:spacing w:val="-12"/>
        </w:rPr>
        <w:t xml:space="preserve"> </w:t>
      </w:r>
      <w:r w:rsidRPr="004A7191">
        <w:rPr>
          <w:color w:val="000000" w:themeColor="text1"/>
        </w:rPr>
        <w:t>has</w:t>
      </w:r>
      <w:r w:rsidRPr="004A7191">
        <w:rPr>
          <w:color w:val="000000" w:themeColor="text1"/>
          <w:spacing w:val="-10"/>
        </w:rPr>
        <w:t xml:space="preserve"> </w:t>
      </w:r>
      <w:r w:rsidRPr="004A7191">
        <w:rPr>
          <w:color w:val="000000" w:themeColor="text1"/>
        </w:rPr>
        <w:t>now</w:t>
      </w:r>
      <w:r w:rsidRPr="004A7191">
        <w:rPr>
          <w:color w:val="000000" w:themeColor="text1"/>
          <w:spacing w:val="-15"/>
        </w:rPr>
        <w:t xml:space="preserve"> </w:t>
      </w:r>
      <w:r w:rsidRPr="004A7191">
        <w:rPr>
          <w:color w:val="000000" w:themeColor="text1"/>
        </w:rPr>
        <w:t>been elevated to a</w:t>
      </w:r>
      <w:r w:rsidR="00B447C2">
        <w:rPr>
          <w:color w:val="000000" w:themeColor="text1"/>
        </w:rPr>
        <w:t xml:space="preserve"> </w:t>
      </w:r>
      <w:r w:rsidRPr="004A7191">
        <w:rPr>
          <w:color w:val="000000" w:themeColor="text1"/>
        </w:rPr>
        <w:t>species.</w:t>
      </w:r>
    </w:p>
    <w:p w14:paraId="7C98C842" w14:textId="77777777" w:rsidR="006500DE" w:rsidRPr="004A7191" w:rsidRDefault="004A7191">
      <w:pPr>
        <w:pStyle w:val="BodyText"/>
        <w:spacing w:line="237" w:lineRule="auto"/>
        <w:ind w:left="1140" w:right="1293" w:firstLine="280"/>
        <w:rPr>
          <w:color w:val="000000" w:themeColor="text1"/>
        </w:rPr>
      </w:pPr>
      <w:r w:rsidRPr="004A7191">
        <w:rPr>
          <w:color w:val="000000" w:themeColor="text1"/>
        </w:rPr>
        <w:t xml:space="preserve">The jungle </w:t>
      </w:r>
      <w:r w:rsidRPr="004A7191">
        <w:rPr>
          <w:color w:val="000000" w:themeColor="text1"/>
          <w:spacing w:val="-4"/>
        </w:rPr>
        <w:t xml:space="preserve">babbler’s </w:t>
      </w:r>
      <w:r w:rsidRPr="004A7191">
        <w:rPr>
          <w:color w:val="000000" w:themeColor="text1"/>
        </w:rPr>
        <w:t>habitat is forest and cultivation. This species, like most babblers, is non-migratory, and has short rounded wings and a weak</w:t>
      </w:r>
      <w:r w:rsidRPr="004A7191">
        <w:rPr>
          <w:color w:val="000000" w:themeColor="text1"/>
          <w:spacing w:val="-1"/>
        </w:rPr>
        <w:t xml:space="preserve"> </w:t>
      </w:r>
      <w:r w:rsidRPr="004A7191">
        <w:rPr>
          <w:color w:val="000000" w:themeColor="text1"/>
        </w:rPr>
        <w:t>flight.</w:t>
      </w:r>
      <w:r w:rsidRPr="004A7191">
        <w:rPr>
          <w:color w:val="000000" w:themeColor="text1"/>
          <w:spacing w:val="-5"/>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jungle babbler</w:t>
      </w:r>
      <w:r w:rsidRPr="004A7191">
        <w:rPr>
          <w:color w:val="000000" w:themeColor="text1"/>
          <w:spacing w:val="-1"/>
        </w:rPr>
        <w:t xml:space="preserve"> </w:t>
      </w:r>
      <w:r w:rsidRPr="004A7191">
        <w:rPr>
          <w:color w:val="000000" w:themeColor="text1"/>
        </w:rPr>
        <w:t>lives</w:t>
      </w:r>
      <w:r w:rsidRPr="004A7191">
        <w:rPr>
          <w:color w:val="000000" w:themeColor="text1"/>
          <w:spacing w:val="-1"/>
        </w:rPr>
        <w:t xml:space="preserve"> </w:t>
      </w:r>
      <w:r w:rsidRPr="004A7191">
        <w:rPr>
          <w:color w:val="000000" w:themeColor="text1"/>
        </w:rPr>
        <w:t>in flocks</w:t>
      </w:r>
      <w:r w:rsidRPr="004A7191">
        <w:rPr>
          <w:color w:val="000000" w:themeColor="text1"/>
          <w:spacing w:val="-17"/>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seven</w:t>
      </w:r>
      <w:r w:rsidRPr="004A7191">
        <w:rPr>
          <w:color w:val="000000" w:themeColor="text1"/>
          <w:spacing w:val="-17"/>
        </w:rPr>
        <w:t xml:space="preserve"> </w:t>
      </w:r>
      <w:r w:rsidRPr="004A7191">
        <w:rPr>
          <w:color w:val="000000" w:themeColor="text1"/>
        </w:rPr>
        <w:t>to</w:t>
      </w:r>
      <w:r w:rsidRPr="004A7191">
        <w:rPr>
          <w:color w:val="000000" w:themeColor="text1"/>
          <w:spacing w:val="-15"/>
        </w:rPr>
        <w:t xml:space="preserve"> </w:t>
      </w:r>
      <w:r w:rsidRPr="004A7191">
        <w:rPr>
          <w:color w:val="000000" w:themeColor="text1"/>
        </w:rPr>
        <w:t>ten</w:t>
      </w:r>
      <w:r w:rsidRPr="004A7191">
        <w:rPr>
          <w:color w:val="000000" w:themeColor="text1"/>
          <w:spacing w:val="-17"/>
        </w:rPr>
        <w:t xml:space="preserve"> </w:t>
      </w:r>
      <w:r w:rsidRPr="004A7191">
        <w:rPr>
          <w:color w:val="000000" w:themeColor="text1"/>
        </w:rPr>
        <w:t>or</w:t>
      </w:r>
      <w:r w:rsidRPr="004A7191">
        <w:rPr>
          <w:color w:val="000000" w:themeColor="text1"/>
          <w:spacing w:val="-16"/>
        </w:rPr>
        <w:t xml:space="preserve"> </w:t>
      </w:r>
      <w:r w:rsidRPr="004A7191">
        <w:rPr>
          <w:color w:val="000000" w:themeColor="text1"/>
        </w:rPr>
        <w:t>more.</w:t>
      </w:r>
      <w:r w:rsidRPr="004A7191">
        <w:rPr>
          <w:color w:val="000000" w:themeColor="text1"/>
          <w:spacing w:val="-17"/>
        </w:rPr>
        <w:t xml:space="preserve"> </w:t>
      </w:r>
      <w:r w:rsidRPr="004A7191">
        <w:rPr>
          <w:color w:val="000000" w:themeColor="text1"/>
          <w:spacing w:val="-3"/>
        </w:rPr>
        <w:t xml:space="preserve">It </w:t>
      </w:r>
      <w:r w:rsidRPr="004A7191">
        <w:rPr>
          <w:color w:val="000000" w:themeColor="text1"/>
        </w:rPr>
        <w:t>is a noisy bird, and the presence of a flock may generally be known at some</w:t>
      </w:r>
      <w:r w:rsidRPr="004A7191">
        <w:rPr>
          <w:color w:val="000000" w:themeColor="text1"/>
          <w:spacing w:val="-19"/>
        </w:rPr>
        <w:t xml:space="preserve"> </w:t>
      </w:r>
      <w:r w:rsidRPr="004A7191">
        <w:rPr>
          <w:color w:val="000000" w:themeColor="text1"/>
        </w:rPr>
        <w:t>distance</w:t>
      </w:r>
      <w:r w:rsidRPr="004A7191">
        <w:rPr>
          <w:color w:val="000000" w:themeColor="text1"/>
          <w:spacing w:val="-19"/>
        </w:rPr>
        <w:t xml:space="preserve"> </w:t>
      </w:r>
      <w:r w:rsidRPr="004A7191">
        <w:rPr>
          <w:color w:val="000000" w:themeColor="text1"/>
        </w:rPr>
        <w:t>by</w:t>
      </w:r>
      <w:r w:rsidRPr="004A7191">
        <w:rPr>
          <w:color w:val="000000" w:themeColor="text1"/>
          <w:spacing w:val="-21"/>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harsh</w:t>
      </w:r>
      <w:r w:rsidRPr="004A7191">
        <w:rPr>
          <w:color w:val="000000" w:themeColor="text1"/>
          <w:spacing w:val="-1"/>
        </w:rPr>
        <w:t xml:space="preserve"> </w:t>
      </w:r>
      <w:r w:rsidRPr="004A7191">
        <w:rPr>
          <w:color w:val="000000" w:themeColor="text1"/>
        </w:rPr>
        <w:t>mewing</w:t>
      </w:r>
      <w:r w:rsidRPr="004A7191">
        <w:rPr>
          <w:color w:val="000000" w:themeColor="text1"/>
          <w:spacing w:val="-2"/>
        </w:rPr>
        <w:t xml:space="preserve"> </w:t>
      </w:r>
      <w:r w:rsidRPr="004A7191">
        <w:rPr>
          <w:color w:val="000000" w:themeColor="text1"/>
        </w:rPr>
        <w:t>calls,</w:t>
      </w:r>
      <w:r w:rsidRPr="004A7191">
        <w:rPr>
          <w:color w:val="000000" w:themeColor="text1"/>
          <w:spacing w:val="-2"/>
        </w:rPr>
        <w:t xml:space="preserve"> </w:t>
      </w:r>
      <w:r w:rsidRPr="004A7191">
        <w:rPr>
          <w:color w:val="000000" w:themeColor="text1"/>
        </w:rPr>
        <w:t>continual</w:t>
      </w:r>
      <w:r w:rsidRPr="004A7191">
        <w:rPr>
          <w:color w:val="000000" w:themeColor="text1"/>
          <w:spacing w:val="-1"/>
        </w:rPr>
        <w:t xml:space="preserve"> </w:t>
      </w:r>
      <w:r w:rsidRPr="004A7191">
        <w:rPr>
          <w:color w:val="000000" w:themeColor="text1"/>
        </w:rPr>
        <w:t>chattering,</w:t>
      </w:r>
      <w:r w:rsidRPr="004A7191">
        <w:rPr>
          <w:color w:val="000000" w:themeColor="text1"/>
          <w:spacing w:val="-2"/>
        </w:rPr>
        <w:t xml:space="preserve"> </w:t>
      </w:r>
      <w:r w:rsidRPr="004A7191">
        <w:rPr>
          <w:color w:val="000000" w:themeColor="text1"/>
        </w:rPr>
        <w:t>squeaking and chirping produced by its</w:t>
      </w:r>
      <w:r w:rsidRPr="004A7191">
        <w:rPr>
          <w:color w:val="000000" w:themeColor="text1"/>
          <w:spacing w:val="-43"/>
        </w:rPr>
        <w:t xml:space="preserve"> </w:t>
      </w:r>
      <w:r w:rsidRPr="004A7191">
        <w:rPr>
          <w:color w:val="000000" w:themeColor="text1"/>
        </w:rPr>
        <w:t>members.</w:t>
      </w:r>
    </w:p>
    <w:p w14:paraId="0C4793FA" w14:textId="77777777" w:rsidR="006500DE" w:rsidRPr="004A7191" w:rsidRDefault="006500DE">
      <w:pPr>
        <w:spacing w:line="237" w:lineRule="auto"/>
        <w:rPr>
          <w:color w:val="000000" w:themeColor="text1"/>
        </w:rPr>
        <w:sectPr w:rsidR="006500DE" w:rsidRPr="004A7191">
          <w:pgSz w:w="8240" w:h="12200"/>
          <w:pgMar w:top="1060" w:right="0" w:bottom="280" w:left="0" w:header="720" w:footer="720" w:gutter="0"/>
          <w:cols w:space="720"/>
        </w:sectPr>
      </w:pPr>
    </w:p>
    <w:p w14:paraId="31048502" w14:textId="77777777" w:rsidR="006500DE" w:rsidRPr="004A7191" w:rsidRDefault="004A7191">
      <w:pPr>
        <w:pStyle w:val="Heading2"/>
        <w:ind w:left="2100"/>
        <w:rPr>
          <w:color w:val="000000" w:themeColor="text1"/>
        </w:rPr>
      </w:pPr>
      <w:r w:rsidRPr="004A7191">
        <w:rPr>
          <w:color w:val="000000" w:themeColor="text1"/>
        </w:rPr>
        <w:lastRenderedPageBreak/>
        <w:t>Conservation status</w:t>
      </w:r>
    </w:p>
    <w:p w14:paraId="156F777E" w14:textId="77777777" w:rsidR="006500DE" w:rsidRPr="004A7191" w:rsidRDefault="006500DE">
      <w:pPr>
        <w:pStyle w:val="BodyText"/>
        <w:spacing w:before="3"/>
        <w:rPr>
          <w:b/>
          <w:color w:val="000000" w:themeColor="text1"/>
          <w:sz w:val="21"/>
        </w:rPr>
      </w:pPr>
    </w:p>
    <w:p w14:paraId="7047E779" w14:textId="77777777" w:rsidR="006500DE" w:rsidRPr="004A7191" w:rsidRDefault="006500DE">
      <w:pPr>
        <w:rPr>
          <w:color w:val="000000" w:themeColor="text1"/>
          <w:sz w:val="21"/>
        </w:rPr>
        <w:sectPr w:rsidR="006500DE" w:rsidRPr="004A7191">
          <w:pgSz w:w="8240" w:h="12200"/>
          <w:pgMar w:top="960" w:right="0" w:bottom="280" w:left="0" w:header="720" w:footer="720" w:gutter="0"/>
          <w:cols w:space="720"/>
        </w:sectPr>
      </w:pPr>
    </w:p>
    <w:p w14:paraId="118810D5" w14:textId="77777777" w:rsidR="006500DE" w:rsidRPr="004A7191" w:rsidRDefault="004A7191">
      <w:pPr>
        <w:tabs>
          <w:tab w:val="left" w:pos="3551"/>
        </w:tabs>
        <w:spacing w:before="94"/>
        <w:ind w:left="210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2BFA893B" w14:textId="77777777" w:rsidR="006500DE" w:rsidRPr="004A7191" w:rsidRDefault="004A7191">
      <w:pPr>
        <w:pStyle w:val="BodyText"/>
        <w:tabs>
          <w:tab w:val="left" w:pos="2718"/>
          <w:tab w:val="left" w:pos="3249"/>
          <w:tab w:val="left" w:pos="3756"/>
          <w:tab w:val="left" w:pos="4257"/>
        </w:tabs>
        <w:spacing w:before="177"/>
        <w:ind w:left="224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456F6BB5" w14:textId="77777777" w:rsidR="006500DE" w:rsidRPr="004A7191" w:rsidRDefault="004A7191">
      <w:pPr>
        <w:spacing w:before="113" w:line="208" w:lineRule="auto"/>
        <w:ind w:left="560" w:right="2577" w:firstLine="120"/>
        <w:rPr>
          <w:color w:val="000000" w:themeColor="text1"/>
          <w:sz w:val="16"/>
        </w:rPr>
      </w:pPr>
      <w:r w:rsidRPr="004A7191">
        <w:rPr>
          <w:color w:val="000000" w:themeColor="text1"/>
        </w:rPr>
        <w:br w:type="column"/>
      </w:r>
      <w:r w:rsidRPr="004A7191">
        <w:rPr>
          <w:color w:val="000000" w:themeColor="text1"/>
          <w:sz w:val="16"/>
        </w:rPr>
        <w:t>Least Concern</w:t>
      </w:r>
    </w:p>
    <w:p w14:paraId="5E83DF56"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041BC541"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4500" w:space="40"/>
            <w:col w:w="3700"/>
          </w:cols>
        </w:sectPr>
      </w:pPr>
    </w:p>
    <w:p w14:paraId="386B0E61"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617344" behindDoc="1" locked="0" layoutInCell="1" allowOverlap="1" wp14:anchorId="259D1F69" wp14:editId="17CAB7CB">
                <wp:simplePos x="0" y="0"/>
                <wp:positionH relativeFrom="page">
                  <wp:posOffset>2311400</wp:posOffset>
                </wp:positionH>
                <wp:positionV relativeFrom="page">
                  <wp:posOffset>266065</wp:posOffset>
                </wp:positionV>
                <wp:extent cx="161925" cy="154940"/>
                <wp:effectExtent l="0" t="0" r="0" b="0"/>
                <wp:wrapNone/>
                <wp:docPr id="762" name="Text Box 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A0B11" w14:textId="77777777" w:rsidR="00B7268B" w:rsidRDefault="00B7268B">
                            <w:pPr>
                              <w:pStyle w:val="BodyText"/>
                              <w:rPr>
                                <w:rFonts w:ascii="Verdana"/>
                              </w:rPr>
                            </w:pPr>
                            <w:r>
                              <w:rPr>
                                <w:rFonts w:ascii="Verdana"/>
                                <w:color w:val="58595B"/>
                              </w:rPr>
                              <w:t>87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D1F69" id="Text Box 987" o:spid="_x0000_s1103" type="#_x0000_t202" style="position:absolute;margin-left:182pt;margin-top:20.95pt;width:12.75pt;height:12.2pt;z-index:-26069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" filled="f" stroked="f">
                <v:textbox inset="0,0,0,0">
                  <w:txbxContent>
                    <w:p w14:paraId="5D6A0B11" w14:textId="77777777" w:rsidR="00B7268B" w:rsidRDefault="00B7268B">
                      <w:pPr>
                        <w:pStyle w:val="BodyText"/>
                        <w:rPr>
                          <w:rFonts w:ascii="Verdana"/>
                        </w:rPr>
                      </w:pPr>
                      <w:r>
                        <w:rPr>
                          <w:rFonts w:ascii="Verdana"/>
                          <w:color w:val="58595B"/>
                        </w:rPr>
                        <w:t>87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18368" behindDoc="1" locked="0" layoutInCell="1" allowOverlap="1" wp14:anchorId="56F9A682" wp14:editId="4275B92B">
                <wp:simplePos x="0" y="0"/>
                <wp:positionH relativeFrom="page">
                  <wp:posOffset>0</wp:posOffset>
                </wp:positionH>
                <wp:positionV relativeFrom="page">
                  <wp:posOffset>0</wp:posOffset>
                </wp:positionV>
                <wp:extent cx="5219700" cy="7734300"/>
                <wp:effectExtent l="0" t="0" r="0" b="0"/>
                <wp:wrapNone/>
                <wp:docPr id="730" name="Group 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731" name="Picture 9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2" name="Picture 9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3" name="Freeform 984"/>
                        <wps:cNvSpPr>
                          <a:spLocks/>
                        </wps:cNvSpPr>
                        <wps:spPr bwMode="auto">
                          <a:xfrm>
                            <a:off x="2193" y="1842"/>
                            <a:ext cx="298" cy="298"/>
                          </a:xfrm>
                          <a:custGeom>
                            <a:avLst/>
                            <a:gdLst>
                              <a:gd name="T0" fmla="+- 0 2342 2193"/>
                              <a:gd name="T1" fmla="*/ T0 w 298"/>
                              <a:gd name="T2" fmla="+- 0 1842 1842"/>
                              <a:gd name="T3" fmla="*/ 1842 h 298"/>
                              <a:gd name="T4" fmla="+- 0 2284 2193"/>
                              <a:gd name="T5" fmla="*/ T4 w 298"/>
                              <a:gd name="T6" fmla="+- 0 1854 1842"/>
                              <a:gd name="T7" fmla="*/ 1854 h 298"/>
                              <a:gd name="T8" fmla="+- 0 2237 2193"/>
                              <a:gd name="T9" fmla="*/ T8 w 298"/>
                              <a:gd name="T10" fmla="+- 0 1886 1842"/>
                              <a:gd name="T11" fmla="*/ 1886 h 298"/>
                              <a:gd name="T12" fmla="+- 0 2205 2193"/>
                              <a:gd name="T13" fmla="*/ T12 w 298"/>
                              <a:gd name="T14" fmla="+- 0 1933 1842"/>
                              <a:gd name="T15" fmla="*/ 1933 h 298"/>
                              <a:gd name="T16" fmla="+- 0 2193 2193"/>
                              <a:gd name="T17" fmla="*/ T16 w 298"/>
                              <a:gd name="T18" fmla="+- 0 1991 1842"/>
                              <a:gd name="T19" fmla="*/ 1991 h 298"/>
                              <a:gd name="T20" fmla="+- 0 2205 2193"/>
                              <a:gd name="T21" fmla="*/ T20 w 298"/>
                              <a:gd name="T22" fmla="+- 0 2049 1842"/>
                              <a:gd name="T23" fmla="*/ 2049 h 298"/>
                              <a:gd name="T24" fmla="+- 0 2237 2193"/>
                              <a:gd name="T25" fmla="*/ T24 w 298"/>
                              <a:gd name="T26" fmla="+- 0 2096 1842"/>
                              <a:gd name="T27" fmla="*/ 2096 h 298"/>
                              <a:gd name="T28" fmla="+- 0 2284 2193"/>
                              <a:gd name="T29" fmla="*/ T28 w 298"/>
                              <a:gd name="T30" fmla="+- 0 2128 1842"/>
                              <a:gd name="T31" fmla="*/ 2128 h 298"/>
                              <a:gd name="T32" fmla="+- 0 2342 2193"/>
                              <a:gd name="T33" fmla="*/ T32 w 298"/>
                              <a:gd name="T34" fmla="+- 0 2140 1842"/>
                              <a:gd name="T35" fmla="*/ 2140 h 298"/>
                              <a:gd name="T36" fmla="+- 0 2400 2193"/>
                              <a:gd name="T37" fmla="*/ T36 w 298"/>
                              <a:gd name="T38" fmla="+- 0 2128 1842"/>
                              <a:gd name="T39" fmla="*/ 2128 h 298"/>
                              <a:gd name="T40" fmla="+- 0 2447 2193"/>
                              <a:gd name="T41" fmla="*/ T40 w 298"/>
                              <a:gd name="T42" fmla="+- 0 2096 1842"/>
                              <a:gd name="T43" fmla="*/ 2096 h 298"/>
                              <a:gd name="T44" fmla="+- 0 2479 2193"/>
                              <a:gd name="T45" fmla="*/ T44 w 298"/>
                              <a:gd name="T46" fmla="+- 0 2049 1842"/>
                              <a:gd name="T47" fmla="*/ 2049 h 298"/>
                              <a:gd name="T48" fmla="+- 0 2491 2193"/>
                              <a:gd name="T49" fmla="*/ T48 w 298"/>
                              <a:gd name="T50" fmla="+- 0 1991 1842"/>
                              <a:gd name="T51" fmla="*/ 1991 h 298"/>
                              <a:gd name="T52" fmla="+- 0 2479 2193"/>
                              <a:gd name="T53" fmla="*/ T52 w 298"/>
                              <a:gd name="T54" fmla="+- 0 1933 1842"/>
                              <a:gd name="T55" fmla="*/ 1933 h 298"/>
                              <a:gd name="T56" fmla="+- 0 2447 2193"/>
                              <a:gd name="T57" fmla="*/ T56 w 298"/>
                              <a:gd name="T58" fmla="+- 0 1886 1842"/>
                              <a:gd name="T59" fmla="*/ 1886 h 298"/>
                              <a:gd name="T60" fmla="+- 0 2400 2193"/>
                              <a:gd name="T61" fmla="*/ T60 w 298"/>
                              <a:gd name="T62" fmla="+- 0 1854 1842"/>
                              <a:gd name="T63" fmla="*/ 1854 h 298"/>
                              <a:gd name="T64" fmla="+- 0 2342 2193"/>
                              <a:gd name="T65" fmla="*/ T64 w 298"/>
                              <a:gd name="T66" fmla="+- 0 1842 1842"/>
                              <a:gd name="T67" fmla="*/ 184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983"/>
                        <wps:cNvSpPr>
                          <a:spLocks/>
                        </wps:cNvSpPr>
                        <wps:spPr bwMode="auto">
                          <a:xfrm>
                            <a:off x="2193" y="1842"/>
                            <a:ext cx="298" cy="298"/>
                          </a:xfrm>
                          <a:custGeom>
                            <a:avLst/>
                            <a:gdLst>
                              <a:gd name="T0" fmla="+- 0 2342 2193"/>
                              <a:gd name="T1" fmla="*/ T0 w 298"/>
                              <a:gd name="T2" fmla="+- 0 2140 1842"/>
                              <a:gd name="T3" fmla="*/ 2140 h 298"/>
                              <a:gd name="T4" fmla="+- 0 2400 2193"/>
                              <a:gd name="T5" fmla="*/ T4 w 298"/>
                              <a:gd name="T6" fmla="+- 0 2128 1842"/>
                              <a:gd name="T7" fmla="*/ 2128 h 298"/>
                              <a:gd name="T8" fmla="+- 0 2447 2193"/>
                              <a:gd name="T9" fmla="*/ T8 w 298"/>
                              <a:gd name="T10" fmla="+- 0 2096 1842"/>
                              <a:gd name="T11" fmla="*/ 2096 h 298"/>
                              <a:gd name="T12" fmla="+- 0 2479 2193"/>
                              <a:gd name="T13" fmla="*/ T12 w 298"/>
                              <a:gd name="T14" fmla="+- 0 2049 1842"/>
                              <a:gd name="T15" fmla="*/ 2049 h 298"/>
                              <a:gd name="T16" fmla="+- 0 2491 2193"/>
                              <a:gd name="T17" fmla="*/ T16 w 298"/>
                              <a:gd name="T18" fmla="+- 0 1991 1842"/>
                              <a:gd name="T19" fmla="*/ 1991 h 298"/>
                              <a:gd name="T20" fmla="+- 0 2479 2193"/>
                              <a:gd name="T21" fmla="*/ T20 w 298"/>
                              <a:gd name="T22" fmla="+- 0 1933 1842"/>
                              <a:gd name="T23" fmla="*/ 1933 h 298"/>
                              <a:gd name="T24" fmla="+- 0 2447 2193"/>
                              <a:gd name="T25" fmla="*/ T24 w 298"/>
                              <a:gd name="T26" fmla="+- 0 1886 1842"/>
                              <a:gd name="T27" fmla="*/ 1886 h 298"/>
                              <a:gd name="T28" fmla="+- 0 2400 2193"/>
                              <a:gd name="T29" fmla="*/ T28 w 298"/>
                              <a:gd name="T30" fmla="+- 0 1854 1842"/>
                              <a:gd name="T31" fmla="*/ 1854 h 298"/>
                              <a:gd name="T32" fmla="+- 0 2342 2193"/>
                              <a:gd name="T33" fmla="*/ T32 w 298"/>
                              <a:gd name="T34" fmla="+- 0 1842 1842"/>
                              <a:gd name="T35" fmla="*/ 1842 h 298"/>
                              <a:gd name="T36" fmla="+- 0 2284 2193"/>
                              <a:gd name="T37" fmla="*/ T36 w 298"/>
                              <a:gd name="T38" fmla="+- 0 1854 1842"/>
                              <a:gd name="T39" fmla="*/ 1854 h 298"/>
                              <a:gd name="T40" fmla="+- 0 2237 2193"/>
                              <a:gd name="T41" fmla="*/ T40 w 298"/>
                              <a:gd name="T42" fmla="+- 0 1886 1842"/>
                              <a:gd name="T43" fmla="*/ 1886 h 298"/>
                              <a:gd name="T44" fmla="+- 0 2205 2193"/>
                              <a:gd name="T45" fmla="*/ T44 w 298"/>
                              <a:gd name="T46" fmla="+- 0 1933 1842"/>
                              <a:gd name="T47" fmla="*/ 1933 h 298"/>
                              <a:gd name="T48" fmla="+- 0 2193 2193"/>
                              <a:gd name="T49" fmla="*/ T48 w 298"/>
                              <a:gd name="T50" fmla="+- 0 1991 1842"/>
                              <a:gd name="T51" fmla="*/ 1991 h 298"/>
                              <a:gd name="T52" fmla="+- 0 2205 2193"/>
                              <a:gd name="T53" fmla="*/ T52 w 298"/>
                              <a:gd name="T54" fmla="+- 0 2049 1842"/>
                              <a:gd name="T55" fmla="*/ 2049 h 298"/>
                              <a:gd name="T56" fmla="+- 0 2237 2193"/>
                              <a:gd name="T57" fmla="*/ T56 w 298"/>
                              <a:gd name="T58" fmla="+- 0 2096 1842"/>
                              <a:gd name="T59" fmla="*/ 2096 h 298"/>
                              <a:gd name="T60" fmla="+- 0 2284 2193"/>
                              <a:gd name="T61" fmla="*/ T60 w 298"/>
                              <a:gd name="T62" fmla="+- 0 2128 1842"/>
                              <a:gd name="T63" fmla="*/ 2128 h 298"/>
                              <a:gd name="T64" fmla="+- 0 2342 2193"/>
                              <a:gd name="T65" fmla="*/ T64 w 298"/>
                              <a:gd name="T66" fmla="+- 0 2140 1842"/>
                              <a:gd name="T67" fmla="*/ 214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982"/>
                        <wps:cNvSpPr>
                          <a:spLocks/>
                        </wps:cNvSpPr>
                        <wps:spPr bwMode="auto">
                          <a:xfrm>
                            <a:off x="3210" y="1847"/>
                            <a:ext cx="298" cy="297"/>
                          </a:xfrm>
                          <a:custGeom>
                            <a:avLst/>
                            <a:gdLst>
                              <a:gd name="T0" fmla="+- 0 3359 3210"/>
                              <a:gd name="T1" fmla="*/ T0 w 298"/>
                              <a:gd name="T2" fmla="+- 0 1847 1847"/>
                              <a:gd name="T3" fmla="*/ 1847 h 297"/>
                              <a:gd name="T4" fmla="+- 0 3301 3210"/>
                              <a:gd name="T5" fmla="*/ T4 w 298"/>
                              <a:gd name="T6" fmla="+- 0 1858 1847"/>
                              <a:gd name="T7" fmla="*/ 1858 h 297"/>
                              <a:gd name="T8" fmla="+- 0 3254 3210"/>
                              <a:gd name="T9" fmla="*/ T8 w 298"/>
                              <a:gd name="T10" fmla="+- 0 1890 1847"/>
                              <a:gd name="T11" fmla="*/ 1890 h 297"/>
                              <a:gd name="T12" fmla="+- 0 3222 3210"/>
                              <a:gd name="T13" fmla="*/ T12 w 298"/>
                              <a:gd name="T14" fmla="+- 0 1938 1847"/>
                              <a:gd name="T15" fmla="*/ 1938 h 297"/>
                              <a:gd name="T16" fmla="+- 0 3210 3210"/>
                              <a:gd name="T17" fmla="*/ T16 w 298"/>
                              <a:gd name="T18" fmla="+- 0 1996 1847"/>
                              <a:gd name="T19" fmla="*/ 1996 h 297"/>
                              <a:gd name="T20" fmla="+- 0 3222 3210"/>
                              <a:gd name="T21" fmla="*/ T20 w 298"/>
                              <a:gd name="T22" fmla="+- 0 2053 1847"/>
                              <a:gd name="T23" fmla="*/ 2053 h 297"/>
                              <a:gd name="T24" fmla="+- 0 3254 3210"/>
                              <a:gd name="T25" fmla="*/ T24 w 298"/>
                              <a:gd name="T26" fmla="+- 0 2101 1847"/>
                              <a:gd name="T27" fmla="*/ 2101 h 297"/>
                              <a:gd name="T28" fmla="+- 0 3301 3210"/>
                              <a:gd name="T29" fmla="*/ T28 w 298"/>
                              <a:gd name="T30" fmla="+- 0 2133 1847"/>
                              <a:gd name="T31" fmla="*/ 2133 h 297"/>
                              <a:gd name="T32" fmla="+- 0 3359 3210"/>
                              <a:gd name="T33" fmla="*/ T32 w 298"/>
                              <a:gd name="T34" fmla="+- 0 2144 1847"/>
                              <a:gd name="T35" fmla="*/ 2144 h 297"/>
                              <a:gd name="T36" fmla="+- 0 3417 3210"/>
                              <a:gd name="T37" fmla="*/ T36 w 298"/>
                              <a:gd name="T38" fmla="+- 0 2133 1847"/>
                              <a:gd name="T39" fmla="*/ 2133 h 297"/>
                              <a:gd name="T40" fmla="+- 0 3464 3210"/>
                              <a:gd name="T41" fmla="*/ T40 w 298"/>
                              <a:gd name="T42" fmla="+- 0 2101 1847"/>
                              <a:gd name="T43" fmla="*/ 2101 h 297"/>
                              <a:gd name="T44" fmla="+- 0 3496 3210"/>
                              <a:gd name="T45" fmla="*/ T44 w 298"/>
                              <a:gd name="T46" fmla="+- 0 2053 1847"/>
                              <a:gd name="T47" fmla="*/ 2053 h 297"/>
                              <a:gd name="T48" fmla="+- 0 3508 3210"/>
                              <a:gd name="T49" fmla="*/ T48 w 298"/>
                              <a:gd name="T50" fmla="+- 0 1996 1847"/>
                              <a:gd name="T51" fmla="*/ 1996 h 297"/>
                              <a:gd name="T52" fmla="+- 0 3496 3210"/>
                              <a:gd name="T53" fmla="*/ T52 w 298"/>
                              <a:gd name="T54" fmla="+- 0 1938 1847"/>
                              <a:gd name="T55" fmla="*/ 1938 h 297"/>
                              <a:gd name="T56" fmla="+- 0 3464 3210"/>
                              <a:gd name="T57" fmla="*/ T56 w 298"/>
                              <a:gd name="T58" fmla="+- 0 1890 1847"/>
                              <a:gd name="T59" fmla="*/ 1890 h 297"/>
                              <a:gd name="T60" fmla="+- 0 3417 3210"/>
                              <a:gd name="T61" fmla="*/ T60 w 298"/>
                              <a:gd name="T62" fmla="+- 0 1858 1847"/>
                              <a:gd name="T63" fmla="*/ 1858 h 297"/>
                              <a:gd name="T64" fmla="+- 0 3359 3210"/>
                              <a:gd name="T65" fmla="*/ T64 w 298"/>
                              <a:gd name="T66" fmla="+- 0 1847 1847"/>
                              <a:gd name="T67" fmla="*/ 184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981"/>
                        <wps:cNvSpPr>
                          <a:spLocks/>
                        </wps:cNvSpPr>
                        <wps:spPr bwMode="auto">
                          <a:xfrm>
                            <a:off x="3210" y="1847"/>
                            <a:ext cx="298" cy="297"/>
                          </a:xfrm>
                          <a:custGeom>
                            <a:avLst/>
                            <a:gdLst>
                              <a:gd name="T0" fmla="+- 0 3359 3210"/>
                              <a:gd name="T1" fmla="*/ T0 w 298"/>
                              <a:gd name="T2" fmla="+- 0 2144 1847"/>
                              <a:gd name="T3" fmla="*/ 2144 h 297"/>
                              <a:gd name="T4" fmla="+- 0 3417 3210"/>
                              <a:gd name="T5" fmla="*/ T4 w 298"/>
                              <a:gd name="T6" fmla="+- 0 2133 1847"/>
                              <a:gd name="T7" fmla="*/ 2133 h 297"/>
                              <a:gd name="T8" fmla="+- 0 3464 3210"/>
                              <a:gd name="T9" fmla="*/ T8 w 298"/>
                              <a:gd name="T10" fmla="+- 0 2101 1847"/>
                              <a:gd name="T11" fmla="*/ 2101 h 297"/>
                              <a:gd name="T12" fmla="+- 0 3496 3210"/>
                              <a:gd name="T13" fmla="*/ T12 w 298"/>
                              <a:gd name="T14" fmla="+- 0 2053 1847"/>
                              <a:gd name="T15" fmla="*/ 2053 h 297"/>
                              <a:gd name="T16" fmla="+- 0 3508 3210"/>
                              <a:gd name="T17" fmla="*/ T16 w 298"/>
                              <a:gd name="T18" fmla="+- 0 1996 1847"/>
                              <a:gd name="T19" fmla="*/ 1996 h 297"/>
                              <a:gd name="T20" fmla="+- 0 3496 3210"/>
                              <a:gd name="T21" fmla="*/ T20 w 298"/>
                              <a:gd name="T22" fmla="+- 0 1938 1847"/>
                              <a:gd name="T23" fmla="*/ 1938 h 297"/>
                              <a:gd name="T24" fmla="+- 0 3464 3210"/>
                              <a:gd name="T25" fmla="*/ T24 w 298"/>
                              <a:gd name="T26" fmla="+- 0 1890 1847"/>
                              <a:gd name="T27" fmla="*/ 1890 h 297"/>
                              <a:gd name="T28" fmla="+- 0 3417 3210"/>
                              <a:gd name="T29" fmla="*/ T28 w 298"/>
                              <a:gd name="T30" fmla="+- 0 1858 1847"/>
                              <a:gd name="T31" fmla="*/ 1858 h 297"/>
                              <a:gd name="T32" fmla="+- 0 3359 3210"/>
                              <a:gd name="T33" fmla="*/ T32 w 298"/>
                              <a:gd name="T34" fmla="+- 0 1847 1847"/>
                              <a:gd name="T35" fmla="*/ 1847 h 297"/>
                              <a:gd name="T36" fmla="+- 0 3301 3210"/>
                              <a:gd name="T37" fmla="*/ T36 w 298"/>
                              <a:gd name="T38" fmla="+- 0 1858 1847"/>
                              <a:gd name="T39" fmla="*/ 1858 h 297"/>
                              <a:gd name="T40" fmla="+- 0 3254 3210"/>
                              <a:gd name="T41" fmla="*/ T40 w 298"/>
                              <a:gd name="T42" fmla="+- 0 1890 1847"/>
                              <a:gd name="T43" fmla="*/ 1890 h 297"/>
                              <a:gd name="T44" fmla="+- 0 3222 3210"/>
                              <a:gd name="T45" fmla="*/ T44 w 298"/>
                              <a:gd name="T46" fmla="+- 0 1938 1847"/>
                              <a:gd name="T47" fmla="*/ 1938 h 297"/>
                              <a:gd name="T48" fmla="+- 0 3210 3210"/>
                              <a:gd name="T49" fmla="*/ T48 w 298"/>
                              <a:gd name="T50" fmla="+- 0 1996 1847"/>
                              <a:gd name="T51" fmla="*/ 1996 h 297"/>
                              <a:gd name="T52" fmla="+- 0 3222 3210"/>
                              <a:gd name="T53" fmla="*/ T52 w 298"/>
                              <a:gd name="T54" fmla="+- 0 2053 1847"/>
                              <a:gd name="T55" fmla="*/ 2053 h 297"/>
                              <a:gd name="T56" fmla="+- 0 3254 3210"/>
                              <a:gd name="T57" fmla="*/ T56 w 298"/>
                              <a:gd name="T58" fmla="+- 0 2101 1847"/>
                              <a:gd name="T59" fmla="*/ 2101 h 297"/>
                              <a:gd name="T60" fmla="+- 0 3301 3210"/>
                              <a:gd name="T61" fmla="*/ T60 w 298"/>
                              <a:gd name="T62" fmla="+- 0 2133 1847"/>
                              <a:gd name="T63" fmla="*/ 2133 h 297"/>
                              <a:gd name="T64" fmla="+- 0 3359 3210"/>
                              <a:gd name="T65" fmla="*/ T64 w 298"/>
                              <a:gd name="T66" fmla="+- 0 2144 1847"/>
                              <a:gd name="T67" fmla="*/ 214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980"/>
                        <wps:cNvSpPr>
                          <a:spLocks/>
                        </wps:cNvSpPr>
                        <wps:spPr bwMode="auto">
                          <a:xfrm>
                            <a:off x="4226" y="1859"/>
                            <a:ext cx="297" cy="298"/>
                          </a:xfrm>
                          <a:custGeom>
                            <a:avLst/>
                            <a:gdLst>
                              <a:gd name="T0" fmla="+- 0 4375 4226"/>
                              <a:gd name="T1" fmla="*/ T0 w 297"/>
                              <a:gd name="T2" fmla="+- 0 1859 1859"/>
                              <a:gd name="T3" fmla="*/ 1859 h 298"/>
                              <a:gd name="T4" fmla="+- 0 4317 4226"/>
                              <a:gd name="T5" fmla="*/ T4 w 297"/>
                              <a:gd name="T6" fmla="+- 0 1871 1859"/>
                              <a:gd name="T7" fmla="*/ 1871 h 298"/>
                              <a:gd name="T8" fmla="+- 0 4269 4226"/>
                              <a:gd name="T9" fmla="*/ T8 w 297"/>
                              <a:gd name="T10" fmla="+- 0 1903 1859"/>
                              <a:gd name="T11" fmla="*/ 1903 h 298"/>
                              <a:gd name="T12" fmla="+- 0 4237 4226"/>
                              <a:gd name="T13" fmla="*/ T12 w 297"/>
                              <a:gd name="T14" fmla="+- 0 1950 1859"/>
                              <a:gd name="T15" fmla="*/ 1950 h 298"/>
                              <a:gd name="T16" fmla="+- 0 4226 4226"/>
                              <a:gd name="T17" fmla="*/ T16 w 297"/>
                              <a:gd name="T18" fmla="+- 0 2008 1859"/>
                              <a:gd name="T19" fmla="*/ 2008 h 298"/>
                              <a:gd name="T20" fmla="+- 0 4237 4226"/>
                              <a:gd name="T21" fmla="*/ T20 w 297"/>
                              <a:gd name="T22" fmla="+- 0 2066 1859"/>
                              <a:gd name="T23" fmla="*/ 2066 h 298"/>
                              <a:gd name="T24" fmla="+- 0 4269 4226"/>
                              <a:gd name="T25" fmla="*/ T24 w 297"/>
                              <a:gd name="T26" fmla="+- 0 2113 1859"/>
                              <a:gd name="T27" fmla="*/ 2113 h 298"/>
                              <a:gd name="T28" fmla="+- 0 4317 4226"/>
                              <a:gd name="T29" fmla="*/ T28 w 297"/>
                              <a:gd name="T30" fmla="+- 0 2145 1859"/>
                              <a:gd name="T31" fmla="*/ 2145 h 298"/>
                              <a:gd name="T32" fmla="+- 0 4375 4226"/>
                              <a:gd name="T33" fmla="*/ T32 w 297"/>
                              <a:gd name="T34" fmla="+- 0 2157 1859"/>
                              <a:gd name="T35" fmla="*/ 2157 h 298"/>
                              <a:gd name="T36" fmla="+- 0 4432 4226"/>
                              <a:gd name="T37" fmla="*/ T36 w 297"/>
                              <a:gd name="T38" fmla="+- 0 2145 1859"/>
                              <a:gd name="T39" fmla="*/ 2145 h 298"/>
                              <a:gd name="T40" fmla="+- 0 4480 4226"/>
                              <a:gd name="T41" fmla="*/ T40 w 297"/>
                              <a:gd name="T42" fmla="+- 0 2113 1859"/>
                              <a:gd name="T43" fmla="*/ 2113 h 298"/>
                              <a:gd name="T44" fmla="+- 0 4512 4226"/>
                              <a:gd name="T45" fmla="*/ T44 w 297"/>
                              <a:gd name="T46" fmla="+- 0 2066 1859"/>
                              <a:gd name="T47" fmla="*/ 2066 h 298"/>
                              <a:gd name="T48" fmla="+- 0 4523 4226"/>
                              <a:gd name="T49" fmla="*/ T48 w 297"/>
                              <a:gd name="T50" fmla="+- 0 2008 1859"/>
                              <a:gd name="T51" fmla="*/ 2008 h 298"/>
                              <a:gd name="T52" fmla="+- 0 4512 4226"/>
                              <a:gd name="T53" fmla="*/ T52 w 297"/>
                              <a:gd name="T54" fmla="+- 0 1950 1859"/>
                              <a:gd name="T55" fmla="*/ 1950 h 298"/>
                              <a:gd name="T56" fmla="+- 0 4480 4226"/>
                              <a:gd name="T57" fmla="*/ T56 w 297"/>
                              <a:gd name="T58" fmla="+- 0 1903 1859"/>
                              <a:gd name="T59" fmla="*/ 1903 h 298"/>
                              <a:gd name="T60" fmla="+- 0 4432 4226"/>
                              <a:gd name="T61" fmla="*/ T60 w 297"/>
                              <a:gd name="T62" fmla="+- 0 1871 1859"/>
                              <a:gd name="T63" fmla="*/ 1871 h 298"/>
                              <a:gd name="T64" fmla="+- 0 4375 4226"/>
                              <a:gd name="T65" fmla="*/ T64 w 297"/>
                              <a:gd name="T66" fmla="+- 0 1859 1859"/>
                              <a:gd name="T67" fmla="*/ 185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8" name="Freeform 979"/>
                        <wps:cNvSpPr>
                          <a:spLocks/>
                        </wps:cNvSpPr>
                        <wps:spPr bwMode="auto">
                          <a:xfrm>
                            <a:off x="4226" y="1859"/>
                            <a:ext cx="297" cy="298"/>
                          </a:xfrm>
                          <a:custGeom>
                            <a:avLst/>
                            <a:gdLst>
                              <a:gd name="T0" fmla="+- 0 4375 4226"/>
                              <a:gd name="T1" fmla="*/ T0 w 297"/>
                              <a:gd name="T2" fmla="+- 0 2157 1859"/>
                              <a:gd name="T3" fmla="*/ 2157 h 298"/>
                              <a:gd name="T4" fmla="+- 0 4432 4226"/>
                              <a:gd name="T5" fmla="*/ T4 w 297"/>
                              <a:gd name="T6" fmla="+- 0 2145 1859"/>
                              <a:gd name="T7" fmla="*/ 2145 h 298"/>
                              <a:gd name="T8" fmla="+- 0 4480 4226"/>
                              <a:gd name="T9" fmla="*/ T8 w 297"/>
                              <a:gd name="T10" fmla="+- 0 2113 1859"/>
                              <a:gd name="T11" fmla="*/ 2113 h 298"/>
                              <a:gd name="T12" fmla="+- 0 4512 4226"/>
                              <a:gd name="T13" fmla="*/ T12 w 297"/>
                              <a:gd name="T14" fmla="+- 0 2066 1859"/>
                              <a:gd name="T15" fmla="*/ 2066 h 298"/>
                              <a:gd name="T16" fmla="+- 0 4523 4226"/>
                              <a:gd name="T17" fmla="*/ T16 w 297"/>
                              <a:gd name="T18" fmla="+- 0 2008 1859"/>
                              <a:gd name="T19" fmla="*/ 2008 h 298"/>
                              <a:gd name="T20" fmla="+- 0 4512 4226"/>
                              <a:gd name="T21" fmla="*/ T20 w 297"/>
                              <a:gd name="T22" fmla="+- 0 1950 1859"/>
                              <a:gd name="T23" fmla="*/ 1950 h 298"/>
                              <a:gd name="T24" fmla="+- 0 4480 4226"/>
                              <a:gd name="T25" fmla="*/ T24 w 297"/>
                              <a:gd name="T26" fmla="+- 0 1903 1859"/>
                              <a:gd name="T27" fmla="*/ 1903 h 298"/>
                              <a:gd name="T28" fmla="+- 0 4432 4226"/>
                              <a:gd name="T29" fmla="*/ T28 w 297"/>
                              <a:gd name="T30" fmla="+- 0 1871 1859"/>
                              <a:gd name="T31" fmla="*/ 1871 h 298"/>
                              <a:gd name="T32" fmla="+- 0 4375 4226"/>
                              <a:gd name="T33" fmla="*/ T32 w 297"/>
                              <a:gd name="T34" fmla="+- 0 1859 1859"/>
                              <a:gd name="T35" fmla="*/ 1859 h 298"/>
                              <a:gd name="T36" fmla="+- 0 4317 4226"/>
                              <a:gd name="T37" fmla="*/ T36 w 297"/>
                              <a:gd name="T38" fmla="+- 0 1871 1859"/>
                              <a:gd name="T39" fmla="*/ 1871 h 298"/>
                              <a:gd name="T40" fmla="+- 0 4269 4226"/>
                              <a:gd name="T41" fmla="*/ T40 w 297"/>
                              <a:gd name="T42" fmla="+- 0 1903 1859"/>
                              <a:gd name="T43" fmla="*/ 1903 h 298"/>
                              <a:gd name="T44" fmla="+- 0 4237 4226"/>
                              <a:gd name="T45" fmla="*/ T44 w 297"/>
                              <a:gd name="T46" fmla="+- 0 1950 1859"/>
                              <a:gd name="T47" fmla="*/ 1950 h 298"/>
                              <a:gd name="T48" fmla="+- 0 4226 4226"/>
                              <a:gd name="T49" fmla="*/ T48 w 297"/>
                              <a:gd name="T50" fmla="+- 0 2008 1859"/>
                              <a:gd name="T51" fmla="*/ 2008 h 298"/>
                              <a:gd name="T52" fmla="+- 0 4237 4226"/>
                              <a:gd name="T53" fmla="*/ T52 w 297"/>
                              <a:gd name="T54" fmla="+- 0 2066 1859"/>
                              <a:gd name="T55" fmla="*/ 2066 h 298"/>
                              <a:gd name="T56" fmla="+- 0 4269 4226"/>
                              <a:gd name="T57" fmla="*/ T56 w 297"/>
                              <a:gd name="T58" fmla="+- 0 2113 1859"/>
                              <a:gd name="T59" fmla="*/ 2113 h 298"/>
                              <a:gd name="T60" fmla="+- 0 4317 4226"/>
                              <a:gd name="T61" fmla="*/ T60 w 297"/>
                              <a:gd name="T62" fmla="+- 0 2145 1859"/>
                              <a:gd name="T63" fmla="*/ 2145 h 298"/>
                              <a:gd name="T64" fmla="+- 0 4375 4226"/>
                              <a:gd name="T65" fmla="*/ T64 w 297"/>
                              <a:gd name="T66" fmla="+- 0 2157 1859"/>
                              <a:gd name="T67" fmla="*/ 215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978"/>
                        <wps:cNvSpPr>
                          <a:spLocks/>
                        </wps:cNvSpPr>
                        <wps:spPr bwMode="auto">
                          <a:xfrm>
                            <a:off x="5243" y="1864"/>
                            <a:ext cx="298" cy="297"/>
                          </a:xfrm>
                          <a:custGeom>
                            <a:avLst/>
                            <a:gdLst>
                              <a:gd name="T0" fmla="+- 0 5392 5243"/>
                              <a:gd name="T1" fmla="*/ T0 w 298"/>
                              <a:gd name="T2" fmla="+- 0 1864 1864"/>
                              <a:gd name="T3" fmla="*/ 1864 h 297"/>
                              <a:gd name="T4" fmla="+- 0 5334 5243"/>
                              <a:gd name="T5" fmla="*/ T4 w 298"/>
                              <a:gd name="T6" fmla="+- 0 1875 1864"/>
                              <a:gd name="T7" fmla="*/ 1875 h 297"/>
                              <a:gd name="T8" fmla="+- 0 5287 5243"/>
                              <a:gd name="T9" fmla="*/ T8 w 298"/>
                              <a:gd name="T10" fmla="+- 0 1907 1864"/>
                              <a:gd name="T11" fmla="*/ 1907 h 297"/>
                              <a:gd name="T12" fmla="+- 0 5255 5243"/>
                              <a:gd name="T13" fmla="*/ T12 w 298"/>
                              <a:gd name="T14" fmla="+- 0 1955 1864"/>
                              <a:gd name="T15" fmla="*/ 1955 h 297"/>
                              <a:gd name="T16" fmla="+- 0 5243 5243"/>
                              <a:gd name="T17" fmla="*/ T16 w 298"/>
                              <a:gd name="T18" fmla="+- 0 2013 1864"/>
                              <a:gd name="T19" fmla="*/ 2013 h 297"/>
                              <a:gd name="T20" fmla="+- 0 5255 5243"/>
                              <a:gd name="T21" fmla="*/ T20 w 298"/>
                              <a:gd name="T22" fmla="+- 0 2070 1864"/>
                              <a:gd name="T23" fmla="*/ 2070 h 297"/>
                              <a:gd name="T24" fmla="+- 0 5287 5243"/>
                              <a:gd name="T25" fmla="*/ T24 w 298"/>
                              <a:gd name="T26" fmla="+- 0 2118 1864"/>
                              <a:gd name="T27" fmla="*/ 2118 h 297"/>
                              <a:gd name="T28" fmla="+- 0 5334 5243"/>
                              <a:gd name="T29" fmla="*/ T28 w 298"/>
                              <a:gd name="T30" fmla="+- 0 2150 1864"/>
                              <a:gd name="T31" fmla="*/ 2150 h 297"/>
                              <a:gd name="T32" fmla="+- 0 5392 5243"/>
                              <a:gd name="T33" fmla="*/ T32 w 298"/>
                              <a:gd name="T34" fmla="+- 0 2161 1864"/>
                              <a:gd name="T35" fmla="*/ 2161 h 297"/>
                              <a:gd name="T36" fmla="+- 0 5450 5243"/>
                              <a:gd name="T37" fmla="*/ T36 w 298"/>
                              <a:gd name="T38" fmla="+- 0 2150 1864"/>
                              <a:gd name="T39" fmla="*/ 2150 h 297"/>
                              <a:gd name="T40" fmla="+- 0 5497 5243"/>
                              <a:gd name="T41" fmla="*/ T40 w 298"/>
                              <a:gd name="T42" fmla="+- 0 2118 1864"/>
                              <a:gd name="T43" fmla="*/ 2118 h 297"/>
                              <a:gd name="T44" fmla="+- 0 5529 5243"/>
                              <a:gd name="T45" fmla="*/ T44 w 298"/>
                              <a:gd name="T46" fmla="+- 0 2070 1864"/>
                              <a:gd name="T47" fmla="*/ 2070 h 297"/>
                              <a:gd name="T48" fmla="+- 0 5541 5243"/>
                              <a:gd name="T49" fmla="*/ T48 w 298"/>
                              <a:gd name="T50" fmla="+- 0 2013 1864"/>
                              <a:gd name="T51" fmla="*/ 2013 h 297"/>
                              <a:gd name="T52" fmla="+- 0 5529 5243"/>
                              <a:gd name="T53" fmla="*/ T52 w 298"/>
                              <a:gd name="T54" fmla="+- 0 1955 1864"/>
                              <a:gd name="T55" fmla="*/ 1955 h 297"/>
                              <a:gd name="T56" fmla="+- 0 5497 5243"/>
                              <a:gd name="T57" fmla="*/ T56 w 298"/>
                              <a:gd name="T58" fmla="+- 0 1907 1864"/>
                              <a:gd name="T59" fmla="*/ 1907 h 297"/>
                              <a:gd name="T60" fmla="+- 0 5450 5243"/>
                              <a:gd name="T61" fmla="*/ T60 w 298"/>
                              <a:gd name="T62" fmla="+- 0 1875 1864"/>
                              <a:gd name="T63" fmla="*/ 1875 h 297"/>
                              <a:gd name="T64" fmla="+- 0 5392 5243"/>
                              <a:gd name="T65" fmla="*/ T64 w 298"/>
                              <a:gd name="T66" fmla="+- 0 1864 1864"/>
                              <a:gd name="T67" fmla="*/ 186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Freeform 977"/>
                        <wps:cNvSpPr>
                          <a:spLocks/>
                        </wps:cNvSpPr>
                        <wps:spPr bwMode="auto">
                          <a:xfrm>
                            <a:off x="5243" y="1864"/>
                            <a:ext cx="298" cy="297"/>
                          </a:xfrm>
                          <a:custGeom>
                            <a:avLst/>
                            <a:gdLst>
                              <a:gd name="T0" fmla="+- 0 5392 5243"/>
                              <a:gd name="T1" fmla="*/ T0 w 298"/>
                              <a:gd name="T2" fmla="+- 0 2161 1864"/>
                              <a:gd name="T3" fmla="*/ 2161 h 297"/>
                              <a:gd name="T4" fmla="+- 0 5450 5243"/>
                              <a:gd name="T5" fmla="*/ T4 w 298"/>
                              <a:gd name="T6" fmla="+- 0 2150 1864"/>
                              <a:gd name="T7" fmla="*/ 2150 h 297"/>
                              <a:gd name="T8" fmla="+- 0 5497 5243"/>
                              <a:gd name="T9" fmla="*/ T8 w 298"/>
                              <a:gd name="T10" fmla="+- 0 2118 1864"/>
                              <a:gd name="T11" fmla="*/ 2118 h 297"/>
                              <a:gd name="T12" fmla="+- 0 5529 5243"/>
                              <a:gd name="T13" fmla="*/ T12 w 298"/>
                              <a:gd name="T14" fmla="+- 0 2070 1864"/>
                              <a:gd name="T15" fmla="*/ 2070 h 297"/>
                              <a:gd name="T16" fmla="+- 0 5541 5243"/>
                              <a:gd name="T17" fmla="*/ T16 w 298"/>
                              <a:gd name="T18" fmla="+- 0 2013 1864"/>
                              <a:gd name="T19" fmla="*/ 2013 h 297"/>
                              <a:gd name="T20" fmla="+- 0 5529 5243"/>
                              <a:gd name="T21" fmla="*/ T20 w 298"/>
                              <a:gd name="T22" fmla="+- 0 1955 1864"/>
                              <a:gd name="T23" fmla="*/ 1955 h 297"/>
                              <a:gd name="T24" fmla="+- 0 5497 5243"/>
                              <a:gd name="T25" fmla="*/ T24 w 298"/>
                              <a:gd name="T26" fmla="+- 0 1907 1864"/>
                              <a:gd name="T27" fmla="*/ 1907 h 297"/>
                              <a:gd name="T28" fmla="+- 0 5450 5243"/>
                              <a:gd name="T29" fmla="*/ T28 w 298"/>
                              <a:gd name="T30" fmla="+- 0 1875 1864"/>
                              <a:gd name="T31" fmla="*/ 1875 h 297"/>
                              <a:gd name="T32" fmla="+- 0 5392 5243"/>
                              <a:gd name="T33" fmla="*/ T32 w 298"/>
                              <a:gd name="T34" fmla="+- 0 1864 1864"/>
                              <a:gd name="T35" fmla="*/ 1864 h 297"/>
                              <a:gd name="T36" fmla="+- 0 5334 5243"/>
                              <a:gd name="T37" fmla="*/ T36 w 298"/>
                              <a:gd name="T38" fmla="+- 0 1875 1864"/>
                              <a:gd name="T39" fmla="*/ 1875 h 297"/>
                              <a:gd name="T40" fmla="+- 0 5287 5243"/>
                              <a:gd name="T41" fmla="*/ T40 w 298"/>
                              <a:gd name="T42" fmla="+- 0 1907 1864"/>
                              <a:gd name="T43" fmla="*/ 1907 h 297"/>
                              <a:gd name="T44" fmla="+- 0 5255 5243"/>
                              <a:gd name="T45" fmla="*/ T44 w 298"/>
                              <a:gd name="T46" fmla="+- 0 1955 1864"/>
                              <a:gd name="T47" fmla="*/ 1955 h 297"/>
                              <a:gd name="T48" fmla="+- 0 5243 5243"/>
                              <a:gd name="T49" fmla="*/ T48 w 298"/>
                              <a:gd name="T50" fmla="+- 0 2013 1864"/>
                              <a:gd name="T51" fmla="*/ 2013 h 297"/>
                              <a:gd name="T52" fmla="+- 0 5255 5243"/>
                              <a:gd name="T53" fmla="*/ T52 w 298"/>
                              <a:gd name="T54" fmla="+- 0 2070 1864"/>
                              <a:gd name="T55" fmla="*/ 2070 h 297"/>
                              <a:gd name="T56" fmla="+- 0 5287 5243"/>
                              <a:gd name="T57" fmla="*/ T56 w 298"/>
                              <a:gd name="T58" fmla="+- 0 2118 1864"/>
                              <a:gd name="T59" fmla="*/ 2118 h 297"/>
                              <a:gd name="T60" fmla="+- 0 5334 5243"/>
                              <a:gd name="T61" fmla="*/ T60 w 298"/>
                              <a:gd name="T62" fmla="+- 0 2150 1864"/>
                              <a:gd name="T63" fmla="*/ 2150 h 297"/>
                              <a:gd name="T64" fmla="+- 0 5392 5243"/>
                              <a:gd name="T65" fmla="*/ T64 w 298"/>
                              <a:gd name="T66" fmla="+- 0 2161 1864"/>
                              <a:gd name="T67" fmla="*/ 216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Line 976"/>
                        <wps:cNvCnPr>
                          <a:cxnSpLocks noChangeShapeType="1"/>
                        </wps:cNvCnPr>
                        <wps:spPr bwMode="auto">
                          <a:xfrm>
                            <a:off x="2341" y="1684"/>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42" name="Picture 9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730" y="186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3" name="Line 974"/>
                        <wps:cNvCnPr>
                          <a:cxnSpLocks noChangeShapeType="1"/>
                        </wps:cNvCnPr>
                        <wps:spPr bwMode="auto">
                          <a:xfrm>
                            <a:off x="5389" y="1712"/>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44" name="Picture 9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00" y="184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5" name="Line 972"/>
                        <wps:cNvCnPr>
                          <a:cxnSpLocks noChangeShapeType="1"/>
                        </wps:cNvCnPr>
                        <wps:spPr bwMode="auto">
                          <a:xfrm>
                            <a:off x="3350" y="1695"/>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6" name="Line 971"/>
                        <wps:cNvCnPr>
                          <a:cxnSpLocks noChangeShapeType="1"/>
                        </wps:cNvCnPr>
                        <wps:spPr bwMode="auto">
                          <a:xfrm>
                            <a:off x="4372" y="1695"/>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7" name="Line 970"/>
                        <wps:cNvCnPr>
                          <a:cxnSpLocks noChangeShapeType="1"/>
                        </wps:cNvCnPr>
                        <wps:spPr bwMode="auto">
                          <a:xfrm>
                            <a:off x="3345" y="1700"/>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8" name="Freeform 969"/>
                        <wps:cNvSpPr>
                          <a:spLocks/>
                        </wps:cNvSpPr>
                        <wps:spPr bwMode="auto">
                          <a:xfrm>
                            <a:off x="2193" y="1842"/>
                            <a:ext cx="298" cy="298"/>
                          </a:xfrm>
                          <a:custGeom>
                            <a:avLst/>
                            <a:gdLst>
                              <a:gd name="T0" fmla="+- 0 2342 2193"/>
                              <a:gd name="T1" fmla="*/ T0 w 298"/>
                              <a:gd name="T2" fmla="+- 0 1842 1842"/>
                              <a:gd name="T3" fmla="*/ 1842 h 298"/>
                              <a:gd name="T4" fmla="+- 0 2284 2193"/>
                              <a:gd name="T5" fmla="*/ T4 w 298"/>
                              <a:gd name="T6" fmla="+- 0 1854 1842"/>
                              <a:gd name="T7" fmla="*/ 1854 h 298"/>
                              <a:gd name="T8" fmla="+- 0 2237 2193"/>
                              <a:gd name="T9" fmla="*/ T8 w 298"/>
                              <a:gd name="T10" fmla="+- 0 1886 1842"/>
                              <a:gd name="T11" fmla="*/ 1886 h 298"/>
                              <a:gd name="T12" fmla="+- 0 2205 2193"/>
                              <a:gd name="T13" fmla="*/ T12 w 298"/>
                              <a:gd name="T14" fmla="+- 0 1933 1842"/>
                              <a:gd name="T15" fmla="*/ 1933 h 298"/>
                              <a:gd name="T16" fmla="+- 0 2193 2193"/>
                              <a:gd name="T17" fmla="*/ T16 w 298"/>
                              <a:gd name="T18" fmla="+- 0 1991 1842"/>
                              <a:gd name="T19" fmla="*/ 1991 h 298"/>
                              <a:gd name="T20" fmla="+- 0 2205 2193"/>
                              <a:gd name="T21" fmla="*/ T20 w 298"/>
                              <a:gd name="T22" fmla="+- 0 2049 1842"/>
                              <a:gd name="T23" fmla="*/ 2049 h 298"/>
                              <a:gd name="T24" fmla="+- 0 2237 2193"/>
                              <a:gd name="T25" fmla="*/ T24 w 298"/>
                              <a:gd name="T26" fmla="+- 0 2096 1842"/>
                              <a:gd name="T27" fmla="*/ 2096 h 298"/>
                              <a:gd name="T28" fmla="+- 0 2284 2193"/>
                              <a:gd name="T29" fmla="*/ T28 w 298"/>
                              <a:gd name="T30" fmla="+- 0 2128 1842"/>
                              <a:gd name="T31" fmla="*/ 2128 h 298"/>
                              <a:gd name="T32" fmla="+- 0 2342 2193"/>
                              <a:gd name="T33" fmla="*/ T32 w 298"/>
                              <a:gd name="T34" fmla="+- 0 2140 1842"/>
                              <a:gd name="T35" fmla="*/ 2140 h 298"/>
                              <a:gd name="T36" fmla="+- 0 2400 2193"/>
                              <a:gd name="T37" fmla="*/ T36 w 298"/>
                              <a:gd name="T38" fmla="+- 0 2128 1842"/>
                              <a:gd name="T39" fmla="*/ 2128 h 298"/>
                              <a:gd name="T40" fmla="+- 0 2447 2193"/>
                              <a:gd name="T41" fmla="*/ T40 w 298"/>
                              <a:gd name="T42" fmla="+- 0 2096 1842"/>
                              <a:gd name="T43" fmla="*/ 2096 h 298"/>
                              <a:gd name="T44" fmla="+- 0 2479 2193"/>
                              <a:gd name="T45" fmla="*/ T44 w 298"/>
                              <a:gd name="T46" fmla="+- 0 2049 1842"/>
                              <a:gd name="T47" fmla="*/ 2049 h 298"/>
                              <a:gd name="T48" fmla="+- 0 2491 2193"/>
                              <a:gd name="T49" fmla="*/ T48 w 298"/>
                              <a:gd name="T50" fmla="+- 0 1991 1842"/>
                              <a:gd name="T51" fmla="*/ 1991 h 298"/>
                              <a:gd name="T52" fmla="+- 0 2479 2193"/>
                              <a:gd name="T53" fmla="*/ T52 w 298"/>
                              <a:gd name="T54" fmla="+- 0 1933 1842"/>
                              <a:gd name="T55" fmla="*/ 1933 h 298"/>
                              <a:gd name="T56" fmla="+- 0 2447 2193"/>
                              <a:gd name="T57" fmla="*/ T56 w 298"/>
                              <a:gd name="T58" fmla="+- 0 1886 1842"/>
                              <a:gd name="T59" fmla="*/ 1886 h 298"/>
                              <a:gd name="T60" fmla="+- 0 2400 2193"/>
                              <a:gd name="T61" fmla="*/ T60 w 298"/>
                              <a:gd name="T62" fmla="+- 0 1854 1842"/>
                              <a:gd name="T63" fmla="*/ 1854 h 298"/>
                              <a:gd name="T64" fmla="+- 0 2342 2193"/>
                              <a:gd name="T65" fmla="*/ T64 w 298"/>
                              <a:gd name="T66" fmla="+- 0 1842 1842"/>
                              <a:gd name="T67" fmla="*/ 184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9" name="Picture 9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20" y="1844"/>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0" name="Freeform 967"/>
                        <wps:cNvSpPr>
                          <a:spLocks/>
                        </wps:cNvSpPr>
                        <wps:spPr bwMode="auto">
                          <a:xfrm>
                            <a:off x="2193" y="1842"/>
                            <a:ext cx="298" cy="298"/>
                          </a:xfrm>
                          <a:custGeom>
                            <a:avLst/>
                            <a:gdLst>
                              <a:gd name="T0" fmla="+- 0 2342 2193"/>
                              <a:gd name="T1" fmla="*/ T0 w 298"/>
                              <a:gd name="T2" fmla="+- 0 2140 1842"/>
                              <a:gd name="T3" fmla="*/ 2140 h 298"/>
                              <a:gd name="T4" fmla="+- 0 2400 2193"/>
                              <a:gd name="T5" fmla="*/ T4 w 298"/>
                              <a:gd name="T6" fmla="+- 0 2128 1842"/>
                              <a:gd name="T7" fmla="*/ 2128 h 298"/>
                              <a:gd name="T8" fmla="+- 0 2447 2193"/>
                              <a:gd name="T9" fmla="*/ T8 w 298"/>
                              <a:gd name="T10" fmla="+- 0 2096 1842"/>
                              <a:gd name="T11" fmla="*/ 2096 h 298"/>
                              <a:gd name="T12" fmla="+- 0 2479 2193"/>
                              <a:gd name="T13" fmla="*/ T12 w 298"/>
                              <a:gd name="T14" fmla="+- 0 2049 1842"/>
                              <a:gd name="T15" fmla="*/ 2049 h 298"/>
                              <a:gd name="T16" fmla="+- 0 2491 2193"/>
                              <a:gd name="T17" fmla="*/ T16 w 298"/>
                              <a:gd name="T18" fmla="+- 0 1991 1842"/>
                              <a:gd name="T19" fmla="*/ 1991 h 298"/>
                              <a:gd name="T20" fmla="+- 0 2479 2193"/>
                              <a:gd name="T21" fmla="*/ T20 w 298"/>
                              <a:gd name="T22" fmla="+- 0 1933 1842"/>
                              <a:gd name="T23" fmla="*/ 1933 h 298"/>
                              <a:gd name="T24" fmla="+- 0 2447 2193"/>
                              <a:gd name="T25" fmla="*/ T24 w 298"/>
                              <a:gd name="T26" fmla="+- 0 1886 1842"/>
                              <a:gd name="T27" fmla="*/ 1886 h 298"/>
                              <a:gd name="T28" fmla="+- 0 2400 2193"/>
                              <a:gd name="T29" fmla="*/ T28 w 298"/>
                              <a:gd name="T30" fmla="+- 0 1854 1842"/>
                              <a:gd name="T31" fmla="*/ 1854 h 298"/>
                              <a:gd name="T32" fmla="+- 0 2342 2193"/>
                              <a:gd name="T33" fmla="*/ T32 w 298"/>
                              <a:gd name="T34" fmla="+- 0 1842 1842"/>
                              <a:gd name="T35" fmla="*/ 1842 h 298"/>
                              <a:gd name="T36" fmla="+- 0 2284 2193"/>
                              <a:gd name="T37" fmla="*/ T36 w 298"/>
                              <a:gd name="T38" fmla="+- 0 1854 1842"/>
                              <a:gd name="T39" fmla="*/ 1854 h 298"/>
                              <a:gd name="T40" fmla="+- 0 2237 2193"/>
                              <a:gd name="T41" fmla="*/ T40 w 298"/>
                              <a:gd name="T42" fmla="+- 0 1886 1842"/>
                              <a:gd name="T43" fmla="*/ 1886 h 298"/>
                              <a:gd name="T44" fmla="+- 0 2205 2193"/>
                              <a:gd name="T45" fmla="*/ T44 w 298"/>
                              <a:gd name="T46" fmla="+- 0 1933 1842"/>
                              <a:gd name="T47" fmla="*/ 1933 h 298"/>
                              <a:gd name="T48" fmla="+- 0 2193 2193"/>
                              <a:gd name="T49" fmla="*/ T48 w 298"/>
                              <a:gd name="T50" fmla="+- 0 1991 1842"/>
                              <a:gd name="T51" fmla="*/ 1991 h 298"/>
                              <a:gd name="T52" fmla="+- 0 2205 2193"/>
                              <a:gd name="T53" fmla="*/ T52 w 298"/>
                              <a:gd name="T54" fmla="+- 0 2049 1842"/>
                              <a:gd name="T55" fmla="*/ 2049 h 298"/>
                              <a:gd name="T56" fmla="+- 0 2237 2193"/>
                              <a:gd name="T57" fmla="*/ T56 w 298"/>
                              <a:gd name="T58" fmla="+- 0 2096 1842"/>
                              <a:gd name="T59" fmla="*/ 2096 h 298"/>
                              <a:gd name="T60" fmla="+- 0 2284 2193"/>
                              <a:gd name="T61" fmla="*/ T60 w 298"/>
                              <a:gd name="T62" fmla="+- 0 2128 1842"/>
                              <a:gd name="T63" fmla="*/ 2128 h 298"/>
                              <a:gd name="T64" fmla="+- 0 2342 2193"/>
                              <a:gd name="T65" fmla="*/ T64 w 298"/>
                              <a:gd name="T66" fmla="+- 0 2140 1842"/>
                              <a:gd name="T67" fmla="*/ 214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966"/>
                        <wps:cNvSpPr>
                          <a:spLocks/>
                        </wps:cNvSpPr>
                        <wps:spPr bwMode="auto">
                          <a:xfrm>
                            <a:off x="3210" y="1847"/>
                            <a:ext cx="298" cy="297"/>
                          </a:xfrm>
                          <a:custGeom>
                            <a:avLst/>
                            <a:gdLst>
                              <a:gd name="T0" fmla="+- 0 3359 3210"/>
                              <a:gd name="T1" fmla="*/ T0 w 298"/>
                              <a:gd name="T2" fmla="+- 0 1847 1847"/>
                              <a:gd name="T3" fmla="*/ 1847 h 297"/>
                              <a:gd name="T4" fmla="+- 0 3301 3210"/>
                              <a:gd name="T5" fmla="*/ T4 w 298"/>
                              <a:gd name="T6" fmla="+- 0 1858 1847"/>
                              <a:gd name="T7" fmla="*/ 1858 h 297"/>
                              <a:gd name="T8" fmla="+- 0 3254 3210"/>
                              <a:gd name="T9" fmla="*/ T8 w 298"/>
                              <a:gd name="T10" fmla="+- 0 1890 1847"/>
                              <a:gd name="T11" fmla="*/ 1890 h 297"/>
                              <a:gd name="T12" fmla="+- 0 3222 3210"/>
                              <a:gd name="T13" fmla="*/ T12 w 298"/>
                              <a:gd name="T14" fmla="+- 0 1938 1847"/>
                              <a:gd name="T15" fmla="*/ 1938 h 297"/>
                              <a:gd name="T16" fmla="+- 0 3210 3210"/>
                              <a:gd name="T17" fmla="*/ T16 w 298"/>
                              <a:gd name="T18" fmla="+- 0 1996 1847"/>
                              <a:gd name="T19" fmla="*/ 1996 h 297"/>
                              <a:gd name="T20" fmla="+- 0 3222 3210"/>
                              <a:gd name="T21" fmla="*/ T20 w 298"/>
                              <a:gd name="T22" fmla="+- 0 2053 1847"/>
                              <a:gd name="T23" fmla="*/ 2053 h 297"/>
                              <a:gd name="T24" fmla="+- 0 3254 3210"/>
                              <a:gd name="T25" fmla="*/ T24 w 298"/>
                              <a:gd name="T26" fmla="+- 0 2101 1847"/>
                              <a:gd name="T27" fmla="*/ 2101 h 297"/>
                              <a:gd name="T28" fmla="+- 0 3301 3210"/>
                              <a:gd name="T29" fmla="*/ T28 w 298"/>
                              <a:gd name="T30" fmla="+- 0 2133 1847"/>
                              <a:gd name="T31" fmla="*/ 2133 h 297"/>
                              <a:gd name="T32" fmla="+- 0 3359 3210"/>
                              <a:gd name="T33" fmla="*/ T32 w 298"/>
                              <a:gd name="T34" fmla="+- 0 2144 1847"/>
                              <a:gd name="T35" fmla="*/ 2144 h 297"/>
                              <a:gd name="T36" fmla="+- 0 3417 3210"/>
                              <a:gd name="T37" fmla="*/ T36 w 298"/>
                              <a:gd name="T38" fmla="+- 0 2133 1847"/>
                              <a:gd name="T39" fmla="*/ 2133 h 297"/>
                              <a:gd name="T40" fmla="+- 0 3464 3210"/>
                              <a:gd name="T41" fmla="*/ T40 w 298"/>
                              <a:gd name="T42" fmla="+- 0 2101 1847"/>
                              <a:gd name="T43" fmla="*/ 2101 h 297"/>
                              <a:gd name="T44" fmla="+- 0 3496 3210"/>
                              <a:gd name="T45" fmla="*/ T44 w 298"/>
                              <a:gd name="T46" fmla="+- 0 2053 1847"/>
                              <a:gd name="T47" fmla="*/ 2053 h 297"/>
                              <a:gd name="T48" fmla="+- 0 3508 3210"/>
                              <a:gd name="T49" fmla="*/ T48 w 298"/>
                              <a:gd name="T50" fmla="+- 0 1996 1847"/>
                              <a:gd name="T51" fmla="*/ 1996 h 297"/>
                              <a:gd name="T52" fmla="+- 0 3496 3210"/>
                              <a:gd name="T53" fmla="*/ T52 w 298"/>
                              <a:gd name="T54" fmla="+- 0 1938 1847"/>
                              <a:gd name="T55" fmla="*/ 1938 h 297"/>
                              <a:gd name="T56" fmla="+- 0 3464 3210"/>
                              <a:gd name="T57" fmla="*/ T56 w 298"/>
                              <a:gd name="T58" fmla="+- 0 1890 1847"/>
                              <a:gd name="T59" fmla="*/ 1890 h 297"/>
                              <a:gd name="T60" fmla="+- 0 3417 3210"/>
                              <a:gd name="T61" fmla="*/ T60 w 298"/>
                              <a:gd name="T62" fmla="+- 0 1858 1847"/>
                              <a:gd name="T63" fmla="*/ 1858 h 297"/>
                              <a:gd name="T64" fmla="+- 0 3359 3210"/>
                              <a:gd name="T65" fmla="*/ T64 w 298"/>
                              <a:gd name="T66" fmla="+- 0 1847 1847"/>
                              <a:gd name="T67" fmla="*/ 184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965"/>
                        <wps:cNvSpPr>
                          <a:spLocks/>
                        </wps:cNvSpPr>
                        <wps:spPr bwMode="auto">
                          <a:xfrm>
                            <a:off x="3210" y="1847"/>
                            <a:ext cx="298" cy="297"/>
                          </a:xfrm>
                          <a:custGeom>
                            <a:avLst/>
                            <a:gdLst>
                              <a:gd name="T0" fmla="+- 0 3359 3210"/>
                              <a:gd name="T1" fmla="*/ T0 w 298"/>
                              <a:gd name="T2" fmla="+- 0 2144 1847"/>
                              <a:gd name="T3" fmla="*/ 2144 h 297"/>
                              <a:gd name="T4" fmla="+- 0 3417 3210"/>
                              <a:gd name="T5" fmla="*/ T4 w 298"/>
                              <a:gd name="T6" fmla="+- 0 2133 1847"/>
                              <a:gd name="T7" fmla="*/ 2133 h 297"/>
                              <a:gd name="T8" fmla="+- 0 3464 3210"/>
                              <a:gd name="T9" fmla="*/ T8 w 298"/>
                              <a:gd name="T10" fmla="+- 0 2101 1847"/>
                              <a:gd name="T11" fmla="*/ 2101 h 297"/>
                              <a:gd name="T12" fmla="+- 0 3496 3210"/>
                              <a:gd name="T13" fmla="*/ T12 w 298"/>
                              <a:gd name="T14" fmla="+- 0 2053 1847"/>
                              <a:gd name="T15" fmla="*/ 2053 h 297"/>
                              <a:gd name="T16" fmla="+- 0 3508 3210"/>
                              <a:gd name="T17" fmla="*/ T16 w 298"/>
                              <a:gd name="T18" fmla="+- 0 1996 1847"/>
                              <a:gd name="T19" fmla="*/ 1996 h 297"/>
                              <a:gd name="T20" fmla="+- 0 3496 3210"/>
                              <a:gd name="T21" fmla="*/ T20 w 298"/>
                              <a:gd name="T22" fmla="+- 0 1938 1847"/>
                              <a:gd name="T23" fmla="*/ 1938 h 297"/>
                              <a:gd name="T24" fmla="+- 0 3464 3210"/>
                              <a:gd name="T25" fmla="*/ T24 w 298"/>
                              <a:gd name="T26" fmla="+- 0 1890 1847"/>
                              <a:gd name="T27" fmla="*/ 1890 h 297"/>
                              <a:gd name="T28" fmla="+- 0 3417 3210"/>
                              <a:gd name="T29" fmla="*/ T28 w 298"/>
                              <a:gd name="T30" fmla="+- 0 1858 1847"/>
                              <a:gd name="T31" fmla="*/ 1858 h 297"/>
                              <a:gd name="T32" fmla="+- 0 3359 3210"/>
                              <a:gd name="T33" fmla="*/ T32 w 298"/>
                              <a:gd name="T34" fmla="+- 0 1847 1847"/>
                              <a:gd name="T35" fmla="*/ 1847 h 297"/>
                              <a:gd name="T36" fmla="+- 0 3301 3210"/>
                              <a:gd name="T37" fmla="*/ T36 w 298"/>
                              <a:gd name="T38" fmla="+- 0 1858 1847"/>
                              <a:gd name="T39" fmla="*/ 1858 h 297"/>
                              <a:gd name="T40" fmla="+- 0 3254 3210"/>
                              <a:gd name="T41" fmla="*/ T40 w 298"/>
                              <a:gd name="T42" fmla="+- 0 1890 1847"/>
                              <a:gd name="T43" fmla="*/ 1890 h 297"/>
                              <a:gd name="T44" fmla="+- 0 3222 3210"/>
                              <a:gd name="T45" fmla="*/ T44 w 298"/>
                              <a:gd name="T46" fmla="+- 0 1938 1847"/>
                              <a:gd name="T47" fmla="*/ 1938 h 297"/>
                              <a:gd name="T48" fmla="+- 0 3210 3210"/>
                              <a:gd name="T49" fmla="*/ T48 w 298"/>
                              <a:gd name="T50" fmla="+- 0 1996 1847"/>
                              <a:gd name="T51" fmla="*/ 1996 h 297"/>
                              <a:gd name="T52" fmla="+- 0 3222 3210"/>
                              <a:gd name="T53" fmla="*/ T52 w 298"/>
                              <a:gd name="T54" fmla="+- 0 2053 1847"/>
                              <a:gd name="T55" fmla="*/ 2053 h 297"/>
                              <a:gd name="T56" fmla="+- 0 3254 3210"/>
                              <a:gd name="T57" fmla="*/ T56 w 298"/>
                              <a:gd name="T58" fmla="+- 0 2101 1847"/>
                              <a:gd name="T59" fmla="*/ 2101 h 297"/>
                              <a:gd name="T60" fmla="+- 0 3301 3210"/>
                              <a:gd name="T61" fmla="*/ T60 w 298"/>
                              <a:gd name="T62" fmla="+- 0 2133 1847"/>
                              <a:gd name="T63" fmla="*/ 2133 h 297"/>
                              <a:gd name="T64" fmla="+- 0 3359 3210"/>
                              <a:gd name="T65" fmla="*/ T64 w 298"/>
                              <a:gd name="T66" fmla="+- 0 2144 1847"/>
                              <a:gd name="T67" fmla="*/ 214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 name="Freeform 964"/>
                        <wps:cNvSpPr>
                          <a:spLocks/>
                        </wps:cNvSpPr>
                        <wps:spPr bwMode="auto">
                          <a:xfrm>
                            <a:off x="4226" y="1859"/>
                            <a:ext cx="297" cy="298"/>
                          </a:xfrm>
                          <a:custGeom>
                            <a:avLst/>
                            <a:gdLst>
                              <a:gd name="T0" fmla="+- 0 4375 4226"/>
                              <a:gd name="T1" fmla="*/ T0 w 297"/>
                              <a:gd name="T2" fmla="+- 0 1859 1859"/>
                              <a:gd name="T3" fmla="*/ 1859 h 298"/>
                              <a:gd name="T4" fmla="+- 0 4317 4226"/>
                              <a:gd name="T5" fmla="*/ T4 w 297"/>
                              <a:gd name="T6" fmla="+- 0 1871 1859"/>
                              <a:gd name="T7" fmla="*/ 1871 h 298"/>
                              <a:gd name="T8" fmla="+- 0 4269 4226"/>
                              <a:gd name="T9" fmla="*/ T8 w 297"/>
                              <a:gd name="T10" fmla="+- 0 1903 1859"/>
                              <a:gd name="T11" fmla="*/ 1903 h 298"/>
                              <a:gd name="T12" fmla="+- 0 4237 4226"/>
                              <a:gd name="T13" fmla="*/ T12 w 297"/>
                              <a:gd name="T14" fmla="+- 0 1950 1859"/>
                              <a:gd name="T15" fmla="*/ 1950 h 298"/>
                              <a:gd name="T16" fmla="+- 0 4226 4226"/>
                              <a:gd name="T17" fmla="*/ T16 w 297"/>
                              <a:gd name="T18" fmla="+- 0 2008 1859"/>
                              <a:gd name="T19" fmla="*/ 2008 h 298"/>
                              <a:gd name="T20" fmla="+- 0 4237 4226"/>
                              <a:gd name="T21" fmla="*/ T20 w 297"/>
                              <a:gd name="T22" fmla="+- 0 2066 1859"/>
                              <a:gd name="T23" fmla="*/ 2066 h 298"/>
                              <a:gd name="T24" fmla="+- 0 4269 4226"/>
                              <a:gd name="T25" fmla="*/ T24 w 297"/>
                              <a:gd name="T26" fmla="+- 0 2113 1859"/>
                              <a:gd name="T27" fmla="*/ 2113 h 298"/>
                              <a:gd name="T28" fmla="+- 0 4317 4226"/>
                              <a:gd name="T29" fmla="*/ T28 w 297"/>
                              <a:gd name="T30" fmla="+- 0 2145 1859"/>
                              <a:gd name="T31" fmla="*/ 2145 h 298"/>
                              <a:gd name="T32" fmla="+- 0 4375 4226"/>
                              <a:gd name="T33" fmla="*/ T32 w 297"/>
                              <a:gd name="T34" fmla="+- 0 2157 1859"/>
                              <a:gd name="T35" fmla="*/ 2157 h 298"/>
                              <a:gd name="T36" fmla="+- 0 4432 4226"/>
                              <a:gd name="T37" fmla="*/ T36 w 297"/>
                              <a:gd name="T38" fmla="+- 0 2145 1859"/>
                              <a:gd name="T39" fmla="*/ 2145 h 298"/>
                              <a:gd name="T40" fmla="+- 0 4480 4226"/>
                              <a:gd name="T41" fmla="*/ T40 w 297"/>
                              <a:gd name="T42" fmla="+- 0 2113 1859"/>
                              <a:gd name="T43" fmla="*/ 2113 h 298"/>
                              <a:gd name="T44" fmla="+- 0 4512 4226"/>
                              <a:gd name="T45" fmla="*/ T44 w 297"/>
                              <a:gd name="T46" fmla="+- 0 2066 1859"/>
                              <a:gd name="T47" fmla="*/ 2066 h 298"/>
                              <a:gd name="T48" fmla="+- 0 4523 4226"/>
                              <a:gd name="T49" fmla="*/ T48 w 297"/>
                              <a:gd name="T50" fmla="+- 0 2008 1859"/>
                              <a:gd name="T51" fmla="*/ 2008 h 298"/>
                              <a:gd name="T52" fmla="+- 0 4512 4226"/>
                              <a:gd name="T53" fmla="*/ T52 w 297"/>
                              <a:gd name="T54" fmla="+- 0 1950 1859"/>
                              <a:gd name="T55" fmla="*/ 1950 h 298"/>
                              <a:gd name="T56" fmla="+- 0 4480 4226"/>
                              <a:gd name="T57" fmla="*/ T56 w 297"/>
                              <a:gd name="T58" fmla="+- 0 1903 1859"/>
                              <a:gd name="T59" fmla="*/ 1903 h 298"/>
                              <a:gd name="T60" fmla="+- 0 4432 4226"/>
                              <a:gd name="T61" fmla="*/ T60 w 297"/>
                              <a:gd name="T62" fmla="+- 0 1871 1859"/>
                              <a:gd name="T63" fmla="*/ 1871 h 298"/>
                              <a:gd name="T64" fmla="+- 0 4375 4226"/>
                              <a:gd name="T65" fmla="*/ T64 w 297"/>
                              <a:gd name="T66" fmla="+- 0 1859 1859"/>
                              <a:gd name="T67" fmla="*/ 185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4" name="Freeform 963"/>
                        <wps:cNvSpPr>
                          <a:spLocks/>
                        </wps:cNvSpPr>
                        <wps:spPr bwMode="auto">
                          <a:xfrm>
                            <a:off x="4226" y="1859"/>
                            <a:ext cx="297" cy="298"/>
                          </a:xfrm>
                          <a:custGeom>
                            <a:avLst/>
                            <a:gdLst>
                              <a:gd name="T0" fmla="+- 0 4375 4226"/>
                              <a:gd name="T1" fmla="*/ T0 w 297"/>
                              <a:gd name="T2" fmla="+- 0 2157 1859"/>
                              <a:gd name="T3" fmla="*/ 2157 h 298"/>
                              <a:gd name="T4" fmla="+- 0 4432 4226"/>
                              <a:gd name="T5" fmla="*/ T4 w 297"/>
                              <a:gd name="T6" fmla="+- 0 2145 1859"/>
                              <a:gd name="T7" fmla="*/ 2145 h 298"/>
                              <a:gd name="T8" fmla="+- 0 4480 4226"/>
                              <a:gd name="T9" fmla="*/ T8 w 297"/>
                              <a:gd name="T10" fmla="+- 0 2113 1859"/>
                              <a:gd name="T11" fmla="*/ 2113 h 298"/>
                              <a:gd name="T12" fmla="+- 0 4512 4226"/>
                              <a:gd name="T13" fmla="*/ T12 w 297"/>
                              <a:gd name="T14" fmla="+- 0 2066 1859"/>
                              <a:gd name="T15" fmla="*/ 2066 h 298"/>
                              <a:gd name="T16" fmla="+- 0 4523 4226"/>
                              <a:gd name="T17" fmla="*/ T16 w 297"/>
                              <a:gd name="T18" fmla="+- 0 2008 1859"/>
                              <a:gd name="T19" fmla="*/ 2008 h 298"/>
                              <a:gd name="T20" fmla="+- 0 4512 4226"/>
                              <a:gd name="T21" fmla="*/ T20 w 297"/>
                              <a:gd name="T22" fmla="+- 0 1950 1859"/>
                              <a:gd name="T23" fmla="*/ 1950 h 298"/>
                              <a:gd name="T24" fmla="+- 0 4480 4226"/>
                              <a:gd name="T25" fmla="*/ T24 w 297"/>
                              <a:gd name="T26" fmla="+- 0 1903 1859"/>
                              <a:gd name="T27" fmla="*/ 1903 h 298"/>
                              <a:gd name="T28" fmla="+- 0 4432 4226"/>
                              <a:gd name="T29" fmla="*/ T28 w 297"/>
                              <a:gd name="T30" fmla="+- 0 1871 1859"/>
                              <a:gd name="T31" fmla="*/ 1871 h 298"/>
                              <a:gd name="T32" fmla="+- 0 4375 4226"/>
                              <a:gd name="T33" fmla="*/ T32 w 297"/>
                              <a:gd name="T34" fmla="+- 0 1859 1859"/>
                              <a:gd name="T35" fmla="*/ 1859 h 298"/>
                              <a:gd name="T36" fmla="+- 0 4317 4226"/>
                              <a:gd name="T37" fmla="*/ T36 w 297"/>
                              <a:gd name="T38" fmla="+- 0 1871 1859"/>
                              <a:gd name="T39" fmla="*/ 1871 h 298"/>
                              <a:gd name="T40" fmla="+- 0 4269 4226"/>
                              <a:gd name="T41" fmla="*/ T40 w 297"/>
                              <a:gd name="T42" fmla="+- 0 1903 1859"/>
                              <a:gd name="T43" fmla="*/ 1903 h 298"/>
                              <a:gd name="T44" fmla="+- 0 4237 4226"/>
                              <a:gd name="T45" fmla="*/ T44 w 297"/>
                              <a:gd name="T46" fmla="+- 0 1950 1859"/>
                              <a:gd name="T47" fmla="*/ 1950 h 298"/>
                              <a:gd name="T48" fmla="+- 0 4226 4226"/>
                              <a:gd name="T49" fmla="*/ T48 w 297"/>
                              <a:gd name="T50" fmla="+- 0 2008 1859"/>
                              <a:gd name="T51" fmla="*/ 2008 h 298"/>
                              <a:gd name="T52" fmla="+- 0 4237 4226"/>
                              <a:gd name="T53" fmla="*/ T52 w 297"/>
                              <a:gd name="T54" fmla="+- 0 2066 1859"/>
                              <a:gd name="T55" fmla="*/ 2066 h 298"/>
                              <a:gd name="T56" fmla="+- 0 4269 4226"/>
                              <a:gd name="T57" fmla="*/ T56 w 297"/>
                              <a:gd name="T58" fmla="+- 0 2113 1859"/>
                              <a:gd name="T59" fmla="*/ 2113 h 298"/>
                              <a:gd name="T60" fmla="+- 0 4317 4226"/>
                              <a:gd name="T61" fmla="*/ T60 w 297"/>
                              <a:gd name="T62" fmla="+- 0 2145 1859"/>
                              <a:gd name="T63" fmla="*/ 2145 h 298"/>
                              <a:gd name="T64" fmla="+- 0 4375 4226"/>
                              <a:gd name="T65" fmla="*/ T64 w 297"/>
                              <a:gd name="T66" fmla="+- 0 2157 1859"/>
                              <a:gd name="T67" fmla="*/ 215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Freeform 962"/>
                        <wps:cNvSpPr>
                          <a:spLocks/>
                        </wps:cNvSpPr>
                        <wps:spPr bwMode="auto">
                          <a:xfrm>
                            <a:off x="5243" y="1864"/>
                            <a:ext cx="298" cy="297"/>
                          </a:xfrm>
                          <a:custGeom>
                            <a:avLst/>
                            <a:gdLst>
                              <a:gd name="T0" fmla="+- 0 5392 5243"/>
                              <a:gd name="T1" fmla="*/ T0 w 298"/>
                              <a:gd name="T2" fmla="+- 0 1864 1864"/>
                              <a:gd name="T3" fmla="*/ 1864 h 297"/>
                              <a:gd name="T4" fmla="+- 0 5334 5243"/>
                              <a:gd name="T5" fmla="*/ T4 w 298"/>
                              <a:gd name="T6" fmla="+- 0 1875 1864"/>
                              <a:gd name="T7" fmla="*/ 1875 h 297"/>
                              <a:gd name="T8" fmla="+- 0 5287 5243"/>
                              <a:gd name="T9" fmla="*/ T8 w 298"/>
                              <a:gd name="T10" fmla="+- 0 1907 1864"/>
                              <a:gd name="T11" fmla="*/ 1907 h 297"/>
                              <a:gd name="T12" fmla="+- 0 5255 5243"/>
                              <a:gd name="T13" fmla="*/ T12 w 298"/>
                              <a:gd name="T14" fmla="+- 0 1955 1864"/>
                              <a:gd name="T15" fmla="*/ 1955 h 297"/>
                              <a:gd name="T16" fmla="+- 0 5243 5243"/>
                              <a:gd name="T17" fmla="*/ T16 w 298"/>
                              <a:gd name="T18" fmla="+- 0 2013 1864"/>
                              <a:gd name="T19" fmla="*/ 2013 h 297"/>
                              <a:gd name="T20" fmla="+- 0 5255 5243"/>
                              <a:gd name="T21" fmla="*/ T20 w 298"/>
                              <a:gd name="T22" fmla="+- 0 2070 1864"/>
                              <a:gd name="T23" fmla="*/ 2070 h 297"/>
                              <a:gd name="T24" fmla="+- 0 5287 5243"/>
                              <a:gd name="T25" fmla="*/ T24 w 298"/>
                              <a:gd name="T26" fmla="+- 0 2118 1864"/>
                              <a:gd name="T27" fmla="*/ 2118 h 297"/>
                              <a:gd name="T28" fmla="+- 0 5334 5243"/>
                              <a:gd name="T29" fmla="*/ T28 w 298"/>
                              <a:gd name="T30" fmla="+- 0 2150 1864"/>
                              <a:gd name="T31" fmla="*/ 2150 h 297"/>
                              <a:gd name="T32" fmla="+- 0 5392 5243"/>
                              <a:gd name="T33" fmla="*/ T32 w 298"/>
                              <a:gd name="T34" fmla="+- 0 2161 1864"/>
                              <a:gd name="T35" fmla="*/ 2161 h 297"/>
                              <a:gd name="T36" fmla="+- 0 5450 5243"/>
                              <a:gd name="T37" fmla="*/ T36 w 298"/>
                              <a:gd name="T38" fmla="+- 0 2150 1864"/>
                              <a:gd name="T39" fmla="*/ 2150 h 297"/>
                              <a:gd name="T40" fmla="+- 0 5497 5243"/>
                              <a:gd name="T41" fmla="*/ T40 w 298"/>
                              <a:gd name="T42" fmla="+- 0 2118 1864"/>
                              <a:gd name="T43" fmla="*/ 2118 h 297"/>
                              <a:gd name="T44" fmla="+- 0 5529 5243"/>
                              <a:gd name="T45" fmla="*/ T44 w 298"/>
                              <a:gd name="T46" fmla="+- 0 2070 1864"/>
                              <a:gd name="T47" fmla="*/ 2070 h 297"/>
                              <a:gd name="T48" fmla="+- 0 5541 5243"/>
                              <a:gd name="T49" fmla="*/ T48 w 298"/>
                              <a:gd name="T50" fmla="+- 0 2013 1864"/>
                              <a:gd name="T51" fmla="*/ 2013 h 297"/>
                              <a:gd name="T52" fmla="+- 0 5529 5243"/>
                              <a:gd name="T53" fmla="*/ T52 w 298"/>
                              <a:gd name="T54" fmla="+- 0 1955 1864"/>
                              <a:gd name="T55" fmla="*/ 1955 h 297"/>
                              <a:gd name="T56" fmla="+- 0 5497 5243"/>
                              <a:gd name="T57" fmla="*/ T56 w 298"/>
                              <a:gd name="T58" fmla="+- 0 1907 1864"/>
                              <a:gd name="T59" fmla="*/ 1907 h 297"/>
                              <a:gd name="T60" fmla="+- 0 5450 5243"/>
                              <a:gd name="T61" fmla="*/ T60 w 298"/>
                              <a:gd name="T62" fmla="+- 0 1875 1864"/>
                              <a:gd name="T63" fmla="*/ 1875 h 297"/>
                              <a:gd name="T64" fmla="+- 0 5392 5243"/>
                              <a:gd name="T65" fmla="*/ T64 w 298"/>
                              <a:gd name="T66" fmla="+- 0 1864 1864"/>
                              <a:gd name="T67" fmla="*/ 186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6" name="Freeform 961"/>
                        <wps:cNvSpPr>
                          <a:spLocks/>
                        </wps:cNvSpPr>
                        <wps:spPr bwMode="auto">
                          <a:xfrm>
                            <a:off x="5243" y="1864"/>
                            <a:ext cx="298" cy="297"/>
                          </a:xfrm>
                          <a:custGeom>
                            <a:avLst/>
                            <a:gdLst>
                              <a:gd name="T0" fmla="+- 0 5392 5243"/>
                              <a:gd name="T1" fmla="*/ T0 w 298"/>
                              <a:gd name="T2" fmla="+- 0 2161 1864"/>
                              <a:gd name="T3" fmla="*/ 2161 h 297"/>
                              <a:gd name="T4" fmla="+- 0 5450 5243"/>
                              <a:gd name="T5" fmla="*/ T4 w 298"/>
                              <a:gd name="T6" fmla="+- 0 2150 1864"/>
                              <a:gd name="T7" fmla="*/ 2150 h 297"/>
                              <a:gd name="T8" fmla="+- 0 5497 5243"/>
                              <a:gd name="T9" fmla="*/ T8 w 298"/>
                              <a:gd name="T10" fmla="+- 0 2118 1864"/>
                              <a:gd name="T11" fmla="*/ 2118 h 297"/>
                              <a:gd name="T12" fmla="+- 0 5529 5243"/>
                              <a:gd name="T13" fmla="*/ T12 w 298"/>
                              <a:gd name="T14" fmla="+- 0 2070 1864"/>
                              <a:gd name="T15" fmla="*/ 2070 h 297"/>
                              <a:gd name="T16" fmla="+- 0 5541 5243"/>
                              <a:gd name="T17" fmla="*/ T16 w 298"/>
                              <a:gd name="T18" fmla="+- 0 2013 1864"/>
                              <a:gd name="T19" fmla="*/ 2013 h 297"/>
                              <a:gd name="T20" fmla="+- 0 5529 5243"/>
                              <a:gd name="T21" fmla="*/ T20 w 298"/>
                              <a:gd name="T22" fmla="+- 0 1955 1864"/>
                              <a:gd name="T23" fmla="*/ 1955 h 297"/>
                              <a:gd name="T24" fmla="+- 0 5497 5243"/>
                              <a:gd name="T25" fmla="*/ T24 w 298"/>
                              <a:gd name="T26" fmla="+- 0 1907 1864"/>
                              <a:gd name="T27" fmla="*/ 1907 h 297"/>
                              <a:gd name="T28" fmla="+- 0 5450 5243"/>
                              <a:gd name="T29" fmla="*/ T28 w 298"/>
                              <a:gd name="T30" fmla="+- 0 1875 1864"/>
                              <a:gd name="T31" fmla="*/ 1875 h 297"/>
                              <a:gd name="T32" fmla="+- 0 5392 5243"/>
                              <a:gd name="T33" fmla="*/ T32 w 298"/>
                              <a:gd name="T34" fmla="+- 0 1864 1864"/>
                              <a:gd name="T35" fmla="*/ 1864 h 297"/>
                              <a:gd name="T36" fmla="+- 0 5334 5243"/>
                              <a:gd name="T37" fmla="*/ T36 w 298"/>
                              <a:gd name="T38" fmla="+- 0 1875 1864"/>
                              <a:gd name="T39" fmla="*/ 1875 h 297"/>
                              <a:gd name="T40" fmla="+- 0 5287 5243"/>
                              <a:gd name="T41" fmla="*/ T40 w 298"/>
                              <a:gd name="T42" fmla="+- 0 1907 1864"/>
                              <a:gd name="T43" fmla="*/ 1907 h 297"/>
                              <a:gd name="T44" fmla="+- 0 5255 5243"/>
                              <a:gd name="T45" fmla="*/ T44 w 298"/>
                              <a:gd name="T46" fmla="+- 0 1955 1864"/>
                              <a:gd name="T47" fmla="*/ 1955 h 297"/>
                              <a:gd name="T48" fmla="+- 0 5243 5243"/>
                              <a:gd name="T49" fmla="*/ T48 w 298"/>
                              <a:gd name="T50" fmla="+- 0 2013 1864"/>
                              <a:gd name="T51" fmla="*/ 2013 h 297"/>
                              <a:gd name="T52" fmla="+- 0 5255 5243"/>
                              <a:gd name="T53" fmla="*/ T52 w 298"/>
                              <a:gd name="T54" fmla="+- 0 2070 1864"/>
                              <a:gd name="T55" fmla="*/ 2070 h 297"/>
                              <a:gd name="T56" fmla="+- 0 5287 5243"/>
                              <a:gd name="T57" fmla="*/ T56 w 298"/>
                              <a:gd name="T58" fmla="+- 0 2118 1864"/>
                              <a:gd name="T59" fmla="*/ 2118 h 297"/>
                              <a:gd name="T60" fmla="+- 0 5334 5243"/>
                              <a:gd name="T61" fmla="*/ T60 w 298"/>
                              <a:gd name="T62" fmla="+- 0 2150 1864"/>
                              <a:gd name="T63" fmla="*/ 2150 h 297"/>
                              <a:gd name="T64" fmla="+- 0 5392 5243"/>
                              <a:gd name="T65" fmla="*/ T64 w 298"/>
                              <a:gd name="T66" fmla="+- 0 2161 1864"/>
                              <a:gd name="T67" fmla="*/ 216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Line 960"/>
                        <wps:cNvCnPr>
                          <a:cxnSpLocks noChangeShapeType="1"/>
                        </wps:cNvCnPr>
                        <wps:spPr bwMode="auto">
                          <a:xfrm>
                            <a:off x="2341" y="1684"/>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8" name="Line 959"/>
                        <wps:cNvCnPr>
                          <a:cxnSpLocks noChangeShapeType="1"/>
                        </wps:cNvCnPr>
                        <wps:spPr bwMode="auto">
                          <a:xfrm>
                            <a:off x="5389" y="1712"/>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9" name="Line 958"/>
                        <wps:cNvCnPr>
                          <a:cxnSpLocks noChangeShapeType="1"/>
                        </wps:cNvCnPr>
                        <wps:spPr bwMode="auto">
                          <a:xfrm>
                            <a:off x="3350" y="1695"/>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0" name="Line 957"/>
                        <wps:cNvCnPr>
                          <a:cxnSpLocks noChangeShapeType="1"/>
                        </wps:cNvCnPr>
                        <wps:spPr bwMode="auto">
                          <a:xfrm>
                            <a:off x="4372" y="1695"/>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1" name="Line 956"/>
                        <wps:cNvCnPr>
                          <a:cxnSpLocks noChangeShapeType="1"/>
                        </wps:cNvCnPr>
                        <wps:spPr bwMode="auto">
                          <a:xfrm>
                            <a:off x="3345" y="1700"/>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AF46EF" id="Group 955" o:spid="_x0000_s1026" style="position:absolute;margin-left:0;margin-top:0;width:411pt;height:609pt;z-index:-260698112;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">
                <v:shape id="Picture 986"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">
                  <v:imagedata r:id="rId13" o:title=""/>
                </v:shape>
                <v:shape id="Picture 985"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">
                  <v:imagedata r:id="rId103" o:title=""/>
                </v:shape>
                <v:shape id="Freeform 984" o:spid="_x0000_s1029" style="position:absolute;left:2193;top:184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" path="m149,l91,12,44,44,12,91,,149r12,58l44,254r47,32l149,298r58,-12l254,254r32,-47l298,149,286,91,254,44,207,12,149,xe" stroked="f">
                  <v:path arrowok="t" o:connecttype="custom" o:connectlocs="149,1842;91,1854;44,1886;12,1933;0,1991;12,2049;44,2096;91,2128;149,2140;207,2128;254,2096;286,2049;298,1991;286,1933;254,1886;207,1854;149,1842" o:connectangles="0,0,0,0,0,0,0,0,0,0,0,0,0,0,0,0,0"/>
                </v:shape>
                <v:shape id="Freeform 983" o:spid="_x0000_s1030" style="position:absolute;left:2193;top:184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" path="m149,298r58,-12l254,254r32,-47l298,149,286,91,254,44,207,12,149,,91,12,44,44,12,91,,149r12,58l44,254r47,32l149,298xe" filled="f" strokeweight=".5pt">
                  <v:path arrowok="t" o:connecttype="custom" o:connectlocs="149,2140;207,2128;254,2096;286,2049;298,1991;286,1933;254,1886;207,1854;149,1842;91,1854;44,1886;12,1933;0,1991;12,2049;44,2096;91,2128;149,2140" o:connectangles="0,0,0,0,0,0,0,0,0,0,0,0,0,0,0,0,0"/>
                </v:shape>
                <v:shape id="Freeform 982" o:spid="_x0000_s1031" style="position:absolute;left:3210;top:184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" path="m149,l91,11,44,43,12,91,,149r12,57l44,254r47,32l149,297r58,-11l254,254r32,-48l298,149,286,91,254,43,207,11,149,xe" stroked="f">
                  <v:path arrowok="t" o:connecttype="custom" o:connectlocs="149,1847;91,1858;44,1890;12,1938;0,1996;12,2053;44,2101;91,2133;149,2144;207,2133;254,2101;286,2053;298,1996;286,1938;254,1890;207,1858;149,1847" o:connectangles="0,0,0,0,0,0,0,0,0,0,0,0,0,0,0,0,0"/>
                </v:shape>
                <v:shape id="Freeform 981" o:spid="_x0000_s1032" style="position:absolute;left:3210;top:184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" path="m149,297r58,-11l254,254r32,-48l298,149,286,91,254,43,207,11,149,,91,11,44,43,12,91,,149r12,57l44,254r47,32l149,297xe" filled="f" strokeweight=".5pt">
                  <v:path arrowok="t" o:connecttype="custom" o:connectlocs="149,2144;207,2133;254,2101;286,2053;298,1996;286,1938;254,1890;207,1858;149,1847;91,1858;44,1890;12,1938;0,1996;12,2053;44,2101;91,2133;149,2144" o:connectangles="0,0,0,0,0,0,0,0,0,0,0,0,0,0,0,0,0"/>
                </v:shape>
                <v:shape id="Freeform 980" o:spid="_x0000_s1033" style="position:absolute;left:4226;top:185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" path="m149,l91,12,43,44,11,91,,149r11,58l43,254r48,32l149,298r57,-12l254,254r32,-47l297,149,286,91,254,44,206,12,149,xe" stroked="f">
                  <v:path arrowok="t" o:connecttype="custom" o:connectlocs="149,1859;91,1871;43,1903;11,1950;0,2008;11,2066;43,2113;91,2145;149,2157;206,2145;254,2113;286,2066;297,2008;286,1950;254,1903;206,1871;149,1859" o:connectangles="0,0,0,0,0,0,0,0,0,0,0,0,0,0,0,0,0"/>
                </v:shape>
                <v:shape id="Freeform 979" o:spid="_x0000_s1034" style="position:absolute;left:4226;top:185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" path="m149,298r57,-12l254,254r32,-47l297,149,286,91,254,44,206,12,149,,91,12,43,44,11,91,,149r11,58l43,254r48,32l149,298xe" filled="f" strokeweight=".5pt">
                  <v:path arrowok="t" o:connecttype="custom" o:connectlocs="149,2157;206,2145;254,2113;286,2066;297,2008;286,1950;254,1903;206,1871;149,1859;91,1871;43,1903;11,1950;0,2008;11,2066;43,2113;91,2145;149,2157" o:connectangles="0,0,0,0,0,0,0,0,0,0,0,0,0,0,0,0,0"/>
                </v:shape>
                <v:shape id="Freeform 978" o:spid="_x0000_s1035" style="position:absolute;left:5243;top:186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" path="m149,l91,11,44,43,12,91,,149r12,57l44,254r47,32l149,297r58,-11l254,254r32,-48l298,149,286,91,254,43,207,11,149,xe" fillcolor="#41ad49" stroked="f">
                  <v:path arrowok="t" o:connecttype="custom" o:connectlocs="149,1864;91,1875;44,1907;12,1955;0,2013;12,2070;44,2118;91,2150;149,2161;207,2150;254,2118;286,2070;298,2013;286,1955;254,1907;207,1875;149,1864" o:connectangles="0,0,0,0,0,0,0,0,0,0,0,0,0,0,0,0,0"/>
                </v:shape>
                <v:shape id="Freeform 977" o:spid="_x0000_s1036" style="position:absolute;left:5243;top:186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" path="m149,297r58,-11l254,254r32,-48l298,149,286,91,254,43,207,11,149,,91,11,44,43,12,91,,149r12,57l44,254r47,32l149,297xe" filled="f" strokeweight=".5pt">
                  <v:path arrowok="t" o:connecttype="custom" o:connectlocs="149,2161;207,2150;254,2118;286,2070;298,2013;286,1955;254,1907;207,1875;149,1864;91,1875;44,1907;12,1955;0,2013;12,2070;44,2118;91,2150;149,2161" o:connectangles="0,0,0,0,0,0,0,0,0,0,0,0,0,0,0,0,0"/>
                </v:shape>
                <v:line id="Line 976" o:spid="_x0000_s1037" style="position:absolute;visibility:visible;mso-wrap-style:square" from="2341,1684" to="2341,1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" strokeweight=".5pt"/>
                <v:shape id="Picture 975" o:spid="_x0000_s1038" type="#_x0000_t75" style="position:absolute;left:4730;top:186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">
                  <v:imagedata r:id="rId32" o:title=""/>
                </v:shape>
                <v:line id="Line 974" o:spid="_x0000_s1039" style="position:absolute;visibility:visible;mso-wrap-style:square" from="5389,1712" to="5389,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" strokeweight=".5pt"/>
                <v:shape id="Picture 973" o:spid="_x0000_s1040" type="#_x0000_t75" style="position:absolute;left:2700;top:184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">
                  <v:imagedata r:id="rId32" o:title=""/>
                </v:shape>
                <v:line id="Line 972" o:spid="_x0000_s1041" style="position:absolute;visibility:visible;mso-wrap-style:square" from="3350,1695" to="3350,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" strokeweight=".5pt"/>
                <v:line id="Line 971" o:spid="_x0000_s1042" style="position:absolute;visibility:visible;mso-wrap-style:square" from="4372,1695" to="4372,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" strokeweight=".5pt"/>
                <v:line id="Line 970" o:spid="_x0000_s1043" style="position:absolute;visibility:visible;mso-wrap-style:square" from="3345,1700" to="4377,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" strokeweight=".5pt"/>
                <v:shape id="Freeform 969" o:spid="_x0000_s1044" style="position:absolute;left:2193;top:184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" path="m149,l91,12,44,44,12,91,,149r12,58l44,254r47,32l149,298r58,-12l254,254r32,-47l298,149,286,91,254,44,207,12,149,xe" stroked="f">
                  <v:path arrowok="t" o:connecttype="custom" o:connectlocs="149,1842;91,1854;44,1886;12,1933;0,1991;12,2049;44,2096;91,2128;149,2140;207,2128;254,2096;286,2049;298,1991;286,1933;254,1886;207,1854;149,1842" o:connectangles="0,0,0,0,0,0,0,0,0,0,0,0,0,0,0,0,0"/>
                </v:shape>
                <v:shape id="Picture 968" o:spid="_x0000_s1045" type="#_x0000_t75" style="position:absolute;left:3720;top:1844;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">
                  <v:imagedata r:id="rId32" o:title=""/>
                </v:shape>
                <v:shape id="Freeform 967" o:spid="_x0000_s1046" style="position:absolute;left:2193;top:184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" path="m149,298r58,-12l254,254r32,-47l298,149,286,91,254,44,207,12,149,,91,12,44,44,12,91,,149r12,58l44,254r47,32l149,298xe" filled="f" strokeweight=".5pt">
                  <v:path arrowok="t" o:connecttype="custom" o:connectlocs="149,2140;207,2128;254,2096;286,2049;298,1991;286,1933;254,1886;207,1854;149,1842;91,1854;44,1886;12,1933;0,1991;12,2049;44,2096;91,2128;149,2140" o:connectangles="0,0,0,0,0,0,0,0,0,0,0,0,0,0,0,0,0"/>
                </v:shape>
                <v:shape id="Freeform 966" o:spid="_x0000_s1047" style="position:absolute;left:3210;top:184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" path="m149,l91,11,44,43,12,91,,149r12,57l44,254r47,32l149,297r58,-11l254,254r32,-48l298,149,286,91,254,43,207,11,149,xe" stroked="f">
                  <v:path arrowok="t" o:connecttype="custom" o:connectlocs="149,1847;91,1858;44,1890;12,1938;0,1996;12,2053;44,2101;91,2133;149,2144;207,2133;254,2101;286,2053;298,1996;286,1938;254,1890;207,1858;149,1847" o:connectangles="0,0,0,0,0,0,0,0,0,0,0,0,0,0,0,0,0"/>
                </v:shape>
                <v:shape id="Freeform 965" o:spid="_x0000_s1048" style="position:absolute;left:3210;top:184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" path="m149,297r58,-11l254,254r32,-48l298,149,286,91,254,43,207,11,149,,91,11,44,43,12,91,,149r12,57l44,254r47,32l149,297xe" filled="f" strokeweight=".5pt">
                  <v:path arrowok="t" o:connecttype="custom" o:connectlocs="149,2144;207,2133;254,2101;286,2053;298,1996;286,1938;254,1890;207,1858;149,1847;91,1858;44,1890;12,1938;0,1996;12,2053;44,2101;91,2133;149,2144" o:connectangles="0,0,0,0,0,0,0,0,0,0,0,0,0,0,0,0,0"/>
                </v:shape>
                <v:shape id="Freeform 964" o:spid="_x0000_s1049" style="position:absolute;left:4226;top:185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" path="m149,l91,12,43,44,11,91,,149r11,58l43,254r48,32l149,298r57,-12l254,254r32,-47l297,149,286,91,254,44,206,12,149,xe" stroked="f">
                  <v:path arrowok="t" o:connecttype="custom" o:connectlocs="149,1859;91,1871;43,1903;11,1950;0,2008;11,2066;43,2113;91,2145;149,2157;206,2145;254,2113;286,2066;297,2008;286,1950;254,1903;206,1871;149,1859" o:connectangles="0,0,0,0,0,0,0,0,0,0,0,0,0,0,0,0,0"/>
                </v:shape>
                <v:shape id="Freeform 963" o:spid="_x0000_s1050" style="position:absolute;left:4226;top:185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" path="m149,298r57,-12l254,254r32,-47l297,149,286,91,254,44,206,12,149,,91,12,43,44,11,91,,149r11,58l43,254r48,32l149,298xe" filled="f" strokeweight=".5pt">
                  <v:path arrowok="t" o:connecttype="custom" o:connectlocs="149,2157;206,2145;254,2113;286,2066;297,2008;286,1950;254,1903;206,1871;149,1859;91,1871;43,1903;11,1950;0,2008;11,2066;43,2113;91,2145;149,2157" o:connectangles="0,0,0,0,0,0,0,0,0,0,0,0,0,0,0,0,0"/>
                </v:shape>
                <v:shape id="Freeform 962" o:spid="_x0000_s1051" style="position:absolute;left:5243;top:186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" path="m149,l91,11,44,43,12,91,,149r12,57l44,254r47,32l149,297r58,-11l254,254r32,-48l298,149,286,91,254,43,207,11,149,xe" fillcolor="#41ad49" stroked="f">
                  <v:path arrowok="t" o:connecttype="custom" o:connectlocs="149,1864;91,1875;44,1907;12,1955;0,2013;12,2070;44,2118;91,2150;149,2161;207,2150;254,2118;286,2070;298,2013;286,1955;254,1907;207,1875;149,1864" o:connectangles="0,0,0,0,0,0,0,0,0,0,0,0,0,0,0,0,0"/>
                </v:shape>
                <v:shape id="Freeform 961" o:spid="_x0000_s1052" style="position:absolute;left:5243;top:186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" path="m149,297r58,-11l254,254r32,-48l298,149,286,91,254,43,207,11,149,,91,11,44,43,12,91,,149r12,57l44,254r47,32l149,297xe" filled="f" strokeweight=".5pt">
                  <v:path arrowok="t" o:connecttype="custom" o:connectlocs="149,2161;207,2150;254,2118;286,2070;298,2013;286,1955;254,1907;207,1875;149,1864;91,1875;44,1907;12,1955;0,2013;12,2070;44,2118;91,2150;149,2161" o:connectangles="0,0,0,0,0,0,0,0,0,0,0,0,0,0,0,0,0"/>
                </v:shape>
                <v:line id="Line 960" o:spid="_x0000_s1053" style="position:absolute;visibility:visible;mso-wrap-style:square" from="2341,1684" to="2341,1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" strokeweight=".5pt"/>
                <v:line id="Line 959" o:spid="_x0000_s1054" style="position:absolute;visibility:visible;mso-wrap-style:square" from="5389,1712" to="5389,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" strokeweight=".5pt"/>
                <v:line id="Line 958" o:spid="_x0000_s1055" style="position:absolute;visibility:visible;mso-wrap-style:square" from="3350,1695" to="3350,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" strokeweight=".5pt"/>
                <v:line id="Line 957" o:spid="_x0000_s1056" style="position:absolute;visibility:visible;mso-wrap-style:square" from="4372,1695" to="4372,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" strokeweight=".5pt"/>
                <v:line id="Line 956" o:spid="_x0000_s1057" style="position:absolute;visibility:visible;mso-wrap-style:square" from="3345,1700" to="4377,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" strokeweight=".5pt"/>
                <w10:wrap anchorx="page" anchory="page"/>
              </v:group>
            </w:pict>
          </mc:Fallback>
        </mc:AlternateContent>
      </w:r>
    </w:p>
    <w:p w14:paraId="7E1368D0" w14:textId="77777777" w:rsidR="006500DE" w:rsidRPr="004A7191" w:rsidRDefault="004A7191">
      <w:pPr>
        <w:spacing w:before="94"/>
        <w:ind w:left="2140"/>
        <w:rPr>
          <w:color w:val="000000" w:themeColor="text1"/>
          <w:sz w:val="16"/>
        </w:rPr>
      </w:pPr>
      <w:r w:rsidRPr="004A7191">
        <w:rPr>
          <w:color w:val="000000" w:themeColor="text1"/>
          <w:sz w:val="16"/>
        </w:rPr>
        <w:t>Least Concern (IUCN 3.1)</w:t>
      </w:r>
    </w:p>
    <w:p w14:paraId="49A90200" w14:textId="77777777" w:rsidR="006500DE" w:rsidRPr="004A7191" w:rsidRDefault="004A7191">
      <w:pPr>
        <w:pStyle w:val="BodyText"/>
        <w:tabs>
          <w:tab w:val="left" w:pos="3255"/>
        </w:tabs>
        <w:spacing w:before="117" w:line="331" w:lineRule="auto"/>
        <w:ind w:left="2160" w:right="4237"/>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73BE9F60" w14:textId="77777777" w:rsidR="006500DE" w:rsidRPr="004A7191" w:rsidRDefault="004A7191">
      <w:pPr>
        <w:pStyle w:val="BodyText"/>
        <w:tabs>
          <w:tab w:val="left" w:pos="3255"/>
        </w:tabs>
        <w:spacing w:line="229" w:lineRule="exact"/>
        <w:ind w:left="216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72F51CDC" w14:textId="77777777" w:rsidR="006500DE" w:rsidRPr="004A7191" w:rsidRDefault="004A7191">
      <w:pPr>
        <w:pStyle w:val="BodyText"/>
        <w:tabs>
          <w:tab w:val="left" w:pos="3255"/>
        </w:tabs>
        <w:spacing w:before="90"/>
        <w:ind w:left="2160"/>
        <w:rPr>
          <w:color w:val="000000" w:themeColor="text1"/>
        </w:rPr>
      </w:pPr>
      <w:r w:rsidRPr="004A7191">
        <w:rPr>
          <w:color w:val="000000" w:themeColor="text1"/>
        </w:rPr>
        <w:t>Order:</w:t>
      </w:r>
      <w:r w:rsidRPr="004A7191">
        <w:rPr>
          <w:color w:val="000000" w:themeColor="text1"/>
        </w:rPr>
        <w:tab/>
        <w:t>Passeriformes</w:t>
      </w:r>
    </w:p>
    <w:p w14:paraId="40610ED8" w14:textId="77777777" w:rsidR="006500DE" w:rsidRPr="004A7191" w:rsidRDefault="004A7191">
      <w:pPr>
        <w:pStyle w:val="BodyText"/>
        <w:tabs>
          <w:tab w:val="left" w:pos="3255"/>
        </w:tabs>
        <w:spacing w:before="90"/>
        <w:ind w:left="216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Leiothrichidae</w:t>
      </w:r>
      <w:proofErr w:type="spellEnd"/>
    </w:p>
    <w:p w14:paraId="66835619" w14:textId="77777777" w:rsidR="006500DE" w:rsidRPr="004A7191" w:rsidRDefault="004A7191">
      <w:pPr>
        <w:tabs>
          <w:tab w:val="left" w:pos="3255"/>
        </w:tabs>
        <w:spacing w:before="110"/>
        <w:ind w:left="216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pacing w:val="-4"/>
          <w:sz w:val="20"/>
        </w:rPr>
        <w:t>Turdoides</w:t>
      </w:r>
      <w:proofErr w:type="spellEnd"/>
    </w:p>
    <w:p w14:paraId="578AF0EC" w14:textId="77777777" w:rsidR="006500DE" w:rsidRPr="004A7191" w:rsidRDefault="004A7191">
      <w:pPr>
        <w:tabs>
          <w:tab w:val="left" w:pos="3255"/>
        </w:tabs>
        <w:spacing w:before="89"/>
        <w:ind w:left="216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pacing w:val="-6"/>
          <w:sz w:val="20"/>
        </w:rPr>
        <w:t>T.</w:t>
      </w:r>
      <w:r w:rsidRPr="004A7191">
        <w:rPr>
          <w:rFonts w:ascii="Georgia"/>
          <w:i/>
          <w:color w:val="000000" w:themeColor="text1"/>
          <w:spacing w:val="-36"/>
          <w:sz w:val="20"/>
        </w:rPr>
        <w:t xml:space="preserve"> </w:t>
      </w:r>
      <w:r w:rsidRPr="004A7191">
        <w:rPr>
          <w:rFonts w:ascii="Georgia"/>
          <w:i/>
          <w:color w:val="000000" w:themeColor="text1"/>
          <w:sz w:val="20"/>
        </w:rPr>
        <w:t>striata</w:t>
      </w:r>
    </w:p>
    <w:p w14:paraId="08496089" w14:textId="77777777" w:rsidR="006500DE" w:rsidRPr="004A7191" w:rsidRDefault="006500DE">
      <w:pPr>
        <w:pStyle w:val="BodyText"/>
        <w:rPr>
          <w:rFonts w:ascii="Georgia"/>
          <w:i/>
          <w:color w:val="000000" w:themeColor="text1"/>
        </w:rPr>
      </w:pPr>
    </w:p>
    <w:p w14:paraId="0209103C" w14:textId="77777777" w:rsidR="006500DE" w:rsidRPr="004A7191" w:rsidRDefault="006500DE">
      <w:pPr>
        <w:pStyle w:val="BodyText"/>
        <w:rPr>
          <w:rFonts w:ascii="Georgia"/>
          <w:i/>
          <w:color w:val="000000" w:themeColor="text1"/>
        </w:rPr>
      </w:pPr>
    </w:p>
    <w:p w14:paraId="30C08492" w14:textId="77777777" w:rsidR="006500DE" w:rsidRPr="004A7191" w:rsidRDefault="006500DE">
      <w:pPr>
        <w:pStyle w:val="BodyText"/>
        <w:rPr>
          <w:rFonts w:ascii="Georgia"/>
          <w:i/>
          <w:color w:val="000000" w:themeColor="text1"/>
        </w:rPr>
      </w:pPr>
    </w:p>
    <w:p w14:paraId="64AAA669" w14:textId="77777777" w:rsidR="006500DE" w:rsidRPr="004A7191" w:rsidRDefault="006500DE">
      <w:pPr>
        <w:pStyle w:val="BodyText"/>
        <w:rPr>
          <w:rFonts w:ascii="Georgia"/>
          <w:i/>
          <w:color w:val="000000" w:themeColor="text1"/>
        </w:rPr>
      </w:pPr>
    </w:p>
    <w:p w14:paraId="01BF0508" w14:textId="77777777" w:rsidR="006500DE" w:rsidRPr="004A7191" w:rsidRDefault="006500DE">
      <w:pPr>
        <w:pStyle w:val="BodyText"/>
        <w:rPr>
          <w:rFonts w:ascii="Georgia"/>
          <w:i/>
          <w:color w:val="000000" w:themeColor="text1"/>
        </w:rPr>
      </w:pPr>
    </w:p>
    <w:p w14:paraId="1830B330" w14:textId="77777777" w:rsidR="006500DE" w:rsidRPr="004A7191" w:rsidRDefault="006500DE">
      <w:pPr>
        <w:pStyle w:val="BodyText"/>
        <w:rPr>
          <w:rFonts w:ascii="Georgia"/>
          <w:i/>
          <w:color w:val="000000" w:themeColor="text1"/>
        </w:rPr>
      </w:pPr>
    </w:p>
    <w:p w14:paraId="1F570385" w14:textId="77777777" w:rsidR="006500DE" w:rsidRPr="004A7191" w:rsidRDefault="006500DE">
      <w:pPr>
        <w:pStyle w:val="BodyText"/>
        <w:rPr>
          <w:rFonts w:ascii="Georgia"/>
          <w:i/>
          <w:color w:val="000000" w:themeColor="text1"/>
        </w:rPr>
      </w:pPr>
    </w:p>
    <w:p w14:paraId="682ECFF1" w14:textId="77777777" w:rsidR="006500DE" w:rsidRPr="004A7191" w:rsidRDefault="006500DE">
      <w:pPr>
        <w:pStyle w:val="BodyText"/>
        <w:rPr>
          <w:rFonts w:ascii="Georgia"/>
          <w:i/>
          <w:color w:val="000000" w:themeColor="text1"/>
        </w:rPr>
      </w:pPr>
    </w:p>
    <w:p w14:paraId="66EC4D74" w14:textId="77777777" w:rsidR="006500DE" w:rsidRPr="004A7191" w:rsidRDefault="006500DE">
      <w:pPr>
        <w:pStyle w:val="BodyText"/>
        <w:rPr>
          <w:rFonts w:ascii="Georgia"/>
          <w:i/>
          <w:color w:val="000000" w:themeColor="text1"/>
        </w:rPr>
      </w:pPr>
    </w:p>
    <w:p w14:paraId="1264537B" w14:textId="77777777" w:rsidR="006500DE" w:rsidRPr="004A7191" w:rsidRDefault="006500DE">
      <w:pPr>
        <w:pStyle w:val="BodyText"/>
        <w:rPr>
          <w:rFonts w:ascii="Georgia"/>
          <w:i/>
          <w:color w:val="000000" w:themeColor="text1"/>
        </w:rPr>
      </w:pPr>
    </w:p>
    <w:p w14:paraId="2DE33E39" w14:textId="77777777" w:rsidR="006500DE" w:rsidRPr="004A7191" w:rsidRDefault="006500DE">
      <w:pPr>
        <w:pStyle w:val="BodyText"/>
        <w:rPr>
          <w:rFonts w:ascii="Georgia"/>
          <w:i/>
          <w:color w:val="000000" w:themeColor="text1"/>
        </w:rPr>
      </w:pPr>
    </w:p>
    <w:p w14:paraId="01D6CE74" w14:textId="77777777" w:rsidR="006500DE" w:rsidRPr="004A7191" w:rsidRDefault="006500DE">
      <w:pPr>
        <w:pStyle w:val="BodyText"/>
        <w:rPr>
          <w:rFonts w:ascii="Georgia"/>
          <w:i/>
          <w:color w:val="000000" w:themeColor="text1"/>
        </w:rPr>
      </w:pPr>
    </w:p>
    <w:p w14:paraId="28BADF08" w14:textId="77777777" w:rsidR="006500DE" w:rsidRPr="004A7191" w:rsidRDefault="006500DE">
      <w:pPr>
        <w:pStyle w:val="BodyText"/>
        <w:rPr>
          <w:rFonts w:ascii="Georgia"/>
          <w:i/>
          <w:color w:val="000000" w:themeColor="text1"/>
        </w:rPr>
      </w:pPr>
    </w:p>
    <w:p w14:paraId="240AF3CD" w14:textId="77777777" w:rsidR="006500DE" w:rsidRPr="004A7191" w:rsidRDefault="006500DE">
      <w:pPr>
        <w:pStyle w:val="BodyText"/>
        <w:rPr>
          <w:rFonts w:ascii="Georgia"/>
          <w:i/>
          <w:color w:val="000000" w:themeColor="text1"/>
        </w:rPr>
      </w:pPr>
    </w:p>
    <w:p w14:paraId="5337CB4D" w14:textId="77777777" w:rsidR="006500DE" w:rsidRPr="004A7191" w:rsidRDefault="006500DE">
      <w:pPr>
        <w:pStyle w:val="BodyText"/>
        <w:rPr>
          <w:rFonts w:ascii="Georgia"/>
          <w:i/>
          <w:color w:val="000000" w:themeColor="text1"/>
        </w:rPr>
      </w:pPr>
    </w:p>
    <w:p w14:paraId="1E7F1BEC" w14:textId="77777777" w:rsidR="006500DE" w:rsidRPr="004A7191" w:rsidRDefault="006500DE">
      <w:pPr>
        <w:pStyle w:val="BodyText"/>
        <w:rPr>
          <w:rFonts w:ascii="Georgia"/>
          <w:i/>
          <w:color w:val="000000" w:themeColor="text1"/>
        </w:rPr>
      </w:pPr>
    </w:p>
    <w:p w14:paraId="0D5EE323" w14:textId="77777777" w:rsidR="006500DE" w:rsidRPr="004A7191" w:rsidRDefault="006500DE">
      <w:pPr>
        <w:pStyle w:val="BodyText"/>
        <w:rPr>
          <w:rFonts w:ascii="Georgia"/>
          <w:i/>
          <w:color w:val="000000" w:themeColor="text1"/>
        </w:rPr>
      </w:pPr>
    </w:p>
    <w:p w14:paraId="0C3C6440" w14:textId="77777777" w:rsidR="006500DE" w:rsidRPr="004A7191" w:rsidRDefault="006500DE">
      <w:pPr>
        <w:pStyle w:val="BodyText"/>
        <w:rPr>
          <w:rFonts w:ascii="Georgia"/>
          <w:i/>
          <w:color w:val="000000" w:themeColor="text1"/>
        </w:rPr>
      </w:pPr>
    </w:p>
    <w:p w14:paraId="03DE9703" w14:textId="77777777" w:rsidR="006500DE" w:rsidRPr="004A7191" w:rsidRDefault="006500DE">
      <w:pPr>
        <w:pStyle w:val="BodyText"/>
        <w:rPr>
          <w:rFonts w:ascii="Georgia"/>
          <w:i/>
          <w:color w:val="000000" w:themeColor="text1"/>
        </w:rPr>
      </w:pPr>
    </w:p>
    <w:p w14:paraId="0D540491" w14:textId="77777777" w:rsidR="006500DE" w:rsidRPr="004A7191" w:rsidRDefault="006500DE">
      <w:pPr>
        <w:pStyle w:val="BodyText"/>
        <w:rPr>
          <w:rFonts w:ascii="Georgia"/>
          <w:i/>
          <w:color w:val="000000" w:themeColor="text1"/>
        </w:rPr>
      </w:pPr>
    </w:p>
    <w:p w14:paraId="6B3FE42C" w14:textId="77777777" w:rsidR="006500DE" w:rsidRPr="004A7191" w:rsidRDefault="006500DE">
      <w:pPr>
        <w:pStyle w:val="BodyText"/>
        <w:rPr>
          <w:rFonts w:ascii="Georgia"/>
          <w:i/>
          <w:color w:val="000000" w:themeColor="text1"/>
        </w:rPr>
      </w:pPr>
    </w:p>
    <w:p w14:paraId="0D21605A" w14:textId="77777777" w:rsidR="006500DE" w:rsidRPr="004A7191" w:rsidRDefault="006500DE">
      <w:pPr>
        <w:pStyle w:val="BodyText"/>
        <w:rPr>
          <w:rFonts w:ascii="Georgia"/>
          <w:i/>
          <w:color w:val="000000" w:themeColor="text1"/>
        </w:rPr>
      </w:pPr>
    </w:p>
    <w:p w14:paraId="547A139E" w14:textId="77777777" w:rsidR="006500DE" w:rsidRPr="004A7191" w:rsidRDefault="006500DE">
      <w:pPr>
        <w:pStyle w:val="BodyText"/>
        <w:rPr>
          <w:rFonts w:ascii="Georgia"/>
          <w:i/>
          <w:color w:val="000000" w:themeColor="text1"/>
        </w:rPr>
      </w:pPr>
    </w:p>
    <w:p w14:paraId="6A4F73B4" w14:textId="77777777" w:rsidR="006500DE" w:rsidRPr="004A7191" w:rsidRDefault="006500DE">
      <w:pPr>
        <w:pStyle w:val="BodyText"/>
        <w:rPr>
          <w:rFonts w:ascii="Georgia"/>
          <w:i/>
          <w:color w:val="000000" w:themeColor="text1"/>
          <w:sz w:val="21"/>
        </w:rPr>
      </w:pPr>
    </w:p>
    <w:p w14:paraId="0516C265" w14:textId="77777777" w:rsidR="006500DE" w:rsidRPr="004A7191" w:rsidRDefault="004A7191">
      <w:pPr>
        <w:spacing w:before="101"/>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552C55C9"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0E3E999" w14:textId="77777777" w:rsidR="006500DE" w:rsidRPr="004A7191" w:rsidRDefault="00AE6195">
      <w:pPr>
        <w:pStyle w:val="Heading1"/>
        <w:tabs>
          <w:tab w:val="left" w:pos="1110"/>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42619392" behindDoc="1" locked="0" layoutInCell="1" allowOverlap="1" wp14:anchorId="394D8EB2" wp14:editId="6F6827F7">
                <wp:simplePos x="0" y="0"/>
                <wp:positionH relativeFrom="page">
                  <wp:posOffset>2565400</wp:posOffset>
                </wp:positionH>
                <wp:positionV relativeFrom="page">
                  <wp:posOffset>7136765</wp:posOffset>
                </wp:positionV>
                <wp:extent cx="161925" cy="154940"/>
                <wp:effectExtent l="0" t="0" r="0" b="0"/>
                <wp:wrapNone/>
                <wp:docPr id="729" name="Text Box 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D180C"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D8EB2" id="Text Box 954" o:spid="_x0000_s1104" type="#_x0000_t202" style="position:absolute;margin-left:202pt;margin-top:561.95pt;width:12.75pt;height:12.2pt;z-index:-26069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" filled="f" stroked="f">
                <v:textbox inset="0,0,0,0">
                  <w:txbxContent>
                    <w:p w14:paraId="134D180C" w14:textId="77777777" w:rsidR="00B7268B" w:rsidRDefault="00B7268B">
                      <w:pPr>
                        <w:pStyle w:val="BodyText"/>
                        <w:rPr>
                          <w:rFonts w:ascii="Verdana"/>
                        </w:rPr>
                      </w:pPr>
                    </w:p>
                  </w:txbxContent>
                </v:textbox>
                <w10:wrap anchorx="page" anchory="page"/>
              </v:shape>
            </w:pict>
          </mc:Fallback>
        </mc:AlternateContent>
      </w:r>
      <w:r w:rsidR="004A7191" w:rsidRPr="004A7191">
        <w:rPr>
          <w:color w:val="000000" w:themeColor="text1"/>
          <w:shd w:val="clear" w:color="auto" w:fill="544800"/>
        </w:rPr>
        <w:t xml:space="preserve"> </w:t>
      </w:r>
      <w:r w:rsidR="004A7191" w:rsidRPr="004A7191">
        <w:rPr>
          <w:color w:val="000000" w:themeColor="text1"/>
          <w:shd w:val="clear" w:color="auto" w:fill="544800"/>
        </w:rPr>
        <w:tab/>
        <w:t>36. Common</w:t>
      </w:r>
      <w:r w:rsidR="004A7191" w:rsidRPr="004A7191">
        <w:rPr>
          <w:color w:val="000000" w:themeColor="text1"/>
          <w:spacing w:val="39"/>
          <w:shd w:val="clear" w:color="auto" w:fill="544800"/>
        </w:rPr>
        <w:t xml:space="preserve"> </w:t>
      </w:r>
      <w:r w:rsidR="004A7191" w:rsidRPr="004A7191">
        <w:rPr>
          <w:color w:val="000000" w:themeColor="text1"/>
          <w:spacing w:val="-9"/>
          <w:shd w:val="clear" w:color="auto" w:fill="544800"/>
        </w:rPr>
        <w:t>Tailorbird</w:t>
      </w:r>
      <w:r w:rsidR="004A7191" w:rsidRPr="004A7191">
        <w:rPr>
          <w:color w:val="000000" w:themeColor="text1"/>
          <w:spacing w:val="-9"/>
          <w:shd w:val="clear" w:color="auto" w:fill="544800"/>
        </w:rPr>
        <w:tab/>
      </w:r>
    </w:p>
    <w:p w14:paraId="6285436F" w14:textId="77777777" w:rsidR="006500DE" w:rsidRPr="004A7191" w:rsidRDefault="004A7191">
      <w:pPr>
        <w:pStyle w:val="BodyText"/>
        <w:spacing w:before="240"/>
        <w:ind w:left="1140" w:right="1004"/>
        <w:rPr>
          <w:color w:val="000000" w:themeColor="text1"/>
        </w:rPr>
      </w:pPr>
      <w:r w:rsidRPr="004A7191">
        <w:rPr>
          <w:color w:val="000000" w:themeColor="text1"/>
        </w:rPr>
        <w:t>Tailorbirds (</w:t>
      </w:r>
      <w:proofErr w:type="spellStart"/>
      <w:r w:rsidRPr="004A7191">
        <w:rPr>
          <w:rFonts w:ascii="Georgia"/>
          <w:i/>
          <w:color w:val="000000" w:themeColor="text1"/>
        </w:rPr>
        <w:t>Orthotomus</w:t>
      </w:r>
      <w:proofErr w:type="spellEnd"/>
      <w:r w:rsidRPr="004A7191">
        <w:rPr>
          <w:rFonts w:ascii="Georgia"/>
          <w:i/>
          <w:color w:val="000000" w:themeColor="text1"/>
        </w:rPr>
        <w:t xml:space="preserve"> </w:t>
      </w:r>
      <w:proofErr w:type="spellStart"/>
      <w:r w:rsidRPr="004A7191">
        <w:rPr>
          <w:rFonts w:ascii="Georgia"/>
          <w:i/>
          <w:color w:val="000000" w:themeColor="text1"/>
        </w:rPr>
        <w:t>sutorius</w:t>
      </w:r>
      <w:proofErr w:type="spellEnd"/>
      <w:r w:rsidRPr="004A7191">
        <w:rPr>
          <w:color w:val="000000" w:themeColor="text1"/>
        </w:rPr>
        <w:t xml:space="preserve">) are small birds, most belonging to the genus </w:t>
      </w:r>
      <w:proofErr w:type="spellStart"/>
      <w:r w:rsidRPr="004A7191">
        <w:rPr>
          <w:rFonts w:ascii="Georgia"/>
          <w:i/>
          <w:color w:val="000000" w:themeColor="text1"/>
        </w:rPr>
        <w:t>Orthotomus</w:t>
      </w:r>
      <w:proofErr w:type="spellEnd"/>
      <w:r w:rsidRPr="004A7191">
        <w:rPr>
          <w:color w:val="000000" w:themeColor="text1"/>
        </w:rPr>
        <w:t xml:space="preserve">, often placed in the Old World warbler family </w:t>
      </w:r>
      <w:proofErr w:type="spellStart"/>
      <w:r w:rsidRPr="004A7191">
        <w:rPr>
          <w:color w:val="000000" w:themeColor="text1"/>
        </w:rPr>
        <w:t>Sylviidae</w:t>
      </w:r>
      <w:proofErr w:type="spellEnd"/>
      <w:r w:rsidRPr="004A7191">
        <w:rPr>
          <w:color w:val="000000" w:themeColor="text1"/>
        </w:rPr>
        <w:t xml:space="preserve">. However, recent research suggests they more likely belong in the </w:t>
      </w:r>
      <w:proofErr w:type="spellStart"/>
      <w:r w:rsidRPr="004A7191">
        <w:rPr>
          <w:color w:val="000000" w:themeColor="text1"/>
        </w:rPr>
        <w:t>Cisticolidae</w:t>
      </w:r>
      <w:proofErr w:type="spellEnd"/>
      <w:r w:rsidRPr="004A7191">
        <w:rPr>
          <w:color w:val="000000" w:themeColor="text1"/>
        </w:rPr>
        <w:t xml:space="preserve"> and they are treated as such in Del </w:t>
      </w:r>
      <w:proofErr w:type="spellStart"/>
      <w:r w:rsidRPr="004A7191">
        <w:rPr>
          <w:color w:val="000000" w:themeColor="text1"/>
        </w:rPr>
        <w:t>Hoyo</w:t>
      </w:r>
      <w:proofErr w:type="spellEnd"/>
      <w:r w:rsidRPr="004A7191">
        <w:rPr>
          <w:color w:val="000000" w:themeColor="text1"/>
        </w:rPr>
        <w:t xml:space="preserve"> et </w:t>
      </w:r>
      <w:proofErr w:type="spellStart"/>
      <w:r w:rsidRPr="004A7191">
        <w:rPr>
          <w:color w:val="000000" w:themeColor="text1"/>
        </w:rPr>
        <w:t>al.These</w:t>
      </w:r>
      <w:proofErr w:type="spellEnd"/>
      <w:r w:rsidRPr="004A7191">
        <w:rPr>
          <w:color w:val="000000" w:themeColor="text1"/>
        </w:rPr>
        <w:t xml:space="preserve"> are rare species. One species, the mountain tailorbird (and therefore also its sister species rufous-headed tailorbird), is actually closer to an old world warbler genus </w:t>
      </w:r>
      <w:proofErr w:type="spellStart"/>
      <w:r w:rsidRPr="004A7191">
        <w:rPr>
          <w:color w:val="000000" w:themeColor="text1"/>
        </w:rPr>
        <w:t>Cettia</w:t>
      </w:r>
      <w:proofErr w:type="spellEnd"/>
    </w:p>
    <w:p w14:paraId="2D78E3A6" w14:textId="77777777" w:rsidR="006500DE" w:rsidRPr="004A7191" w:rsidRDefault="004A7191">
      <w:pPr>
        <w:pStyle w:val="BodyText"/>
        <w:spacing w:line="219" w:lineRule="exact"/>
        <w:ind w:left="1420"/>
        <w:jc w:val="both"/>
        <w:rPr>
          <w:color w:val="000000" w:themeColor="text1"/>
        </w:rPr>
      </w:pPr>
      <w:r w:rsidRPr="004A7191">
        <w:rPr>
          <w:color w:val="000000" w:themeColor="text1"/>
        </w:rPr>
        <w:t>They occur in the Old World tropics, principally in Asia.</w:t>
      </w:r>
    </w:p>
    <w:p w14:paraId="11C2277B" w14:textId="77777777" w:rsidR="006500DE" w:rsidRPr="004A7191" w:rsidRDefault="004A7191">
      <w:pPr>
        <w:pStyle w:val="BodyText"/>
        <w:spacing w:before="10"/>
        <w:ind w:left="1140" w:right="1167" w:firstLine="280"/>
        <w:jc w:val="both"/>
        <w:rPr>
          <w:color w:val="000000" w:themeColor="text1"/>
        </w:rPr>
      </w:pPr>
      <w:r w:rsidRPr="004A7191">
        <w:rPr>
          <w:color w:val="000000" w:themeColor="text1"/>
        </w:rPr>
        <w:t>These warblers are usually brightly colored, with green or grey upper parts</w:t>
      </w:r>
      <w:r w:rsidRPr="004A7191">
        <w:rPr>
          <w:color w:val="000000" w:themeColor="text1"/>
          <w:spacing w:val="-13"/>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yellow</w:t>
      </w:r>
      <w:r w:rsidRPr="004A7191">
        <w:rPr>
          <w:color w:val="000000" w:themeColor="text1"/>
          <w:spacing w:val="-14"/>
        </w:rPr>
        <w:t xml:space="preserve"> </w:t>
      </w:r>
      <w:r w:rsidRPr="004A7191">
        <w:rPr>
          <w:color w:val="000000" w:themeColor="text1"/>
        </w:rPr>
        <w:t>white</w:t>
      </w:r>
      <w:r w:rsidRPr="004A7191">
        <w:rPr>
          <w:color w:val="000000" w:themeColor="text1"/>
          <w:spacing w:val="-14"/>
        </w:rPr>
        <w:t xml:space="preserve"> </w:t>
      </w:r>
      <w:r w:rsidRPr="004A7191">
        <w:rPr>
          <w:color w:val="000000" w:themeColor="text1"/>
        </w:rPr>
        <w:t>or</w:t>
      </w:r>
      <w:r w:rsidRPr="004A7191">
        <w:rPr>
          <w:color w:val="000000" w:themeColor="text1"/>
          <w:spacing w:val="-15"/>
        </w:rPr>
        <w:t xml:space="preserve"> </w:t>
      </w:r>
      <w:r w:rsidRPr="004A7191">
        <w:rPr>
          <w:color w:val="000000" w:themeColor="text1"/>
        </w:rPr>
        <w:t>grey</w:t>
      </w:r>
      <w:r w:rsidRPr="004A7191">
        <w:rPr>
          <w:color w:val="000000" w:themeColor="text1"/>
          <w:spacing w:val="-13"/>
        </w:rPr>
        <w:t xml:space="preserve"> </w:t>
      </w:r>
      <w:r w:rsidRPr="004A7191">
        <w:rPr>
          <w:color w:val="000000" w:themeColor="text1"/>
        </w:rPr>
        <w:t>under</w:t>
      </w:r>
      <w:r w:rsidRPr="004A7191">
        <w:rPr>
          <w:color w:val="000000" w:themeColor="text1"/>
          <w:spacing w:val="-13"/>
        </w:rPr>
        <w:t xml:space="preserve"> </w:t>
      </w:r>
      <w:r w:rsidRPr="004A7191">
        <w:rPr>
          <w:color w:val="000000" w:themeColor="text1"/>
        </w:rPr>
        <w:t>parts.</w:t>
      </w:r>
      <w:r w:rsidRPr="004A7191">
        <w:rPr>
          <w:color w:val="000000" w:themeColor="text1"/>
          <w:spacing w:val="-25"/>
        </w:rPr>
        <w:t xml:space="preserve"> </w:t>
      </w:r>
      <w:r w:rsidRPr="004A7191">
        <w:rPr>
          <w:color w:val="000000" w:themeColor="text1"/>
        </w:rPr>
        <w:t>They</w:t>
      </w:r>
      <w:r w:rsidRPr="004A7191">
        <w:rPr>
          <w:color w:val="000000" w:themeColor="text1"/>
          <w:spacing w:val="-14"/>
        </w:rPr>
        <w:t xml:space="preserve"> </w:t>
      </w:r>
      <w:r w:rsidRPr="004A7191">
        <w:rPr>
          <w:color w:val="000000" w:themeColor="text1"/>
        </w:rPr>
        <w:t>often</w:t>
      </w:r>
      <w:r w:rsidRPr="004A7191">
        <w:rPr>
          <w:color w:val="000000" w:themeColor="text1"/>
          <w:spacing w:val="-14"/>
        </w:rPr>
        <w:t xml:space="preserve"> </w:t>
      </w:r>
      <w:r w:rsidRPr="004A7191">
        <w:rPr>
          <w:color w:val="000000" w:themeColor="text1"/>
        </w:rPr>
        <w:t>have</w:t>
      </w:r>
      <w:r w:rsidRPr="004A7191">
        <w:rPr>
          <w:color w:val="000000" w:themeColor="text1"/>
          <w:spacing w:val="3"/>
        </w:rPr>
        <w:t xml:space="preserve"> </w:t>
      </w:r>
      <w:r w:rsidRPr="004A7191">
        <w:rPr>
          <w:color w:val="000000" w:themeColor="text1"/>
        </w:rPr>
        <w:t>chest</w:t>
      </w:r>
      <w:r w:rsidRPr="004A7191">
        <w:rPr>
          <w:color w:val="000000" w:themeColor="text1"/>
          <w:spacing w:val="-10"/>
        </w:rPr>
        <w:t xml:space="preserve"> </w:t>
      </w:r>
      <w:r w:rsidRPr="004A7191">
        <w:rPr>
          <w:color w:val="000000" w:themeColor="text1"/>
        </w:rPr>
        <w:t>nut</w:t>
      </w:r>
      <w:r w:rsidRPr="004A7191">
        <w:rPr>
          <w:color w:val="000000" w:themeColor="text1"/>
          <w:spacing w:val="-10"/>
        </w:rPr>
        <w:t xml:space="preserve"> </w:t>
      </w:r>
      <w:r w:rsidRPr="004A7191">
        <w:rPr>
          <w:color w:val="000000" w:themeColor="text1"/>
        </w:rPr>
        <w:t>on</w:t>
      </w:r>
      <w:r w:rsidRPr="004A7191">
        <w:rPr>
          <w:color w:val="000000" w:themeColor="text1"/>
          <w:spacing w:val="-10"/>
        </w:rPr>
        <w:t xml:space="preserve"> </w:t>
      </w:r>
      <w:r w:rsidRPr="004A7191">
        <w:rPr>
          <w:color w:val="000000" w:themeColor="text1"/>
        </w:rPr>
        <w:t>the head.</w:t>
      </w:r>
    </w:p>
    <w:p w14:paraId="60715ACB" w14:textId="77777777" w:rsidR="006500DE" w:rsidRPr="004A7191" w:rsidRDefault="004A7191">
      <w:pPr>
        <w:pStyle w:val="BodyText"/>
        <w:ind w:left="1140" w:right="1205" w:firstLine="280"/>
        <w:rPr>
          <w:color w:val="000000" w:themeColor="text1"/>
        </w:rPr>
      </w:pPr>
      <w:r w:rsidRPr="004A7191">
        <w:rPr>
          <w:color w:val="000000" w:themeColor="text1"/>
          <w:spacing w:val="-4"/>
        </w:rPr>
        <w:t xml:space="preserve">Tailorbirds </w:t>
      </w:r>
      <w:r w:rsidRPr="004A7191">
        <w:rPr>
          <w:color w:val="000000" w:themeColor="text1"/>
        </w:rPr>
        <w:t>have short rounded wings, short tails, strong legs and long curved</w:t>
      </w:r>
      <w:r w:rsidRPr="004A7191">
        <w:rPr>
          <w:color w:val="000000" w:themeColor="text1"/>
          <w:spacing w:val="-24"/>
        </w:rPr>
        <w:t xml:space="preserve"> </w:t>
      </w:r>
      <w:r w:rsidRPr="004A7191">
        <w:rPr>
          <w:color w:val="000000" w:themeColor="text1"/>
        </w:rPr>
        <w:t>bills.</w:t>
      </w:r>
      <w:r w:rsidRPr="004A7191">
        <w:rPr>
          <w:color w:val="000000" w:themeColor="text1"/>
          <w:spacing w:val="-33"/>
        </w:rPr>
        <w:t xml:space="preserve"> </w:t>
      </w:r>
      <w:r w:rsidRPr="004A7191">
        <w:rPr>
          <w:color w:val="000000" w:themeColor="text1"/>
        </w:rPr>
        <w:t>The</w:t>
      </w:r>
      <w:r w:rsidRPr="004A7191">
        <w:rPr>
          <w:color w:val="000000" w:themeColor="text1"/>
          <w:spacing w:val="-24"/>
        </w:rPr>
        <w:t xml:space="preserve"> </w:t>
      </w:r>
      <w:r w:rsidRPr="004A7191">
        <w:rPr>
          <w:color w:val="000000" w:themeColor="text1"/>
        </w:rPr>
        <w:t>tail</w:t>
      </w:r>
      <w:r w:rsidRPr="004A7191">
        <w:rPr>
          <w:color w:val="000000" w:themeColor="text1"/>
          <w:spacing w:val="-23"/>
        </w:rPr>
        <w:t xml:space="preserve"> </w:t>
      </w:r>
      <w:r w:rsidRPr="004A7191">
        <w:rPr>
          <w:color w:val="000000" w:themeColor="text1"/>
        </w:rPr>
        <w:t>is</w:t>
      </w:r>
      <w:r w:rsidRPr="004A7191">
        <w:rPr>
          <w:color w:val="000000" w:themeColor="text1"/>
          <w:spacing w:val="-22"/>
        </w:rPr>
        <w:t xml:space="preserve"> </w:t>
      </w:r>
      <w:r w:rsidRPr="004A7191">
        <w:rPr>
          <w:color w:val="000000" w:themeColor="text1"/>
        </w:rPr>
        <w:t>typically</w:t>
      </w:r>
      <w:r w:rsidRPr="004A7191">
        <w:rPr>
          <w:color w:val="000000" w:themeColor="text1"/>
          <w:spacing w:val="-23"/>
        </w:rPr>
        <w:t xml:space="preserve"> </w:t>
      </w:r>
      <w:r w:rsidRPr="004A7191">
        <w:rPr>
          <w:color w:val="000000" w:themeColor="text1"/>
        </w:rPr>
        <w:t>held</w:t>
      </w:r>
      <w:r w:rsidRPr="004A7191">
        <w:rPr>
          <w:color w:val="000000" w:themeColor="text1"/>
          <w:spacing w:val="-24"/>
        </w:rPr>
        <w:t xml:space="preserve"> </w:t>
      </w:r>
      <w:r w:rsidRPr="004A7191">
        <w:rPr>
          <w:color w:val="000000" w:themeColor="text1"/>
        </w:rPr>
        <w:t>upright,</w:t>
      </w:r>
      <w:r w:rsidRPr="004A7191">
        <w:rPr>
          <w:color w:val="000000" w:themeColor="text1"/>
          <w:spacing w:val="-22"/>
        </w:rPr>
        <w:t xml:space="preserve"> </w:t>
      </w:r>
      <w:r w:rsidRPr="004A7191">
        <w:rPr>
          <w:color w:val="000000" w:themeColor="text1"/>
        </w:rPr>
        <w:t>like</w:t>
      </w:r>
      <w:r w:rsidRPr="004A7191">
        <w:rPr>
          <w:color w:val="000000" w:themeColor="text1"/>
          <w:spacing w:val="-23"/>
        </w:rPr>
        <w:t xml:space="preserve"> </w:t>
      </w:r>
      <w:r w:rsidRPr="004A7191">
        <w:rPr>
          <w:color w:val="000000" w:themeColor="text1"/>
        </w:rPr>
        <w:t>a</w:t>
      </w:r>
      <w:r w:rsidRPr="004A7191">
        <w:rPr>
          <w:color w:val="000000" w:themeColor="text1"/>
          <w:spacing w:val="-23"/>
        </w:rPr>
        <w:t xml:space="preserve"> </w:t>
      </w:r>
      <w:r w:rsidRPr="004A7191">
        <w:rPr>
          <w:color w:val="000000" w:themeColor="text1"/>
        </w:rPr>
        <w:t>wren.</w:t>
      </w:r>
      <w:r w:rsidRPr="004A7191">
        <w:rPr>
          <w:color w:val="000000" w:themeColor="text1"/>
          <w:spacing w:val="-5"/>
        </w:rPr>
        <w:t xml:space="preserve"> </w:t>
      </w:r>
      <w:r w:rsidRPr="004A7191">
        <w:rPr>
          <w:color w:val="000000" w:themeColor="text1"/>
        </w:rPr>
        <w:t>They</w:t>
      </w:r>
      <w:r w:rsidRPr="004A7191">
        <w:rPr>
          <w:color w:val="000000" w:themeColor="text1"/>
          <w:spacing w:val="-16"/>
        </w:rPr>
        <w:t xml:space="preserve"> </w:t>
      </w:r>
      <w:r w:rsidRPr="004A7191">
        <w:rPr>
          <w:color w:val="000000" w:themeColor="text1"/>
        </w:rPr>
        <w:t>are</w:t>
      </w:r>
      <w:r w:rsidRPr="004A7191">
        <w:rPr>
          <w:color w:val="000000" w:themeColor="text1"/>
          <w:spacing w:val="-17"/>
        </w:rPr>
        <w:t xml:space="preserve"> </w:t>
      </w:r>
      <w:r w:rsidRPr="004A7191">
        <w:rPr>
          <w:color w:val="000000" w:themeColor="text1"/>
        </w:rPr>
        <w:t>typically found</w:t>
      </w:r>
      <w:r w:rsidRPr="004A7191">
        <w:rPr>
          <w:color w:val="000000" w:themeColor="text1"/>
          <w:spacing w:val="-16"/>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open</w:t>
      </w:r>
      <w:r w:rsidRPr="004A7191">
        <w:rPr>
          <w:color w:val="000000" w:themeColor="text1"/>
          <w:spacing w:val="-16"/>
        </w:rPr>
        <w:t xml:space="preserve"> </w:t>
      </w:r>
      <w:r w:rsidRPr="004A7191">
        <w:rPr>
          <w:color w:val="000000" w:themeColor="text1"/>
        </w:rPr>
        <w:t>woodland,</w:t>
      </w:r>
      <w:r w:rsidRPr="004A7191">
        <w:rPr>
          <w:color w:val="000000" w:themeColor="text1"/>
          <w:spacing w:val="-16"/>
        </w:rPr>
        <w:t xml:space="preserve"> </w:t>
      </w:r>
      <w:r w:rsidRPr="004A7191">
        <w:rPr>
          <w:color w:val="000000" w:themeColor="text1"/>
        </w:rPr>
        <w:t>scrub</w:t>
      </w:r>
      <w:r w:rsidRPr="004A7191">
        <w:rPr>
          <w:color w:val="000000" w:themeColor="text1"/>
          <w:spacing w:val="-15"/>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gardens.</w:t>
      </w:r>
    </w:p>
    <w:p w14:paraId="77B51807" w14:textId="77777777" w:rsidR="006500DE" w:rsidRPr="004A7191" w:rsidRDefault="004A7191">
      <w:pPr>
        <w:pStyle w:val="BodyText"/>
        <w:ind w:left="1140" w:right="1246" w:firstLine="280"/>
        <w:rPr>
          <w:color w:val="000000" w:themeColor="text1"/>
        </w:rPr>
      </w:pPr>
      <w:r w:rsidRPr="004A7191">
        <w:rPr>
          <w:color w:val="000000" w:themeColor="text1"/>
        </w:rPr>
        <w:t xml:space="preserve">Tailorbirds get their name from the way their nest is constructed. The edges of a large leaf are pierced and sewn together with plant </w:t>
      </w:r>
      <w:proofErr w:type="spellStart"/>
      <w:r w:rsidRPr="004A7191">
        <w:rPr>
          <w:color w:val="000000" w:themeColor="text1"/>
        </w:rPr>
        <w:t>fibre</w:t>
      </w:r>
      <w:proofErr w:type="spellEnd"/>
      <w:r w:rsidRPr="004A7191">
        <w:rPr>
          <w:color w:val="000000" w:themeColor="text1"/>
        </w:rPr>
        <w:t xml:space="preserve"> or spider’s web to make a cradle in which the actual grass nest is built.</w:t>
      </w:r>
    </w:p>
    <w:p w14:paraId="7967AF2A" w14:textId="77777777" w:rsidR="006500DE" w:rsidRPr="004A7191" w:rsidRDefault="006500DE">
      <w:pPr>
        <w:rPr>
          <w:color w:val="000000" w:themeColor="text1"/>
        </w:rPr>
        <w:sectPr w:rsidR="006500DE" w:rsidRPr="004A7191">
          <w:pgSz w:w="8240" w:h="12200"/>
          <w:pgMar w:top="1060" w:right="0" w:bottom="280" w:left="0" w:header="720" w:footer="720" w:gutter="0"/>
          <w:cols w:space="720"/>
        </w:sectPr>
      </w:pPr>
    </w:p>
    <w:p w14:paraId="19B7CA62" w14:textId="77777777" w:rsidR="006500DE" w:rsidRPr="004A7191" w:rsidRDefault="004A7191">
      <w:pPr>
        <w:pStyle w:val="Heading2"/>
        <w:ind w:left="3560"/>
        <w:rPr>
          <w:color w:val="000000" w:themeColor="text1"/>
        </w:rPr>
      </w:pPr>
      <w:r w:rsidRPr="004A7191">
        <w:rPr>
          <w:color w:val="000000" w:themeColor="text1"/>
        </w:rPr>
        <w:lastRenderedPageBreak/>
        <w:t>Conservation status</w:t>
      </w:r>
    </w:p>
    <w:p w14:paraId="3ADBC946" w14:textId="77777777" w:rsidR="006500DE" w:rsidRPr="004A7191" w:rsidRDefault="006500DE">
      <w:pPr>
        <w:pStyle w:val="BodyText"/>
        <w:spacing w:before="7"/>
        <w:rPr>
          <w:b/>
          <w:color w:val="000000" w:themeColor="text1"/>
          <w:sz w:val="12"/>
        </w:rPr>
      </w:pPr>
    </w:p>
    <w:p w14:paraId="1CC55AB3" w14:textId="77777777" w:rsidR="006500DE" w:rsidRPr="004A7191" w:rsidRDefault="006500DE">
      <w:pPr>
        <w:rPr>
          <w:color w:val="000000" w:themeColor="text1"/>
          <w:sz w:val="12"/>
        </w:rPr>
        <w:sectPr w:rsidR="006500DE" w:rsidRPr="004A7191">
          <w:pgSz w:w="8240" w:h="12200"/>
          <w:pgMar w:top="920" w:right="0" w:bottom="280" w:left="0" w:header="720" w:footer="720" w:gutter="0"/>
          <w:cols w:space="720"/>
        </w:sectPr>
      </w:pPr>
    </w:p>
    <w:p w14:paraId="5A353774" w14:textId="77777777" w:rsidR="006500DE" w:rsidRPr="004A7191" w:rsidRDefault="004A7191">
      <w:pPr>
        <w:tabs>
          <w:tab w:val="left" w:pos="4970"/>
        </w:tabs>
        <w:spacing w:before="93"/>
        <w:ind w:left="352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469D4058" w14:textId="77777777" w:rsidR="006500DE" w:rsidRPr="004A7191" w:rsidRDefault="004A7191">
      <w:pPr>
        <w:pStyle w:val="BodyText"/>
        <w:tabs>
          <w:tab w:val="left" w:pos="4138"/>
          <w:tab w:val="left" w:pos="4669"/>
          <w:tab w:val="left" w:pos="5176"/>
          <w:tab w:val="left" w:pos="5677"/>
        </w:tabs>
        <w:spacing w:before="178"/>
        <w:ind w:left="36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19BA5CB1" w14:textId="77777777" w:rsidR="006500DE" w:rsidRPr="004A7191" w:rsidRDefault="004A7191">
      <w:pPr>
        <w:spacing w:before="113" w:line="208" w:lineRule="auto"/>
        <w:ind w:left="560" w:right="1157" w:firstLine="120"/>
        <w:rPr>
          <w:color w:val="000000" w:themeColor="text1"/>
          <w:sz w:val="16"/>
        </w:rPr>
      </w:pPr>
      <w:r w:rsidRPr="004A7191">
        <w:rPr>
          <w:color w:val="000000" w:themeColor="text1"/>
        </w:rPr>
        <w:br w:type="column"/>
      </w:r>
      <w:r w:rsidRPr="004A7191">
        <w:rPr>
          <w:color w:val="000000" w:themeColor="text1"/>
          <w:sz w:val="16"/>
        </w:rPr>
        <w:t>Least Concern</w:t>
      </w:r>
    </w:p>
    <w:p w14:paraId="1D82BB49"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3B578FD9"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20" w:space="40"/>
            <w:col w:w="2280"/>
          </w:cols>
        </w:sectPr>
      </w:pPr>
    </w:p>
    <w:p w14:paraId="293657BE"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621440" behindDoc="1" locked="0" layoutInCell="1" allowOverlap="1" wp14:anchorId="09D21EC0" wp14:editId="5CF27481">
                <wp:simplePos x="0" y="0"/>
                <wp:positionH relativeFrom="page">
                  <wp:posOffset>2311400</wp:posOffset>
                </wp:positionH>
                <wp:positionV relativeFrom="page">
                  <wp:posOffset>240665</wp:posOffset>
                </wp:positionV>
                <wp:extent cx="161925" cy="154940"/>
                <wp:effectExtent l="0" t="0" r="0" b="0"/>
                <wp:wrapNone/>
                <wp:docPr id="728" name="Text Box 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4BD41" w14:textId="77777777" w:rsidR="00B7268B" w:rsidRDefault="00B7268B">
                            <w:pPr>
                              <w:pStyle w:val="BodyText"/>
                              <w:rPr>
                                <w:rFonts w:ascii="Verdana"/>
                              </w:rPr>
                            </w:pPr>
                            <w:r>
                              <w:rPr>
                                <w:rFonts w:ascii="Verdana"/>
                                <w:color w:val="58595B"/>
                              </w:rPr>
                              <w:t>89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21EC0" id="Text Box 950" o:spid="_x0000_s1105" type="#_x0000_t202" style="position:absolute;margin-left:182pt;margin-top:18.95pt;width:12.75pt;height:12.2pt;z-index:-26069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" filled="f" stroked="f">
                <v:textbox inset="0,0,0,0">
                  <w:txbxContent>
                    <w:p w14:paraId="10A4BD41" w14:textId="77777777" w:rsidR="00B7268B" w:rsidRDefault="00B7268B">
                      <w:pPr>
                        <w:pStyle w:val="BodyText"/>
                        <w:rPr>
                          <w:rFonts w:ascii="Verdana"/>
                        </w:rPr>
                      </w:pPr>
                      <w:r>
                        <w:rPr>
                          <w:rFonts w:ascii="Verdana"/>
                          <w:color w:val="58595B"/>
                        </w:rPr>
                        <w:t>89</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22464" behindDoc="1" locked="0" layoutInCell="1" allowOverlap="1" wp14:anchorId="5C6C6103" wp14:editId="44D29C5C">
                <wp:simplePos x="0" y="0"/>
                <wp:positionH relativeFrom="page">
                  <wp:posOffset>0</wp:posOffset>
                </wp:positionH>
                <wp:positionV relativeFrom="page">
                  <wp:posOffset>0</wp:posOffset>
                </wp:positionV>
                <wp:extent cx="5219700" cy="7734300"/>
                <wp:effectExtent l="0" t="0" r="0" b="0"/>
                <wp:wrapNone/>
                <wp:docPr id="696"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697" name="Picture 9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8" name="Picture 9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9" name="Freeform 947"/>
                        <wps:cNvSpPr>
                          <a:spLocks/>
                        </wps:cNvSpPr>
                        <wps:spPr bwMode="auto">
                          <a:xfrm>
                            <a:off x="3610" y="1776"/>
                            <a:ext cx="297" cy="297"/>
                          </a:xfrm>
                          <a:custGeom>
                            <a:avLst/>
                            <a:gdLst>
                              <a:gd name="T0" fmla="+- 0 3758 3610"/>
                              <a:gd name="T1" fmla="*/ T0 w 297"/>
                              <a:gd name="T2" fmla="+- 0 1776 1776"/>
                              <a:gd name="T3" fmla="*/ 1776 h 297"/>
                              <a:gd name="T4" fmla="+- 0 3701 3610"/>
                              <a:gd name="T5" fmla="*/ T4 w 297"/>
                              <a:gd name="T6" fmla="+- 0 1787 1776"/>
                              <a:gd name="T7" fmla="*/ 1787 h 297"/>
                              <a:gd name="T8" fmla="+- 0 3653 3610"/>
                              <a:gd name="T9" fmla="*/ T8 w 297"/>
                              <a:gd name="T10" fmla="+- 0 1819 1776"/>
                              <a:gd name="T11" fmla="*/ 1819 h 297"/>
                              <a:gd name="T12" fmla="+- 0 3621 3610"/>
                              <a:gd name="T13" fmla="*/ T12 w 297"/>
                              <a:gd name="T14" fmla="+- 0 1867 1776"/>
                              <a:gd name="T15" fmla="*/ 1867 h 297"/>
                              <a:gd name="T16" fmla="+- 0 3610 3610"/>
                              <a:gd name="T17" fmla="*/ T16 w 297"/>
                              <a:gd name="T18" fmla="+- 0 1924 1776"/>
                              <a:gd name="T19" fmla="*/ 1924 h 297"/>
                              <a:gd name="T20" fmla="+- 0 3621 3610"/>
                              <a:gd name="T21" fmla="*/ T20 w 297"/>
                              <a:gd name="T22" fmla="+- 0 1982 1776"/>
                              <a:gd name="T23" fmla="*/ 1982 h 297"/>
                              <a:gd name="T24" fmla="+- 0 3653 3610"/>
                              <a:gd name="T25" fmla="*/ T24 w 297"/>
                              <a:gd name="T26" fmla="+- 0 2030 1776"/>
                              <a:gd name="T27" fmla="*/ 2030 h 297"/>
                              <a:gd name="T28" fmla="+- 0 3701 3610"/>
                              <a:gd name="T29" fmla="*/ T28 w 297"/>
                              <a:gd name="T30" fmla="+- 0 2062 1776"/>
                              <a:gd name="T31" fmla="*/ 2062 h 297"/>
                              <a:gd name="T32" fmla="+- 0 3758 3610"/>
                              <a:gd name="T33" fmla="*/ T32 w 297"/>
                              <a:gd name="T34" fmla="+- 0 2073 1776"/>
                              <a:gd name="T35" fmla="*/ 2073 h 297"/>
                              <a:gd name="T36" fmla="+- 0 3816 3610"/>
                              <a:gd name="T37" fmla="*/ T36 w 297"/>
                              <a:gd name="T38" fmla="+- 0 2062 1776"/>
                              <a:gd name="T39" fmla="*/ 2062 h 297"/>
                              <a:gd name="T40" fmla="+- 0 3864 3610"/>
                              <a:gd name="T41" fmla="*/ T40 w 297"/>
                              <a:gd name="T42" fmla="+- 0 2030 1776"/>
                              <a:gd name="T43" fmla="*/ 2030 h 297"/>
                              <a:gd name="T44" fmla="+- 0 3896 3610"/>
                              <a:gd name="T45" fmla="*/ T44 w 297"/>
                              <a:gd name="T46" fmla="+- 0 1982 1776"/>
                              <a:gd name="T47" fmla="*/ 1982 h 297"/>
                              <a:gd name="T48" fmla="+- 0 3907 3610"/>
                              <a:gd name="T49" fmla="*/ T48 w 297"/>
                              <a:gd name="T50" fmla="+- 0 1924 1776"/>
                              <a:gd name="T51" fmla="*/ 1924 h 297"/>
                              <a:gd name="T52" fmla="+- 0 3896 3610"/>
                              <a:gd name="T53" fmla="*/ T52 w 297"/>
                              <a:gd name="T54" fmla="+- 0 1867 1776"/>
                              <a:gd name="T55" fmla="*/ 1867 h 297"/>
                              <a:gd name="T56" fmla="+- 0 3864 3610"/>
                              <a:gd name="T57" fmla="*/ T56 w 297"/>
                              <a:gd name="T58" fmla="+- 0 1819 1776"/>
                              <a:gd name="T59" fmla="*/ 1819 h 297"/>
                              <a:gd name="T60" fmla="+- 0 3816 3610"/>
                              <a:gd name="T61" fmla="*/ T60 w 297"/>
                              <a:gd name="T62" fmla="+- 0 1787 1776"/>
                              <a:gd name="T63" fmla="*/ 1787 h 297"/>
                              <a:gd name="T64" fmla="+- 0 3758 3610"/>
                              <a:gd name="T65" fmla="*/ T64 w 297"/>
                              <a:gd name="T66" fmla="+- 0 1776 1776"/>
                              <a:gd name="T67" fmla="*/ 177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1"/>
                                </a:lnTo>
                                <a:lnTo>
                                  <a:pt x="0" y="148"/>
                                </a:lnTo>
                                <a:lnTo>
                                  <a:pt x="11" y="206"/>
                                </a:lnTo>
                                <a:lnTo>
                                  <a:pt x="43" y="254"/>
                                </a:lnTo>
                                <a:lnTo>
                                  <a:pt x="91" y="286"/>
                                </a:lnTo>
                                <a:lnTo>
                                  <a:pt x="148" y="297"/>
                                </a:lnTo>
                                <a:lnTo>
                                  <a:pt x="206" y="286"/>
                                </a:lnTo>
                                <a:lnTo>
                                  <a:pt x="254" y="254"/>
                                </a:lnTo>
                                <a:lnTo>
                                  <a:pt x="286" y="206"/>
                                </a:lnTo>
                                <a:lnTo>
                                  <a:pt x="297" y="148"/>
                                </a:lnTo>
                                <a:lnTo>
                                  <a:pt x="286" y="91"/>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Freeform 946"/>
                        <wps:cNvSpPr>
                          <a:spLocks/>
                        </wps:cNvSpPr>
                        <wps:spPr bwMode="auto">
                          <a:xfrm>
                            <a:off x="3610" y="1776"/>
                            <a:ext cx="297" cy="297"/>
                          </a:xfrm>
                          <a:custGeom>
                            <a:avLst/>
                            <a:gdLst>
                              <a:gd name="T0" fmla="+- 0 3758 3610"/>
                              <a:gd name="T1" fmla="*/ T0 w 297"/>
                              <a:gd name="T2" fmla="+- 0 2073 1776"/>
                              <a:gd name="T3" fmla="*/ 2073 h 297"/>
                              <a:gd name="T4" fmla="+- 0 3816 3610"/>
                              <a:gd name="T5" fmla="*/ T4 w 297"/>
                              <a:gd name="T6" fmla="+- 0 2062 1776"/>
                              <a:gd name="T7" fmla="*/ 2062 h 297"/>
                              <a:gd name="T8" fmla="+- 0 3864 3610"/>
                              <a:gd name="T9" fmla="*/ T8 w 297"/>
                              <a:gd name="T10" fmla="+- 0 2030 1776"/>
                              <a:gd name="T11" fmla="*/ 2030 h 297"/>
                              <a:gd name="T12" fmla="+- 0 3896 3610"/>
                              <a:gd name="T13" fmla="*/ T12 w 297"/>
                              <a:gd name="T14" fmla="+- 0 1982 1776"/>
                              <a:gd name="T15" fmla="*/ 1982 h 297"/>
                              <a:gd name="T16" fmla="+- 0 3907 3610"/>
                              <a:gd name="T17" fmla="*/ T16 w 297"/>
                              <a:gd name="T18" fmla="+- 0 1924 1776"/>
                              <a:gd name="T19" fmla="*/ 1924 h 297"/>
                              <a:gd name="T20" fmla="+- 0 3896 3610"/>
                              <a:gd name="T21" fmla="*/ T20 w 297"/>
                              <a:gd name="T22" fmla="+- 0 1867 1776"/>
                              <a:gd name="T23" fmla="*/ 1867 h 297"/>
                              <a:gd name="T24" fmla="+- 0 3864 3610"/>
                              <a:gd name="T25" fmla="*/ T24 w 297"/>
                              <a:gd name="T26" fmla="+- 0 1819 1776"/>
                              <a:gd name="T27" fmla="*/ 1819 h 297"/>
                              <a:gd name="T28" fmla="+- 0 3816 3610"/>
                              <a:gd name="T29" fmla="*/ T28 w 297"/>
                              <a:gd name="T30" fmla="+- 0 1787 1776"/>
                              <a:gd name="T31" fmla="*/ 1787 h 297"/>
                              <a:gd name="T32" fmla="+- 0 3758 3610"/>
                              <a:gd name="T33" fmla="*/ T32 w 297"/>
                              <a:gd name="T34" fmla="+- 0 1776 1776"/>
                              <a:gd name="T35" fmla="*/ 1776 h 297"/>
                              <a:gd name="T36" fmla="+- 0 3701 3610"/>
                              <a:gd name="T37" fmla="*/ T36 w 297"/>
                              <a:gd name="T38" fmla="+- 0 1787 1776"/>
                              <a:gd name="T39" fmla="*/ 1787 h 297"/>
                              <a:gd name="T40" fmla="+- 0 3653 3610"/>
                              <a:gd name="T41" fmla="*/ T40 w 297"/>
                              <a:gd name="T42" fmla="+- 0 1819 1776"/>
                              <a:gd name="T43" fmla="*/ 1819 h 297"/>
                              <a:gd name="T44" fmla="+- 0 3621 3610"/>
                              <a:gd name="T45" fmla="*/ T44 w 297"/>
                              <a:gd name="T46" fmla="+- 0 1867 1776"/>
                              <a:gd name="T47" fmla="*/ 1867 h 297"/>
                              <a:gd name="T48" fmla="+- 0 3610 3610"/>
                              <a:gd name="T49" fmla="*/ T48 w 297"/>
                              <a:gd name="T50" fmla="+- 0 1924 1776"/>
                              <a:gd name="T51" fmla="*/ 1924 h 297"/>
                              <a:gd name="T52" fmla="+- 0 3621 3610"/>
                              <a:gd name="T53" fmla="*/ T52 w 297"/>
                              <a:gd name="T54" fmla="+- 0 1982 1776"/>
                              <a:gd name="T55" fmla="*/ 1982 h 297"/>
                              <a:gd name="T56" fmla="+- 0 3653 3610"/>
                              <a:gd name="T57" fmla="*/ T56 w 297"/>
                              <a:gd name="T58" fmla="+- 0 2030 1776"/>
                              <a:gd name="T59" fmla="*/ 2030 h 297"/>
                              <a:gd name="T60" fmla="+- 0 3701 3610"/>
                              <a:gd name="T61" fmla="*/ T60 w 297"/>
                              <a:gd name="T62" fmla="+- 0 2062 1776"/>
                              <a:gd name="T63" fmla="*/ 2062 h 297"/>
                              <a:gd name="T64" fmla="+- 0 3758 3610"/>
                              <a:gd name="T65" fmla="*/ T64 w 297"/>
                              <a:gd name="T66" fmla="+- 0 2073 1776"/>
                              <a:gd name="T67" fmla="*/ 207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6"/>
                                </a:lnTo>
                                <a:lnTo>
                                  <a:pt x="297" y="148"/>
                                </a:lnTo>
                                <a:lnTo>
                                  <a:pt x="286" y="91"/>
                                </a:lnTo>
                                <a:lnTo>
                                  <a:pt x="254" y="43"/>
                                </a:lnTo>
                                <a:lnTo>
                                  <a:pt x="206" y="11"/>
                                </a:lnTo>
                                <a:lnTo>
                                  <a:pt x="148" y="0"/>
                                </a:lnTo>
                                <a:lnTo>
                                  <a:pt x="91" y="11"/>
                                </a:lnTo>
                                <a:lnTo>
                                  <a:pt x="43" y="43"/>
                                </a:lnTo>
                                <a:lnTo>
                                  <a:pt x="11" y="91"/>
                                </a:lnTo>
                                <a:lnTo>
                                  <a:pt x="0" y="148"/>
                                </a:lnTo>
                                <a:lnTo>
                                  <a:pt x="11" y="206"/>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945"/>
                        <wps:cNvSpPr>
                          <a:spLocks/>
                        </wps:cNvSpPr>
                        <wps:spPr bwMode="auto">
                          <a:xfrm>
                            <a:off x="4627" y="1782"/>
                            <a:ext cx="298" cy="298"/>
                          </a:xfrm>
                          <a:custGeom>
                            <a:avLst/>
                            <a:gdLst>
                              <a:gd name="T0" fmla="+- 0 4776 4627"/>
                              <a:gd name="T1" fmla="*/ T0 w 298"/>
                              <a:gd name="T2" fmla="+- 0 1782 1782"/>
                              <a:gd name="T3" fmla="*/ 1782 h 298"/>
                              <a:gd name="T4" fmla="+- 0 4718 4627"/>
                              <a:gd name="T5" fmla="*/ T4 w 298"/>
                              <a:gd name="T6" fmla="+- 0 1794 1782"/>
                              <a:gd name="T7" fmla="*/ 1794 h 298"/>
                              <a:gd name="T8" fmla="+- 0 4671 4627"/>
                              <a:gd name="T9" fmla="*/ T8 w 298"/>
                              <a:gd name="T10" fmla="+- 0 1826 1782"/>
                              <a:gd name="T11" fmla="*/ 1826 h 298"/>
                              <a:gd name="T12" fmla="+- 0 4639 4627"/>
                              <a:gd name="T13" fmla="*/ T12 w 298"/>
                              <a:gd name="T14" fmla="+- 0 1873 1782"/>
                              <a:gd name="T15" fmla="*/ 1873 h 298"/>
                              <a:gd name="T16" fmla="+- 0 4627 4627"/>
                              <a:gd name="T17" fmla="*/ T16 w 298"/>
                              <a:gd name="T18" fmla="+- 0 1931 1782"/>
                              <a:gd name="T19" fmla="*/ 1931 h 298"/>
                              <a:gd name="T20" fmla="+- 0 4639 4627"/>
                              <a:gd name="T21" fmla="*/ T20 w 298"/>
                              <a:gd name="T22" fmla="+- 0 1989 1782"/>
                              <a:gd name="T23" fmla="*/ 1989 h 298"/>
                              <a:gd name="T24" fmla="+- 0 4671 4627"/>
                              <a:gd name="T25" fmla="*/ T24 w 298"/>
                              <a:gd name="T26" fmla="+- 0 2036 1782"/>
                              <a:gd name="T27" fmla="*/ 2036 h 298"/>
                              <a:gd name="T28" fmla="+- 0 4718 4627"/>
                              <a:gd name="T29" fmla="*/ T28 w 298"/>
                              <a:gd name="T30" fmla="+- 0 2068 1782"/>
                              <a:gd name="T31" fmla="*/ 2068 h 298"/>
                              <a:gd name="T32" fmla="+- 0 4776 4627"/>
                              <a:gd name="T33" fmla="*/ T32 w 298"/>
                              <a:gd name="T34" fmla="+- 0 2080 1782"/>
                              <a:gd name="T35" fmla="*/ 2080 h 298"/>
                              <a:gd name="T36" fmla="+- 0 4834 4627"/>
                              <a:gd name="T37" fmla="*/ T36 w 298"/>
                              <a:gd name="T38" fmla="+- 0 2068 1782"/>
                              <a:gd name="T39" fmla="*/ 2068 h 298"/>
                              <a:gd name="T40" fmla="+- 0 4881 4627"/>
                              <a:gd name="T41" fmla="*/ T40 w 298"/>
                              <a:gd name="T42" fmla="+- 0 2036 1782"/>
                              <a:gd name="T43" fmla="*/ 2036 h 298"/>
                              <a:gd name="T44" fmla="+- 0 4913 4627"/>
                              <a:gd name="T45" fmla="*/ T44 w 298"/>
                              <a:gd name="T46" fmla="+- 0 1989 1782"/>
                              <a:gd name="T47" fmla="*/ 1989 h 298"/>
                              <a:gd name="T48" fmla="+- 0 4925 4627"/>
                              <a:gd name="T49" fmla="*/ T48 w 298"/>
                              <a:gd name="T50" fmla="+- 0 1931 1782"/>
                              <a:gd name="T51" fmla="*/ 1931 h 298"/>
                              <a:gd name="T52" fmla="+- 0 4913 4627"/>
                              <a:gd name="T53" fmla="*/ T52 w 298"/>
                              <a:gd name="T54" fmla="+- 0 1873 1782"/>
                              <a:gd name="T55" fmla="*/ 1873 h 298"/>
                              <a:gd name="T56" fmla="+- 0 4881 4627"/>
                              <a:gd name="T57" fmla="*/ T56 w 298"/>
                              <a:gd name="T58" fmla="+- 0 1826 1782"/>
                              <a:gd name="T59" fmla="*/ 1826 h 298"/>
                              <a:gd name="T60" fmla="+- 0 4834 4627"/>
                              <a:gd name="T61" fmla="*/ T60 w 298"/>
                              <a:gd name="T62" fmla="+- 0 1794 1782"/>
                              <a:gd name="T63" fmla="*/ 1794 h 298"/>
                              <a:gd name="T64" fmla="+- 0 4776 4627"/>
                              <a:gd name="T65" fmla="*/ T64 w 298"/>
                              <a:gd name="T66" fmla="+- 0 1782 1782"/>
                              <a:gd name="T67" fmla="*/ 178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Freeform 944"/>
                        <wps:cNvSpPr>
                          <a:spLocks/>
                        </wps:cNvSpPr>
                        <wps:spPr bwMode="auto">
                          <a:xfrm>
                            <a:off x="4627" y="1782"/>
                            <a:ext cx="298" cy="298"/>
                          </a:xfrm>
                          <a:custGeom>
                            <a:avLst/>
                            <a:gdLst>
                              <a:gd name="T0" fmla="+- 0 4776 4627"/>
                              <a:gd name="T1" fmla="*/ T0 w 298"/>
                              <a:gd name="T2" fmla="+- 0 2080 1782"/>
                              <a:gd name="T3" fmla="*/ 2080 h 298"/>
                              <a:gd name="T4" fmla="+- 0 4834 4627"/>
                              <a:gd name="T5" fmla="*/ T4 w 298"/>
                              <a:gd name="T6" fmla="+- 0 2068 1782"/>
                              <a:gd name="T7" fmla="*/ 2068 h 298"/>
                              <a:gd name="T8" fmla="+- 0 4881 4627"/>
                              <a:gd name="T9" fmla="*/ T8 w 298"/>
                              <a:gd name="T10" fmla="+- 0 2036 1782"/>
                              <a:gd name="T11" fmla="*/ 2036 h 298"/>
                              <a:gd name="T12" fmla="+- 0 4913 4627"/>
                              <a:gd name="T13" fmla="*/ T12 w 298"/>
                              <a:gd name="T14" fmla="+- 0 1989 1782"/>
                              <a:gd name="T15" fmla="*/ 1989 h 298"/>
                              <a:gd name="T16" fmla="+- 0 4925 4627"/>
                              <a:gd name="T17" fmla="*/ T16 w 298"/>
                              <a:gd name="T18" fmla="+- 0 1931 1782"/>
                              <a:gd name="T19" fmla="*/ 1931 h 298"/>
                              <a:gd name="T20" fmla="+- 0 4913 4627"/>
                              <a:gd name="T21" fmla="*/ T20 w 298"/>
                              <a:gd name="T22" fmla="+- 0 1873 1782"/>
                              <a:gd name="T23" fmla="*/ 1873 h 298"/>
                              <a:gd name="T24" fmla="+- 0 4881 4627"/>
                              <a:gd name="T25" fmla="*/ T24 w 298"/>
                              <a:gd name="T26" fmla="+- 0 1826 1782"/>
                              <a:gd name="T27" fmla="*/ 1826 h 298"/>
                              <a:gd name="T28" fmla="+- 0 4834 4627"/>
                              <a:gd name="T29" fmla="*/ T28 w 298"/>
                              <a:gd name="T30" fmla="+- 0 1794 1782"/>
                              <a:gd name="T31" fmla="*/ 1794 h 298"/>
                              <a:gd name="T32" fmla="+- 0 4776 4627"/>
                              <a:gd name="T33" fmla="*/ T32 w 298"/>
                              <a:gd name="T34" fmla="+- 0 1782 1782"/>
                              <a:gd name="T35" fmla="*/ 1782 h 298"/>
                              <a:gd name="T36" fmla="+- 0 4718 4627"/>
                              <a:gd name="T37" fmla="*/ T36 w 298"/>
                              <a:gd name="T38" fmla="+- 0 1794 1782"/>
                              <a:gd name="T39" fmla="*/ 1794 h 298"/>
                              <a:gd name="T40" fmla="+- 0 4671 4627"/>
                              <a:gd name="T41" fmla="*/ T40 w 298"/>
                              <a:gd name="T42" fmla="+- 0 1826 1782"/>
                              <a:gd name="T43" fmla="*/ 1826 h 298"/>
                              <a:gd name="T44" fmla="+- 0 4639 4627"/>
                              <a:gd name="T45" fmla="*/ T44 w 298"/>
                              <a:gd name="T46" fmla="+- 0 1873 1782"/>
                              <a:gd name="T47" fmla="*/ 1873 h 298"/>
                              <a:gd name="T48" fmla="+- 0 4627 4627"/>
                              <a:gd name="T49" fmla="*/ T48 w 298"/>
                              <a:gd name="T50" fmla="+- 0 1931 1782"/>
                              <a:gd name="T51" fmla="*/ 1931 h 298"/>
                              <a:gd name="T52" fmla="+- 0 4639 4627"/>
                              <a:gd name="T53" fmla="*/ T52 w 298"/>
                              <a:gd name="T54" fmla="+- 0 1989 1782"/>
                              <a:gd name="T55" fmla="*/ 1989 h 298"/>
                              <a:gd name="T56" fmla="+- 0 4671 4627"/>
                              <a:gd name="T57" fmla="*/ T56 w 298"/>
                              <a:gd name="T58" fmla="+- 0 2036 1782"/>
                              <a:gd name="T59" fmla="*/ 2036 h 298"/>
                              <a:gd name="T60" fmla="+- 0 4718 4627"/>
                              <a:gd name="T61" fmla="*/ T60 w 298"/>
                              <a:gd name="T62" fmla="+- 0 2068 1782"/>
                              <a:gd name="T63" fmla="*/ 2068 h 298"/>
                              <a:gd name="T64" fmla="+- 0 4776 4627"/>
                              <a:gd name="T65" fmla="*/ T64 w 298"/>
                              <a:gd name="T66" fmla="+- 0 2080 1782"/>
                              <a:gd name="T67" fmla="*/ 208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943"/>
                        <wps:cNvSpPr>
                          <a:spLocks/>
                        </wps:cNvSpPr>
                        <wps:spPr bwMode="auto">
                          <a:xfrm>
                            <a:off x="5644" y="1793"/>
                            <a:ext cx="298" cy="297"/>
                          </a:xfrm>
                          <a:custGeom>
                            <a:avLst/>
                            <a:gdLst>
                              <a:gd name="T0" fmla="+- 0 5793 5644"/>
                              <a:gd name="T1" fmla="*/ T0 w 298"/>
                              <a:gd name="T2" fmla="+- 0 1793 1793"/>
                              <a:gd name="T3" fmla="*/ 1793 h 297"/>
                              <a:gd name="T4" fmla="+- 0 5735 5644"/>
                              <a:gd name="T5" fmla="*/ T4 w 298"/>
                              <a:gd name="T6" fmla="+- 0 1804 1793"/>
                              <a:gd name="T7" fmla="*/ 1804 h 297"/>
                              <a:gd name="T8" fmla="+- 0 5688 5644"/>
                              <a:gd name="T9" fmla="*/ T8 w 298"/>
                              <a:gd name="T10" fmla="+- 0 1836 1793"/>
                              <a:gd name="T11" fmla="*/ 1836 h 297"/>
                              <a:gd name="T12" fmla="+- 0 5656 5644"/>
                              <a:gd name="T13" fmla="*/ T12 w 298"/>
                              <a:gd name="T14" fmla="+- 0 1884 1793"/>
                              <a:gd name="T15" fmla="*/ 1884 h 297"/>
                              <a:gd name="T16" fmla="+- 0 5644 5644"/>
                              <a:gd name="T17" fmla="*/ T16 w 298"/>
                              <a:gd name="T18" fmla="+- 0 1941 1793"/>
                              <a:gd name="T19" fmla="*/ 1941 h 297"/>
                              <a:gd name="T20" fmla="+- 0 5656 5644"/>
                              <a:gd name="T21" fmla="*/ T20 w 298"/>
                              <a:gd name="T22" fmla="+- 0 1999 1793"/>
                              <a:gd name="T23" fmla="*/ 1999 h 297"/>
                              <a:gd name="T24" fmla="+- 0 5688 5644"/>
                              <a:gd name="T25" fmla="*/ T24 w 298"/>
                              <a:gd name="T26" fmla="+- 0 2047 1793"/>
                              <a:gd name="T27" fmla="*/ 2047 h 297"/>
                              <a:gd name="T28" fmla="+- 0 5735 5644"/>
                              <a:gd name="T29" fmla="*/ T28 w 298"/>
                              <a:gd name="T30" fmla="+- 0 2079 1793"/>
                              <a:gd name="T31" fmla="*/ 2079 h 297"/>
                              <a:gd name="T32" fmla="+- 0 5793 5644"/>
                              <a:gd name="T33" fmla="*/ T32 w 298"/>
                              <a:gd name="T34" fmla="+- 0 2090 1793"/>
                              <a:gd name="T35" fmla="*/ 2090 h 297"/>
                              <a:gd name="T36" fmla="+- 0 5851 5644"/>
                              <a:gd name="T37" fmla="*/ T36 w 298"/>
                              <a:gd name="T38" fmla="+- 0 2079 1793"/>
                              <a:gd name="T39" fmla="*/ 2079 h 297"/>
                              <a:gd name="T40" fmla="+- 0 5898 5644"/>
                              <a:gd name="T41" fmla="*/ T40 w 298"/>
                              <a:gd name="T42" fmla="+- 0 2047 1793"/>
                              <a:gd name="T43" fmla="*/ 2047 h 297"/>
                              <a:gd name="T44" fmla="+- 0 5930 5644"/>
                              <a:gd name="T45" fmla="*/ T44 w 298"/>
                              <a:gd name="T46" fmla="+- 0 1999 1793"/>
                              <a:gd name="T47" fmla="*/ 1999 h 297"/>
                              <a:gd name="T48" fmla="+- 0 5942 5644"/>
                              <a:gd name="T49" fmla="*/ T48 w 298"/>
                              <a:gd name="T50" fmla="+- 0 1941 1793"/>
                              <a:gd name="T51" fmla="*/ 1941 h 297"/>
                              <a:gd name="T52" fmla="+- 0 5930 5644"/>
                              <a:gd name="T53" fmla="*/ T52 w 298"/>
                              <a:gd name="T54" fmla="+- 0 1884 1793"/>
                              <a:gd name="T55" fmla="*/ 1884 h 297"/>
                              <a:gd name="T56" fmla="+- 0 5898 5644"/>
                              <a:gd name="T57" fmla="*/ T56 w 298"/>
                              <a:gd name="T58" fmla="+- 0 1836 1793"/>
                              <a:gd name="T59" fmla="*/ 1836 h 297"/>
                              <a:gd name="T60" fmla="+- 0 5851 5644"/>
                              <a:gd name="T61" fmla="*/ T60 w 298"/>
                              <a:gd name="T62" fmla="+- 0 1804 1793"/>
                              <a:gd name="T63" fmla="*/ 1804 h 297"/>
                              <a:gd name="T64" fmla="+- 0 5793 5644"/>
                              <a:gd name="T65" fmla="*/ T64 w 298"/>
                              <a:gd name="T66" fmla="+- 0 1793 1793"/>
                              <a:gd name="T67" fmla="*/ 179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Freeform 942"/>
                        <wps:cNvSpPr>
                          <a:spLocks/>
                        </wps:cNvSpPr>
                        <wps:spPr bwMode="auto">
                          <a:xfrm>
                            <a:off x="5644" y="1793"/>
                            <a:ext cx="298" cy="297"/>
                          </a:xfrm>
                          <a:custGeom>
                            <a:avLst/>
                            <a:gdLst>
                              <a:gd name="T0" fmla="+- 0 5793 5644"/>
                              <a:gd name="T1" fmla="*/ T0 w 298"/>
                              <a:gd name="T2" fmla="+- 0 2090 1793"/>
                              <a:gd name="T3" fmla="*/ 2090 h 297"/>
                              <a:gd name="T4" fmla="+- 0 5851 5644"/>
                              <a:gd name="T5" fmla="*/ T4 w 298"/>
                              <a:gd name="T6" fmla="+- 0 2079 1793"/>
                              <a:gd name="T7" fmla="*/ 2079 h 297"/>
                              <a:gd name="T8" fmla="+- 0 5898 5644"/>
                              <a:gd name="T9" fmla="*/ T8 w 298"/>
                              <a:gd name="T10" fmla="+- 0 2047 1793"/>
                              <a:gd name="T11" fmla="*/ 2047 h 297"/>
                              <a:gd name="T12" fmla="+- 0 5930 5644"/>
                              <a:gd name="T13" fmla="*/ T12 w 298"/>
                              <a:gd name="T14" fmla="+- 0 1999 1793"/>
                              <a:gd name="T15" fmla="*/ 1999 h 297"/>
                              <a:gd name="T16" fmla="+- 0 5942 5644"/>
                              <a:gd name="T17" fmla="*/ T16 w 298"/>
                              <a:gd name="T18" fmla="+- 0 1941 1793"/>
                              <a:gd name="T19" fmla="*/ 1941 h 297"/>
                              <a:gd name="T20" fmla="+- 0 5930 5644"/>
                              <a:gd name="T21" fmla="*/ T20 w 298"/>
                              <a:gd name="T22" fmla="+- 0 1884 1793"/>
                              <a:gd name="T23" fmla="*/ 1884 h 297"/>
                              <a:gd name="T24" fmla="+- 0 5898 5644"/>
                              <a:gd name="T25" fmla="*/ T24 w 298"/>
                              <a:gd name="T26" fmla="+- 0 1836 1793"/>
                              <a:gd name="T27" fmla="*/ 1836 h 297"/>
                              <a:gd name="T28" fmla="+- 0 5851 5644"/>
                              <a:gd name="T29" fmla="*/ T28 w 298"/>
                              <a:gd name="T30" fmla="+- 0 1804 1793"/>
                              <a:gd name="T31" fmla="*/ 1804 h 297"/>
                              <a:gd name="T32" fmla="+- 0 5793 5644"/>
                              <a:gd name="T33" fmla="*/ T32 w 298"/>
                              <a:gd name="T34" fmla="+- 0 1793 1793"/>
                              <a:gd name="T35" fmla="*/ 1793 h 297"/>
                              <a:gd name="T36" fmla="+- 0 5735 5644"/>
                              <a:gd name="T37" fmla="*/ T36 w 298"/>
                              <a:gd name="T38" fmla="+- 0 1804 1793"/>
                              <a:gd name="T39" fmla="*/ 1804 h 297"/>
                              <a:gd name="T40" fmla="+- 0 5688 5644"/>
                              <a:gd name="T41" fmla="*/ T40 w 298"/>
                              <a:gd name="T42" fmla="+- 0 1836 1793"/>
                              <a:gd name="T43" fmla="*/ 1836 h 297"/>
                              <a:gd name="T44" fmla="+- 0 5656 5644"/>
                              <a:gd name="T45" fmla="*/ T44 w 298"/>
                              <a:gd name="T46" fmla="+- 0 1884 1793"/>
                              <a:gd name="T47" fmla="*/ 1884 h 297"/>
                              <a:gd name="T48" fmla="+- 0 5644 5644"/>
                              <a:gd name="T49" fmla="*/ T48 w 298"/>
                              <a:gd name="T50" fmla="+- 0 1941 1793"/>
                              <a:gd name="T51" fmla="*/ 1941 h 297"/>
                              <a:gd name="T52" fmla="+- 0 5656 5644"/>
                              <a:gd name="T53" fmla="*/ T52 w 298"/>
                              <a:gd name="T54" fmla="+- 0 1999 1793"/>
                              <a:gd name="T55" fmla="*/ 1999 h 297"/>
                              <a:gd name="T56" fmla="+- 0 5688 5644"/>
                              <a:gd name="T57" fmla="*/ T56 w 298"/>
                              <a:gd name="T58" fmla="+- 0 2047 1793"/>
                              <a:gd name="T59" fmla="*/ 2047 h 297"/>
                              <a:gd name="T60" fmla="+- 0 5735 5644"/>
                              <a:gd name="T61" fmla="*/ T60 w 298"/>
                              <a:gd name="T62" fmla="+- 0 2079 1793"/>
                              <a:gd name="T63" fmla="*/ 2079 h 297"/>
                              <a:gd name="T64" fmla="+- 0 5793 5644"/>
                              <a:gd name="T65" fmla="*/ T64 w 298"/>
                              <a:gd name="T66" fmla="+- 0 2090 1793"/>
                              <a:gd name="T67" fmla="*/ 209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941"/>
                        <wps:cNvSpPr>
                          <a:spLocks/>
                        </wps:cNvSpPr>
                        <wps:spPr bwMode="auto">
                          <a:xfrm>
                            <a:off x="6660" y="1799"/>
                            <a:ext cx="297" cy="298"/>
                          </a:xfrm>
                          <a:custGeom>
                            <a:avLst/>
                            <a:gdLst>
                              <a:gd name="T0" fmla="+- 0 6809 6660"/>
                              <a:gd name="T1" fmla="*/ T0 w 297"/>
                              <a:gd name="T2" fmla="+- 0 1799 1799"/>
                              <a:gd name="T3" fmla="*/ 1799 h 298"/>
                              <a:gd name="T4" fmla="+- 0 6751 6660"/>
                              <a:gd name="T5" fmla="*/ T4 w 297"/>
                              <a:gd name="T6" fmla="+- 0 1811 1799"/>
                              <a:gd name="T7" fmla="*/ 1811 h 298"/>
                              <a:gd name="T8" fmla="+- 0 6703 6660"/>
                              <a:gd name="T9" fmla="*/ T8 w 297"/>
                              <a:gd name="T10" fmla="+- 0 1843 1799"/>
                              <a:gd name="T11" fmla="*/ 1843 h 298"/>
                              <a:gd name="T12" fmla="+- 0 6671 6660"/>
                              <a:gd name="T13" fmla="*/ T12 w 297"/>
                              <a:gd name="T14" fmla="+- 0 1890 1799"/>
                              <a:gd name="T15" fmla="*/ 1890 h 298"/>
                              <a:gd name="T16" fmla="+- 0 6660 6660"/>
                              <a:gd name="T17" fmla="*/ T16 w 297"/>
                              <a:gd name="T18" fmla="+- 0 1948 1799"/>
                              <a:gd name="T19" fmla="*/ 1948 h 298"/>
                              <a:gd name="T20" fmla="+- 0 6671 6660"/>
                              <a:gd name="T21" fmla="*/ T20 w 297"/>
                              <a:gd name="T22" fmla="+- 0 2006 1799"/>
                              <a:gd name="T23" fmla="*/ 2006 h 298"/>
                              <a:gd name="T24" fmla="+- 0 6703 6660"/>
                              <a:gd name="T25" fmla="*/ T24 w 297"/>
                              <a:gd name="T26" fmla="+- 0 2053 1799"/>
                              <a:gd name="T27" fmla="*/ 2053 h 298"/>
                              <a:gd name="T28" fmla="+- 0 6751 6660"/>
                              <a:gd name="T29" fmla="*/ T28 w 297"/>
                              <a:gd name="T30" fmla="+- 0 2085 1799"/>
                              <a:gd name="T31" fmla="*/ 2085 h 298"/>
                              <a:gd name="T32" fmla="+- 0 6809 6660"/>
                              <a:gd name="T33" fmla="*/ T32 w 297"/>
                              <a:gd name="T34" fmla="+- 0 2097 1799"/>
                              <a:gd name="T35" fmla="*/ 2097 h 298"/>
                              <a:gd name="T36" fmla="+- 0 6866 6660"/>
                              <a:gd name="T37" fmla="*/ T36 w 297"/>
                              <a:gd name="T38" fmla="+- 0 2085 1799"/>
                              <a:gd name="T39" fmla="*/ 2085 h 298"/>
                              <a:gd name="T40" fmla="+- 0 6914 6660"/>
                              <a:gd name="T41" fmla="*/ T40 w 297"/>
                              <a:gd name="T42" fmla="+- 0 2053 1799"/>
                              <a:gd name="T43" fmla="*/ 2053 h 298"/>
                              <a:gd name="T44" fmla="+- 0 6946 6660"/>
                              <a:gd name="T45" fmla="*/ T44 w 297"/>
                              <a:gd name="T46" fmla="+- 0 2006 1799"/>
                              <a:gd name="T47" fmla="*/ 2006 h 298"/>
                              <a:gd name="T48" fmla="+- 0 6957 6660"/>
                              <a:gd name="T49" fmla="*/ T48 w 297"/>
                              <a:gd name="T50" fmla="+- 0 1948 1799"/>
                              <a:gd name="T51" fmla="*/ 1948 h 298"/>
                              <a:gd name="T52" fmla="+- 0 6946 6660"/>
                              <a:gd name="T53" fmla="*/ T52 w 297"/>
                              <a:gd name="T54" fmla="+- 0 1890 1799"/>
                              <a:gd name="T55" fmla="*/ 1890 h 298"/>
                              <a:gd name="T56" fmla="+- 0 6914 6660"/>
                              <a:gd name="T57" fmla="*/ T56 w 297"/>
                              <a:gd name="T58" fmla="+- 0 1843 1799"/>
                              <a:gd name="T59" fmla="*/ 1843 h 298"/>
                              <a:gd name="T60" fmla="+- 0 6866 6660"/>
                              <a:gd name="T61" fmla="*/ T60 w 297"/>
                              <a:gd name="T62" fmla="+- 0 1811 1799"/>
                              <a:gd name="T63" fmla="*/ 1811 h 298"/>
                              <a:gd name="T64" fmla="+- 0 6809 6660"/>
                              <a:gd name="T65" fmla="*/ T64 w 297"/>
                              <a:gd name="T66" fmla="+- 0 1799 1799"/>
                              <a:gd name="T67" fmla="*/ 179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Freeform 940"/>
                        <wps:cNvSpPr>
                          <a:spLocks/>
                        </wps:cNvSpPr>
                        <wps:spPr bwMode="auto">
                          <a:xfrm>
                            <a:off x="6660" y="1799"/>
                            <a:ext cx="297" cy="298"/>
                          </a:xfrm>
                          <a:custGeom>
                            <a:avLst/>
                            <a:gdLst>
                              <a:gd name="T0" fmla="+- 0 6809 6660"/>
                              <a:gd name="T1" fmla="*/ T0 w 297"/>
                              <a:gd name="T2" fmla="+- 0 2097 1799"/>
                              <a:gd name="T3" fmla="*/ 2097 h 298"/>
                              <a:gd name="T4" fmla="+- 0 6866 6660"/>
                              <a:gd name="T5" fmla="*/ T4 w 297"/>
                              <a:gd name="T6" fmla="+- 0 2085 1799"/>
                              <a:gd name="T7" fmla="*/ 2085 h 298"/>
                              <a:gd name="T8" fmla="+- 0 6914 6660"/>
                              <a:gd name="T9" fmla="*/ T8 w 297"/>
                              <a:gd name="T10" fmla="+- 0 2053 1799"/>
                              <a:gd name="T11" fmla="*/ 2053 h 298"/>
                              <a:gd name="T12" fmla="+- 0 6946 6660"/>
                              <a:gd name="T13" fmla="*/ T12 w 297"/>
                              <a:gd name="T14" fmla="+- 0 2006 1799"/>
                              <a:gd name="T15" fmla="*/ 2006 h 298"/>
                              <a:gd name="T16" fmla="+- 0 6957 6660"/>
                              <a:gd name="T17" fmla="*/ T16 w 297"/>
                              <a:gd name="T18" fmla="+- 0 1948 1799"/>
                              <a:gd name="T19" fmla="*/ 1948 h 298"/>
                              <a:gd name="T20" fmla="+- 0 6946 6660"/>
                              <a:gd name="T21" fmla="*/ T20 w 297"/>
                              <a:gd name="T22" fmla="+- 0 1890 1799"/>
                              <a:gd name="T23" fmla="*/ 1890 h 298"/>
                              <a:gd name="T24" fmla="+- 0 6914 6660"/>
                              <a:gd name="T25" fmla="*/ T24 w 297"/>
                              <a:gd name="T26" fmla="+- 0 1843 1799"/>
                              <a:gd name="T27" fmla="*/ 1843 h 298"/>
                              <a:gd name="T28" fmla="+- 0 6866 6660"/>
                              <a:gd name="T29" fmla="*/ T28 w 297"/>
                              <a:gd name="T30" fmla="+- 0 1811 1799"/>
                              <a:gd name="T31" fmla="*/ 1811 h 298"/>
                              <a:gd name="T32" fmla="+- 0 6809 6660"/>
                              <a:gd name="T33" fmla="*/ T32 w 297"/>
                              <a:gd name="T34" fmla="+- 0 1799 1799"/>
                              <a:gd name="T35" fmla="*/ 1799 h 298"/>
                              <a:gd name="T36" fmla="+- 0 6751 6660"/>
                              <a:gd name="T37" fmla="*/ T36 w 297"/>
                              <a:gd name="T38" fmla="+- 0 1811 1799"/>
                              <a:gd name="T39" fmla="*/ 1811 h 298"/>
                              <a:gd name="T40" fmla="+- 0 6703 6660"/>
                              <a:gd name="T41" fmla="*/ T40 w 297"/>
                              <a:gd name="T42" fmla="+- 0 1843 1799"/>
                              <a:gd name="T43" fmla="*/ 1843 h 298"/>
                              <a:gd name="T44" fmla="+- 0 6671 6660"/>
                              <a:gd name="T45" fmla="*/ T44 w 297"/>
                              <a:gd name="T46" fmla="+- 0 1890 1799"/>
                              <a:gd name="T47" fmla="*/ 1890 h 298"/>
                              <a:gd name="T48" fmla="+- 0 6660 6660"/>
                              <a:gd name="T49" fmla="*/ T48 w 297"/>
                              <a:gd name="T50" fmla="+- 0 1948 1799"/>
                              <a:gd name="T51" fmla="*/ 1948 h 298"/>
                              <a:gd name="T52" fmla="+- 0 6671 6660"/>
                              <a:gd name="T53" fmla="*/ T52 w 297"/>
                              <a:gd name="T54" fmla="+- 0 2006 1799"/>
                              <a:gd name="T55" fmla="*/ 2006 h 298"/>
                              <a:gd name="T56" fmla="+- 0 6703 6660"/>
                              <a:gd name="T57" fmla="*/ T56 w 297"/>
                              <a:gd name="T58" fmla="+- 0 2053 1799"/>
                              <a:gd name="T59" fmla="*/ 2053 h 298"/>
                              <a:gd name="T60" fmla="+- 0 6751 6660"/>
                              <a:gd name="T61" fmla="*/ T60 w 297"/>
                              <a:gd name="T62" fmla="+- 0 2085 1799"/>
                              <a:gd name="T63" fmla="*/ 2085 h 298"/>
                              <a:gd name="T64" fmla="+- 0 6809 6660"/>
                              <a:gd name="T65" fmla="*/ T64 w 297"/>
                              <a:gd name="T66" fmla="+- 0 2097 1799"/>
                              <a:gd name="T67" fmla="*/ 209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Line 939"/>
                        <wps:cNvCnPr>
                          <a:cxnSpLocks noChangeShapeType="1"/>
                        </wps:cNvCnPr>
                        <wps:spPr bwMode="auto">
                          <a:xfrm>
                            <a:off x="3759" y="1619"/>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08" name="Picture 9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47" y="180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9" name="Line 937"/>
                        <wps:cNvCnPr>
                          <a:cxnSpLocks noChangeShapeType="1"/>
                        </wps:cNvCnPr>
                        <wps:spPr bwMode="auto">
                          <a:xfrm>
                            <a:off x="6806" y="1647"/>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10" name="Picture 9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20" y="178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1" name="Line 935"/>
                        <wps:cNvCnPr>
                          <a:cxnSpLocks noChangeShapeType="1"/>
                        </wps:cNvCnPr>
                        <wps:spPr bwMode="auto">
                          <a:xfrm>
                            <a:off x="4767" y="1630"/>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12" name="Line 934"/>
                        <wps:cNvCnPr>
                          <a:cxnSpLocks noChangeShapeType="1"/>
                        </wps:cNvCnPr>
                        <wps:spPr bwMode="auto">
                          <a:xfrm>
                            <a:off x="5789" y="1630"/>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13" name="Line 933"/>
                        <wps:cNvCnPr>
                          <a:cxnSpLocks noChangeShapeType="1"/>
                        </wps:cNvCnPr>
                        <wps:spPr bwMode="auto">
                          <a:xfrm>
                            <a:off x="4762" y="1635"/>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14" name="Freeform 932"/>
                        <wps:cNvSpPr>
                          <a:spLocks/>
                        </wps:cNvSpPr>
                        <wps:spPr bwMode="auto">
                          <a:xfrm>
                            <a:off x="3610" y="1776"/>
                            <a:ext cx="297" cy="297"/>
                          </a:xfrm>
                          <a:custGeom>
                            <a:avLst/>
                            <a:gdLst>
                              <a:gd name="T0" fmla="+- 0 3758 3610"/>
                              <a:gd name="T1" fmla="*/ T0 w 297"/>
                              <a:gd name="T2" fmla="+- 0 1776 1776"/>
                              <a:gd name="T3" fmla="*/ 1776 h 297"/>
                              <a:gd name="T4" fmla="+- 0 3701 3610"/>
                              <a:gd name="T5" fmla="*/ T4 w 297"/>
                              <a:gd name="T6" fmla="+- 0 1787 1776"/>
                              <a:gd name="T7" fmla="*/ 1787 h 297"/>
                              <a:gd name="T8" fmla="+- 0 3653 3610"/>
                              <a:gd name="T9" fmla="*/ T8 w 297"/>
                              <a:gd name="T10" fmla="+- 0 1819 1776"/>
                              <a:gd name="T11" fmla="*/ 1819 h 297"/>
                              <a:gd name="T12" fmla="+- 0 3621 3610"/>
                              <a:gd name="T13" fmla="*/ T12 w 297"/>
                              <a:gd name="T14" fmla="+- 0 1867 1776"/>
                              <a:gd name="T15" fmla="*/ 1867 h 297"/>
                              <a:gd name="T16" fmla="+- 0 3610 3610"/>
                              <a:gd name="T17" fmla="*/ T16 w 297"/>
                              <a:gd name="T18" fmla="+- 0 1924 1776"/>
                              <a:gd name="T19" fmla="*/ 1924 h 297"/>
                              <a:gd name="T20" fmla="+- 0 3621 3610"/>
                              <a:gd name="T21" fmla="*/ T20 w 297"/>
                              <a:gd name="T22" fmla="+- 0 1982 1776"/>
                              <a:gd name="T23" fmla="*/ 1982 h 297"/>
                              <a:gd name="T24" fmla="+- 0 3653 3610"/>
                              <a:gd name="T25" fmla="*/ T24 w 297"/>
                              <a:gd name="T26" fmla="+- 0 2030 1776"/>
                              <a:gd name="T27" fmla="*/ 2030 h 297"/>
                              <a:gd name="T28" fmla="+- 0 3701 3610"/>
                              <a:gd name="T29" fmla="*/ T28 w 297"/>
                              <a:gd name="T30" fmla="+- 0 2062 1776"/>
                              <a:gd name="T31" fmla="*/ 2062 h 297"/>
                              <a:gd name="T32" fmla="+- 0 3758 3610"/>
                              <a:gd name="T33" fmla="*/ T32 w 297"/>
                              <a:gd name="T34" fmla="+- 0 2073 1776"/>
                              <a:gd name="T35" fmla="*/ 2073 h 297"/>
                              <a:gd name="T36" fmla="+- 0 3816 3610"/>
                              <a:gd name="T37" fmla="*/ T36 w 297"/>
                              <a:gd name="T38" fmla="+- 0 2062 1776"/>
                              <a:gd name="T39" fmla="*/ 2062 h 297"/>
                              <a:gd name="T40" fmla="+- 0 3864 3610"/>
                              <a:gd name="T41" fmla="*/ T40 w 297"/>
                              <a:gd name="T42" fmla="+- 0 2030 1776"/>
                              <a:gd name="T43" fmla="*/ 2030 h 297"/>
                              <a:gd name="T44" fmla="+- 0 3896 3610"/>
                              <a:gd name="T45" fmla="*/ T44 w 297"/>
                              <a:gd name="T46" fmla="+- 0 1982 1776"/>
                              <a:gd name="T47" fmla="*/ 1982 h 297"/>
                              <a:gd name="T48" fmla="+- 0 3907 3610"/>
                              <a:gd name="T49" fmla="*/ T48 w 297"/>
                              <a:gd name="T50" fmla="+- 0 1924 1776"/>
                              <a:gd name="T51" fmla="*/ 1924 h 297"/>
                              <a:gd name="T52" fmla="+- 0 3896 3610"/>
                              <a:gd name="T53" fmla="*/ T52 w 297"/>
                              <a:gd name="T54" fmla="+- 0 1867 1776"/>
                              <a:gd name="T55" fmla="*/ 1867 h 297"/>
                              <a:gd name="T56" fmla="+- 0 3864 3610"/>
                              <a:gd name="T57" fmla="*/ T56 w 297"/>
                              <a:gd name="T58" fmla="+- 0 1819 1776"/>
                              <a:gd name="T59" fmla="*/ 1819 h 297"/>
                              <a:gd name="T60" fmla="+- 0 3816 3610"/>
                              <a:gd name="T61" fmla="*/ T60 w 297"/>
                              <a:gd name="T62" fmla="+- 0 1787 1776"/>
                              <a:gd name="T63" fmla="*/ 1787 h 297"/>
                              <a:gd name="T64" fmla="+- 0 3758 3610"/>
                              <a:gd name="T65" fmla="*/ T64 w 297"/>
                              <a:gd name="T66" fmla="+- 0 1776 1776"/>
                              <a:gd name="T67" fmla="*/ 177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1"/>
                                </a:lnTo>
                                <a:lnTo>
                                  <a:pt x="0" y="148"/>
                                </a:lnTo>
                                <a:lnTo>
                                  <a:pt x="11" y="206"/>
                                </a:lnTo>
                                <a:lnTo>
                                  <a:pt x="43" y="254"/>
                                </a:lnTo>
                                <a:lnTo>
                                  <a:pt x="91" y="286"/>
                                </a:lnTo>
                                <a:lnTo>
                                  <a:pt x="148" y="297"/>
                                </a:lnTo>
                                <a:lnTo>
                                  <a:pt x="206" y="286"/>
                                </a:lnTo>
                                <a:lnTo>
                                  <a:pt x="254" y="254"/>
                                </a:lnTo>
                                <a:lnTo>
                                  <a:pt x="286" y="206"/>
                                </a:lnTo>
                                <a:lnTo>
                                  <a:pt x="297" y="148"/>
                                </a:lnTo>
                                <a:lnTo>
                                  <a:pt x="286" y="91"/>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5" name="Picture 9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0" y="1780"/>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6" name="Freeform 930"/>
                        <wps:cNvSpPr>
                          <a:spLocks/>
                        </wps:cNvSpPr>
                        <wps:spPr bwMode="auto">
                          <a:xfrm>
                            <a:off x="3610" y="1776"/>
                            <a:ext cx="297" cy="297"/>
                          </a:xfrm>
                          <a:custGeom>
                            <a:avLst/>
                            <a:gdLst>
                              <a:gd name="T0" fmla="+- 0 3758 3610"/>
                              <a:gd name="T1" fmla="*/ T0 w 297"/>
                              <a:gd name="T2" fmla="+- 0 2073 1776"/>
                              <a:gd name="T3" fmla="*/ 2073 h 297"/>
                              <a:gd name="T4" fmla="+- 0 3816 3610"/>
                              <a:gd name="T5" fmla="*/ T4 w 297"/>
                              <a:gd name="T6" fmla="+- 0 2062 1776"/>
                              <a:gd name="T7" fmla="*/ 2062 h 297"/>
                              <a:gd name="T8" fmla="+- 0 3864 3610"/>
                              <a:gd name="T9" fmla="*/ T8 w 297"/>
                              <a:gd name="T10" fmla="+- 0 2030 1776"/>
                              <a:gd name="T11" fmla="*/ 2030 h 297"/>
                              <a:gd name="T12" fmla="+- 0 3896 3610"/>
                              <a:gd name="T13" fmla="*/ T12 w 297"/>
                              <a:gd name="T14" fmla="+- 0 1982 1776"/>
                              <a:gd name="T15" fmla="*/ 1982 h 297"/>
                              <a:gd name="T16" fmla="+- 0 3907 3610"/>
                              <a:gd name="T17" fmla="*/ T16 w 297"/>
                              <a:gd name="T18" fmla="+- 0 1924 1776"/>
                              <a:gd name="T19" fmla="*/ 1924 h 297"/>
                              <a:gd name="T20" fmla="+- 0 3896 3610"/>
                              <a:gd name="T21" fmla="*/ T20 w 297"/>
                              <a:gd name="T22" fmla="+- 0 1867 1776"/>
                              <a:gd name="T23" fmla="*/ 1867 h 297"/>
                              <a:gd name="T24" fmla="+- 0 3864 3610"/>
                              <a:gd name="T25" fmla="*/ T24 w 297"/>
                              <a:gd name="T26" fmla="+- 0 1819 1776"/>
                              <a:gd name="T27" fmla="*/ 1819 h 297"/>
                              <a:gd name="T28" fmla="+- 0 3816 3610"/>
                              <a:gd name="T29" fmla="*/ T28 w 297"/>
                              <a:gd name="T30" fmla="+- 0 1787 1776"/>
                              <a:gd name="T31" fmla="*/ 1787 h 297"/>
                              <a:gd name="T32" fmla="+- 0 3758 3610"/>
                              <a:gd name="T33" fmla="*/ T32 w 297"/>
                              <a:gd name="T34" fmla="+- 0 1776 1776"/>
                              <a:gd name="T35" fmla="*/ 1776 h 297"/>
                              <a:gd name="T36" fmla="+- 0 3701 3610"/>
                              <a:gd name="T37" fmla="*/ T36 w 297"/>
                              <a:gd name="T38" fmla="+- 0 1787 1776"/>
                              <a:gd name="T39" fmla="*/ 1787 h 297"/>
                              <a:gd name="T40" fmla="+- 0 3653 3610"/>
                              <a:gd name="T41" fmla="*/ T40 w 297"/>
                              <a:gd name="T42" fmla="+- 0 1819 1776"/>
                              <a:gd name="T43" fmla="*/ 1819 h 297"/>
                              <a:gd name="T44" fmla="+- 0 3621 3610"/>
                              <a:gd name="T45" fmla="*/ T44 w 297"/>
                              <a:gd name="T46" fmla="+- 0 1867 1776"/>
                              <a:gd name="T47" fmla="*/ 1867 h 297"/>
                              <a:gd name="T48" fmla="+- 0 3610 3610"/>
                              <a:gd name="T49" fmla="*/ T48 w 297"/>
                              <a:gd name="T50" fmla="+- 0 1924 1776"/>
                              <a:gd name="T51" fmla="*/ 1924 h 297"/>
                              <a:gd name="T52" fmla="+- 0 3621 3610"/>
                              <a:gd name="T53" fmla="*/ T52 w 297"/>
                              <a:gd name="T54" fmla="+- 0 1982 1776"/>
                              <a:gd name="T55" fmla="*/ 1982 h 297"/>
                              <a:gd name="T56" fmla="+- 0 3653 3610"/>
                              <a:gd name="T57" fmla="*/ T56 w 297"/>
                              <a:gd name="T58" fmla="+- 0 2030 1776"/>
                              <a:gd name="T59" fmla="*/ 2030 h 297"/>
                              <a:gd name="T60" fmla="+- 0 3701 3610"/>
                              <a:gd name="T61" fmla="*/ T60 w 297"/>
                              <a:gd name="T62" fmla="+- 0 2062 1776"/>
                              <a:gd name="T63" fmla="*/ 2062 h 297"/>
                              <a:gd name="T64" fmla="+- 0 3758 3610"/>
                              <a:gd name="T65" fmla="*/ T64 w 297"/>
                              <a:gd name="T66" fmla="+- 0 2073 1776"/>
                              <a:gd name="T67" fmla="*/ 207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6"/>
                                </a:lnTo>
                                <a:lnTo>
                                  <a:pt x="297" y="148"/>
                                </a:lnTo>
                                <a:lnTo>
                                  <a:pt x="286" y="91"/>
                                </a:lnTo>
                                <a:lnTo>
                                  <a:pt x="254" y="43"/>
                                </a:lnTo>
                                <a:lnTo>
                                  <a:pt x="206" y="11"/>
                                </a:lnTo>
                                <a:lnTo>
                                  <a:pt x="148" y="0"/>
                                </a:lnTo>
                                <a:lnTo>
                                  <a:pt x="91" y="11"/>
                                </a:lnTo>
                                <a:lnTo>
                                  <a:pt x="43" y="43"/>
                                </a:lnTo>
                                <a:lnTo>
                                  <a:pt x="11" y="91"/>
                                </a:lnTo>
                                <a:lnTo>
                                  <a:pt x="0" y="148"/>
                                </a:lnTo>
                                <a:lnTo>
                                  <a:pt x="11" y="206"/>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 name="Freeform 929"/>
                        <wps:cNvSpPr>
                          <a:spLocks/>
                        </wps:cNvSpPr>
                        <wps:spPr bwMode="auto">
                          <a:xfrm>
                            <a:off x="4627" y="1782"/>
                            <a:ext cx="298" cy="298"/>
                          </a:xfrm>
                          <a:custGeom>
                            <a:avLst/>
                            <a:gdLst>
                              <a:gd name="T0" fmla="+- 0 4776 4627"/>
                              <a:gd name="T1" fmla="*/ T0 w 298"/>
                              <a:gd name="T2" fmla="+- 0 1782 1782"/>
                              <a:gd name="T3" fmla="*/ 1782 h 298"/>
                              <a:gd name="T4" fmla="+- 0 4718 4627"/>
                              <a:gd name="T5" fmla="*/ T4 w 298"/>
                              <a:gd name="T6" fmla="+- 0 1794 1782"/>
                              <a:gd name="T7" fmla="*/ 1794 h 298"/>
                              <a:gd name="T8" fmla="+- 0 4671 4627"/>
                              <a:gd name="T9" fmla="*/ T8 w 298"/>
                              <a:gd name="T10" fmla="+- 0 1826 1782"/>
                              <a:gd name="T11" fmla="*/ 1826 h 298"/>
                              <a:gd name="T12" fmla="+- 0 4639 4627"/>
                              <a:gd name="T13" fmla="*/ T12 w 298"/>
                              <a:gd name="T14" fmla="+- 0 1873 1782"/>
                              <a:gd name="T15" fmla="*/ 1873 h 298"/>
                              <a:gd name="T16" fmla="+- 0 4627 4627"/>
                              <a:gd name="T17" fmla="*/ T16 w 298"/>
                              <a:gd name="T18" fmla="+- 0 1931 1782"/>
                              <a:gd name="T19" fmla="*/ 1931 h 298"/>
                              <a:gd name="T20" fmla="+- 0 4639 4627"/>
                              <a:gd name="T21" fmla="*/ T20 w 298"/>
                              <a:gd name="T22" fmla="+- 0 1989 1782"/>
                              <a:gd name="T23" fmla="*/ 1989 h 298"/>
                              <a:gd name="T24" fmla="+- 0 4671 4627"/>
                              <a:gd name="T25" fmla="*/ T24 w 298"/>
                              <a:gd name="T26" fmla="+- 0 2036 1782"/>
                              <a:gd name="T27" fmla="*/ 2036 h 298"/>
                              <a:gd name="T28" fmla="+- 0 4718 4627"/>
                              <a:gd name="T29" fmla="*/ T28 w 298"/>
                              <a:gd name="T30" fmla="+- 0 2068 1782"/>
                              <a:gd name="T31" fmla="*/ 2068 h 298"/>
                              <a:gd name="T32" fmla="+- 0 4776 4627"/>
                              <a:gd name="T33" fmla="*/ T32 w 298"/>
                              <a:gd name="T34" fmla="+- 0 2080 1782"/>
                              <a:gd name="T35" fmla="*/ 2080 h 298"/>
                              <a:gd name="T36" fmla="+- 0 4834 4627"/>
                              <a:gd name="T37" fmla="*/ T36 w 298"/>
                              <a:gd name="T38" fmla="+- 0 2068 1782"/>
                              <a:gd name="T39" fmla="*/ 2068 h 298"/>
                              <a:gd name="T40" fmla="+- 0 4881 4627"/>
                              <a:gd name="T41" fmla="*/ T40 w 298"/>
                              <a:gd name="T42" fmla="+- 0 2036 1782"/>
                              <a:gd name="T43" fmla="*/ 2036 h 298"/>
                              <a:gd name="T44" fmla="+- 0 4913 4627"/>
                              <a:gd name="T45" fmla="*/ T44 w 298"/>
                              <a:gd name="T46" fmla="+- 0 1989 1782"/>
                              <a:gd name="T47" fmla="*/ 1989 h 298"/>
                              <a:gd name="T48" fmla="+- 0 4925 4627"/>
                              <a:gd name="T49" fmla="*/ T48 w 298"/>
                              <a:gd name="T50" fmla="+- 0 1931 1782"/>
                              <a:gd name="T51" fmla="*/ 1931 h 298"/>
                              <a:gd name="T52" fmla="+- 0 4913 4627"/>
                              <a:gd name="T53" fmla="*/ T52 w 298"/>
                              <a:gd name="T54" fmla="+- 0 1873 1782"/>
                              <a:gd name="T55" fmla="*/ 1873 h 298"/>
                              <a:gd name="T56" fmla="+- 0 4881 4627"/>
                              <a:gd name="T57" fmla="*/ T56 w 298"/>
                              <a:gd name="T58" fmla="+- 0 1826 1782"/>
                              <a:gd name="T59" fmla="*/ 1826 h 298"/>
                              <a:gd name="T60" fmla="+- 0 4834 4627"/>
                              <a:gd name="T61" fmla="*/ T60 w 298"/>
                              <a:gd name="T62" fmla="+- 0 1794 1782"/>
                              <a:gd name="T63" fmla="*/ 1794 h 298"/>
                              <a:gd name="T64" fmla="+- 0 4776 4627"/>
                              <a:gd name="T65" fmla="*/ T64 w 298"/>
                              <a:gd name="T66" fmla="+- 0 1782 1782"/>
                              <a:gd name="T67" fmla="*/ 178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 name="Freeform 928"/>
                        <wps:cNvSpPr>
                          <a:spLocks/>
                        </wps:cNvSpPr>
                        <wps:spPr bwMode="auto">
                          <a:xfrm>
                            <a:off x="4627" y="1782"/>
                            <a:ext cx="298" cy="298"/>
                          </a:xfrm>
                          <a:custGeom>
                            <a:avLst/>
                            <a:gdLst>
                              <a:gd name="T0" fmla="+- 0 4776 4627"/>
                              <a:gd name="T1" fmla="*/ T0 w 298"/>
                              <a:gd name="T2" fmla="+- 0 2080 1782"/>
                              <a:gd name="T3" fmla="*/ 2080 h 298"/>
                              <a:gd name="T4" fmla="+- 0 4834 4627"/>
                              <a:gd name="T5" fmla="*/ T4 w 298"/>
                              <a:gd name="T6" fmla="+- 0 2068 1782"/>
                              <a:gd name="T7" fmla="*/ 2068 h 298"/>
                              <a:gd name="T8" fmla="+- 0 4881 4627"/>
                              <a:gd name="T9" fmla="*/ T8 w 298"/>
                              <a:gd name="T10" fmla="+- 0 2036 1782"/>
                              <a:gd name="T11" fmla="*/ 2036 h 298"/>
                              <a:gd name="T12" fmla="+- 0 4913 4627"/>
                              <a:gd name="T13" fmla="*/ T12 w 298"/>
                              <a:gd name="T14" fmla="+- 0 1989 1782"/>
                              <a:gd name="T15" fmla="*/ 1989 h 298"/>
                              <a:gd name="T16" fmla="+- 0 4925 4627"/>
                              <a:gd name="T17" fmla="*/ T16 w 298"/>
                              <a:gd name="T18" fmla="+- 0 1931 1782"/>
                              <a:gd name="T19" fmla="*/ 1931 h 298"/>
                              <a:gd name="T20" fmla="+- 0 4913 4627"/>
                              <a:gd name="T21" fmla="*/ T20 w 298"/>
                              <a:gd name="T22" fmla="+- 0 1873 1782"/>
                              <a:gd name="T23" fmla="*/ 1873 h 298"/>
                              <a:gd name="T24" fmla="+- 0 4881 4627"/>
                              <a:gd name="T25" fmla="*/ T24 w 298"/>
                              <a:gd name="T26" fmla="+- 0 1826 1782"/>
                              <a:gd name="T27" fmla="*/ 1826 h 298"/>
                              <a:gd name="T28" fmla="+- 0 4834 4627"/>
                              <a:gd name="T29" fmla="*/ T28 w 298"/>
                              <a:gd name="T30" fmla="+- 0 1794 1782"/>
                              <a:gd name="T31" fmla="*/ 1794 h 298"/>
                              <a:gd name="T32" fmla="+- 0 4776 4627"/>
                              <a:gd name="T33" fmla="*/ T32 w 298"/>
                              <a:gd name="T34" fmla="+- 0 1782 1782"/>
                              <a:gd name="T35" fmla="*/ 1782 h 298"/>
                              <a:gd name="T36" fmla="+- 0 4718 4627"/>
                              <a:gd name="T37" fmla="*/ T36 w 298"/>
                              <a:gd name="T38" fmla="+- 0 1794 1782"/>
                              <a:gd name="T39" fmla="*/ 1794 h 298"/>
                              <a:gd name="T40" fmla="+- 0 4671 4627"/>
                              <a:gd name="T41" fmla="*/ T40 w 298"/>
                              <a:gd name="T42" fmla="+- 0 1826 1782"/>
                              <a:gd name="T43" fmla="*/ 1826 h 298"/>
                              <a:gd name="T44" fmla="+- 0 4639 4627"/>
                              <a:gd name="T45" fmla="*/ T44 w 298"/>
                              <a:gd name="T46" fmla="+- 0 1873 1782"/>
                              <a:gd name="T47" fmla="*/ 1873 h 298"/>
                              <a:gd name="T48" fmla="+- 0 4627 4627"/>
                              <a:gd name="T49" fmla="*/ T48 w 298"/>
                              <a:gd name="T50" fmla="+- 0 1931 1782"/>
                              <a:gd name="T51" fmla="*/ 1931 h 298"/>
                              <a:gd name="T52" fmla="+- 0 4639 4627"/>
                              <a:gd name="T53" fmla="*/ T52 w 298"/>
                              <a:gd name="T54" fmla="+- 0 1989 1782"/>
                              <a:gd name="T55" fmla="*/ 1989 h 298"/>
                              <a:gd name="T56" fmla="+- 0 4671 4627"/>
                              <a:gd name="T57" fmla="*/ T56 w 298"/>
                              <a:gd name="T58" fmla="+- 0 2036 1782"/>
                              <a:gd name="T59" fmla="*/ 2036 h 298"/>
                              <a:gd name="T60" fmla="+- 0 4718 4627"/>
                              <a:gd name="T61" fmla="*/ T60 w 298"/>
                              <a:gd name="T62" fmla="+- 0 2068 1782"/>
                              <a:gd name="T63" fmla="*/ 2068 h 298"/>
                              <a:gd name="T64" fmla="+- 0 4776 4627"/>
                              <a:gd name="T65" fmla="*/ T64 w 298"/>
                              <a:gd name="T66" fmla="+- 0 2080 1782"/>
                              <a:gd name="T67" fmla="*/ 208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 name="Freeform 927"/>
                        <wps:cNvSpPr>
                          <a:spLocks/>
                        </wps:cNvSpPr>
                        <wps:spPr bwMode="auto">
                          <a:xfrm>
                            <a:off x="5644" y="1793"/>
                            <a:ext cx="298" cy="297"/>
                          </a:xfrm>
                          <a:custGeom>
                            <a:avLst/>
                            <a:gdLst>
                              <a:gd name="T0" fmla="+- 0 5793 5644"/>
                              <a:gd name="T1" fmla="*/ T0 w 298"/>
                              <a:gd name="T2" fmla="+- 0 1793 1793"/>
                              <a:gd name="T3" fmla="*/ 1793 h 297"/>
                              <a:gd name="T4" fmla="+- 0 5735 5644"/>
                              <a:gd name="T5" fmla="*/ T4 w 298"/>
                              <a:gd name="T6" fmla="+- 0 1804 1793"/>
                              <a:gd name="T7" fmla="*/ 1804 h 297"/>
                              <a:gd name="T8" fmla="+- 0 5688 5644"/>
                              <a:gd name="T9" fmla="*/ T8 w 298"/>
                              <a:gd name="T10" fmla="+- 0 1836 1793"/>
                              <a:gd name="T11" fmla="*/ 1836 h 297"/>
                              <a:gd name="T12" fmla="+- 0 5656 5644"/>
                              <a:gd name="T13" fmla="*/ T12 w 298"/>
                              <a:gd name="T14" fmla="+- 0 1884 1793"/>
                              <a:gd name="T15" fmla="*/ 1884 h 297"/>
                              <a:gd name="T16" fmla="+- 0 5644 5644"/>
                              <a:gd name="T17" fmla="*/ T16 w 298"/>
                              <a:gd name="T18" fmla="+- 0 1941 1793"/>
                              <a:gd name="T19" fmla="*/ 1941 h 297"/>
                              <a:gd name="T20" fmla="+- 0 5656 5644"/>
                              <a:gd name="T21" fmla="*/ T20 w 298"/>
                              <a:gd name="T22" fmla="+- 0 1999 1793"/>
                              <a:gd name="T23" fmla="*/ 1999 h 297"/>
                              <a:gd name="T24" fmla="+- 0 5688 5644"/>
                              <a:gd name="T25" fmla="*/ T24 w 298"/>
                              <a:gd name="T26" fmla="+- 0 2047 1793"/>
                              <a:gd name="T27" fmla="*/ 2047 h 297"/>
                              <a:gd name="T28" fmla="+- 0 5735 5644"/>
                              <a:gd name="T29" fmla="*/ T28 w 298"/>
                              <a:gd name="T30" fmla="+- 0 2079 1793"/>
                              <a:gd name="T31" fmla="*/ 2079 h 297"/>
                              <a:gd name="T32" fmla="+- 0 5793 5644"/>
                              <a:gd name="T33" fmla="*/ T32 w 298"/>
                              <a:gd name="T34" fmla="+- 0 2090 1793"/>
                              <a:gd name="T35" fmla="*/ 2090 h 297"/>
                              <a:gd name="T36" fmla="+- 0 5851 5644"/>
                              <a:gd name="T37" fmla="*/ T36 w 298"/>
                              <a:gd name="T38" fmla="+- 0 2079 1793"/>
                              <a:gd name="T39" fmla="*/ 2079 h 297"/>
                              <a:gd name="T40" fmla="+- 0 5898 5644"/>
                              <a:gd name="T41" fmla="*/ T40 w 298"/>
                              <a:gd name="T42" fmla="+- 0 2047 1793"/>
                              <a:gd name="T43" fmla="*/ 2047 h 297"/>
                              <a:gd name="T44" fmla="+- 0 5930 5644"/>
                              <a:gd name="T45" fmla="*/ T44 w 298"/>
                              <a:gd name="T46" fmla="+- 0 1999 1793"/>
                              <a:gd name="T47" fmla="*/ 1999 h 297"/>
                              <a:gd name="T48" fmla="+- 0 5942 5644"/>
                              <a:gd name="T49" fmla="*/ T48 w 298"/>
                              <a:gd name="T50" fmla="+- 0 1941 1793"/>
                              <a:gd name="T51" fmla="*/ 1941 h 297"/>
                              <a:gd name="T52" fmla="+- 0 5930 5644"/>
                              <a:gd name="T53" fmla="*/ T52 w 298"/>
                              <a:gd name="T54" fmla="+- 0 1884 1793"/>
                              <a:gd name="T55" fmla="*/ 1884 h 297"/>
                              <a:gd name="T56" fmla="+- 0 5898 5644"/>
                              <a:gd name="T57" fmla="*/ T56 w 298"/>
                              <a:gd name="T58" fmla="+- 0 1836 1793"/>
                              <a:gd name="T59" fmla="*/ 1836 h 297"/>
                              <a:gd name="T60" fmla="+- 0 5851 5644"/>
                              <a:gd name="T61" fmla="*/ T60 w 298"/>
                              <a:gd name="T62" fmla="+- 0 1804 1793"/>
                              <a:gd name="T63" fmla="*/ 1804 h 297"/>
                              <a:gd name="T64" fmla="+- 0 5793 5644"/>
                              <a:gd name="T65" fmla="*/ T64 w 298"/>
                              <a:gd name="T66" fmla="+- 0 1793 1793"/>
                              <a:gd name="T67" fmla="*/ 179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926"/>
                        <wps:cNvSpPr>
                          <a:spLocks/>
                        </wps:cNvSpPr>
                        <wps:spPr bwMode="auto">
                          <a:xfrm>
                            <a:off x="5644" y="1793"/>
                            <a:ext cx="298" cy="297"/>
                          </a:xfrm>
                          <a:custGeom>
                            <a:avLst/>
                            <a:gdLst>
                              <a:gd name="T0" fmla="+- 0 5793 5644"/>
                              <a:gd name="T1" fmla="*/ T0 w 298"/>
                              <a:gd name="T2" fmla="+- 0 2090 1793"/>
                              <a:gd name="T3" fmla="*/ 2090 h 297"/>
                              <a:gd name="T4" fmla="+- 0 5851 5644"/>
                              <a:gd name="T5" fmla="*/ T4 w 298"/>
                              <a:gd name="T6" fmla="+- 0 2079 1793"/>
                              <a:gd name="T7" fmla="*/ 2079 h 297"/>
                              <a:gd name="T8" fmla="+- 0 5898 5644"/>
                              <a:gd name="T9" fmla="*/ T8 w 298"/>
                              <a:gd name="T10" fmla="+- 0 2047 1793"/>
                              <a:gd name="T11" fmla="*/ 2047 h 297"/>
                              <a:gd name="T12" fmla="+- 0 5930 5644"/>
                              <a:gd name="T13" fmla="*/ T12 w 298"/>
                              <a:gd name="T14" fmla="+- 0 1999 1793"/>
                              <a:gd name="T15" fmla="*/ 1999 h 297"/>
                              <a:gd name="T16" fmla="+- 0 5942 5644"/>
                              <a:gd name="T17" fmla="*/ T16 w 298"/>
                              <a:gd name="T18" fmla="+- 0 1941 1793"/>
                              <a:gd name="T19" fmla="*/ 1941 h 297"/>
                              <a:gd name="T20" fmla="+- 0 5930 5644"/>
                              <a:gd name="T21" fmla="*/ T20 w 298"/>
                              <a:gd name="T22" fmla="+- 0 1884 1793"/>
                              <a:gd name="T23" fmla="*/ 1884 h 297"/>
                              <a:gd name="T24" fmla="+- 0 5898 5644"/>
                              <a:gd name="T25" fmla="*/ T24 w 298"/>
                              <a:gd name="T26" fmla="+- 0 1836 1793"/>
                              <a:gd name="T27" fmla="*/ 1836 h 297"/>
                              <a:gd name="T28" fmla="+- 0 5851 5644"/>
                              <a:gd name="T29" fmla="*/ T28 w 298"/>
                              <a:gd name="T30" fmla="+- 0 1804 1793"/>
                              <a:gd name="T31" fmla="*/ 1804 h 297"/>
                              <a:gd name="T32" fmla="+- 0 5793 5644"/>
                              <a:gd name="T33" fmla="*/ T32 w 298"/>
                              <a:gd name="T34" fmla="+- 0 1793 1793"/>
                              <a:gd name="T35" fmla="*/ 1793 h 297"/>
                              <a:gd name="T36" fmla="+- 0 5735 5644"/>
                              <a:gd name="T37" fmla="*/ T36 w 298"/>
                              <a:gd name="T38" fmla="+- 0 1804 1793"/>
                              <a:gd name="T39" fmla="*/ 1804 h 297"/>
                              <a:gd name="T40" fmla="+- 0 5688 5644"/>
                              <a:gd name="T41" fmla="*/ T40 w 298"/>
                              <a:gd name="T42" fmla="+- 0 1836 1793"/>
                              <a:gd name="T43" fmla="*/ 1836 h 297"/>
                              <a:gd name="T44" fmla="+- 0 5656 5644"/>
                              <a:gd name="T45" fmla="*/ T44 w 298"/>
                              <a:gd name="T46" fmla="+- 0 1884 1793"/>
                              <a:gd name="T47" fmla="*/ 1884 h 297"/>
                              <a:gd name="T48" fmla="+- 0 5644 5644"/>
                              <a:gd name="T49" fmla="*/ T48 w 298"/>
                              <a:gd name="T50" fmla="+- 0 1941 1793"/>
                              <a:gd name="T51" fmla="*/ 1941 h 297"/>
                              <a:gd name="T52" fmla="+- 0 5656 5644"/>
                              <a:gd name="T53" fmla="*/ T52 w 298"/>
                              <a:gd name="T54" fmla="+- 0 1999 1793"/>
                              <a:gd name="T55" fmla="*/ 1999 h 297"/>
                              <a:gd name="T56" fmla="+- 0 5688 5644"/>
                              <a:gd name="T57" fmla="*/ T56 w 298"/>
                              <a:gd name="T58" fmla="+- 0 2047 1793"/>
                              <a:gd name="T59" fmla="*/ 2047 h 297"/>
                              <a:gd name="T60" fmla="+- 0 5735 5644"/>
                              <a:gd name="T61" fmla="*/ T60 w 298"/>
                              <a:gd name="T62" fmla="+- 0 2079 1793"/>
                              <a:gd name="T63" fmla="*/ 2079 h 297"/>
                              <a:gd name="T64" fmla="+- 0 5793 5644"/>
                              <a:gd name="T65" fmla="*/ T64 w 298"/>
                              <a:gd name="T66" fmla="+- 0 2090 1793"/>
                              <a:gd name="T67" fmla="*/ 209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Freeform 925"/>
                        <wps:cNvSpPr>
                          <a:spLocks/>
                        </wps:cNvSpPr>
                        <wps:spPr bwMode="auto">
                          <a:xfrm>
                            <a:off x="6660" y="1799"/>
                            <a:ext cx="297" cy="298"/>
                          </a:xfrm>
                          <a:custGeom>
                            <a:avLst/>
                            <a:gdLst>
                              <a:gd name="T0" fmla="+- 0 6809 6660"/>
                              <a:gd name="T1" fmla="*/ T0 w 297"/>
                              <a:gd name="T2" fmla="+- 0 1799 1799"/>
                              <a:gd name="T3" fmla="*/ 1799 h 298"/>
                              <a:gd name="T4" fmla="+- 0 6751 6660"/>
                              <a:gd name="T5" fmla="*/ T4 w 297"/>
                              <a:gd name="T6" fmla="+- 0 1811 1799"/>
                              <a:gd name="T7" fmla="*/ 1811 h 298"/>
                              <a:gd name="T8" fmla="+- 0 6703 6660"/>
                              <a:gd name="T9" fmla="*/ T8 w 297"/>
                              <a:gd name="T10" fmla="+- 0 1843 1799"/>
                              <a:gd name="T11" fmla="*/ 1843 h 298"/>
                              <a:gd name="T12" fmla="+- 0 6671 6660"/>
                              <a:gd name="T13" fmla="*/ T12 w 297"/>
                              <a:gd name="T14" fmla="+- 0 1890 1799"/>
                              <a:gd name="T15" fmla="*/ 1890 h 298"/>
                              <a:gd name="T16" fmla="+- 0 6660 6660"/>
                              <a:gd name="T17" fmla="*/ T16 w 297"/>
                              <a:gd name="T18" fmla="+- 0 1948 1799"/>
                              <a:gd name="T19" fmla="*/ 1948 h 298"/>
                              <a:gd name="T20" fmla="+- 0 6671 6660"/>
                              <a:gd name="T21" fmla="*/ T20 w 297"/>
                              <a:gd name="T22" fmla="+- 0 2006 1799"/>
                              <a:gd name="T23" fmla="*/ 2006 h 298"/>
                              <a:gd name="T24" fmla="+- 0 6703 6660"/>
                              <a:gd name="T25" fmla="*/ T24 w 297"/>
                              <a:gd name="T26" fmla="+- 0 2053 1799"/>
                              <a:gd name="T27" fmla="*/ 2053 h 298"/>
                              <a:gd name="T28" fmla="+- 0 6751 6660"/>
                              <a:gd name="T29" fmla="*/ T28 w 297"/>
                              <a:gd name="T30" fmla="+- 0 2085 1799"/>
                              <a:gd name="T31" fmla="*/ 2085 h 298"/>
                              <a:gd name="T32" fmla="+- 0 6809 6660"/>
                              <a:gd name="T33" fmla="*/ T32 w 297"/>
                              <a:gd name="T34" fmla="+- 0 2097 1799"/>
                              <a:gd name="T35" fmla="*/ 2097 h 298"/>
                              <a:gd name="T36" fmla="+- 0 6866 6660"/>
                              <a:gd name="T37" fmla="*/ T36 w 297"/>
                              <a:gd name="T38" fmla="+- 0 2085 1799"/>
                              <a:gd name="T39" fmla="*/ 2085 h 298"/>
                              <a:gd name="T40" fmla="+- 0 6914 6660"/>
                              <a:gd name="T41" fmla="*/ T40 w 297"/>
                              <a:gd name="T42" fmla="+- 0 2053 1799"/>
                              <a:gd name="T43" fmla="*/ 2053 h 298"/>
                              <a:gd name="T44" fmla="+- 0 6946 6660"/>
                              <a:gd name="T45" fmla="*/ T44 w 297"/>
                              <a:gd name="T46" fmla="+- 0 2006 1799"/>
                              <a:gd name="T47" fmla="*/ 2006 h 298"/>
                              <a:gd name="T48" fmla="+- 0 6957 6660"/>
                              <a:gd name="T49" fmla="*/ T48 w 297"/>
                              <a:gd name="T50" fmla="+- 0 1948 1799"/>
                              <a:gd name="T51" fmla="*/ 1948 h 298"/>
                              <a:gd name="T52" fmla="+- 0 6946 6660"/>
                              <a:gd name="T53" fmla="*/ T52 w 297"/>
                              <a:gd name="T54" fmla="+- 0 1890 1799"/>
                              <a:gd name="T55" fmla="*/ 1890 h 298"/>
                              <a:gd name="T56" fmla="+- 0 6914 6660"/>
                              <a:gd name="T57" fmla="*/ T56 w 297"/>
                              <a:gd name="T58" fmla="+- 0 1843 1799"/>
                              <a:gd name="T59" fmla="*/ 1843 h 298"/>
                              <a:gd name="T60" fmla="+- 0 6866 6660"/>
                              <a:gd name="T61" fmla="*/ T60 w 297"/>
                              <a:gd name="T62" fmla="+- 0 1811 1799"/>
                              <a:gd name="T63" fmla="*/ 1811 h 298"/>
                              <a:gd name="T64" fmla="+- 0 6809 6660"/>
                              <a:gd name="T65" fmla="*/ T64 w 297"/>
                              <a:gd name="T66" fmla="+- 0 1799 1799"/>
                              <a:gd name="T67" fmla="*/ 179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 name="Freeform 924"/>
                        <wps:cNvSpPr>
                          <a:spLocks/>
                        </wps:cNvSpPr>
                        <wps:spPr bwMode="auto">
                          <a:xfrm>
                            <a:off x="6660" y="1799"/>
                            <a:ext cx="297" cy="298"/>
                          </a:xfrm>
                          <a:custGeom>
                            <a:avLst/>
                            <a:gdLst>
                              <a:gd name="T0" fmla="+- 0 6809 6660"/>
                              <a:gd name="T1" fmla="*/ T0 w 297"/>
                              <a:gd name="T2" fmla="+- 0 2097 1799"/>
                              <a:gd name="T3" fmla="*/ 2097 h 298"/>
                              <a:gd name="T4" fmla="+- 0 6866 6660"/>
                              <a:gd name="T5" fmla="*/ T4 w 297"/>
                              <a:gd name="T6" fmla="+- 0 2085 1799"/>
                              <a:gd name="T7" fmla="*/ 2085 h 298"/>
                              <a:gd name="T8" fmla="+- 0 6914 6660"/>
                              <a:gd name="T9" fmla="*/ T8 w 297"/>
                              <a:gd name="T10" fmla="+- 0 2053 1799"/>
                              <a:gd name="T11" fmla="*/ 2053 h 298"/>
                              <a:gd name="T12" fmla="+- 0 6946 6660"/>
                              <a:gd name="T13" fmla="*/ T12 w 297"/>
                              <a:gd name="T14" fmla="+- 0 2006 1799"/>
                              <a:gd name="T15" fmla="*/ 2006 h 298"/>
                              <a:gd name="T16" fmla="+- 0 6957 6660"/>
                              <a:gd name="T17" fmla="*/ T16 w 297"/>
                              <a:gd name="T18" fmla="+- 0 1948 1799"/>
                              <a:gd name="T19" fmla="*/ 1948 h 298"/>
                              <a:gd name="T20" fmla="+- 0 6946 6660"/>
                              <a:gd name="T21" fmla="*/ T20 w 297"/>
                              <a:gd name="T22" fmla="+- 0 1890 1799"/>
                              <a:gd name="T23" fmla="*/ 1890 h 298"/>
                              <a:gd name="T24" fmla="+- 0 6914 6660"/>
                              <a:gd name="T25" fmla="*/ T24 w 297"/>
                              <a:gd name="T26" fmla="+- 0 1843 1799"/>
                              <a:gd name="T27" fmla="*/ 1843 h 298"/>
                              <a:gd name="T28" fmla="+- 0 6866 6660"/>
                              <a:gd name="T29" fmla="*/ T28 w 297"/>
                              <a:gd name="T30" fmla="+- 0 1811 1799"/>
                              <a:gd name="T31" fmla="*/ 1811 h 298"/>
                              <a:gd name="T32" fmla="+- 0 6809 6660"/>
                              <a:gd name="T33" fmla="*/ T32 w 297"/>
                              <a:gd name="T34" fmla="+- 0 1799 1799"/>
                              <a:gd name="T35" fmla="*/ 1799 h 298"/>
                              <a:gd name="T36" fmla="+- 0 6751 6660"/>
                              <a:gd name="T37" fmla="*/ T36 w 297"/>
                              <a:gd name="T38" fmla="+- 0 1811 1799"/>
                              <a:gd name="T39" fmla="*/ 1811 h 298"/>
                              <a:gd name="T40" fmla="+- 0 6703 6660"/>
                              <a:gd name="T41" fmla="*/ T40 w 297"/>
                              <a:gd name="T42" fmla="+- 0 1843 1799"/>
                              <a:gd name="T43" fmla="*/ 1843 h 298"/>
                              <a:gd name="T44" fmla="+- 0 6671 6660"/>
                              <a:gd name="T45" fmla="*/ T44 w 297"/>
                              <a:gd name="T46" fmla="+- 0 1890 1799"/>
                              <a:gd name="T47" fmla="*/ 1890 h 298"/>
                              <a:gd name="T48" fmla="+- 0 6660 6660"/>
                              <a:gd name="T49" fmla="*/ T48 w 297"/>
                              <a:gd name="T50" fmla="+- 0 1948 1799"/>
                              <a:gd name="T51" fmla="*/ 1948 h 298"/>
                              <a:gd name="T52" fmla="+- 0 6671 6660"/>
                              <a:gd name="T53" fmla="*/ T52 w 297"/>
                              <a:gd name="T54" fmla="+- 0 2006 1799"/>
                              <a:gd name="T55" fmla="*/ 2006 h 298"/>
                              <a:gd name="T56" fmla="+- 0 6703 6660"/>
                              <a:gd name="T57" fmla="*/ T56 w 297"/>
                              <a:gd name="T58" fmla="+- 0 2053 1799"/>
                              <a:gd name="T59" fmla="*/ 2053 h 298"/>
                              <a:gd name="T60" fmla="+- 0 6751 6660"/>
                              <a:gd name="T61" fmla="*/ T60 w 297"/>
                              <a:gd name="T62" fmla="+- 0 2085 1799"/>
                              <a:gd name="T63" fmla="*/ 2085 h 298"/>
                              <a:gd name="T64" fmla="+- 0 6809 6660"/>
                              <a:gd name="T65" fmla="*/ T64 w 297"/>
                              <a:gd name="T66" fmla="+- 0 2097 1799"/>
                              <a:gd name="T67" fmla="*/ 209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Line 923"/>
                        <wps:cNvCnPr>
                          <a:cxnSpLocks noChangeShapeType="1"/>
                        </wps:cNvCnPr>
                        <wps:spPr bwMode="auto">
                          <a:xfrm>
                            <a:off x="3759" y="1619"/>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24" name="Line 922"/>
                        <wps:cNvCnPr>
                          <a:cxnSpLocks noChangeShapeType="1"/>
                        </wps:cNvCnPr>
                        <wps:spPr bwMode="auto">
                          <a:xfrm>
                            <a:off x="6806" y="1647"/>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25" name="Line 921"/>
                        <wps:cNvCnPr>
                          <a:cxnSpLocks noChangeShapeType="1"/>
                        </wps:cNvCnPr>
                        <wps:spPr bwMode="auto">
                          <a:xfrm>
                            <a:off x="4767" y="1630"/>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26" name="Line 920"/>
                        <wps:cNvCnPr>
                          <a:cxnSpLocks noChangeShapeType="1"/>
                        </wps:cNvCnPr>
                        <wps:spPr bwMode="auto">
                          <a:xfrm>
                            <a:off x="5789" y="1630"/>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727" name="Line 919"/>
                        <wps:cNvCnPr>
                          <a:cxnSpLocks noChangeShapeType="1"/>
                        </wps:cNvCnPr>
                        <wps:spPr bwMode="auto">
                          <a:xfrm>
                            <a:off x="4762" y="1635"/>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162445" id="Group 918" o:spid="_x0000_s1026" style="position:absolute;margin-left:0;margin-top:0;width:411pt;height:609pt;z-index:-260694016;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">
                <v:shape id="Picture 949"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">
                  <v:imagedata r:id="rId13" o:title=""/>
                </v:shape>
                <v:shape id="Picture 948"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">
                  <v:imagedata r:id="rId105" o:title=""/>
                </v:shape>
                <v:shape id="Freeform 947" o:spid="_x0000_s1029" style="position:absolute;left:3610;top:1776;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" path="m148,l91,11,43,43,11,91,,148r11,58l43,254r48,32l148,297r58,-11l254,254r32,-48l297,148,286,91,254,43,206,11,148,xe" stroked="f">
                  <v:path arrowok="t" o:connecttype="custom" o:connectlocs="148,1776;91,1787;43,1819;11,1867;0,1924;11,1982;43,2030;91,2062;148,2073;206,2062;254,2030;286,1982;297,1924;286,1867;254,1819;206,1787;148,1776" o:connectangles="0,0,0,0,0,0,0,0,0,0,0,0,0,0,0,0,0"/>
                </v:shape>
                <v:shape id="Freeform 946" o:spid="_x0000_s1030" style="position:absolute;left:3610;top:1776;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" path="m148,297r58,-11l254,254r32,-48l297,148,286,91,254,43,206,11,148,,91,11,43,43,11,91,,148r11,58l43,254r48,32l148,297xe" filled="f" strokeweight=".5pt">
                  <v:path arrowok="t" o:connecttype="custom" o:connectlocs="148,2073;206,2062;254,2030;286,1982;297,1924;286,1867;254,1819;206,1787;148,1776;91,1787;43,1819;11,1867;0,1924;11,1982;43,2030;91,2062;148,2073" o:connectangles="0,0,0,0,0,0,0,0,0,0,0,0,0,0,0,0,0"/>
                </v:shape>
                <v:shape id="Freeform 945" o:spid="_x0000_s1031" style="position:absolute;left:4627;top:178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" path="m149,l91,12,44,44,12,91,,149r12,58l44,254r47,32l149,298r58,-12l254,254r32,-47l298,149,286,91,254,44,207,12,149,xe" stroked="f">
                  <v:path arrowok="t" o:connecttype="custom" o:connectlocs="149,1782;91,1794;44,1826;12,1873;0,1931;12,1989;44,2036;91,2068;149,2080;207,2068;254,2036;286,1989;298,1931;286,1873;254,1826;207,1794;149,1782" o:connectangles="0,0,0,0,0,0,0,0,0,0,0,0,0,0,0,0,0"/>
                </v:shape>
                <v:shape id="Freeform 944" o:spid="_x0000_s1032" style="position:absolute;left:4627;top:178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" path="m149,298r58,-12l254,254r32,-47l298,149,286,91,254,44,207,12,149,,91,12,44,44,12,91,,149r12,58l44,254r47,32l149,298xe" filled="f" strokeweight=".5pt">
                  <v:path arrowok="t" o:connecttype="custom" o:connectlocs="149,2080;207,2068;254,2036;286,1989;298,1931;286,1873;254,1826;207,1794;149,1782;91,1794;44,1826;12,1873;0,1931;12,1989;44,2036;91,2068;149,2080" o:connectangles="0,0,0,0,0,0,0,0,0,0,0,0,0,0,0,0,0"/>
                </v:shape>
                <v:shape id="Freeform 943" o:spid="_x0000_s1033" style="position:absolute;left:5644;top:179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" path="m149,l91,11,44,43,12,91,,148r12,58l44,254r47,32l149,297r58,-11l254,254r32,-48l298,148,286,91,254,43,207,11,149,xe" stroked="f">
                  <v:path arrowok="t" o:connecttype="custom" o:connectlocs="149,1793;91,1804;44,1836;12,1884;0,1941;12,1999;44,2047;91,2079;149,2090;207,2079;254,2047;286,1999;298,1941;286,1884;254,1836;207,1804;149,1793" o:connectangles="0,0,0,0,0,0,0,0,0,0,0,0,0,0,0,0,0"/>
                </v:shape>
                <v:shape id="Freeform 942" o:spid="_x0000_s1034" style="position:absolute;left:5644;top:179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" path="m149,297r58,-11l254,254r32,-48l298,148,286,91,254,43,207,11,149,,91,11,44,43,12,91,,148r12,58l44,254r47,32l149,297xe" filled="f" strokeweight=".5pt">
                  <v:path arrowok="t" o:connecttype="custom" o:connectlocs="149,2090;207,2079;254,2047;286,1999;298,1941;286,1884;254,1836;207,1804;149,1793;91,1804;44,1836;12,1884;0,1941;12,1999;44,2047;91,2079;149,2090" o:connectangles="0,0,0,0,0,0,0,0,0,0,0,0,0,0,0,0,0"/>
                </v:shape>
                <v:shape id="Freeform 941" o:spid="_x0000_s1035" style="position:absolute;left:6660;top:179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" path="m149,l91,12,43,44,11,91,,149r11,58l43,254r48,32l149,298r57,-12l254,254r32,-47l297,149,286,91,254,44,206,12,149,xe" fillcolor="#41ad49" stroked="f">
                  <v:path arrowok="t" o:connecttype="custom" o:connectlocs="149,1799;91,1811;43,1843;11,1890;0,1948;11,2006;43,2053;91,2085;149,2097;206,2085;254,2053;286,2006;297,1948;286,1890;254,1843;206,1811;149,1799" o:connectangles="0,0,0,0,0,0,0,0,0,0,0,0,0,0,0,0,0"/>
                </v:shape>
                <v:shape id="Freeform 940" o:spid="_x0000_s1036" style="position:absolute;left:6660;top:179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" path="m149,298r57,-12l254,254r32,-47l297,149,286,91,254,44,206,12,149,,91,12,43,44,11,91,,149r11,58l43,254r48,32l149,298xe" filled="f" strokeweight=".5pt">
                  <v:path arrowok="t" o:connecttype="custom" o:connectlocs="149,2097;206,2085;254,2053;286,2006;297,1948;286,1890;254,1843;206,1811;149,1799;91,1811;43,1843;11,1890;0,1948;11,2006;43,2053;91,2085;149,2097" o:connectangles="0,0,0,0,0,0,0,0,0,0,0,0,0,0,0,0,0"/>
                </v:shape>
                <v:line id="Line 939" o:spid="_x0000_s1037" style="position:absolute;visibility:visible;mso-wrap-style:square" from="3759,1619" to="3759,1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" strokecolor="white" strokeweight=".5pt"/>
                <v:shape id="Picture 938" o:spid="_x0000_s1038" type="#_x0000_t75" style="position:absolute;left:6147;top:180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">
                  <v:imagedata r:id="rId32" o:title=""/>
                </v:shape>
                <v:line id="Line 937" o:spid="_x0000_s1039" style="position:absolute;visibility:visible;mso-wrap-style:square" from="6806,1647" to="6806,1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" strokecolor="white" strokeweight=".5pt"/>
                <v:shape id="Picture 936" o:spid="_x0000_s1040" type="#_x0000_t75" style="position:absolute;left:4120;top:178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">
                  <v:imagedata r:id="rId32" o:title=""/>
                </v:shape>
                <v:line id="Line 935" o:spid="_x0000_s1041" style="position:absolute;visibility:visible;mso-wrap-style:square" from="4767,1630" to="4767,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" strokecolor="white" strokeweight=".5pt"/>
                <v:line id="Line 934" o:spid="_x0000_s1042" style="position:absolute;visibility:visible;mso-wrap-style:square" from="5789,1630" to="5789,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" strokecolor="white" strokeweight=".5pt"/>
                <v:line id="Line 933" o:spid="_x0000_s1043" style="position:absolute;visibility:visible;mso-wrap-style:square" from="4762,1635" to="5794,1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" strokecolor="white" strokeweight=".5pt"/>
                <v:shape id="Freeform 932" o:spid="_x0000_s1044" style="position:absolute;left:3610;top:1776;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" path="m148,l91,11,43,43,11,91,,148r11,58l43,254r48,32l148,297r58,-11l254,254r32,-48l297,148,286,91,254,43,206,11,148,xe" stroked="f">
                  <v:path arrowok="t" o:connecttype="custom" o:connectlocs="148,1776;91,1787;43,1819;11,1867;0,1924;11,1982;43,2030;91,2062;148,2073;206,2062;254,2030;286,1982;297,1924;286,1867;254,1819;206,1787;148,1776" o:connectangles="0,0,0,0,0,0,0,0,0,0,0,0,0,0,0,0,0"/>
                </v:shape>
                <v:shape id="Picture 931" o:spid="_x0000_s1045" type="#_x0000_t75" style="position:absolute;left:5140;top:1780;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">
                  <v:imagedata r:id="rId32" o:title=""/>
                </v:shape>
                <v:shape id="Freeform 930" o:spid="_x0000_s1046" style="position:absolute;left:3610;top:1776;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" path="m148,297r58,-11l254,254r32,-48l297,148,286,91,254,43,206,11,148,,91,11,43,43,11,91,,148r11,58l43,254r48,32l148,297xe" filled="f" strokeweight=".5pt">
                  <v:path arrowok="t" o:connecttype="custom" o:connectlocs="148,2073;206,2062;254,2030;286,1982;297,1924;286,1867;254,1819;206,1787;148,1776;91,1787;43,1819;11,1867;0,1924;11,1982;43,2030;91,2062;148,2073" o:connectangles="0,0,0,0,0,0,0,0,0,0,0,0,0,0,0,0,0"/>
                </v:shape>
                <v:shape id="Freeform 929" o:spid="_x0000_s1047" style="position:absolute;left:4627;top:178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" path="m149,l91,12,44,44,12,91,,149r12,58l44,254r47,32l149,298r58,-12l254,254r32,-47l298,149,286,91,254,44,207,12,149,xe" stroked="f">
                  <v:path arrowok="t" o:connecttype="custom" o:connectlocs="149,1782;91,1794;44,1826;12,1873;0,1931;12,1989;44,2036;91,2068;149,2080;207,2068;254,2036;286,1989;298,1931;286,1873;254,1826;207,1794;149,1782" o:connectangles="0,0,0,0,0,0,0,0,0,0,0,0,0,0,0,0,0"/>
                </v:shape>
                <v:shape id="Freeform 928" o:spid="_x0000_s1048" style="position:absolute;left:4627;top:178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" path="m149,298r58,-12l254,254r32,-47l298,149,286,91,254,44,207,12,149,,91,12,44,44,12,91,,149r12,58l44,254r47,32l149,298xe" filled="f" strokeweight=".5pt">
                  <v:path arrowok="t" o:connecttype="custom" o:connectlocs="149,2080;207,2068;254,2036;286,1989;298,1931;286,1873;254,1826;207,1794;149,1782;91,1794;44,1826;12,1873;0,1931;12,1989;44,2036;91,2068;149,2080" o:connectangles="0,0,0,0,0,0,0,0,0,0,0,0,0,0,0,0,0"/>
                </v:shape>
                <v:shape id="Freeform 927" o:spid="_x0000_s1049" style="position:absolute;left:5644;top:179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" path="m149,l91,11,44,43,12,91,,148r12,58l44,254r47,32l149,297r58,-11l254,254r32,-48l298,148,286,91,254,43,207,11,149,xe" stroked="f">
                  <v:path arrowok="t" o:connecttype="custom" o:connectlocs="149,1793;91,1804;44,1836;12,1884;0,1941;12,1999;44,2047;91,2079;149,2090;207,2079;254,2047;286,1999;298,1941;286,1884;254,1836;207,1804;149,1793" o:connectangles="0,0,0,0,0,0,0,0,0,0,0,0,0,0,0,0,0"/>
                </v:shape>
                <v:shape id="Freeform 926" o:spid="_x0000_s1050" style="position:absolute;left:5644;top:179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" path="m149,297r58,-11l254,254r32,-48l298,148,286,91,254,43,207,11,149,,91,11,44,43,12,91,,148r12,58l44,254r47,32l149,297xe" filled="f" strokeweight=".5pt">
                  <v:path arrowok="t" o:connecttype="custom" o:connectlocs="149,2090;207,2079;254,2047;286,1999;298,1941;286,1884;254,1836;207,1804;149,1793;91,1804;44,1836;12,1884;0,1941;12,1999;44,2047;91,2079;149,2090" o:connectangles="0,0,0,0,0,0,0,0,0,0,0,0,0,0,0,0,0"/>
                </v:shape>
                <v:shape id="Freeform 925" o:spid="_x0000_s1051" style="position:absolute;left:6660;top:179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" path="m149,l91,12,43,44,11,91,,149r11,58l43,254r48,32l149,298r57,-12l254,254r32,-47l297,149,286,91,254,44,206,12,149,xe" fillcolor="#41ad49" stroked="f">
                  <v:path arrowok="t" o:connecttype="custom" o:connectlocs="149,1799;91,1811;43,1843;11,1890;0,1948;11,2006;43,2053;91,2085;149,2097;206,2085;254,2053;286,2006;297,1948;286,1890;254,1843;206,1811;149,1799" o:connectangles="0,0,0,0,0,0,0,0,0,0,0,0,0,0,0,0,0"/>
                </v:shape>
                <v:shape id="Freeform 924" o:spid="_x0000_s1052" style="position:absolute;left:6660;top:179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" path="m149,298r57,-12l254,254r32,-47l297,149,286,91,254,44,206,12,149,,91,12,43,44,11,91,,149r11,58l43,254r48,32l149,298xe" filled="f" strokeweight=".5pt">
                  <v:path arrowok="t" o:connecttype="custom" o:connectlocs="149,2097;206,2085;254,2053;286,2006;297,1948;286,1890;254,1843;206,1811;149,1799;91,1811;43,1843;11,1890;0,1948;11,2006;43,2053;91,2085;149,2097" o:connectangles="0,0,0,0,0,0,0,0,0,0,0,0,0,0,0,0,0"/>
                </v:shape>
                <v:line id="Line 923" o:spid="_x0000_s1053" style="position:absolute;visibility:visible;mso-wrap-style:square" from="3759,1619" to="3759,1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" strokecolor="white" strokeweight=".5pt"/>
                <v:line id="Line 922" o:spid="_x0000_s1054" style="position:absolute;visibility:visible;mso-wrap-style:square" from="6806,1647" to="6806,1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" strokecolor="white" strokeweight=".5pt"/>
                <v:line id="Line 921" o:spid="_x0000_s1055" style="position:absolute;visibility:visible;mso-wrap-style:square" from="4767,1630" to="4767,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" strokecolor="white" strokeweight=".5pt"/>
                <v:line id="Line 920" o:spid="_x0000_s1056" style="position:absolute;visibility:visible;mso-wrap-style:square" from="5789,1630" to="5789,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" strokecolor="white" strokeweight=".5pt"/>
                <v:line id="Line 919" o:spid="_x0000_s1057" style="position:absolute;visibility:visible;mso-wrap-style:square" from="4762,1635" to="5794,1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" strokecolor="white" strokeweight=".5pt"/>
                <w10:wrap anchorx="page" anchory="page"/>
              </v:group>
            </w:pict>
          </mc:Fallback>
        </mc:AlternateContent>
      </w:r>
    </w:p>
    <w:p w14:paraId="24D0DAAF" w14:textId="77777777" w:rsidR="006500DE" w:rsidRPr="004A7191" w:rsidRDefault="004A7191">
      <w:pPr>
        <w:spacing w:before="93"/>
        <w:ind w:left="3560"/>
        <w:rPr>
          <w:color w:val="000000" w:themeColor="text1"/>
          <w:sz w:val="16"/>
        </w:rPr>
      </w:pPr>
      <w:r w:rsidRPr="004A7191">
        <w:rPr>
          <w:color w:val="000000" w:themeColor="text1"/>
          <w:sz w:val="16"/>
        </w:rPr>
        <w:t>Least Concern (IUCN 3.1)</w:t>
      </w:r>
    </w:p>
    <w:p w14:paraId="7B622A10" w14:textId="77777777" w:rsidR="006500DE" w:rsidRPr="004A7191" w:rsidRDefault="004A7191">
      <w:pPr>
        <w:pStyle w:val="BodyText"/>
        <w:tabs>
          <w:tab w:val="left" w:pos="4835"/>
        </w:tabs>
        <w:spacing w:before="137" w:line="328" w:lineRule="auto"/>
        <w:ind w:left="3600" w:right="2657"/>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Animalia</w:t>
      </w:r>
    </w:p>
    <w:p w14:paraId="7FF49461" w14:textId="77777777" w:rsidR="006500DE" w:rsidRPr="004A7191" w:rsidRDefault="004A7191">
      <w:pPr>
        <w:pStyle w:val="BodyText"/>
        <w:tabs>
          <w:tab w:val="left" w:pos="4835"/>
        </w:tabs>
        <w:spacing w:before="4"/>
        <w:ind w:left="3600"/>
        <w:rPr>
          <w:color w:val="000000" w:themeColor="text1"/>
        </w:rPr>
      </w:pPr>
      <w:r w:rsidRPr="004A7191">
        <w:rPr>
          <w:color w:val="000000" w:themeColor="text1"/>
        </w:rPr>
        <w:t>Phylum:</w:t>
      </w:r>
      <w:r w:rsidRPr="004A7191">
        <w:rPr>
          <w:color w:val="000000" w:themeColor="text1"/>
        </w:rPr>
        <w:tab/>
        <w:t>Chordata</w:t>
      </w:r>
    </w:p>
    <w:p w14:paraId="64ED5515" w14:textId="77777777" w:rsidR="006500DE" w:rsidRPr="004A7191" w:rsidRDefault="004A7191">
      <w:pPr>
        <w:pStyle w:val="BodyText"/>
        <w:tabs>
          <w:tab w:val="left" w:pos="4835"/>
        </w:tabs>
        <w:spacing w:before="90"/>
        <w:ind w:left="360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7FE5EC9A" w14:textId="77777777" w:rsidR="006500DE" w:rsidRPr="004A7191" w:rsidRDefault="004A7191">
      <w:pPr>
        <w:pStyle w:val="BodyText"/>
        <w:tabs>
          <w:tab w:val="left" w:pos="4835"/>
        </w:tabs>
        <w:spacing w:before="110"/>
        <w:ind w:left="3600"/>
        <w:rPr>
          <w:color w:val="000000" w:themeColor="text1"/>
        </w:rPr>
      </w:pPr>
      <w:r w:rsidRPr="004A7191">
        <w:rPr>
          <w:color w:val="000000" w:themeColor="text1"/>
        </w:rPr>
        <w:t>Order:</w:t>
      </w:r>
      <w:r w:rsidRPr="004A7191">
        <w:rPr>
          <w:color w:val="000000" w:themeColor="text1"/>
        </w:rPr>
        <w:tab/>
        <w:t>Passeriformes</w:t>
      </w:r>
    </w:p>
    <w:p w14:paraId="32B2D851" w14:textId="77777777" w:rsidR="006500DE" w:rsidRPr="004A7191" w:rsidRDefault="004A7191">
      <w:pPr>
        <w:pStyle w:val="BodyText"/>
        <w:tabs>
          <w:tab w:val="left" w:pos="4835"/>
        </w:tabs>
        <w:spacing w:before="90"/>
        <w:ind w:left="360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Cisticolidae</w:t>
      </w:r>
      <w:proofErr w:type="spellEnd"/>
    </w:p>
    <w:p w14:paraId="12216562" w14:textId="77777777" w:rsidR="006500DE" w:rsidRPr="004A7191" w:rsidRDefault="004A7191">
      <w:pPr>
        <w:tabs>
          <w:tab w:val="left" w:pos="4835"/>
        </w:tabs>
        <w:spacing w:before="110"/>
        <w:ind w:left="360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Orthotomus</w:t>
      </w:r>
      <w:proofErr w:type="spellEnd"/>
    </w:p>
    <w:p w14:paraId="263B1ECB" w14:textId="77777777" w:rsidR="006500DE" w:rsidRPr="004A7191" w:rsidRDefault="004A7191">
      <w:pPr>
        <w:tabs>
          <w:tab w:val="left" w:pos="4835"/>
        </w:tabs>
        <w:spacing w:before="109"/>
        <w:ind w:left="360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O.</w:t>
      </w:r>
      <w:r w:rsidRPr="004A7191">
        <w:rPr>
          <w:rFonts w:ascii="Georgia"/>
          <w:i/>
          <w:color w:val="000000" w:themeColor="text1"/>
          <w:spacing w:val="-13"/>
          <w:sz w:val="20"/>
        </w:rPr>
        <w:t xml:space="preserve"> </w:t>
      </w:r>
      <w:proofErr w:type="spellStart"/>
      <w:r w:rsidRPr="004A7191">
        <w:rPr>
          <w:rFonts w:ascii="Georgia"/>
          <w:i/>
          <w:color w:val="000000" w:themeColor="text1"/>
          <w:sz w:val="20"/>
        </w:rPr>
        <w:t>sutorius</w:t>
      </w:r>
      <w:proofErr w:type="spellEnd"/>
    </w:p>
    <w:p w14:paraId="45192272" w14:textId="77777777" w:rsidR="006500DE" w:rsidRPr="004A7191" w:rsidRDefault="006500DE">
      <w:pPr>
        <w:pStyle w:val="BodyText"/>
        <w:rPr>
          <w:rFonts w:ascii="Georgia"/>
          <w:i/>
          <w:color w:val="000000" w:themeColor="text1"/>
          <w:sz w:val="22"/>
        </w:rPr>
      </w:pPr>
    </w:p>
    <w:p w14:paraId="704B3AF0" w14:textId="77777777" w:rsidR="006500DE" w:rsidRPr="004A7191" w:rsidRDefault="006500DE">
      <w:pPr>
        <w:pStyle w:val="BodyText"/>
        <w:rPr>
          <w:rFonts w:ascii="Georgia"/>
          <w:i/>
          <w:color w:val="000000" w:themeColor="text1"/>
          <w:sz w:val="22"/>
        </w:rPr>
      </w:pPr>
    </w:p>
    <w:p w14:paraId="11210CFD" w14:textId="77777777" w:rsidR="006500DE" w:rsidRPr="004A7191" w:rsidRDefault="006500DE">
      <w:pPr>
        <w:pStyle w:val="BodyText"/>
        <w:rPr>
          <w:rFonts w:ascii="Georgia"/>
          <w:i/>
          <w:color w:val="000000" w:themeColor="text1"/>
          <w:sz w:val="22"/>
        </w:rPr>
      </w:pPr>
    </w:p>
    <w:p w14:paraId="3BFC0CDE" w14:textId="77777777" w:rsidR="006500DE" w:rsidRPr="004A7191" w:rsidRDefault="006500DE">
      <w:pPr>
        <w:pStyle w:val="BodyText"/>
        <w:rPr>
          <w:rFonts w:ascii="Georgia"/>
          <w:i/>
          <w:color w:val="000000" w:themeColor="text1"/>
          <w:sz w:val="22"/>
        </w:rPr>
      </w:pPr>
    </w:p>
    <w:p w14:paraId="4F867B03" w14:textId="77777777" w:rsidR="006500DE" w:rsidRPr="004A7191" w:rsidRDefault="006500DE">
      <w:pPr>
        <w:pStyle w:val="BodyText"/>
        <w:rPr>
          <w:rFonts w:ascii="Georgia"/>
          <w:i/>
          <w:color w:val="000000" w:themeColor="text1"/>
          <w:sz w:val="22"/>
        </w:rPr>
      </w:pPr>
    </w:p>
    <w:p w14:paraId="7529FE2C" w14:textId="77777777" w:rsidR="006500DE" w:rsidRPr="004A7191" w:rsidRDefault="006500DE">
      <w:pPr>
        <w:pStyle w:val="BodyText"/>
        <w:rPr>
          <w:rFonts w:ascii="Georgia"/>
          <w:i/>
          <w:color w:val="000000" w:themeColor="text1"/>
          <w:sz w:val="22"/>
        </w:rPr>
      </w:pPr>
    </w:p>
    <w:p w14:paraId="6708E740" w14:textId="77777777" w:rsidR="006500DE" w:rsidRPr="004A7191" w:rsidRDefault="006500DE">
      <w:pPr>
        <w:pStyle w:val="BodyText"/>
        <w:rPr>
          <w:rFonts w:ascii="Georgia"/>
          <w:i/>
          <w:color w:val="000000" w:themeColor="text1"/>
          <w:sz w:val="22"/>
        </w:rPr>
      </w:pPr>
    </w:p>
    <w:p w14:paraId="5B9C7976" w14:textId="77777777" w:rsidR="006500DE" w:rsidRPr="004A7191" w:rsidRDefault="006500DE">
      <w:pPr>
        <w:pStyle w:val="BodyText"/>
        <w:rPr>
          <w:rFonts w:ascii="Georgia"/>
          <w:i/>
          <w:color w:val="000000" w:themeColor="text1"/>
          <w:sz w:val="22"/>
        </w:rPr>
      </w:pPr>
    </w:p>
    <w:p w14:paraId="1CEC7D56" w14:textId="77777777" w:rsidR="006500DE" w:rsidRPr="004A7191" w:rsidRDefault="006500DE">
      <w:pPr>
        <w:pStyle w:val="BodyText"/>
        <w:rPr>
          <w:rFonts w:ascii="Georgia"/>
          <w:i/>
          <w:color w:val="000000" w:themeColor="text1"/>
          <w:sz w:val="22"/>
        </w:rPr>
      </w:pPr>
    </w:p>
    <w:p w14:paraId="3790FB13" w14:textId="77777777" w:rsidR="006500DE" w:rsidRPr="004A7191" w:rsidRDefault="006500DE">
      <w:pPr>
        <w:pStyle w:val="BodyText"/>
        <w:rPr>
          <w:rFonts w:ascii="Georgia"/>
          <w:i/>
          <w:color w:val="000000" w:themeColor="text1"/>
          <w:sz w:val="22"/>
        </w:rPr>
      </w:pPr>
    </w:p>
    <w:p w14:paraId="4FFCCF88" w14:textId="77777777" w:rsidR="006500DE" w:rsidRPr="004A7191" w:rsidRDefault="006500DE">
      <w:pPr>
        <w:pStyle w:val="BodyText"/>
        <w:rPr>
          <w:rFonts w:ascii="Georgia"/>
          <w:i/>
          <w:color w:val="000000" w:themeColor="text1"/>
          <w:sz w:val="22"/>
        </w:rPr>
      </w:pPr>
    </w:p>
    <w:p w14:paraId="30B2871F" w14:textId="77777777" w:rsidR="006500DE" w:rsidRPr="004A7191" w:rsidRDefault="006500DE">
      <w:pPr>
        <w:pStyle w:val="BodyText"/>
        <w:rPr>
          <w:rFonts w:ascii="Georgia"/>
          <w:i/>
          <w:color w:val="000000" w:themeColor="text1"/>
          <w:sz w:val="22"/>
        </w:rPr>
      </w:pPr>
    </w:p>
    <w:p w14:paraId="4BF68D9F" w14:textId="77777777" w:rsidR="006500DE" w:rsidRPr="004A7191" w:rsidRDefault="006500DE">
      <w:pPr>
        <w:pStyle w:val="BodyText"/>
        <w:rPr>
          <w:rFonts w:ascii="Georgia"/>
          <w:i/>
          <w:color w:val="000000" w:themeColor="text1"/>
          <w:sz w:val="22"/>
        </w:rPr>
      </w:pPr>
    </w:p>
    <w:p w14:paraId="4CA3F30A" w14:textId="77777777" w:rsidR="006500DE" w:rsidRPr="004A7191" w:rsidRDefault="006500DE">
      <w:pPr>
        <w:pStyle w:val="BodyText"/>
        <w:rPr>
          <w:rFonts w:ascii="Georgia"/>
          <w:i/>
          <w:color w:val="000000" w:themeColor="text1"/>
          <w:sz w:val="22"/>
        </w:rPr>
      </w:pPr>
    </w:p>
    <w:p w14:paraId="48AF9E26" w14:textId="77777777" w:rsidR="006500DE" w:rsidRPr="004A7191" w:rsidRDefault="006500DE">
      <w:pPr>
        <w:pStyle w:val="BodyText"/>
        <w:rPr>
          <w:rFonts w:ascii="Georgia"/>
          <w:i/>
          <w:color w:val="000000" w:themeColor="text1"/>
          <w:sz w:val="22"/>
        </w:rPr>
      </w:pPr>
    </w:p>
    <w:p w14:paraId="1452F7A4" w14:textId="77777777" w:rsidR="006500DE" w:rsidRPr="004A7191" w:rsidRDefault="006500DE">
      <w:pPr>
        <w:pStyle w:val="BodyText"/>
        <w:rPr>
          <w:rFonts w:ascii="Georgia"/>
          <w:i/>
          <w:color w:val="000000" w:themeColor="text1"/>
          <w:sz w:val="22"/>
        </w:rPr>
      </w:pPr>
    </w:p>
    <w:p w14:paraId="4DF30E44" w14:textId="77777777" w:rsidR="006500DE" w:rsidRPr="004A7191" w:rsidRDefault="006500DE">
      <w:pPr>
        <w:pStyle w:val="BodyText"/>
        <w:rPr>
          <w:rFonts w:ascii="Georgia"/>
          <w:i/>
          <w:color w:val="000000" w:themeColor="text1"/>
          <w:sz w:val="22"/>
        </w:rPr>
      </w:pPr>
    </w:p>
    <w:p w14:paraId="00772FAF" w14:textId="77777777" w:rsidR="006500DE" w:rsidRPr="004A7191" w:rsidRDefault="006500DE">
      <w:pPr>
        <w:pStyle w:val="BodyText"/>
        <w:rPr>
          <w:rFonts w:ascii="Georgia"/>
          <w:i/>
          <w:color w:val="000000" w:themeColor="text1"/>
          <w:sz w:val="22"/>
        </w:rPr>
      </w:pPr>
    </w:p>
    <w:p w14:paraId="776CEC0B" w14:textId="77777777" w:rsidR="006500DE" w:rsidRPr="004A7191" w:rsidRDefault="006500DE">
      <w:pPr>
        <w:pStyle w:val="BodyText"/>
        <w:rPr>
          <w:rFonts w:ascii="Georgia"/>
          <w:i/>
          <w:color w:val="000000" w:themeColor="text1"/>
          <w:sz w:val="22"/>
        </w:rPr>
      </w:pPr>
    </w:p>
    <w:p w14:paraId="28A846ED" w14:textId="77777777" w:rsidR="006500DE" w:rsidRPr="004A7191" w:rsidRDefault="006500DE">
      <w:pPr>
        <w:pStyle w:val="BodyText"/>
        <w:rPr>
          <w:rFonts w:ascii="Georgia"/>
          <w:i/>
          <w:color w:val="000000" w:themeColor="text1"/>
          <w:sz w:val="22"/>
        </w:rPr>
      </w:pPr>
    </w:p>
    <w:p w14:paraId="5AB5CAE3" w14:textId="77777777" w:rsidR="006500DE" w:rsidRPr="004A7191" w:rsidRDefault="006500DE">
      <w:pPr>
        <w:pStyle w:val="BodyText"/>
        <w:rPr>
          <w:rFonts w:ascii="Georgia"/>
          <w:i/>
          <w:color w:val="000000" w:themeColor="text1"/>
          <w:sz w:val="22"/>
        </w:rPr>
      </w:pPr>
    </w:p>
    <w:p w14:paraId="0B3549AC" w14:textId="77777777" w:rsidR="006500DE" w:rsidRPr="004A7191" w:rsidRDefault="006500DE">
      <w:pPr>
        <w:pStyle w:val="BodyText"/>
        <w:spacing w:before="1"/>
        <w:rPr>
          <w:rFonts w:ascii="Georgia"/>
          <w:i/>
          <w:color w:val="000000" w:themeColor="text1"/>
          <w:sz w:val="26"/>
        </w:rPr>
      </w:pPr>
    </w:p>
    <w:p w14:paraId="165811D8"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4BB15473" w14:textId="77777777" w:rsidR="006500DE" w:rsidRPr="004A7191" w:rsidRDefault="00AE6195">
      <w:pPr>
        <w:pStyle w:val="BodyText"/>
        <w:spacing w:before="4"/>
        <w:rPr>
          <w:color w:val="000000" w:themeColor="text1"/>
          <w:sz w:val="17"/>
        </w:rPr>
      </w:pPr>
      <w:r w:rsidRPr="004A7191">
        <w:rPr>
          <w:noProof/>
          <w:color w:val="000000" w:themeColor="text1"/>
        </w:rPr>
        <w:lastRenderedPageBreak/>
        <mc:AlternateContent>
          <mc:Choice Requires="wps">
            <w:drawing>
              <wp:anchor distT="0" distB="0" distL="114300" distR="114300" simplePos="0" relativeHeight="242623488" behindDoc="1" locked="0" layoutInCell="1" allowOverlap="1" wp14:anchorId="5EC56151" wp14:editId="55334FD8">
                <wp:simplePos x="0" y="0"/>
                <wp:positionH relativeFrom="page">
                  <wp:posOffset>2565400</wp:posOffset>
                </wp:positionH>
                <wp:positionV relativeFrom="page">
                  <wp:posOffset>7136765</wp:posOffset>
                </wp:positionV>
                <wp:extent cx="161925" cy="154940"/>
                <wp:effectExtent l="0" t="0" r="0" b="0"/>
                <wp:wrapNone/>
                <wp:docPr id="695" name="Text Box 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E549A"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56151" id="Text Box 917" o:spid="_x0000_s1106" type="#_x0000_t202" style="position:absolute;margin-left:202pt;margin-top:561.95pt;width:12.75pt;height:12.2pt;z-index:-26069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" filled="f" stroked="f">
                <v:textbox inset="0,0,0,0">
                  <w:txbxContent>
                    <w:p w14:paraId="7AFE549A" w14:textId="77777777" w:rsidR="00B7268B" w:rsidRDefault="00B7268B">
                      <w:pPr>
                        <w:pStyle w:val="BodyText"/>
                        <w:rPr>
                          <w:rFonts w:ascii="Verdana"/>
                        </w:rPr>
                      </w:pPr>
                    </w:p>
                  </w:txbxContent>
                </v:textbox>
                <w10:wrap anchorx="page" anchory="page"/>
              </v:shape>
            </w:pict>
          </mc:Fallback>
        </mc:AlternateContent>
      </w:r>
    </w:p>
    <w:p w14:paraId="6D019678" w14:textId="77777777" w:rsidR="003B34BB" w:rsidRPr="004A7191" w:rsidRDefault="003B34BB" w:rsidP="003B34BB">
      <w:pPr>
        <w:pStyle w:val="Heading1"/>
        <w:tabs>
          <w:tab w:val="left" w:pos="1132"/>
          <w:tab w:val="left" w:pos="7739"/>
        </w:tabs>
        <w:rPr>
          <w:color w:val="000000" w:themeColor="text1"/>
        </w:rPr>
      </w:pPr>
      <w:r w:rsidRPr="004A7191">
        <w:rPr>
          <w:color w:val="000000" w:themeColor="text1"/>
          <w:shd w:val="clear" w:color="auto" w:fill="86B273"/>
        </w:rPr>
        <w:t xml:space="preserve"> </w:t>
      </w:r>
      <w:r w:rsidRPr="004A7191">
        <w:rPr>
          <w:color w:val="000000" w:themeColor="text1"/>
          <w:shd w:val="clear" w:color="auto" w:fill="86B273"/>
        </w:rPr>
        <w:tab/>
      </w:r>
      <w:r>
        <w:rPr>
          <w:color w:val="000000" w:themeColor="text1"/>
          <w:shd w:val="clear" w:color="auto" w:fill="86B273"/>
        </w:rPr>
        <w:t>37</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Greenish warbler</w:t>
      </w:r>
      <w:r w:rsidRPr="004A7191">
        <w:rPr>
          <w:color w:val="000000" w:themeColor="text1"/>
          <w:shd w:val="clear" w:color="auto" w:fill="86B273"/>
        </w:rPr>
        <w:tab/>
      </w:r>
    </w:p>
    <w:p w14:paraId="70F65980" w14:textId="77777777" w:rsidR="006500DE" w:rsidRPr="004A7191" w:rsidRDefault="006500DE">
      <w:pPr>
        <w:pStyle w:val="BodyText"/>
        <w:spacing w:before="9"/>
        <w:rPr>
          <w:rFonts w:ascii="Arial"/>
          <w:color w:val="000000" w:themeColor="text1"/>
          <w:sz w:val="43"/>
        </w:rPr>
      </w:pPr>
    </w:p>
    <w:p w14:paraId="35D47086" w14:textId="77777777" w:rsidR="006500DE" w:rsidRPr="004A7191" w:rsidRDefault="004A7191">
      <w:pPr>
        <w:pStyle w:val="BodyText"/>
        <w:spacing w:line="235" w:lineRule="auto"/>
        <w:ind w:left="1160" w:right="1182"/>
        <w:rPr>
          <w:color w:val="000000" w:themeColor="text1"/>
        </w:rPr>
      </w:pPr>
      <w:r w:rsidRPr="004A7191">
        <w:rPr>
          <w:color w:val="000000" w:themeColor="text1"/>
        </w:rPr>
        <w:t>The greenish warbler (</w:t>
      </w:r>
      <w:proofErr w:type="spellStart"/>
      <w:r w:rsidRPr="004A7191">
        <w:rPr>
          <w:rFonts w:ascii="Georgia"/>
          <w:i/>
          <w:color w:val="000000" w:themeColor="text1"/>
        </w:rPr>
        <w:t>Phylloscopus</w:t>
      </w:r>
      <w:proofErr w:type="spellEnd"/>
      <w:r w:rsidRPr="004A7191">
        <w:rPr>
          <w:rFonts w:ascii="Georgia"/>
          <w:i/>
          <w:color w:val="000000" w:themeColor="text1"/>
        </w:rPr>
        <w:t xml:space="preserve"> </w:t>
      </w:r>
      <w:proofErr w:type="spellStart"/>
      <w:r w:rsidRPr="004A7191">
        <w:rPr>
          <w:rFonts w:ascii="Georgia"/>
          <w:i/>
          <w:color w:val="000000" w:themeColor="text1"/>
        </w:rPr>
        <w:t>trochiloides</w:t>
      </w:r>
      <w:proofErr w:type="spellEnd"/>
      <w:r w:rsidRPr="004A7191">
        <w:rPr>
          <w:color w:val="000000" w:themeColor="text1"/>
        </w:rPr>
        <w:t>) is a widespread leaf warbler with a breeding range in northeastern Europe and temperate to subtropical</w:t>
      </w:r>
      <w:r w:rsidRPr="004A7191">
        <w:rPr>
          <w:color w:val="000000" w:themeColor="text1"/>
          <w:spacing w:val="-23"/>
        </w:rPr>
        <w:t xml:space="preserve"> </w:t>
      </w:r>
      <w:r w:rsidRPr="004A7191">
        <w:rPr>
          <w:color w:val="000000" w:themeColor="text1"/>
        </w:rPr>
        <w:t>continental</w:t>
      </w:r>
      <w:r w:rsidRPr="004A7191">
        <w:rPr>
          <w:color w:val="000000" w:themeColor="text1"/>
          <w:spacing w:val="-34"/>
        </w:rPr>
        <w:t xml:space="preserve"> </w:t>
      </w:r>
      <w:r w:rsidRPr="004A7191">
        <w:rPr>
          <w:color w:val="000000" w:themeColor="text1"/>
        </w:rPr>
        <w:t>Asia.</w:t>
      </w:r>
      <w:r w:rsidRPr="004A7191">
        <w:rPr>
          <w:color w:val="000000" w:themeColor="text1"/>
          <w:spacing w:val="-33"/>
        </w:rPr>
        <w:t xml:space="preserve"> </w:t>
      </w:r>
      <w:r w:rsidRPr="004A7191">
        <w:rPr>
          <w:color w:val="000000" w:themeColor="text1"/>
        </w:rPr>
        <w:t>This</w:t>
      </w:r>
      <w:r w:rsidRPr="004A7191">
        <w:rPr>
          <w:color w:val="000000" w:themeColor="text1"/>
          <w:spacing w:val="-23"/>
        </w:rPr>
        <w:t xml:space="preserve"> </w:t>
      </w:r>
      <w:r w:rsidRPr="004A7191">
        <w:rPr>
          <w:color w:val="000000" w:themeColor="text1"/>
        </w:rPr>
        <w:t>warbler</w:t>
      </w:r>
      <w:r w:rsidRPr="004A7191">
        <w:rPr>
          <w:color w:val="000000" w:themeColor="text1"/>
          <w:spacing w:val="-23"/>
        </w:rPr>
        <w:t xml:space="preserve"> </w:t>
      </w:r>
      <w:r w:rsidRPr="004A7191">
        <w:rPr>
          <w:color w:val="000000" w:themeColor="text1"/>
        </w:rPr>
        <w:t>is</w:t>
      </w:r>
      <w:r w:rsidRPr="004A7191">
        <w:rPr>
          <w:color w:val="000000" w:themeColor="text1"/>
          <w:spacing w:val="-22"/>
        </w:rPr>
        <w:t xml:space="preserve"> </w:t>
      </w:r>
      <w:r w:rsidRPr="004A7191">
        <w:rPr>
          <w:color w:val="000000" w:themeColor="text1"/>
        </w:rPr>
        <w:t>strongly</w:t>
      </w:r>
      <w:r w:rsidRPr="004A7191">
        <w:rPr>
          <w:color w:val="000000" w:themeColor="text1"/>
          <w:spacing w:val="-1"/>
        </w:rPr>
        <w:t xml:space="preserve"> </w:t>
      </w:r>
      <w:r w:rsidRPr="004A7191">
        <w:rPr>
          <w:color w:val="000000" w:themeColor="text1"/>
        </w:rPr>
        <w:t>migratory</w:t>
      </w:r>
      <w:r w:rsidRPr="004A7191">
        <w:rPr>
          <w:color w:val="000000" w:themeColor="text1"/>
          <w:spacing w:val="-15"/>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winters in</w:t>
      </w:r>
      <w:r w:rsidRPr="004A7191">
        <w:rPr>
          <w:color w:val="000000" w:themeColor="text1"/>
          <w:spacing w:val="-12"/>
        </w:rPr>
        <w:t xml:space="preserve"> </w:t>
      </w:r>
      <w:r w:rsidRPr="004A7191">
        <w:rPr>
          <w:color w:val="000000" w:themeColor="text1"/>
        </w:rPr>
        <w:t>India.</w:t>
      </w:r>
    </w:p>
    <w:p w14:paraId="31ED833F" w14:textId="77777777" w:rsidR="006500DE" w:rsidRPr="004A7191" w:rsidRDefault="004A7191">
      <w:pPr>
        <w:pStyle w:val="BodyText"/>
        <w:spacing w:before="22" w:line="230" w:lineRule="auto"/>
        <w:ind w:left="1160" w:right="1188" w:firstLine="280"/>
        <w:rPr>
          <w:color w:val="000000" w:themeColor="text1"/>
        </w:rPr>
      </w:pPr>
      <w:r w:rsidRPr="004A7191">
        <w:rPr>
          <w:color w:val="000000" w:themeColor="text1"/>
        </w:rPr>
        <w:t>Like</w:t>
      </w:r>
      <w:r w:rsidRPr="004A7191">
        <w:rPr>
          <w:color w:val="000000" w:themeColor="text1"/>
          <w:spacing w:val="-30"/>
        </w:rPr>
        <w:t xml:space="preserve"> </w:t>
      </w:r>
      <w:r w:rsidRPr="004A7191">
        <w:rPr>
          <w:color w:val="000000" w:themeColor="text1"/>
        </w:rPr>
        <w:t>all</w:t>
      </w:r>
      <w:r w:rsidRPr="004A7191">
        <w:rPr>
          <w:color w:val="000000" w:themeColor="text1"/>
          <w:spacing w:val="-28"/>
        </w:rPr>
        <w:t xml:space="preserve"> </w:t>
      </w:r>
      <w:r w:rsidRPr="004A7191">
        <w:rPr>
          <w:color w:val="000000" w:themeColor="text1"/>
        </w:rPr>
        <w:t>leaf</w:t>
      </w:r>
      <w:r w:rsidRPr="004A7191">
        <w:rPr>
          <w:color w:val="000000" w:themeColor="text1"/>
          <w:spacing w:val="-28"/>
        </w:rPr>
        <w:t xml:space="preserve"> </w:t>
      </w:r>
      <w:r w:rsidRPr="004A7191">
        <w:rPr>
          <w:color w:val="000000" w:themeColor="text1"/>
        </w:rPr>
        <w:t>warblers,</w:t>
      </w:r>
      <w:r w:rsidRPr="004A7191">
        <w:rPr>
          <w:color w:val="000000" w:themeColor="text1"/>
          <w:spacing w:val="-28"/>
        </w:rPr>
        <w:t xml:space="preserve"> </w:t>
      </w:r>
      <w:r w:rsidRPr="004A7191">
        <w:rPr>
          <w:color w:val="000000" w:themeColor="text1"/>
        </w:rPr>
        <w:t>it</w:t>
      </w:r>
      <w:r w:rsidRPr="004A7191">
        <w:rPr>
          <w:color w:val="000000" w:themeColor="text1"/>
          <w:spacing w:val="-28"/>
        </w:rPr>
        <w:t xml:space="preserve"> </w:t>
      </w:r>
      <w:r w:rsidRPr="004A7191">
        <w:rPr>
          <w:color w:val="000000" w:themeColor="text1"/>
        </w:rPr>
        <w:t>was</w:t>
      </w:r>
      <w:r w:rsidRPr="004A7191">
        <w:rPr>
          <w:color w:val="000000" w:themeColor="text1"/>
          <w:spacing w:val="-30"/>
        </w:rPr>
        <w:t xml:space="preserve"> </w:t>
      </w:r>
      <w:r w:rsidRPr="004A7191">
        <w:rPr>
          <w:color w:val="000000" w:themeColor="text1"/>
        </w:rPr>
        <w:t>formerly</w:t>
      </w:r>
      <w:r w:rsidRPr="004A7191">
        <w:rPr>
          <w:color w:val="000000" w:themeColor="text1"/>
          <w:spacing w:val="-28"/>
        </w:rPr>
        <w:t xml:space="preserve"> </w:t>
      </w:r>
      <w:r w:rsidRPr="004A7191">
        <w:rPr>
          <w:color w:val="000000" w:themeColor="text1"/>
        </w:rPr>
        <w:t>placed</w:t>
      </w:r>
      <w:r w:rsidRPr="004A7191">
        <w:rPr>
          <w:color w:val="000000" w:themeColor="text1"/>
          <w:spacing w:val="-28"/>
        </w:rPr>
        <w:t xml:space="preserve"> </w:t>
      </w:r>
      <w:r w:rsidRPr="004A7191">
        <w:rPr>
          <w:color w:val="000000" w:themeColor="text1"/>
        </w:rPr>
        <w:t>in</w:t>
      </w:r>
      <w:r w:rsidRPr="004A7191">
        <w:rPr>
          <w:color w:val="000000" w:themeColor="text1"/>
          <w:spacing w:val="-28"/>
        </w:rPr>
        <w:t xml:space="preserve"> </w:t>
      </w:r>
      <w:r w:rsidRPr="004A7191">
        <w:rPr>
          <w:color w:val="000000" w:themeColor="text1"/>
        </w:rPr>
        <w:t>the</w:t>
      </w:r>
      <w:r w:rsidRPr="004A7191">
        <w:rPr>
          <w:color w:val="000000" w:themeColor="text1"/>
          <w:spacing w:val="-34"/>
        </w:rPr>
        <w:t xml:space="preserve"> </w:t>
      </w:r>
      <w:r w:rsidRPr="004A7191">
        <w:rPr>
          <w:color w:val="000000" w:themeColor="text1"/>
          <w:spacing w:val="-3"/>
        </w:rPr>
        <w:t>“</w:t>
      </w:r>
      <w:proofErr w:type="spellStart"/>
      <w:r w:rsidRPr="004A7191">
        <w:rPr>
          <w:color w:val="000000" w:themeColor="text1"/>
          <w:spacing w:val="-3"/>
        </w:rPr>
        <w:t>OldWorld</w:t>
      </w:r>
      <w:proofErr w:type="spellEnd"/>
      <w:r w:rsidRPr="004A7191">
        <w:rPr>
          <w:color w:val="000000" w:themeColor="text1"/>
          <w:spacing w:val="-6"/>
        </w:rPr>
        <w:t xml:space="preserve"> </w:t>
      </w:r>
      <w:r w:rsidRPr="004A7191">
        <w:rPr>
          <w:color w:val="000000" w:themeColor="text1"/>
          <w:spacing w:val="-3"/>
        </w:rPr>
        <w:t xml:space="preserve">warbler” </w:t>
      </w:r>
      <w:r w:rsidRPr="004A7191">
        <w:rPr>
          <w:color w:val="000000" w:themeColor="text1"/>
        </w:rPr>
        <w:t xml:space="preserve">assemblage, but now belongs to the new leaf-warbler family </w:t>
      </w:r>
      <w:proofErr w:type="spellStart"/>
      <w:r w:rsidRPr="004A7191">
        <w:rPr>
          <w:color w:val="000000" w:themeColor="text1"/>
        </w:rPr>
        <w:t>Phylloscopidae</w:t>
      </w:r>
      <w:proofErr w:type="spellEnd"/>
      <w:r w:rsidRPr="004A7191">
        <w:rPr>
          <w:color w:val="000000" w:themeColor="text1"/>
        </w:rPr>
        <w:t>.</w:t>
      </w:r>
    </w:p>
    <w:p w14:paraId="7FD0D50F" w14:textId="77777777" w:rsidR="006500DE" w:rsidRPr="004A7191" w:rsidRDefault="004A7191">
      <w:pPr>
        <w:pStyle w:val="BodyText"/>
        <w:spacing w:before="12" w:line="237" w:lineRule="auto"/>
        <w:ind w:left="1160" w:right="1028" w:firstLine="280"/>
        <w:rPr>
          <w:color w:val="000000" w:themeColor="text1"/>
        </w:rPr>
      </w:pPr>
      <w:r w:rsidRPr="004A7191">
        <w:rPr>
          <w:color w:val="000000" w:themeColor="text1"/>
        </w:rPr>
        <w:t>This is a typical leaf warbler in appearance, grayish-green above and off-white below. The single wing bar found in the southern and western populations distinguishes them from most similar species (except Arctic warbler P. borealis). It is slightly smaller than that species and has a thinner bill, without a dark tip to the lower mandible. It breeds in lowland deciduous or mixed forest; non-breeding birds in the warmer parts of its range may move to montane habitat in summer. The nest is on the ground in low shrub.</w:t>
      </w:r>
    </w:p>
    <w:p w14:paraId="098AA41A" w14:textId="77777777" w:rsidR="006500DE" w:rsidRPr="004A7191" w:rsidRDefault="006500DE">
      <w:pPr>
        <w:pStyle w:val="BodyText"/>
        <w:rPr>
          <w:color w:val="000000" w:themeColor="text1"/>
          <w:sz w:val="22"/>
        </w:rPr>
      </w:pPr>
    </w:p>
    <w:p w14:paraId="26C63278" w14:textId="77777777" w:rsidR="006500DE" w:rsidRPr="004A7191" w:rsidRDefault="006500DE">
      <w:pPr>
        <w:pStyle w:val="BodyText"/>
        <w:spacing w:before="1"/>
        <w:rPr>
          <w:color w:val="000000" w:themeColor="text1"/>
          <w:sz w:val="30"/>
        </w:rPr>
      </w:pPr>
    </w:p>
    <w:p w14:paraId="1C8AE1D7" w14:textId="77777777" w:rsidR="006500DE" w:rsidRPr="004A7191" w:rsidRDefault="004A7191">
      <w:pPr>
        <w:pStyle w:val="Heading2"/>
        <w:spacing w:before="0"/>
        <w:rPr>
          <w:color w:val="000000" w:themeColor="text1"/>
        </w:rPr>
      </w:pPr>
      <w:r w:rsidRPr="004A7191">
        <w:rPr>
          <w:color w:val="000000" w:themeColor="text1"/>
        </w:rPr>
        <w:t>Conservation status</w:t>
      </w:r>
    </w:p>
    <w:p w14:paraId="1706AA15" w14:textId="77777777" w:rsidR="006500DE" w:rsidRPr="004A7191" w:rsidRDefault="006500DE">
      <w:pPr>
        <w:pStyle w:val="BodyText"/>
        <w:spacing w:before="7"/>
        <w:rPr>
          <w:b/>
          <w:color w:val="000000" w:themeColor="text1"/>
          <w:sz w:val="19"/>
        </w:rPr>
      </w:pPr>
    </w:p>
    <w:p w14:paraId="75B7AB36" w14:textId="77777777" w:rsidR="006500DE" w:rsidRPr="004A7191" w:rsidRDefault="006500DE">
      <w:pPr>
        <w:rPr>
          <w:color w:val="000000" w:themeColor="text1"/>
          <w:sz w:val="19"/>
        </w:rPr>
        <w:sectPr w:rsidR="006500DE" w:rsidRPr="004A7191">
          <w:pgSz w:w="8240" w:h="12200"/>
          <w:pgMar w:top="1120" w:right="0" w:bottom="280" w:left="0" w:header="720" w:footer="720" w:gutter="0"/>
          <w:cols w:space="720"/>
        </w:sectPr>
      </w:pPr>
    </w:p>
    <w:p w14:paraId="223030AD" w14:textId="77777777" w:rsidR="006500DE" w:rsidRPr="004A7191" w:rsidRDefault="004A7191">
      <w:pPr>
        <w:tabs>
          <w:tab w:val="left" w:pos="2591"/>
        </w:tabs>
        <w:spacing w:before="94"/>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2DC832A4" w14:textId="77777777" w:rsidR="006500DE" w:rsidRPr="004A7191" w:rsidRDefault="004A7191">
      <w:pPr>
        <w:pStyle w:val="BodyText"/>
        <w:tabs>
          <w:tab w:val="left" w:pos="1738"/>
          <w:tab w:val="left" w:pos="2269"/>
          <w:tab w:val="left" w:pos="2775"/>
          <w:tab w:val="left" w:pos="3277"/>
        </w:tabs>
        <w:spacing w:before="177"/>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744B9697"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12DD16F8"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46C6E22A"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56DF3654"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627584" behindDoc="1" locked="0" layoutInCell="1" allowOverlap="1" wp14:anchorId="2C8AEF21" wp14:editId="6904A0C6">
                <wp:simplePos x="0" y="0"/>
                <wp:positionH relativeFrom="page">
                  <wp:posOffset>2565400</wp:posOffset>
                </wp:positionH>
                <wp:positionV relativeFrom="page">
                  <wp:posOffset>494665</wp:posOffset>
                </wp:positionV>
                <wp:extent cx="161925" cy="154940"/>
                <wp:effectExtent l="0" t="0" r="0" b="0"/>
                <wp:wrapNone/>
                <wp:docPr id="694"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D2847"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AEF21" id="Text Box 909" o:spid="_x0000_s1107" type="#_x0000_t202" style="position:absolute;margin-left:202pt;margin-top:38.95pt;width:12.75pt;height:12.2pt;z-index:-26068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" filled="f" stroked="f">
                <v:textbox inset="0,0,0,0">
                  <w:txbxContent>
                    <w:p w14:paraId="52BD2847" w14:textId="77777777" w:rsidR="00B7268B" w:rsidRDefault="00B7268B">
                      <w:pPr>
                        <w:pStyle w:val="BodyText"/>
                        <w:rPr>
                          <w:rFonts w:ascii="Verdana"/>
                        </w:rPr>
                      </w:pPr>
                    </w:p>
                  </w:txbxContent>
                </v:textbox>
                <w10:wrap anchorx="page" anchory="page"/>
              </v:shape>
            </w:pict>
          </mc:Fallback>
        </mc:AlternateContent>
      </w:r>
    </w:p>
    <w:p w14:paraId="4C3422E2" w14:textId="77777777" w:rsidR="006500DE" w:rsidRPr="004A7191" w:rsidRDefault="004A7191">
      <w:pPr>
        <w:spacing w:before="93"/>
        <w:ind w:left="1160"/>
        <w:rPr>
          <w:color w:val="000000" w:themeColor="text1"/>
          <w:sz w:val="16"/>
        </w:rPr>
      </w:pPr>
      <w:r w:rsidRPr="004A7191">
        <w:rPr>
          <w:color w:val="000000" w:themeColor="text1"/>
          <w:sz w:val="16"/>
        </w:rPr>
        <w:t>Least Concern (IUCN 3.1)</w:t>
      </w:r>
    </w:p>
    <w:p w14:paraId="072B274D" w14:textId="77777777" w:rsidR="006500DE" w:rsidRPr="004A7191" w:rsidRDefault="006500DE">
      <w:pPr>
        <w:pStyle w:val="BodyText"/>
        <w:spacing w:before="5"/>
        <w:rPr>
          <w:color w:val="000000" w:themeColor="text1"/>
          <w:sz w:val="15"/>
        </w:rPr>
      </w:pPr>
    </w:p>
    <w:p w14:paraId="1D8F575E" w14:textId="77777777" w:rsidR="006500DE" w:rsidRPr="004A7191" w:rsidRDefault="004A7191">
      <w:pPr>
        <w:pStyle w:val="BodyText"/>
        <w:ind w:left="1220"/>
        <w:rPr>
          <w:rFonts w:ascii="Bookman Old Style"/>
          <w:b/>
          <w:color w:val="000000" w:themeColor="text1"/>
        </w:rPr>
      </w:pPr>
      <w:r w:rsidRPr="004A7191">
        <w:rPr>
          <w:rFonts w:ascii="Bookman Old Style"/>
          <w:b/>
          <w:color w:val="000000" w:themeColor="text1"/>
        </w:rPr>
        <w:t>Scientific classification</w:t>
      </w:r>
    </w:p>
    <w:p w14:paraId="1F1772F0" w14:textId="77777777" w:rsidR="006500DE" w:rsidRPr="004A7191" w:rsidRDefault="004A7191">
      <w:pPr>
        <w:pStyle w:val="BodyText"/>
        <w:tabs>
          <w:tab w:val="left" w:pos="3081"/>
        </w:tabs>
        <w:spacing w:before="87"/>
        <w:ind w:left="1220"/>
        <w:rPr>
          <w:color w:val="000000" w:themeColor="text1"/>
        </w:rPr>
      </w:pPr>
      <w:r w:rsidRPr="004A7191">
        <w:rPr>
          <w:color w:val="000000" w:themeColor="text1"/>
        </w:rPr>
        <w:t>Kingdom:</w:t>
      </w:r>
      <w:r w:rsidRPr="004A7191">
        <w:rPr>
          <w:color w:val="000000" w:themeColor="text1"/>
        </w:rPr>
        <w:tab/>
        <w:t>Animalia</w:t>
      </w:r>
    </w:p>
    <w:p w14:paraId="61A12718"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Phylum:</w:t>
      </w:r>
      <w:r w:rsidRPr="004A7191">
        <w:rPr>
          <w:color w:val="000000" w:themeColor="text1"/>
        </w:rPr>
        <w:tab/>
        <w:t>Chordata</w:t>
      </w:r>
    </w:p>
    <w:p w14:paraId="7E65AF9D"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1E0F0975"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Order:</w:t>
      </w:r>
      <w:r w:rsidRPr="004A7191">
        <w:rPr>
          <w:color w:val="000000" w:themeColor="text1"/>
        </w:rPr>
        <w:tab/>
        <w:t>Passeriformes</w:t>
      </w:r>
    </w:p>
    <w:p w14:paraId="41EA84E0"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Phylloscopidae</w:t>
      </w:r>
      <w:proofErr w:type="spellEnd"/>
    </w:p>
    <w:p w14:paraId="5CF86821" w14:textId="77777777" w:rsidR="006500DE" w:rsidRPr="004A7191" w:rsidRDefault="004A7191">
      <w:pPr>
        <w:tabs>
          <w:tab w:val="left" w:pos="3081"/>
        </w:tabs>
        <w:spacing w:before="110"/>
        <w:ind w:left="122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Phylloscopus</w:t>
      </w:r>
      <w:proofErr w:type="spellEnd"/>
    </w:p>
    <w:p w14:paraId="40BFA343" w14:textId="77777777" w:rsidR="006500DE" w:rsidRPr="004A7191" w:rsidRDefault="004A7191">
      <w:pPr>
        <w:tabs>
          <w:tab w:val="left" w:pos="3081"/>
        </w:tabs>
        <w:spacing w:before="109"/>
        <w:ind w:left="1220"/>
        <w:rPr>
          <w:rFonts w:ascii="Georgia"/>
          <w:i/>
          <w:color w:val="000000" w:themeColor="text1"/>
          <w:sz w:val="20"/>
        </w:rPr>
      </w:pPr>
      <w:r w:rsidRPr="004A7191">
        <w:rPr>
          <w:color w:val="000000" w:themeColor="text1"/>
          <w:sz w:val="20"/>
        </w:rPr>
        <w:t>Species:</w:t>
      </w:r>
      <w:r w:rsidRPr="004A7191">
        <w:rPr>
          <w:color w:val="000000" w:themeColor="text1"/>
          <w:sz w:val="20"/>
        </w:rPr>
        <w:tab/>
      </w:r>
      <w:proofErr w:type="spellStart"/>
      <w:r w:rsidRPr="004A7191">
        <w:rPr>
          <w:rFonts w:ascii="Georgia"/>
          <w:i/>
          <w:color w:val="000000" w:themeColor="text1"/>
          <w:sz w:val="20"/>
        </w:rPr>
        <w:t>P.trochiloides</w:t>
      </w:r>
      <w:proofErr w:type="spellEnd"/>
    </w:p>
    <w:p w14:paraId="12E7230D" w14:textId="77777777" w:rsidR="006500DE" w:rsidRPr="004A7191" w:rsidRDefault="006500DE">
      <w:pPr>
        <w:rPr>
          <w:rFonts w:ascii="Georgia"/>
          <w:color w:val="000000" w:themeColor="text1"/>
          <w:sz w:val="20"/>
        </w:rPr>
        <w:sectPr w:rsidR="006500DE" w:rsidRPr="004A7191">
          <w:type w:val="continuous"/>
          <w:pgSz w:w="8240" w:h="12200"/>
          <w:pgMar w:top="880" w:right="0" w:bottom="280" w:left="0" w:header="720" w:footer="720" w:gutter="0"/>
          <w:cols w:space="720"/>
        </w:sectPr>
      </w:pPr>
    </w:p>
    <w:p w14:paraId="483857CE" w14:textId="77777777" w:rsidR="006500DE" w:rsidRPr="004A7191" w:rsidRDefault="00AE6195">
      <w:pPr>
        <w:pStyle w:val="BodyText"/>
        <w:rPr>
          <w:rFonts w:ascii="Georgia"/>
          <w:i/>
          <w:color w:val="000000" w:themeColor="text1"/>
        </w:rPr>
      </w:pPr>
      <w:r w:rsidRPr="004A7191">
        <w:rPr>
          <w:noProof/>
          <w:color w:val="000000" w:themeColor="text1"/>
        </w:rPr>
        <w:lastRenderedPageBreak/>
        <mc:AlternateContent>
          <mc:Choice Requires="wps">
            <w:drawing>
              <wp:anchor distT="0" distB="0" distL="114300" distR="114300" simplePos="0" relativeHeight="242629632" behindDoc="1" locked="0" layoutInCell="1" allowOverlap="1" wp14:anchorId="7198B953" wp14:editId="0B0A867D">
                <wp:simplePos x="0" y="0"/>
                <wp:positionH relativeFrom="page">
                  <wp:posOffset>2311400</wp:posOffset>
                </wp:positionH>
                <wp:positionV relativeFrom="page">
                  <wp:posOffset>291465</wp:posOffset>
                </wp:positionV>
                <wp:extent cx="161925" cy="154940"/>
                <wp:effectExtent l="0" t="0" r="0" b="0"/>
                <wp:wrapNone/>
                <wp:docPr id="693" name="Text Box 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CE044" w14:textId="77777777" w:rsidR="00B7268B" w:rsidRDefault="00B7268B">
                            <w:pPr>
                              <w:pStyle w:val="BodyText"/>
                              <w:rPr>
                                <w:rFonts w:ascii="Verdana"/>
                              </w:rPr>
                            </w:pPr>
                            <w:r>
                              <w:rPr>
                                <w:rFonts w:ascii="Verdana"/>
                                <w:color w:val="58595B"/>
                              </w:rPr>
                              <w:t>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8B953" id="Text Box 873" o:spid="_x0000_s1108" type="#_x0000_t202" style="position:absolute;margin-left:182pt;margin-top:22.95pt;width:12.75pt;height:12.2pt;z-index:-26068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" filled="f" stroked="f">
                <v:textbox inset="0,0,0,0">
                  <w:txbxContent>
                    <w:p w14:paraId="67DCE044" w14:textId="77777777" w:rsidR="00B7268B" w:rsidRDefault="00B7268B">
                      <w:pPr>
                        <w:pStyle w:val="BodyText"/>
                        <w:rPr>
                          <w:rFonts w:ascii="Verdana"/>
                        </w:rPr>
                      </w:pPr>
                      <w:r>
                        <w:rPr>
                          <w:rFonts w:ascii="Verdana"/>
                          <w:color w:val="58595B"/>
                        </w:rPr>
                        <w:t>93</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30656" behindDoc="1" locked="0" layoutInCell="1" allowOverlap="1" wp14:anchorId="2DD61B17" wp14:editId="09DA053E">
                <wp:simplePos x="0" y="0"/>
                <wp:positionH relativeFrom="page">
                  <wp:posOffset>-1270</wp:posOffset>
                </wp:positionH>
                <wp:positionV relativeFrom="page">
                  <wp:posOffset>0</wp:posOffset>
                </wp:positionV>
                <wp:extent cx="5221605" cy="7734300"/>
                <wp:effectExtent l="0" t="0" r="0" b="0"/>
                <wp:wrapNone/>
                <wp:docPr id="689" name="Group 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690" name="Picture 8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1" name="Picture 8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2" name="Line 870"/>
                        <wps:cNvCnPr>
                          <a:cxnSpLocks noChangeShapeType="1"/>
                        </wps:cNvCnPr>
                        <wps:spPr bwMode="auto">
                          <a:xfrm>
                            <a:off x="0" y="1134"/>
                            <a:ext cx="0" cy="869"/>
                          </a:xfrm>
                          <a:prstGeom prst="line">
                            <a:avLst/>
                          </a:prstGeom>
                          <a:noFill/>
                          <a:ln w="3175">
                            <a:solidFill>
                              <a:srgbClr val="CFA37D"/>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5AE8CA" id="Group 869" o:spid="_x0000_s1026" style="position:absolute;margin-left:-.1pt;margin-top:0;width:411.15pt;height:609pt;z-index:-260685824;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">
                <v:shape id="Picture 872"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">
                  <v:imagedata r:id="rId13" o:title=""/>
                </v:shape>
                <v:shape id="Picture 871"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">
                  <v:imagedata r:id="rId107" o:title=""/>
                </v:shape>
                <v:line id="Line 870"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" strokecolor="#cfa37d" strokeweight=".25pt"/>
                <w10:wrap anchorx="page" anchory="page"/>
              </v:group>
            </w:pict>
          </mc:Fallback>
        </mc:AlternateContent>
      </w:r>
    </w:p>
    <w:p w14:paraId="348D4883" w14:textId="77777777" w:rsidR="006500DE" w:rsidRPr="004A7191" w:rsidRDefault="006500DE">
      <w:pPr>
        <w:pStyle w:val="BodyText"/>
        <w:rPr>
          <w:rFonts w:ascii="Georgia"/>
          <w:i/>
          <w:color w:val="000000" w:themeColor="text1"/>
        </w:rPr>
      </w:pPr>
    </w:p>
    <w:p w14:paraId="2B2398CA" w14:textId="77777777" w:rsidR="006500DE" w:rsidRPr="004A7191" w:rsidRDefault="006500DE">
      <w:pPr>
        <w:pStyle w:val="BodyText"/>
        <w:rPr>
          <w:rFonts w:ascii="Georgia"/>
          <w:i/>
          <w:color w:val="000000" w:themeColor="text1"/>
        </w:rPr>
      </w:pPr>
    </w:p>
    <w:p w14:paraId="0FA95700" w14:textId="77777777" w:rsidR="006500DE" w:rsidRPr="004A7191" w:rsidRDefault="006500DE">
      <w:pPr>
        <w:pStyle w:val="BodyText"/>
        <w:rPr>
          <w:rFonts w:ascii="Georgia"/>
          <w:i/>
          <w:color w:val="000000" w:themeColor="text1"/>
        </w:rPr>
      </w:pPr>
    </w:p>
    <w:p w14:paraId="6E7B57C4" w14:textId="77777777" w:rsidR="006500DE" w:rsidRPr="004A7191" w:rsidRDefault="006500DE">
      <w:pPr>
        <w:pStyle w:val="BodyText"/>
        <w:rPr>
          <w:rFonts w:ascii="Georgia"/>
          <w:i/>
          <w:color w:val="000000" w:themeColor="text1"/>
        </w:rPr>
      </w:pPr>
    </w:p>
    <w:p w14:paraId="0CE2DFF6" w14:textId="77777777" w:rsidR="006500DE" w:rsidRPr="004A7191" w:rsidRDefault="006500DE">
      <w:pPr>
        <w:pStyle w:val="BodyText"/>
        <w:rPr>
          <w:rFonts w:ascii="Georgia"/>
          <w:i/>
          <w:color w:val="000000" w:themeColor="text1"/>
        </w:rPr>
      </w:pPr>
    </w:p>
    <w:p w14:paraId="76B68741" w14:textId="77777777" w:rsidR="006500DE" w:rsidRPr="004A7191" w:rsidRDefault="006500DE">
      <w:pPr>
        <w:pStyle w:val="BodyText"/>
        <w:rPr>
          <w:rFonts w:ascii="Georgia"/>
          <w:i/>
          <w:color w:val="000000" w:themeColor="text1"/>
        </w:rPr>
      </w:pPr>
    </w:p>
    <w:p w14:paraId="536FACDE" w14:textId="77777777" w:rsidR="006500DE" w:rsidRPr="004A7191" w:rsidRDefault="006500DE">
      <w:pPr>
        <w:pStyle w:val="BodyText"/>
        <w:rPr>
          <w:rFonts w:ascii="Georgia"/>
          <w:i/>
          <w:color w:val="000000" w:themeColor="text1"/>
        </w:rPr>
      </w:pPr>
    </w:p>
    <w:p w14:paraId="7E479BFC" w14:textId="77777777" w:rsidR="006500DE" w:rsidRPr="004A7191" w:rsidRDefault="006500DE">
      <w:pPr>
        <w:pStyle w:val="BodyText"/>
        <w:rPr>
          <w:rFonts w:ascii="Georgia"/>
          <w:i/>
          <w:color w:val="000000" w:themeColor="text1"/>
        </w:rPr>
      </w:pPr>
    </w:p>
    <w:p w14:paraId="1C37FC7F" w14:textId="77777777" w:rsidR="006500DE" w:rsidRPr="004A7191" w:rsidRDefault="006500DE">
      <w:pPr>
        <w:pStyle w:val="BodyText"/>
        <w:rPr>
          <w:rFonts w:ascii="Georgia"/>
          <w:i/>
          <w:color w:val="000000" w:themeColor="text1"/>
        </w:rPr>
      </w:pPr>
    </w:p>
    <w:p w14:paraId="2ADE67FC" w14:textId="77777777" w:rsidR="006500DE" w:rsidRPr="004A7191" w:rsidRDefault="006500DE">
      <w:pPr>
        <w:pStyle w:val="BodyText"/>
        <w:rPr>
          <w:rFonts w:ascii="Georgia"/>
          <w:i/>
          <w:color w:val="000000" w:themeColor="text1"/>
        </w:rPr>
      </w:pPr>
    </w:p>
    <w:p w14:paraId="3147EBD7" w14:textId="77777777" w:rsidR="006500DE" w:rsidRPr="004A7191" w:rsidRDefault="006500DE">
      <w:pPr>
        <w:pStyle w:val="BodyText"/>
        <w:rPr>
          <w:rFonts w:ascii="Georgia"/>
          <w:i/>
          <w:color w:val="000000" w:themeColor="text1"/>
        </w:rPr>
      </w:pPr>
    </w:p>
    <w:p w14:paraId="2F2F60E9" w14:textId="77777777" w:rsidR="006500DE" w:rsidRPr="004A7191" w:rsidRDefault="006500DE">
      <w:pPr>
        <w:pStyle w:val="BodyText"/>
        <w:rPr>
          <w:rFonts w:ascii="Georgia"/>
          <w:i/>
          <w:color w:val="000000" w:themeColor="text1"/>
        </w:rPr>
      </w:pPr>
    </w:p>
    <w:p w14:paraId="47A5A143" w14:textId="77777777" w:rsidR="006500DE" w:rsidRPr="004A7191" w:rsidRDefault="006500DE">
      <w:pPr>
        <w:pStyle w:val="BodyText"/>
        <w:rPr>
          <w:rFonts w:ascii="Georgia"/>
          <w:i/>
          <w:color w:val="000000" w:themeColor="text1"/>
        </w:rPr>
      </w:pPr>
    </w:p>
    <w:p w14:paraId="38286048" w14:textId="77777777" w:rsidR="006500DE" w:rsidRPr="004A7191" w:rsidRDefault="006500DE">
      <w:pPr>
        <w:pStyle w:val="BodyText"/>
        <w:rPr>
          <w:rFonts w:ascii="Georgia"/>
          <w:i/>
          <w:color w:val="000000" w:themeColor="text1"/>
        </w:rPr>
      </w:pPr>
    </w:p>
    <w:p w14:paraId="000274F0" w14:textId="77777777" w:rsidR="006500DE" w:rsidRPr="004A7191" w:rsidRDefault="006500DE">
      <w:pPr>
        <w:pStyle w:val="BodyText"/>
        <w:rPr>
          <w:rFonts w:ascii="Georgia"/>
          <w:i/>
          <w:color w:val="000000" w:themeColor="text1"/>
        </w:rPr>
      </w:pPr>
    </w:p>
    <w:p w14:paraId="794CD94D" w14:textId="77777777" w:rsidR="006500DE" w:rsidRPr="004A7191" w:rsidRDefault="006500DE">
      <w:pPr>
        <w:pStyle w:val="BodyText"/>
        <w:rPr>
          <w:rFonts w:ascii="Georgia"/>
          <w:i/>
          <w:color w:val="000000" w:themeColor="text1"/>
        </w:rPr>
      </w:pPr>
    </w:p>
    <w:p w14:paraId="14394F12" w14:textId="77777777" w:rsidR="006500DE" w:rsidRPr="004A7191" w:rsidRDefault="006500DE">
      <w:pPr>
        <w:pStyle w:val="BodyText"/>
        <w:rPr>
          <w:rFonts w:ascii="Georgia"/>
          <w:i/>
          <w:color w:val="000000" w:themeColor="text1"/>
        </w:rPr>
      </w:pPr>
    </w:p>
    <w:p w14:paraId="759B1CC2" w14:textId="77777777" w:rsidR="006500DE" w:rsidRPr="004A7191" w:rsidRDefault="006500DE">
      <w:pPr>
        <w:pStyle w:val="BodyText"/>
        <w:rPr>
          <w:rFonts w:ascii="Georgia"/>
          <w:i/>
          <w:color w:val="000000" w:themeColor="text1"/>
        </w:rPr>
      </w:pPr>
    </w:p>
    <w:p w14:paraId="5AAB39A8" w14:textId="77777777" w:rsidR="006500DE" w:rsidRPr="004A7191" w:rsidRDefault="006500DE">
      <w:pPr>
        <w:pStyle w:val="BodyText"/>
        <w:rPr>
          <w:rFonts w:ascii="Georgia"/>
          <w:i/>
          <w:color w:val="000000" w:themeColor="text1"/>
        </w:rPr>
      </w:pPr>
    </w:p>
    <w:p w14:paraId="75CFD38B" w14:textId="77777777" w:rsidR="006500DE" w:rsidRPr="004A7191" w:rsidRDefault="006500DE">
      <w:pPr>
        <w:pStyle w:val="BodyText"/>
        <w:rPr>
          <w:rFonts w:ascii="Georgia"/>
          <w:i/>
          <w:color w:val="000000" w:themeColor="text1"/>
        </w:rPr>
      </w:pPr>
    </w:p>
    <w:p w14:paraId="40F382D1" w14:textId="77777777" w:rsidR="006500DE" w:rsidRPr="004A7191" w:rsidRDefault="006500DE">
      <w:pPr>
        <w:pStyle w:val="BodyText"/>
        <w:rPr>
          <w:rFonts w:ascii="Georgia"/>
          <w:i/>
          <w:color w:val="000000" w:themeColor="text1"/>
        </w:rPr>
      </w:pPr>
    </w:p>
    <w:p w14:paraId="58EE6790" w14:textId="77777777" w:rsidR="006500DE" w:rsidRPr="004A7191" w:rsidRDefault="006500DE">
      <w:pPr>
        <w:pStyle w:val="BodyText"/>
        <w:rPr>
          <w:rFonts w:ascii="Georgia"/>
          <w:i/>
          <w:color w:val="000000" w:themeColor="text1"/>
        </w:rPr>
      </w:pPr>
    </w:p>
    <w:p w14:paraId="4D07DEC5" w14:textId="77777777" w:rsidR="006500DE" w:rsidRPr="004A7191" w:rsidRDefault="006500DE">
      <w:pPr>
        <w:pStyle w:val="BodyText"/>
        <w:rPr>
          <w:rFonts w:ascii="Georgia"/>
          <w:i/>
          <w:color w:val="000000" w:themeColor="text1"/>
        </w:rPr>
      </w:pPr>
    </w:p>
    <w:p w14:paraId="41FA1524" w14:textId="77777777" w:rsidR="006500DE" w:rsidRPr="004A7191" w:rsidRDefault="006500DE">
      <w:pPr>
        <w:pStyle w:val="BodyText"/>
        <w:rPr>
          <w:rFonts w:ascii="Georgia"/>
          <w:i/>
          <w:color w:val="000000" w:themeColor="text1"/>
        </w:rPr>
      </w:pPr>
    </w:p>
    <w:p w14:paraId="3209DD4C" w14:textId="77777777" w:rsidR="006500DE" w:rsidRPr="004A7191" w:rsidRDefault="006500DE">
      <w:pPr>
        <w:pStyle w:val="BodyText"/>
        <w:rPr>
          <w:rFonts w:ascii="Georgia"/>
          <w:i/>
          <w:color w:val="000000" w:themeColor="text1"/>
        </w:rPr>
      </w:pPr>
    </w:p>
    <w:p w14:paraId="3F7B7092" w14:textId="77777777" w:rsidR="006500DE" w:rsidRPr="004A7191" w:rsidRDefault="006500DE">
      <w:pPr>
        <w:pStyle w:val="BodyText"/>
        <w:rPr>
          <w:rFonts w:ascii="Georgia"/>
          <w:i/>
          <w:color w:val="000000" w:themeColor="text1"/>
        </w:rPr>
      </w:pPr>
    </w:p>
    <w:p w14:paraId="7D9A6135" w14:textId="77777777" w:rsidR="006500DE" w:rsidRPr="004A7191" w:rsidRDefault="006500DE">
      <w:pPr>
        <w:pStyle w:val="BodyText"/>
        <w:rPr>
          <w:rFonts w:ascii="Georgia"/>
          <w:i/>
          <w:color w:val="000000" w:themeColor="text1"/>
        </w:rPr>
      </w:pPr>
    </w:p>
    <w:p w14:paraId="26903C18" w14:textId="77777777" w:rsidR="006500DE" w:rsidRPr="004A7191" w:rsidRDefault="006500DE">
      <w:pPr>
        <w:pStyle w:val="BodyText"/>
        <w:rPr>
          <w:rFonts w:ascii="Georgia"/>
          <w:i/>
          <w:color w:val="000000" w:themeColor="text1"/>
        </w:rPr>
      </w:pPr>
    </w:p>
    <w:p w14:paraId="065E38B8" w14:textId="77777777" w:rsidR="006500DE" w:rsidRPr="004A7191" w:rsidRDefault="006500DE">
      <w:pPr>
        <w:pStyle w:val="BodyText"/>
        <w:rPr>
          <w:rFonts w:ascii="Georgia"/>
          <w:i/>
          <w:color w:val="000000" w:themeColor="text1"/>
        </w:rPr>
      </w:pPr>
    </w:p>
    <w:p w14:paraId="67B28FB5" w14:textId="77777777" w:rsidR="006500DE" w:rsidRPr="004A7191" w:rsidRDefault="006500DE">
      <w:pPr>
        <w:pStyle w:val="BodyText"/>
        <w:rPr>
          <w:rFonts w:ascii="Georgia"/>
          <w:i/>
          <w:color w:val="000000" w:themeColor="text1"/>
        </w:rPr>
      </w:pPr>
    </w:p>
    <w:p w14:paraId="483FFAAE" w14:textId="77777777" w:rsidR="006500DE" w:rsidRPr="004A7191" w:rsidRDefault="006500DE">
      <w:pPr>
        <w:pStyle w:val="BodyText"/>
        <w:rPr>
          <w:rFonts w:ascii="Georgia"/>
          <w:i/>
          <w:color w:val="000000" w:themeColor="text1"/>
        </w:rPr>
      </w:pPr>
    </w:p>
    <w:p w14:paraId="5980BC93" w14:textId="77777777" w:rsidR="006500DE" w:rsidRPr="004A7191" w:rsidRDefault="006500DE">
      <w:pPr>
        <w:pStyle w:val="BodyText"/>
        <w:rPr>
          <w:rFonts w:ascii="Georgia"/>
          <w:i/>
          <w:color w:val="000000" w:themeColor="text1"/>
        </w:rPr>
      </w:pPr>
    </w:p>
    <w:p w14:paraId="3ACF4BAA" w14:textId="77777777" w:rsidR="006500DE" w:rsidRPr="004A7191" w:rsidRDefault="006500DE">
      <w:pPr>
        <w:pStyle w:val="BodyText"/>
        <w:rPr>
          <w:rFonts w:ascii="Georgia"/>
          <w:i/>
          <w:color w:val="000000" w:themeColor="text1"/>
        </w:rPr>
      </w:pPr>
    </w:p>
    <w:p w14:paraId="3D9680B0" w14:textId="77777777" w:rsidR="006500DE" w:rsidRPr="004A7191" w:rsidRDefault="006500DE">
      <w:pPr>
        <w:pStyle w:val="BodyText"/>
        <w:rPr>
          <w:rFonts w:ascii="Georgia"/>
          <w:i/>
          <w:color w:val="000000" w:themeColor="text1"/>
        </w:rPr>
      </w:pPr>
    </w:p>
    <w:p w14:paraId="51D3C829" w14:textId="77777777" w:rsidR="006500DE" w:rsidRPr="004A7191" w:rsidRDefault="006500DE">
      <w:pPr>
        <w:pStyle w:val="BodyText"/>
        <w:rPr>
          <w:rFonts w:ascii="Georgia"/>
          <w:i/>
          <w:color w:val="000000" w:themeColor="text1"/>
        </w:rPr>
      </w:pPr>
    </w:p>
    <w:p w14:paraId="44B2C022" w14:textId="77777777" w:rsidR="006500DE" w:rsidRPr="004A7191" w:rsidRDefault="006500DE">
      <w:pPr>
        <w:pStyle w:val="BodyText"/>
        <w:rPr>
          <w:rFonts w:ascii="Georgia"/>
          <w:i/>
          <w:color w:val="000000" w:themeColor="text1"/>
        </w:rPr>
      </w:pPr>
    </w:p>
    <w:p w14:paraId="1881C021" w14:textId="77777777" w:rsidR="006500DE" w:rsidRPr="004A7191" w:rsidRDefault="006500DE">
      <w:pPr>
        <w:pStyle w:val="BodyText"/>
        <w:rPr>
          <w:rFonts w:ascii="Georgia"/>
          <w:i/>
          <w:color w:val="000000" w:themeColor="text1"/>
        </w:rPr>
      </w:pPr>
    </w:p>
    <w:p w14:paraId="44B47B6B" w14:textId="77777777" w:rsidR="006500DE" w:rsidRPr="004A7191" w:rsidRDefault="006500DE">
      <w:pPr>
        <w:pStyle w:val="BodyText"/>
        <w:rPr>
          <w:rFonts w:ascii="Georgia"/>
          <w:i/>
          <w:color w:val="000000" w:themeColor="text1"/>
        </w:rPr>
      </w:pPr>
    </w:p>
    <w:p w14:paraId="5AEF9202" w14:textId="77777777" w:rsidR="006500DE" w:rsidRPr="004A7191" w:rsidRDefault="006500DE">
      <w:pPr>
        <w:pStyle w:val="BodyText"/>
        <w:rPr>
          <w:rFonts w:ascii="Georgia"/>
          <w:i/>
          <w:color w:val="000000" w:themeColor="text1"/>
        </w:rPr>
      </w:pPr>
    </w:p>
    <w:p w14:paraId="33C14446" w14:textId="77777777" w:rsidR="006500DE" w:rsidRPr="004A7191" w:rsidRDefault="006500DE">
      <w:pPr>
        <w:pStyle w:val="BodyText"/>
        <w:spacing w:before="1"/>
        <w:rPr>
          <w:rFonts w:ascii="Georgia"/>
          <w:i/>
          <w:color w:val="000000" w:themeColor="text1"/>
          <w:sz w:val="21"/>
        </w:rPr>
      </w:pPr>
    </w:p>
    <w:p w14:paraId="1864FA56" w14:textId="77777777" w:rsidR="006500DE" w:rsidRPr="004A7191" w:rsidRDefault="004A7191">
      <w:pPr>
        <w:spacing w:before="100"/>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74E484F7"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7DCDDBC2" w14:textId="77777777" w:rsidR="006500DE" w:rsidRPr="004A7191" w:rsidRDefault="004A7191">
      <w:pPr>
        <w:pStyle w:val="Heading1"/>
        <w:tabs>
          <w:tab w:val="left" w:pos="1132"/>
          <w:tab w:val="left" w:pos="7739"/>
        </w:tabs>
        <w:spacing w:before="75" w:line="247" w:lineRule="auto"/>
        <w:ind w:right="499"/>
        <w:rPr>
          <w:rFonts w:ascii="Arial Black"/>
          <w:color w:val="000000" w:themeColor="text1"/>
        </w:rPr>
      </w:pPr>
      <w:r w:rsidRPr="004A7191">
        <w:rPr>
          <w:rFonts w:ascii="Arial Black"/>
          <w:color w:val="000000" w:themeColor="text1"/>
          <w:shd w:val="clear" w:color="auto" w:fill="697B95"/>
        </w:rPr>
        <w:lastRenderedPageBreak/>
        <w:t xml:space="preserve"> </w:t>
      </w:r>
      <w:r w:rsidRPr="00AD463E">
        <w:rPr>
          <w:color w:val="000000" w:themeColor="text1"/>
          <w:shd w:val="clear" w:color="auto" w:fill="86B273"/>
        </w:rPr>
        <w:t>38. Grey-headed Canary</w:t>
      </w:r>
      <w:r w:rsidR="00B447C2">
        <w:rPr>
          <w:color w:val="000000" w:themeColor="text1"/>
          <w:shd w:val="clear" w:color="auto" w:fill="86B273"/>
        </w:rPr>
        <w:t xml:space="preserve"> flycatcher</w:t>
      </w:r>
      <w:r w:rsidRPr="004A7191">
        <w:rPr>
          <w:rFonts w:ascii="Arial Black"/>
          <w:color w:val="000000" w:themeColor="text1"/>
          <w:spacing w:val="-6"/>
          <w:shd w:val="clear" w:color="auto" w:fill="697B95"/>
        </w:rPr>
        <w:tab/>
      </w:r>
    </w:p>
    <w:p w14:paraId="5D748E32" w14:textId="77777777" w:rsidR="006500DE" w:rsidRPr="004A7191" w:rsidRDefault="004A7191">
      <w:pPr>
        <w:pStyle w:val="BodyText"/>
        <w:spacing w:before="160"/>
        <w:ind w:left="1140" w:right="1514"/>
        <w:rPr>
          <w:color w:val="000000" w:themeColor="text1"/>
        </w:rPr>
      </w:pPr>
      <w:r w:rsidRPr="004A7191">
        <w:rPr>
          <w:color w:val="000000" w:themeColor="text1"/>
        </w:rPr>
        <w:t>The grey-headed canary-flycatcher sometimes known as the grey- headed flycatcher (</w:t>
      </w:r>
      <w:proofErr w:type="spellStart"/>
      <w:r w:rsidRPr="004A7191">
        <w:rPr>
          <w:rFonts w:ascii="Georgia"/>
          <w:i/>
          <w:color w:val="000000" w:themeColor="text1"/>
        </w:rPr>
        <w:t>Culicicapa</w:t>
      </w:r>
      <w:proofErr w:type="spellEnd"/>
      <w:r w:rsidRPr="004A7191">
        <w:rPr>
          <w:rFonts w:ascii="Georgia"/>
          <w:i/>
          <w:color w:val="000000" w:themeColor="text1"/>
        </w:rPr>
        <w:t xml:space="preserve"> </w:t>
      </w:r>
      <w:proofErr w:type="spellStart"/>
      <w:r w:rsidRPr="004A7191">
        <w:rPr>
          <w:rFonts w:ascii="Georgia"/>
          <w:i/>
          <w:color w:val="000000" w:themeColor="text1"/>
        </w:rPr>
        <w:t>ceylonensis</w:t>
      </w:r>
      <w:proofErr w:type="spellEnd"/>
      <w:r w:rsidRPr="004A7191">
        <w:rPr>
          <w:color w:val="000000" w:themeColor="text1"/>
        </w:rPr>
        <w:t xml:space="preserve">) is a species of small flycatcher-like </w:t>
      </w:r>
      <w:proofErr w:type="spellStart"/>
      <w:r w:rsidRPr="004A7191">
        <w:rPr>
          <w:color w:val="000000" w:themeColor="text1"/>
        </w:rPr>
        <w:t>birdfound</w:t>
      </w:r>
      <w:proofErr w:type="spellEnd"/>
      <w:r w:rsidRPr="004A7191">
        <w:rPr>
          <w:color w:val="000000" w:themeColor="text1"/>
        </w:rPr>
        <w:t xml:space="preserve"> in tropical Asia. It has a square crest, a grey hood</w:t>
      </w:r>
      <w:r w:rsidRPr="004A7191">
        <w:rPr>
          <w:color w:val="000000" w:themeColor="text1"/>
          <w:spacing w:val="-20"/>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yellow</w:t>
      </w:r>
      <w:r w:rsidRPr="004A7191">
        <w:rPr>
          <w:color w:val="000000" w:themeColor="text1"/>
          <w:spacing w:val="-21"/>
        </w:rPr>
        <w:t xml:space="preserve"> </w:t>
      </w:r>
      <w:r w:rsidRPr="004A7191">
        <w:rPr>
          <w:color w:val="000000" w:themeColor="text1"/>
        </w:rPr>
        <w:t>underparts.</w:t>
      </w:r>
      <w:r w:rsidRPr="004A7191">
        <w:rPr>
          <w:color w:val="000000" w:themeColor="text1"/>
          <w:spacing w:val="-29"/>
        </w:rPr>
        <w:t xml:space="preserve"> </w:t>
      </w:r>
      <w:r w:rsidRPr="004A7191">
        <w:rPr>
          <w:color w:val="000000" w:themeColor="text1"/>
        </w:rPr>
        <w:t>They</w:t>
      </w:r>
      <w:r w:rsidRPr="004A7191">
        <w:rPr>
          <w:color w:val="000000" w:themeColor="text1"/>
          <w:spacing w:val="-20"/>
        </w:rPr>
        <w:t xml:space="preserve"> </w:t>
      </w:r>
      <w:r w:rsidRPr="004A7191">
        <w:rPr>
          <w:color w:val="000000" w:themeColor="text1"/>
        </w:rPr>
        <w:t>are</w:t>
      </w:r>
      <w:r w:rsidRPr="004A7191">
        <w:rPr>
          <w:color w:val="000000" w:themeColor="text1"/>
          <w:spacing w:val="-21"/>
        </w:rPr>
        <w:t xml:space="preserve"> </w:t>
      </w:r>
      <w:r w:rsidRPr="004A7191">
        <w:rPr>
          <w:color w:val="000000" w:themeColor="text1"/>
        </w:rPr>
        <w:t>found</w:t>
      </w:r>
      <w:r w:rsidRPr="004A7191">
        <w:rPr>
          <w:color w:val="000000" w:themeColor="text1"/>
          <w:spacing w:val="-19"/>
        </w:rPr>
        <w:t xml:space="preserve"> </w:t>
      </w:r>
      <w:r w:rsidRPr="004A7191">
        <w:rPr>
          <w:color w:val="000000" w:themeColor="text1"/>
        </w:rPr>
        <w:t>mainly</w:t>
      </w:r>
      <w:r w:rsidRPr="004A7191">
        <w:rPr>
          <w:color w:val="000000" w:themeColor="text1"/>
          <w:spacing w:val="-1"/>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forested</w:t>
      </w:r>
      <w:r w:rsidRPr="004A7191">
        <w:rPr>
          <w:color w:val="000000" w:themeColor="text1"/>
          <w:spacing w:val="-1"/>
        </w:rPr>
        <w:t xml:space="preserve"> </w:t>
      </w:r>
      <w:r w:rsidRPr="004A7191">
        <w:rPr>
          <w:color w:val="000000" w:themeColor="text1"/>
        </w:rPr>
        <w:t>habitats where they often join other birds in mixed- species foraging</w:t>
      </w:r>
      <w:r w:rsidRPr="004A7191">
        <w:rPr>
          <w:color w:val="000000" w:themeColor="text1"/>
          <w:spacing w:val="-11"/>
        </w:rPr>
        <w:t xml:space="preserve"> </w:t>
      </w:r>
      <w:r w:rsidRPr="004A7191">
        <w:rPr>
          <w:color w:val="000000" w:themeColor="text1"/>
        </w:rPr>
        <w:t>flocks.</w:t>
      </w:r>
    </w:p>
    <w:p w14:paraId="5B800395" w14:textId="77777777" w:rsidR="006500DE" w:rsidRPr="004A7191" w:rsidRDefault="004A7191">
      <w:pPr>
        <w:pStyle w:val="BodyText"/>
        <w:spacing w:before="17" w:line="230" w:lineRule="auto"/>
        <w:ind w:left="1140" w:right="1354"/>
        <w:rPr>
          <w:color w:val="000000" w:themeColor="text1"/>
        </w:rPr>
      </w:pPr>
      <w:r w:rsidRPr="004A7191">
        <w:rPr>
          <w:color w:val="000000" w:themeColor="text1"/>
        </w:rPr>
        <w:t>Pairs are often seen as they forage for insects by making flycatcher-like sallies and calling aloud.</w:t>
      </w:r>
    </w:p>
    <w:p w14:paraId="591648CA" w14:textId="77777777" w:rsidR="006500DE" w:rsidRPr="004A7191" w:rsidRDefault="004A7191">
      <w:pPr>
        <w:pStyle w:val="BodyText"/>
        <w:spacing w:before="13" w:line="237" w:lineRule="auto"/>
        <w:ind w:left="1140" w:right="1290" w:firstLine="280"/>
        <w:rPr>
          <w:color w:val="000000" w:themeColor="text1"/>
        </w:rPr>
      </w:pPr>
      <w:r w:rsidRPr="004A7191">
        <w:rPr>
          <w:color w:val="000000" w:themeColor="text1"/>
        </w:rPr>
        <w:t>The grey-headed canary-flycatcher is about 12–13 cm long with a squarish grey head, a canary yellow belly and yellowish- green upperparts.[2]</w:t>
      </w:r>
      <w:r w:rsidRPr="004A7191">
        <w:rPr>
          <w:color w:val="000000" w:themeColor="text1"/>
          <w:spacing w:val="-6"/>
        </w:rPr>
        <w:t xml:space="preserve"> </w:t>
      </w:r>
      <w:r w:rsidRPr="004A7191">
        <w:rPr>
          <w:color w:val="000000" w:themeColor="text1"/>
        </w:rPr>
        <w:t>They</w:t>
      </w:r>
      <w:r w:rsidRPr="004A7191">
        <w:rPr>
          <w:color w:val="000000" w:themeColor="text1"/>
          <w:spacing w:val="-1"/>
        </w:rPr>
        <w:t xml:space="preserve"> </w:t>
      </w:r>
      <w:r w:rsidRPr="004A7191">
        <w:rPr>
          <w:color w:val="000000" w:themeColor="text1"/>
        </w:rPr>
        <w:t>forage</w:t>
      </w:r>
      <w:r w:rsidRPr="004A7191">
        <w:rPr>
          <w:color w:val="000000" w:themeColor="text1"/>
          <w:spacing w:val="-3"/>
        </w:rPr>
        <w:t xml:space="preserve"> </w:t>
      </w:r>
      <w:r w:rsidRPr="004A7191">
        <w:rPr>
          <w:color w:val="000000" w:themeColor="text1"/>
        </w:rPr>
        <w:t>actively</w:t>
      </w:r>
      <w:r w:rsidRPr="004A7191">
        <w:rPr>
          <w:color w:val="000000" w:themeColor="text1"/>
          <w:spacing w:val="-1"/>
        </w:rPr>
        <w:t xml:space="preserve"> </w:t>
      </w:r>
      <w:r w:rsidRPr="004A7191">
        <w:rPr>
          <w:color w:val="000000" w:themeColor="text1"/>
        </w:rPr>
        <w:t>like</w:t>
      </w:r>
      <w:r w:rsidRPr="004A7191">
        <w:rPr>
          <w:color w:val="000000" w:themeColor="text1"/>
          <w:spacing w:val="-2"/>
        </w:rPr>
        <w:t xml:space="preserve"> </w:t>
      </w:r>
      <w:r w:rsidRPr="004A7191">
        <w:rPr>
          <w:color w:val="000000" w:themeColor="text1"/>
        </w:rPr>
        <w:t>flycatchers</w:t>
      </w:r>
      <w:r w:rsidRPr="004A7191">
        <w:rPr>
          <w:color w:val="000000" w:themeColor="text1"/>
          <w:spacing w:val="-2"/>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perches</w:t>
      </w:r>
      <w:r w:rsidRPr="004A7191">
        <w:rPr>
          <w:color w:val="000000" w:themeColor="text1"/>
          <w:spacing w:val="-19"/>
        </w:rPr>
        <w:t xml:space="preserve"> </w:t>
      </w:r>
      <w:r w:rsidRPr="004A7191">
        <w:rPr>
          <w:color w:val="000000" w:themeColor="text1"/>
        </w:rPr>
        <w:t>in</w:t>
      </w:r>
      <w:r w:rsidRPr="004A7191">
        <w:rPr>
          <w:color w:val="000000" w:themeColor="text1"/>
          <w:spacing w:val="-17"/>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very upright</w:t>
      </w:r>
      <w:r w:rsidRPr="004A7191">
        <w:rPr>
          <w:color w:val="000000" w:themeColor="text1"/>
          <w:spacing w:val="-18"/>
        </w:rPr>
        <w:t xml:space="preserve"> </w:t>
      </w:r>
      <w:r w:rsidRPr="004A7191">
        <w:rPr>
          <w:color w:val="000000" w:themeColor="text1"/>
        </w:rPr>
        <w:t>posture.</w:t>
      </w:r>
      <w:r w:rsidRPr="004A7191">
        <w:rPr>
          <w:color w:val="000000" w:themeColor="text1"/>
          <w:spacing w:val="-29"/>
        </w:rPr>
        <w:t xml:space="preserve"> </w:t>
      </w:r>
      <w:r w:rsidRPr="004A7191">
        <w:rPr>
          <w:color w:val="000000" w:themeColor="text1"/>
        </w:rPr>
        <w:t>Across</w:t>
      </w:r>
      <w:r w:rsidRPr="004A7191">
        <w:rPr>
          <w:color w:val="000000" w:themeColor="text1"/>
          <w:spacing w:val="-19"/>
        </w:rPr>
        <w:t xml:space="preserve"> </w:t>
      </w:r>
      <w:r w:rsidRPr="004A7191">
        <w:rPr>
          <w:color w:val="000000" w:themeColor="text1"/>
        </w:rPr>
        <w:t>their</w:t>
      </w:r>
      <w:r w:rsidRPr="004A7191">
        <w:rPr>
          <w:color w:val="000000" w:themeColor="text1"/>
          <w:spacing w:val="-18"/>
        </w:rPr>
        <w:t xml:space="preserve"> </w:t>
      </w:r>
      <w:r w:rsidRPr="004A7191">
        <w:rPr>
          <w:color w:val="000000" w:themeColor="text1"/>
        </w:rPr>
        <w:t>range,</w:t>
      </w:r>
      <w:r w:rsidRPr="004A7191">
        <w:rPr>
          <w:color w:val="000000" w:themeColor="text1"/>
          <w:spacing w:val="-18"/>
        </w:rPr>
        <w:t xml:space="preserve"> </w:t>
      </w:r>
      <w:r w:rsidRPr="004A7191">
        <w:rPr>
          <w:color w:val="000000" w:themeColor="text1"/>
        </w:rPr>
        <w:t>populations</w:t>
      </w:r>
      <w:r w:rsidRPr="004A7191">
        <w:rPr>
          <w:color w:val="000000" w:themeColor="text1"/>
          <w:spacing w:val="-2"/>
        </w:rPr>
        <w:t xml:space="preserve"> </w:t>
      </w:r>
      <w:r w:rsidRPr="004A7191">
        <w:rPr>
          <w:color w:val="000000" w:themeColor="text1"/>
        </w:rPr>
        <w:t>differ</w:t>
      </w:r>
      <w:r w:rsidRPr="004A7191">
        <w:rPr>
          <w:color w:val="000000" w:themeColor="text1"/>
          <w:spacing w:val="-20"/>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shades</w:t>
      </w:r>
      <w:r w:rsidRPr="004A7191">
        <w:rPr>
          <w:color w:val="000000" w:themeColor="text1"/>
          <w:spacing w:val="-20"/>
        </w:rPr>
        <w:t xml:space="preserve"> </w:t>
      </w:r>
      <w:r w:rsidRPr="004A7191">
        <w:rPr>
          <w:color w:val="000000" w:themeColor="text1"/>
        </w:rPr>
        <w:t>of</w:t>
      </w:r>
      <w:r w:rsidRPr="004A7191">
        <w:rPr>
          <w:color w:val="000000" w:themeColor="text1"/>
          <w:spacing w:val="-20"/>
        </w:rPr>
        <w:t xml:space="preserve"> </w:t>
      </w:r>
      <w:r w:rsidRPr="004A7191">
        <w:rPr>
          <w:color w:val="000000" w:themeColor="text1"/>
        </w:rPr>
        <w:t xml:space="preserve">the </w:t>
      </w:r>
      <w:proofErr w:type="spellStart"/>
      <w:r w:rsidRPr="004A7191">
        <w:rPr>
          <w:color w:val="000000" w:themeColor="text1"/>
        </w:rPr>
        <w:t>colours</w:t>
      </w:r>
      <w:proofErr w:type="spellEnd"/>
      <w:r w:rsidRPr="004A7191">
        <w:rPr>
          <w:color w:val="000000" w:themeColor="text1"/>
        </w:rPr>
        <w:t xml:space="preserve"> and vary slightly in dimensions and several of these have been designated as</w:t>
      </w:r>
      <w:r w:rsidRPr="004A7191">
        <w:rPr>
          <w:color w:val="000000" w:themeColor="text1"/>
          <w:spacing w:val="-28"/>
        </w:rPr>
        <w:t xml:space="preserve"> </w:t>
      </w:r>
      <w:r w:rsidRPr="004A7191">
        <w:rPr>
          <w:color w:val="000000" w:themeColor="text1"/>
        </w:rPr>
        <w:t>subspecies.</w:t>
      </w:r>
    </w:p>
    <w:p w14:paraId="46F3492B" w14:textId="77777777" w:rsidR="006500DE" w:rsidRPr="004A7191" w:rsidRDefault="004A7191">
      <w:pPr>
        <w:pStyle w:val="BodyText"/>
        <w:spacing w:before="21" w:line="228" w:lineRule="auto"/>
        <w:ind w:left="1140" w:right="1672" w:firstLine="280"/>
        <w:rPr>
          <w:color w:val="000000" w:themeColor="text1"/>
        </w:rPr>
      </w:pPr>
      <w:r w:rsidRPr="004A7191">
        <w:rPr>
          <w:color w:val="000000" w:themeColor="text1"/>
        </w:rPr>
        <w:t>This</w:t>
      </w:r>
      <w:r w:rsidRPr="004A7191">
        <w:rPr>
          <w:color w:val="000000" w:themeColor="text1"/>
          <w:spacing w:val="-28"/>
        </w:rPr>
        <w:t xml:space="preserve"> </w:t>
      </w:r>
      <w:r w:rsidRPr="004A7191">
        <w:rPr>
          <w:color w:val="000000" w:themeColor="text1"/>
        </w:rPr>
        <w:t>species</w:t>
      </w:r>
      <w:r w:rsidRPr="004A7191">
        <w:rPr>
          <w:color w:val="000000" w:themeColor="text1"/>
          <w:spacing w:val="-27"/>
        </w:rPr>
        <w:t xml:space="preserve"> </w:t>
      </w:r>
      <w:r w:rsidRPr="004A7191">
        <w:rPr>
          <w:color w:val="000000" w:themeColor="text1"/>
        </w:rPr>
        <w:t>breeds</w:t>
      </w:r>
      <w:r w:rsidRPr="004A7191">
        <w:rPr>
          <w:color w:val="000000" w:themeColor="text1"/>
          <w:spacing w:val="-28"/>
        </w:rPr>
        <w:t xml:space="preserve"> </w:t>
      </w:r>
      <w:r w:rsidRPr="004A7191">
        <w:rPr>
          <w:color w:val="000000" w:themeColor="text1"/>
        </w:rPr>
        <w:t>in</w:t>
      </w:r>
      <w:r w:rsidRPr="004A7191">
        <w:rPr>
          <w:color w:val="000000" w:themeColor="text1"/>
          <w:spacing w:val="-27"/>
        </w:rPr>
        <w:t xml:space="preserve"> </w:t>
      </w:r>
      <w:r w:rsidRPr="004A7191">
        <w:rPr>
          <w:color w:val="000000" w:themeColor="text1"/>
        </w:rPr>
        <w:t>upland</w:t>
      </w:r>
      <w:r w:rsidRPr="004A7191">
        <w:rPr>
          <w:color w:val="000000" w:themeColor="text1"/>
          <w:spacing w:val="-26"/>
        </w:rPr>
        <w:t xml:space="preserve"> </w:t>
      </w:r>
      <w:r w:rsidRPr="004A7191">
        <w:rPr>
          <w:color w:val="000000" w:themeColor="text1"/>
        </w:rPr>
        <w:t>to</w:t>
      </w:r>
      <w:r w:rsidRPr="004A7191">
        <w:rPr>
          <w:color w:val="000000" w:themeColor="text1"/>
          <w:spacing w:val="-26"/>
        </w:rPr>
        <w:t xml:space="preserve"> </w:t>
      </w:r>
      <w:r w:rsidRPr="004A7191">
        <w:rPr>
          <w:color w:val="000000" w:themeColor="text1"/>
        </w:rPr>
        <w:t>montane</w:t>
      </w:r>
      <w:r w:rsidRPr="004A7191">
        <w:rPr>
          <w:color w:val="000000" w:themeColor="text1"/>
          <w:spacing w:val="-27"/>
        </w:rPr>
        <w:t xml:space="preserve"> </w:t>
      </w:r>
      <w:r w:rsidRPr="004A7191">
        <w:rPr>
          <w:color w:val="000000" w:themeColor="text1"/>
        </w:rPr>
        <w:t>oak</w:t>
      </w:r>
      <w:r w:rsidRPr="004A7191">
        <w:rPr>
          <w:color w:val="000000" w:themeColor="text1"/>
          <w:spacing w:val="-27"/>
        </w:rPr>
        <w:t xml:space="preserve"> </w:t>
      </w:r>
      <w:r w:rsidRPr="004A7191">
        <w:rPr>
          <w:color w:val="000000" w:themeColor="text1"/>
        </w:rPr>
        <w:t>(</w:t>
      </w:r>
      <w:r w:rsidRPr="004A7191">
        <w:rPr>
          <w:rFonts w:ascii="Georgia"/>
          <w:i/>
          <w:color w:val="000000" w:themeColor="text1"/>
        </w:rPr>
        <w:t>Quercus</w:t>
      </w:r>
      <w:r w:rsidRPr="004A7191">
        <w:rPr>
          <w:color w:val="000000" w:themeColor="text1"/>
        </w:rPr>
        <w:t>)</w:t>
      </w:r>
      <w:r w:rsidRPr="004A7191">
        <w:rPr>
          <w:color w:val="000000" w:themeColor="text1"/>
          <w:spacing w:val="-2"/>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other broadleaved</w:t>
      </w:r>
      <w:r w:rsidRPr="004A7191">
        <w:rPr>
          <w:color w:val="000000" w:themeColor="text1"/>
          <w:spacing w:val="-16"/>
        </w:rPr>
        <w:t xml:space="preserve"> </w:t>
      </w:r>
      <w:r w:rsidRPr="004A7191">
        <w:rPr>
          <w:color w:val="000000" w:themeColor="text1"/>
        </w:rPr>
        <w:t>forests</w:t>
      </w:r>
      <w:r w:rsidRPr="004A7191">
        <w:rPr>
          <w:color w:val="000000" w:themeColor="text1"/>
          <w:spacing w:val="-14"/>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similar</w:t>
      </w:r>
      <w:r w:rsidRPr="004A7191">
        <w:rPr>
          <w:color w:val="000000" w:themeColor="text1"/>
          <w:spacing w:val="-15"/>
        </w:rPr>
        <w:t xml:space="preserve"> </w:t>
      </w:r>
      <w:r w:rsidRPr="004A7191">
        <w:rPr>
          <w:color w:val="000000" w:themeColor="text1"/>
        </w:rPr>
        <w:t>wooded</w:t>
      </w:r>
      <w:r w:rsidRPr="004A7191">
        <w:rPr>
          <w:color w:val="000000" w:themeColor="text1"/>
          <w:spacing w:val="-15"/>
        </w:rPr>
        <w:t xml:space="preserve"> </w:t>
      </w:r>
      <w:r w:rsidRPr="004A7191">
        <w:rPr>
          <w:color w:val="000000" w:themeColor="text1"/>
        </w:rPr>
        <w:t>areas</w:t>
      </w:r>
      <w:r w:rsidRPr="004A7191">
        <w:rPr>
          <w:color w:val="000000" w:themeColor="text1"/>
          <w:spacing w:val="-14"/>
        </w:rPr>
        <w:t xml:space="preserve"> </w:t>
      </w:r>
      <w:r w:rsidRPr="004A7191">
        <w:rPr>
          <w:color w:val="000000" w:themeColor="text1"/>
        </w:rPr>
        <w:t>in</w:t>
      </w:r>
    </w:p>
    <w:p w14:paraId="7E4AE403" w14:textId="77777777" w:rsidR="006500DE" w:rsidRPr="004A7191" w:rsidRDefault="004A7191">
      <w:pPr>
        <w:pStyle w:val="BodyText"/>
        <w:spacing w:before="17" w:line="235" w:lineRule="auto"/>
        <w:ind w:left="1140" w:right="1188"/>
        <w:rPr>
          <w:color w:val="000000" w:themeColor="text1"/>
        </w:rPr>
      </w:pPr>
      <w:r w:rsidRPr="004A7191">
        <w:rPr>
          <w:color w:val="000000" w:themeColor="text1"/>
        </w:rPr>
        <w:t>temperate to tropical southern Asia, from Pakistan, Central India, Bangladesh and Sri Lanka east to Indonesia and southern China. Many populations are resident, but some Himalayan birds are partial migrants that winter in peninsular India sometimes even occurring in arid habitats. During the non-breeding season,</w:t>
      </w:r>
    </w:p>
    <w:p w14:paraId="1A1A4ECA" w14:textId="77777777" w:rsidR="006500DE" w:rsidRPr="004A7191" w:rsidRDefault="004A7191">
      <w:pPr>
        <w:pStyle w:val="BodyText"/>
        <w:spacing w:before="13" w:line="235" w:lineRule="auto"/>
        <w:ind w:left="1140" w:right="1065"/>
        <w:rPr>
          <w:color w:val="000000" w:themeColor="text1"/>
        </w:rPr>
      </w:pPr>
      <w:r w:rsidRPr="004A7191">
        <w:rPr>
          <w:color w:val="000000" w:themeColor="text1"/>
        </w:rPr>
        <w:t>they are seen in the plains and lower elevations (September to March in India) when they prefer well wooded areas of relatively mature secondary forests, abandoned plantations and overgrown gardens, usually near water and streams including wooded gorges. They are very active and noisy throughout the day foraging at all levels of the forest.</w:t>
      </w:r>
    </w:p>
    <w:p w14:paraId="7E4D4D0F" w14:textId="77777777" w:rsidR="006500DE" w:rsidRPr="004A7191" w:rsidRDefault="004A7191">
      <w:pPr>
        <w:pStyle w:val="BodyText"/>
        <w:spacing w:before="9"/>
        <w:ind w:left="1140" w:right="1729" w:firstLine="280"/>
        <w:rPr>
          <w:color w:val="000000" w:themeColor="text1"/>
        </w:rPr>
      </w:pPr>
      <w:r w:rsidRPr="004A7191">
        <w:rPr>
          <w:color w:val="000000" w:themeColor="text1"/>
        </w:rPr>
        <w:t>The grey-headed canary-flycatcher is an insectivore and like flycatchers</w:t>
      </w:r>
      <w:r w:rsidRPr="004A7191">
        <w:rPr>
          <w:color w:val="000000" w:themeColor="text1"/>
          <w:spacing w:val="-23"/>
        </w:rPr>
        <w:t xml:space="preserve"> </w:t>
      </w:r>
      <w:r w:rsidRPr="004A7191">
        <w:rPr>
          <w:color w:val="000000" w:themeColor="text1"/>
        </w:rPr>
        <w:t>makes</w:t>
      </w:r>
      <w:r w:rsidRPr="004A7191">
        <w:rPr>
          <w:color w:val="000000" w:themeColor="text1"/>
          <w:spacing w:val="-21"/>
        </w:rPr>
        <w:t xml:space="preserve"> </w:t>
      </w:r>
      <w:r w:rsidRPr="004A7191">
        <w:rPr>
          <w:color w:val="000000" w:themeColor="text1"/>
        </w:rPr>
        <w:t>sallies</w:t>
      </w:r>
      <w:r w:rsidRPr="004A7191">
        <w:rPr>
          <w:color w:val="000000" w:themeColor="text1"/>
          <w:spacing w:val="-23"/>
        </w:rPr>
        <w:t xml:space="preserve"> </w:t>
      </w:r>
      <w:r w:rsidRPr="004A7191">
        <w:rPr>
          <w:color w:val="000000" w:themeColor="text1"/>
        </w:rPr>
        <w:t>for</w:t>
      </w:r>
      <w:r w:rsidRPr="004A7191">
        <w:rPr>
          <w:color w:val="000000" w:themeColor="text1"/>
          <w:spacing w:val="-21"/>
        </w:rPr>
        <w:t xml:space="preserve"> </w:t>
      </w:r>
      <w:r w:rsidRPr="004A7191">
        <w:rPr>
          <w:color w:val="000000" w:themeColor="text1"/>
        </w:rPr>
        <w:t>aerial</w:t>
      </w:r>
      <w:r w:rsidRPr="004A7191">
        <w:rPr>
          <w:color w:val="000000" w:themeColor="text1"/>
          <w:spacing w:val="-22"/>
        </w:rPr>
        <w:t xml:space="preserve"> </w:t>
      </w:r>
      <w:r w:rsidRPr="004A7191">
        <w:rPr>
          <w:color w:val="000000" w:themeColor="text1"/>
        </w:rPr>
        <w:t>insects</w:t>
      </w:r>
      <w:r w:rsidRPr="004A7191">
        <w:rPr>
          <w:color w:val="000000" w:themeColor="text1"/>
          <w:spacing w:val="-21"/>
        </w:rPr>
        <w:t xml:space="preserve"> </w:t>
      </w:r>
      <w:r w:rsidRPr="004A7191">
        <w:rPr>
          <w:color w:val="000000" w:themeColor="text1"/>
        </w:rPr>
        <w:t>from</w:t>
      </w:r>
      <w:r w:rsidRPr="004A7191">
        <w:rPr>
          <w:color w:val="000000" w:themeColor="text1"/>
          <w:spacing w:val="-22"/>
        </w:rPr>
        <w:t xml:space="preserve"> </w:t>
      </w:r>
      <w:r w:rsidRPr="004A7191">
        <w:rPr>
          <w:color w:val="000000" w:themeColor="text1"/>
        </w:rPr>
        <w:t>a</w:t>
      </w:r>
      <w:r w:rsidRPr="004A7191">
        <w:rPr>
          <w:color w:val="000000" w:themeColor="text1"/>
          <w:spacing w:val="-21"/>
        </w:rPr>
        <w:t xml:space="preserve"> </w:t>
      </w:r>
      <w:r w:rsidRPr="004A7191">
        <w:rPr>
          <w:color w:val="000000" w:themeColor="text1"/>
        </w:rPr>
        <w:t>low</w:t>
      </w:r>
      <w:r w:rsidRPr="004A7191">
        <w:rPr>
          <w:color w:val="000000" w:themeColor="text1"/>
          <w:spacing w:val="-23"/>
        </w:rPr>
        <w:t xml:space="preserve"> </w:t>
      </w:r>
      <w:r w:rsidRPr="004A7191">
        <w:rPr>
          <w:color w:val="000000" w:themeColor="text1"/>
        </w:rPr>
        <w:t>perch</w:t>
      </w:r>
      <w:r w:rsidRPr="004A7191">
        <w:rPr>
          <w:color w:val="000000" w:themeColor="text1"/>
          <w:spacing w:val="-21"/>
        </w:rPr>
        <w:t xml:space="preserve"> </w:t>
      </w:r>
      <w:r w:rsidRPr="004A7191">
        <w:rPr>
          <w:color w:val="000000" w:themeColor="text1"/>
        </w:rPr>
        <w:t>under</w:t>
      </w:r>
      <w:r w:rsidRPr="004A7191">
        <w:rPr>
          <w:color w:val="000000" w:themeColor="text1"/>
          <w:spacing w:val="-1"/>
        </w:rPr>
        <w:t xml:space="preserve"> </w:t>
      </w:r>
      <w:r w:rsidRPr="004A7191">
        <w:rPr>
          <w:color w:val="000000" w:themeColor="text1"/>
          <w:spacing w:val="-4"/>
        </w:rPr>
        <w:t xml:space="preserve">the </w:t>
      </w:r>
      <w:r w:rsidRPr="004A7191">
        <w:rPr>
          <w:color w:val="000000" w:themeColor="text1"/>
        </w:rPr>
        <w:t>canopy</w:t>
      </w:r>
      <w:r w:rsidRPr="004A7191">
        <w:rPr>
          <w:color w:val="000000" w:themeColor="text1"/>
          <w:spacing w:val="-13"/>
        </w:rPr>
        <w:t xml:space="preserve"> </w:t>
      </w:r>
      <w:r w:rsidRPr="004A7191">
        <w:rPr>
          <w:color w:val="000000" w:themeColor="text1"/>
        </w:rPr>
        <w:t>of</w:t>
      </w:r>
      <w:r w:rsidRPr="004A7191">
        <w:rPr>
          <w:color w:val="000000" w:themeColor="text1"/>
          <w:spacing w:val="-14"/>
        </w:rPr>
        <w:t xml:space="preserve"> </w:t>
      </w:r>
      <w:r w:rsidRPr="004A7191">
        <w:rPr>
          <w:color w:val="000000" w:themeColor="text1"/>
        </w:rPr>
        <w:t>a</w:t>
      </w:r>
      <w:r w:rsidRPr="004A7191">
        <w:rPr>
          <w:color w:val="000000" w:themeColor="text1"/>
          <w:spacing w:val="-13"/>
        </w:rPr>
        <w:t xml:space="preserve"> </w:t>
      </w:r>
      <w:r w:rsidRPr="004A7191">
        <w:rPr>
          <w:color w:val="000000" w:themeColor="text1"/>
        </w:rPr>
        <w:t>tree.</w:t>
      </w:r>
    </w:p>
    <w:p w14:paraId="769222B2" w14:textId="77777777" w:rsidR="006500DE" w:rsidRPr="004A7191" w:rsidRDefault="006500DE">
      <w:pPr>
        <w:rPr>
          <w:color w:val="000000" w:themeColor="text1"/>
        </w:rPr>
        <w:sectPr w:rsidR="006500DE" w:rsidRPr="004A7191">
          <w:pgSz w:w="8240" w:h="12200"/>
          <w:pgMar w:top="1040" w:right="0" w:bottom="280" w:left="0" w:header="720" w:footer="720" w:gutter="0"/>
          <w:cols w:space="720"/>
        </w:sectPr>
      </w:pPr>
    </w:p>
    <w:p w14:paraId="5F49F661" w14:textId="77777777" w:rsidR="006500DE" w:rsidRPr="00AE6195" w:rsidRDefault="004A7191">
      <w:pPr>
        <w:pStyle w:val="Heading2"/>
        <w:ind w:left="3560"/>
        <w:rPr>
          <w:color w:val="FFFFFF" w:themeColor="background1"/>
        </w:rPr>
      </w:pPr>
      <w:r w:rsidRPr="00AE6195">
        <w:rPr>
          <w:color w:val="FFFFFF" w:themeColor="background1"/>
        </w:rPr>
        <w:lastRenderedPageBreak/>
        <w:t>Conservation status</w:t>
      </w:r>
    </w:p>
    <w:p w14:paraId="337DE0D9" w14:textId="77777777" w:rsidR="006500DE" w:rsidRPr="00AE6195" w:rsidRDefault="006500DE">
      <w:pPr>
        <w:pStyle w:val="BodyText"/>
        <w:spacing w:before="6"/>
        <w:rPr>
          <w:b/>
          <w:color w:val="FFFFFF" w:themeColor="background1"/>
          <w:sz w:val="12"/>
        </w:rPr>
      </w:pPr>
    </w:p>
    <w:p w14:paraId="7F27B71A" w14:textId="77777777" w:rsidR="006500DE" w:rsidRPr="00AE6195" w:rsidRDefault="006500DE">
      <w:pPr>
        <w:rPr>
          <w:color w:val="FFFFFF" w:themeColor="background1"/>
          <w:sz w:val="12"/>
        </w:rPr>
        <w:sectPr w:rsidR="006500DE" w:rsidRPr="00AE6195">
          <w:pgSz w:w="8240" w:h="12200"/>
          <w:pgMar w:top="940" w:right="0" w:bottom="280" w:left="0" w:header="720" w:footer="720" w:gutter="0"/>
          <w:cols w:space="720"/>
        </w:sectPr>
      </w:pPr>
    </w:p>
    <w:p w14:paraId="31A84B38" w14:textId="77777777" w:rsidR="006500DE" w:rsidRPr="00AE6195" w:rsidRDefault="004A7191">
      <w:pPr>
        <w:spacing w:before="93"/>
        <w:ind w:right="405"/>
        <w:jc w:val="right"/>
        <w:rPr>
          <w:color w:val="FFFFFF" w:themeColor="background1"/>
          <w:sz w:val="16"/>
        </w:rPr>
      </w:pPr>
      <w:r w:rsidRPr="00AE6195">
        <w:rPr>
          <w:color w:val="FFFFFF" w:themeColor="background1"/>
          <w:sz w:val="16"/>
        </w:rPr>
        <w:t>Extinct</w:t>
      </w:r>
    </w:p>
    <w:p w14:paraId="205A770A" w14:textId="77777777" w:rsidR="006500DE" w:rsidRPr="00AE6195" w:rsidRDefault="006500DE">
      <w:pPr>
        <w:pStyle w:val="BodyText"/>
        <w:spacing w:before="9"/>
        <w:rPr>
          <w:color w:val="FFFFFF" w:themeColor="background1"/>
          <w:sz w:val="15"/>
        </w:rPr>
      </w:pPr>
    </w:p>
    <w:p w14:paraId="4995905A" w14:textId="77777777" w:rsidR="006500DE" w:rsidRPr="00AE6195" w:rsidRDefault="004A7191">
      <w:pPr>
        <w:pStyle w:val="BodyText"/>
        <w:tabs>
          <w:tab w:val="left" w:pos="478"/>
        </w:tabs>
        <w:jc w:val="right"/>
        <w:rPr>
          <w:rFonts w:ascii="Trebuchet MS"/>
          <w:color w:val="FFFFFF" w:themeColor="background1"/>
        </w:rPr>
      </w:pPr>
      <w:r w:rsidRPr="00AE6195">
        <w:rPr>
          <w:rFonts w:ascii="Trebuchet MS"/>
          <w:color w:val="FFFFFF" w:themeColor="background1"/>
        </w:rPr>
        <w:t>EX</w:t>
      </w:r>
      <w:r w:rsidRPr="00AE6195">
        <w:rPr>
          <w:rFonts w:ascii="Trebuchet MS"/>
          <w:color w:val="FFFFFF" w:themeColor="background1"/>
        </w:rPr>
        <w:tab/>
      </w:r>
      <w:r w:rsidRPr="00AE6195">
        <w:rPr>
          <w:rFonts w:ascii="Trebuchet MS"/>
          <w:color w:val="FFFFFF" w:themeColor="background1"/>
          <w:spacing w:val="2"/>
        </w:rPr>
        <w:t>EW</w:t>
      </w:r>
    </w:p>
    <w:p w14:paraId="09CF9EBF" w14:textId="77777777" w:rsidR="006500DE" w:rsidRPr="00AE6195" w:rsidRDefault="004A7191">
      <w:pPr>
        <w:spacing w:before="94"/>
        <w:ind w:left="232"/>
        <w:jc w:val="center"/>
        <w:rPr>
          <w:color w:val="FFFFFF" w:themeColor="background1"/>
          <w:sz w:val="16"/>
        </w:rPr>
      </w:pPr>
      <w:r w:rsidRPr="00AE6195">
        <w:rPr>
          <w:color w:val="FFFFFF" w:themeColor="background1"/>
        </w:rPr>
        <w:br w:type="column"/>
      </w:r>
      <w:proofErr w:type="spellStart"/>
      <w:r w:rsidRPr="00AE6195">
        <w:rPr>
          <w:color w:val="FFFFFF" w:themeColor="background1"/>
          <w:sz w:val="16"/>
        </w:rPr>
        <w:t>Threatned</w:t>
      </w:r>
      <w:proofErr w:type="spellEnd"/>
    </w:p>
    <w:p w14:paraId="7D09B4E3" w14:textId="77777777" w:rsidR="006500DE" w:rsidRPr="00AE6195" w:rsidRDefault="006500DE">
      <w:pPr>
        <w:pStyle w:val="BodyText"/>
        <w:spacing w:before="2"/>
        <w:rPr>
          <w:color w:val="FFFFFF" w:themeColor="background1"/>
          <w:sz w:val="17"/>
        </w:rPr>
      </w:pPr>
    </w:p>
    <w:p w14:paraId="786D6ECF" w14:textId="77777777" w:rsidR="006500DE" w:rsidRPr="00AE6195" w:rsidRDefault="004A7191">
      <w:pPr>
        <w:pStyle w:val="BodyText"/>
        <w:tabs>
          <w:tab w:val="left" w:pos="740"/>
          <w:tab w:val="left" w:pos="1241"/>
        </w:tabs>
        <w:ind w:left="233"/>
        <w:jc w:val="center"/>
        <w:rPr>
          <w:rFonts w:ascii="Trebuchet MS"/>
          <w:color w:val="FFFFFF" w:themeColor="background1"/>
        </w:rPr>
      </w:pPr>
      <w:r w:rsidRPr="00AE6195">
        <w:rPr>
          <w:rFonts w:ascii="Trebuchet MS"/>
          <w:color w:val="FFFFFF" w:themeColor="background1"/>
        </w:rPr>
        <w:t>CR</w:t>
      </w:r>
      <w:r w:rsidRPr="00AE6195">
        <w:rPr>
          <w:rFonts w:ascii="Trebuchet MS"/>
          <w:color w:val="FFFFFF" w:themeColor="background1"/>
        </w:rPr>
        <w:tab/>
        <w:t>EN</w:t>
      </w:r>
      <w:r w:rsidRPr="00AE6195">
        <w:rPr>
          <w:rFonts w:ascii="Trebuchet MS"/>
          <w:color w:val="FFFFFF" w:themeColor="background1"/>
        </w:rPr>
        <w:tab/>
      </w:r>
      <w:r w:rsidRPr="00AE6195">
        <w:rPr>
          <w:rFonts w:ascii="Trebuchet MS"/>
          <w:color w:val="FFFFFF" w:themeColor="background1"/>
          <w:spacing w:val="-13"/>
          <w:position w:val="-1"/>
        </w:rPr>
        <w:t>VU</w:t>
      </w:r>
    </w:p>
    <w:p w14:paraId="1940EF44" w14:textId="77777777" w:rsidR="006500DE" w:rsidRPr="00AE6195" w:rsidRDefault="004A7191">
      <w:pPr>
        <w:spacing w:before="114" w:line="208" w:lineRule="auto"/>
        <w:ind w:left="550" w:right="1158" w:firstLine="120"/>
        <w:rPr>
          <w:color w:val="FFFFFF" w:themeColor="background1"/>
          <w:sz w:val="16"/>
        </w:rPr>
      </w:pPr>
      <w:r w:rsidRPr="00AE6195">
        <w:rPr>
          <w:color w:val="FFFFFF" w:themeColor="background1"/>
        </w:rPr>
        <w:br w:type="column"/>
      </w:r>
      <w:r w:rsidRPr="00AE6195">
        <w:rPr>
          <w:color w:val="FFFFFF" w:themeColor="background1"/>
          <w:sz w:val="16"/>
        </w:rPr>
        <w:t>Least Concern</w:t>
      </w:r>
    </w:p>
    <w:p w14:paraId="6B27C51D" w14:textId="77777777" w:rsidR="006500DE" w:rsidRPr="00AE6195" w:rsidRDefault="004A7191">
      <w:pPr>
        <w:pStyle w:val="BodyText"/>
        <w:tabs>
          <w:tab w:val="left" w:pos="760"/>
        </w:tabs>
        <w:spacing w:before="142"/>
        <w:ind w:left="230"/>
        <w:rPr>
          <w:rFonts w:ascii="Trebuchet MS"/>
          <w:color w:val="FFFFFF" w:themeColor="background1"/>
        </w:rPr>
      </w:pPr>
      <w:r w:rsidRPr="00AE6195">
        <w:rPr>
          <w:rFonts w:ascii="Trebuchet MS"/>
          <w:color w:val="FFFFFF" w:themeColor="background1"/>
        </w:rPr>
        <w:t>NT</w:t>
      </w:r>
      <w:r w:rsidRPr="00AE6195">
        <w:rPr>
          <w:rFonts w:ascii="Trebuchet MS"/>
          <w:color w:val="FFFFFF" w:themeColor="background1"/>
        </w:rPr>
        <w:tab/>
        <w:t>LC</w:t>
      </w:r>
    </w:p>
    <w:p w14:paraId="6FC1D953" w14:textId="77777777" w:rsidR="006500DE" w:rsidRPr="00AE6195" w:rsidRDefault="006500DE">
      <w:pPr>
        <w:rPr>
          <w:rFonts w:ascii="Trebuchet MS"/>
          <w:color w:val="FFFFFF" w:themeColor="background1"/>
        </w:rPr>
        <w:sectPr w:rsidR="006500DE" w:rsidRPr="00AE6195">
          <w:type w:val="continuous"/>
          <w:pgSz w:w="8240" w:h="12200"/>
          <w:pgMar w:top="880" w:right="0" w:bottom="280" w:left="0" w:header="720" w:footer="720" w:gutter="0"/>
          <w:cols w:num="3" w:space="720" w:equalWidth="0">
            <w:col w:w="4407" w:space="40"/>
            <w:col w:w="1483" w:space="39"/>
            <w:col w:w="2271"/>
          </w:cols>
        </w:sectPr>
      </w:pPr>
    </w:p>
    <w:p w14:paraId="7ABB45A7" w14:textId="77777777" w:rsidR="006500DE" w:rsidRPr="00AE6195" w:rsidRDefault="00AE6195">
      <w:pPr>
        <w:pStyle w:val="BodyText"/>
        <w:spacing w:before="4"/>
        <w:rPr>
          <w:rFonts w:ascii="Trebuchet MS"/>
          <w:color w:val="FFFFFF" w:themeColor="background1"/>
          <w:sz w:val="18"/>
        </w:rPr>
      </w:pPr>
      <w:r w:rsidRPr="00AE6195">
        <w:rPr>
          <w:noProof/>
          <w:color w:val="FFFFFF" w:themeColor="background1"/>
        </w:rPr>
        <mc:AlternateContent>
          <mc:Choice Requires="wps">
            <w:drawing>
              <wp:anchor distT="0" distB="0" distL="114300" distR="114300" simplePos="0" relativeHeight="242633728" behindDoc="1" locked="0" layoutInCell="1" allowOverlap="1" wp14:anchorId="0C07E4BB" wp14:editId="25DE9F2B">
                <wp:simplePos x="0" y="0"/>
                <wp:positionH relativeFrom="page">
                  <wp:posOffset>2311400</wp:posOffset>
                </wp:positionH>
                <wp:positionV relativeFrom="page">
                  <wp:posOffset>253365</wp:posOffset>
                </wp:positionV>
                <wp:extent cx="161925" cy="154940"/>
                <wp:effectExtent l="0" t="0" r="0" b="0"/>
                <wp:wrapNone/>
                <wp:docPr id="687" name="Text Box 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CD873" w14:textId="77777777" w:rsidR="00B7268B" w:rsidRDefault="00B7268B">
                            <w:pPr>
                              <w:pStyle w:val="BodyText"/>
                              <w:rPr>
                                <w:rFonts w:ascii="Verdana"/>
                              </w:rPr>
                            </w:pPr>
                            <w:r>
                              <w:rPr>
                                <w:rFonts w:ascii="Verdana"/>
                                <w:color w:val="58595B"/>
                              </w:rPr>
                              <w:t>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7E4BB" id="Text Box 864" o:spid="_x0000_s1109" type="#_x0000_t202" style="position:absolute;margin-left:182pt;margin-top:19.95pt;width:12.75pt;height:12.2pt;z-index:-26068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" filled="f" stroked="f">
                <v:textbox inset="0,0,0,0">
                  <w:txbxContent>
                    <w:p w14:paraId="1FECD873" w14:textId="77777777" w:rsidR="00B7268B" w:rsidRDefault="00B7268B">
                      <w:pPr>
                        <w:pStyle w:val="BodyText"/>
                        <w:rPr>
                          <w:rFonts w:ascii="Verdana"/>
                        </w:rPr>
                      </w:pPr>
                      <w:r>
                        <w:rPr>
                          <w:rFonts w:ascii="Verdana"/>
                          <w:color w:val="58595B"/>
                        </w:rPr>
                        <w:t>95</w:t>
                      </w:r>
                    </w:p>
                  </w:txbxContent>
                </v:textbox>
                <w10:wrap anchorx="page" anchory="page"/>
              </v:shape>
            </w:pict>
          </mc:Fallback>
        </mc:AlternateContent>
      </w:r>
      <w:r w:rsidRPr="00AE6195">
        <w:rPr>
          <w:noProof/>
          <w:color w:val="FFFFFF" w:themeColor="background1"/>
        </w:rPr>
        <mc:AlternateContent>
          <mc:Choice Requires="wpg">
            <w:drawing>
              <wp:anchor distT="0" distB="0" distL="114300" distR="114300" simplePos="0" relativeHeight="242634752" behindDoc="1" locked="0" layoutInCell="1" allowOverlap="1" wp14:anchorId="688D082A" wp14:editId="057F2168">
                <wp:simplePos x="0" y="0"/>
                <wp:positionH relativeFrom="page">
                  <wp:posOffset>0</wp:posOffset>
                </wp:positionH>
                <wp:positionV relativeFrom="page">
                  <wp:posOffset>0</wp:posOffset>
                </wp:positionV>
                <wp:extent cx="5219700" cy="7734300"/>
                <wp:effectExtent l="0" t="0" r="0" b="0"/>
                <wp:wrapNone/>
                <wp:docPr id="655"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656" name="Picture 8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7" name="Picture 8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8" name="Freeform 861"/>
                        <wps:cNvSpPr>
                          <a:spLocks/>
                        </wps:cNvSpPr>
                        <wps:spPr bwMode="auto">
                          <a:xfrm>
                            <a:off x="3610" y="1875"/>
                            <a:ext cx="297" cy="298"/>
                          </a:xfrm>
                          <a:custGeom>
                            <a:avLst/>
                            <a:gdLst>
                              <a:gd name="T0" fmla="+- 0 3758 3610"/>
                              <a:gd name="T1" fmla="*/ T0 w 297"/>
                              <a:gd name="T2" fmla="+- 0 1875 1875"/>
                              <a:gd name="T3" fmla="*/ 1875 h 298"/>
                              <a:gd name="T4" fmla="+- 0 3701 3610"/>
                              <a:gd name="T5" fmla="*/ T4 w 297"/>
                              <a:gd name="T6" fmla="+- 0 1887 1875"/>
                              <a:gd name="T7" fmla="*/ 1887 h 298"/>
                              <a:gd name="T8" fmla="+- 0 3653 3610"/>
                              <a:gd name="T9" fmla="*/ T8 w 297"/>
                              <a:gd name="T10" fmla="+- 0 1918 1875"/>
                              <a:gd name="T11" fmla="*/ 1918 h 298"/>
                              <a:gd name="T12" fmla="+- 0 3621 3610"/>
                              <a:gd name="T13" fmla="*/ T12 w 297"/>
                              <a:gd name="T14" fmla="+- 0 1966 1875"/>
                              <a:gd name="T15" fmla="*/ 1966 h 298"/>
                              <a:gd name="T16" fmla="+- 0 3610 3610"/>
                              <a:gd name="T17" fmla="*/ T16 w 297"/>
                              <a:gd name="T18" fmla="+- 0 2024 1875"/>
                              <a:gd name="T19" fmla="*/ 2024 h 298"/>
                              <a:gd name="T20" fmla="+- 0 3621 3610"/>
                              <a:gd name="T21" fmla="*/ T20 w 297"/>
                              <a:gd name="T22" fmla="+- 0 2082 1875"/>
                              <a:gd name="T23" fmla="*/ 2082 h 298"/>
                              <a:gd name="T24" fmla="+- 0 3653 3610"/>
                              <a:gd name="T25" fmla="*/ T24 w 297"/>
                              <a:gd name="T26" fmla="+- 0 2129 1875"/>
                              <a:gd name="T27" fmla="*/ 2129 h 298"/>
                              <a:gd name="T28" fmla="+- 0 3701 3610"/>
                              <a:gd name="T29" fmla="*/ T28 w 297"/>
                              <a:gd name="T30" fmla="+- 0 2161 1875"/>
                              <a:gd name="T31" fmla="*/ 2161 h 298"/>
                              <a:gd name="T32" fmla="+- 0 3758 3610"/>
                              <a:gd name="T33" fmla="*/ T32 w 297"/>
                              <a:gd name="T34" fmla="+- 0 2173 1875"/>
                              <a:gd name="T35" fmla="*/ 2173 h 298"/>
                              <a:gd name="T36" fmla="+- 0 3816 3610"/>
                              <a:gd name="T37" fmla="*/ T36 w 297"/>
                              <a:gd name="T38" fmla="+- 0 2161 1875"/>
                              <a:gd name="T39" fmla="*/ 2161 h 298"/>
                              <a:gd name="T40" fmla="+- 0 3864 3610"/>
                              <a:gd name="T41" fmla="*/ T40 w 297"/>
                              <a:gd name="T42" fmla="+- 0 2129 1875"/>
                              <a:gd name="T43" fmla="*/ 2129 h 298"/>
                              <a:gd name="T44" fmla="+- 0 3896 3610"/>
                              <a:gd name="T45" fmla="*/ T44 w 297"/>
                              <a:gd name="T46" fmla="+- 0 2082 1875"/>
                              <a:gd name="T47" fmla="*/ 2082 h 298"/>
                              <a:gd name="T48" fmla="+- 0 3907 3610"/>
                              <a:gd name="T49" fmla="*/ T48 w 297"/>
                              <a:gd name="T50" fmla="+- 0 2024 1875"/>
                              <a:gd name="T51" fmla="*/ 2024 h 298"/>
                              <a:gd name="T52" fmla="+- 0 3896 3610"/>
                              <a:gd name="T53" fmla="*/ T52 w 297"/>
                              <a:gd name="T54" fmla="+- 0 1966 1875"/>
                              <a:gd name="T55" fmla="*/ 1966 h 298"/>
                              <a:gd name="T56" fmla="+- 0 3864 3610"/>
                              <a:gd name="T57" fmla="*/ T56 w 297"/>
                              <a:gd name="T58" fmla="+- 0 1918 1875"/>
                              <a:gd name="T59" fmla="*/ 1918 h 298"/>
                              <a:gd name="T60" fmla="+- 0 3816 3610"/>
                              <a:gd name="T61" fmla="*/ T60 w 297"/>
                              <a:gd name="T62" fmla="+- 0 1887 1875"/>
                              <a:gd name="T63" fmla="*/ 1887 h 298"/>
                              <a:gd name="T64" fmla="+- 0 3758 3610"/>
                              <a:gd name="T65" fmla="*/ T64 w 297"/>
                              <a:gd name="T66" fmla="+- 0 1875 1875"/>
                              <a:gd name="T67" fmla="*/ 187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3"/>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3"/>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Freeform 860"/>
                        <wps:cNvSpPr>
                          <a:spLocks/>
                        </wps:cNvSpPr>
                        <wps:spPr bwMode="auto">
                          <a:xfrm>
                            <a:off x="3610" y="1875"/>
                            <a:ext cx="297" cy="298"/>
                          </a:xfrm>
                          <a:custGeom>
                            <a:avLst/>
                            <a:gdLst>
                              <a:gd name="T0" fmla="+- 0 3758 3610"/>
                              <a:gd name="T1" fmla="*/ T0 w 297"/>
                              <a:gd name="T2" fmla="+- 0 2173 1875"/>
                              <a:gd name="T3" fmla="*/ 2173 h 298"/>
                              <a:gd name="T4" fmla="+- 0 3816 3610"/>
                              <a:gd name="T5" fmla="*/ T4 w 297"/>
                              <a:gd name="T6" fmla="+- 0 2161 1875"/>
                              <a:gd name="T7" fmla="*/ 2161 h 298"/>
                              <a:gd name="T8" fmla="+- 0 3864 3610"/>
                              <a:gd name="T9" fmla="*/ T8 w 297"/>
                              <a:gd name="T10" fmla="+- 0 2129 1875"/>
                              <a:gd name="T11" fmla="*/ 2129 h 298"/>
                              <a:gd name="T12" fmla="+- 0 3896 3610"/>
                              <a:gd name="T13" fmla="*/ T12 w 297"/>
                              <a:gd name="T14" fmla="+- 0 2082 1875"/>
                              <a:gd name="T15" fmla="*/ 2082 h 298"/>
                              <a:gd name="T16" fmla="+- 0 3907 3610"/>
                              <a:gd name="T17" fmla="*/ T16 w 297"/>
                              <a:gd name="T18" fmla="+- 0 2024 1875"/>
                              <a:gd name="T19" fmla="*/ 2024 h 298"/>
                              <a:gd name="T20" fmla="+- 0 3896 3610"/>
                              <a:gd name="T21" fmla="*/ T20 w 297"/>
                              <a:gd name="T22" fmla="+- 0 1966 1875"/>
                              <a:gd name="T23" fmla="*/ 1966 h 298"/>
                              <a:gd name="T24" fmla="+- 0 3864 3610"/>
                              <a:gd name="T25" fmla="*/ T24 w 297"/>
                              <a:gd name="T26" fmla="+- 0 1918 1875"/>
                              <a:gd name="T27" fmla="*/ 1918 h 298"/>
                              <a:gd name="T28" fmla="+- 0 3816 3610"/>
                              <a:gd name="T29" fmla="*/ T28 w 297"/>
                              <a:gd name="T30" fmla="+- 0 1887 1875"/>
                              <a:gd name="T31" fmla="*/ 1887 h 298"/>
                              <a:gd name="T32" fmla="+- 0 3758 3610"/>
                              <a:gd name="T33" fmla="*/ T32 w 297"/>
                              <a:gd name="T34" fmla="+- 0 1875 1875"/>
                              <a:gd name="T35" fmla="*/ 1875 h 298"/>
                              <a:gd name="T36" fmla="+- 0 3701 3610"/>
                              <a:gd name="T37" fmla="*/ T36 w 297"/>
                              <a:gd name="T38" fmla="+- 0 1887 1875"/>
                              <a:gd name="T39" fmla="*/ 1887 h 298"/>
                              <a:gd name="T40" fmla="+- 0 3653 3610"/>
                              <a:gd name="T41" fmla="*/ T40 w 297"/>
                              <a:gd name="T42" fmla="+- 0 1918 1875"/>
                              <a:gd name="T43" fmla="*/ 1918 h 298"/>
                              <a:gd name="T44" fmla="+- 0 3621 3610"/>
                              <a:gd name="T45" fmla="*/ T44 w 297"/>
                              <a:gd name="T46" fmla="+- 0 1966 1875"/>
                              <a:gd name="T47" fmla="*/ 1966 h 298"/>
                              <a:gd name="T48" fmla="+- 0 3610 3610"/>
                              <a:gd name="T49" fmla="*/ T48 w 297"/>
                              <a:gd name="T50" fmla="+- 0 2024 1875"/>
                              <a:gd name="T51" fmla="*/ 2024 h 298"/>
                              <a:gd name="T52" fmla="+- 0 3621 3610"/>
                              <a:gd name="T53" fmla="*/ T52 w 297"/>
                              <a:gd name="T54" fmla="+- 0 2082 1875"/>
                              <a:gd name="T55" fmla="*/ 2082 h 298"/>
                              <a:gd name="T56" fmla="+- 0 3653 3610"/>
                              <a:gd name="T57" fmla="*/ T56 w 297"/>
                              <a:gd name="T58" fmla="+- 0 2129 1875"/>
                              <a:gd name="T59" fmla="*/ 2129 h 298"/>
                              <a:gd name="T60" fmla="+- 0 3701 3610"/>
                              <a:gd name="T61" fmla="*/ T60 w 297"/>
                              <a:gd name="T62" fmla="+- 0 2161 1875"/>
                              <a:gd name="T63" fmla="*/ 2161 h 298"/>
                              <a:gd name="T64" fmla="+- 0 3758 3610"/>
                              <a:gd name="T65" fmla="*/ T64 w 297"/>
                              <a:gd name="T66" fmla="+- 0 2173 1875"/>
                              <a:gd name="T67" fmla="*/ 217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3"/>
                                </a:lnTo>
                                <a:lnTo>
                                  <a:pt x="206" y="12"/>
                                </a:lnTo>
                                <a:lnTo>
                                  <a:pt x="148" y="0"/>
                                </a:lnTo>
                                <a:lnTo>
                                  <a:pt x="91" y="12"/>
                                </a:lnTo>
                                <a:lnTo>
                                  <a:pt x="43" y="43"/>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859"/>
                        <wps:cNvSpPr>
                          <a:spLocks/>
                        </wps:cNvSpPr>
                        <wps:spPr bwMode="auto">
                          <a:xfrm>
                            <a:off x="4627" y="1881"/>
                            <a:ext cx="298" cy="297"/>
                          </a:xfrm>
                          <a:custGeom>
                            <a:avLst/>
                            <a:gdLst>
                              <a:gd name="T0" fmla="+- 0 4776 4627"/>
                              <a:gd name="T1" fmla="*/ T0 w 298"/>
                              <a:gd name="T2" fmla="+- 0 1881 1881"/>
                              <a:gd name="T3" fmla="*/ 1881 h 297"/>
                              <a:gd name="T4" fmla="+- 0 4718 4627"/>
                              <a:gd name="T5" fmla="*/ T4 w 298"/>
                              <a:gd name="T6" fmla="+- 0 1892 1881"/>
                              <a:gd name="T7" fmla="*/ 1892 h 297"/>
                              <a:gd name="T8" fmla="+- 0 4671 4627"/>
                              <a:gd name="T9" fmla="*/ T8 w 298"/>
                              <a:gd name="T10" fmla="+- 0 1924 1881"/>
                              <a:gd name="T11" fmla="*/ 1924 h 297"/>
                              <a:gd name="T12" fmla="+- 0 4639 4627"/>
                              <a:gd name="T13" fmla="*/ T12 w 298"/>
                              <a:gd name="T14" fmla="+- 0 1971 1881"/>
                              <a:gd name="T15" fmla="*/ 1971 h 297"/>
                              <a:gd name="T16" fmla="+- 0 4627 4627"/>
                              <a:gd name="T17" fmla="*/ T16 w 298"/>
                              <a:gd name="T18" fmla="+- 0 2029 1881"/>
                              <a:gd name="T19" fmla="*/ 2029 h 297"/>
                              <a:gd name="T20" fmla="+- 0 4639 4627"/>
                              <a:gd name="T21" fmla="*/ T20 w 298"/>
                              <a:gd name="T22" fmla="+- 0 2087 1881"/>
                              <a:gd name="T23" fmla="*/ 2087 h 297"/>
                              <a:gd name="T24" fmla="+- 0 4671 4627"/>
                              <a:gd name="T25" fmla="*/ T24 w 298"/>
                              <a:gd name="T26" fmla="+- 0 2135 1881"/>
                              <a:gd name="T27" fmla="*/ 2135 h 297"/>
                              <a:gd name="T28" fmla="+- 0 4718 4627"/>
                              <a:gd name="T29" fmla="*/ T28 w 298"/>
                              <a:gd name="T30" fmla="+- 0 2166 1881"/>
                              <a:gd name="T31" fmla="*/ 2166 h 297"/>
                              <a:gd name="T32" fmla="+- 0 4776 4627"/>
                              <a:gd name="T33" fmla="*/ T32 w 298"/>
                              <a:gd name="T34" fmla="+- 0 2178 1881"/>
                              <a:gd name="T35" fmla="*/ 2178 h 297"/>
                              <a:gd name="T36" fmla="+- 0 4834 4627"/>
                              <a:gd name="T37" fmla="*/ T36 w 298"/>
                              <a:gd name="T38" fmla="+- 0 2166 1881"/>
                              <a:gd name="T39" fmla="*/ 2166 h 297"/>
                              <a:gd name="T40" fmla="+- 0 4881 4627"/>
                              <a:gd name="T41" fmla="*/ T40 w 298"/>
                              <a:gd name="T42" fmla="+- 0 2135 1881"/>
                              <a:gd name="T43" fmla="*/ 2135 h 297"/>
                              <a:gd name="T44" fmla="+- 0 4913 4627"/>
                              <a:gd name="T45" fmla="*/ T44 w 298"/>
                              <a:gd name="T46" fmla="+- 0 2087 1881"/>
                              <a:gd name="T47" fmla="*/ 2087 h 297"/>
                              <a:gd name="T48" fmla="+- 0 4925 4627"/>
                              <a:gd name="T49" fmla="*/ T48 w 298"/>
                              <a:gd name="T50" fmla="+- 0 2029 1881"/>
                              <a:gd name="T51" fmla="*/ 2029 h 297"/>
                              <a:gd name="T52" fmla="+- 0 4913 4627"/>
                              <a:gd name="T53" fmla="*/ T52 w 298"/>
                              <a:gd name="T54" fmla="+- 0 1971 1881"/>
                              <a:gd name="T55" fmla="*/ 1971 h 297"/>
                              <a:gd name="T56" fmla="+- 0 4881 4627"/>
                              <a:gd name="T57" fmla="*/ T56 w 298"/>
                              <a:gd name="T58" fmla="+- 0 1924 1881"/>
                              <a:gd name="T59" fmla="*/ 1924 h 297"/>
                              <a:gd name="T60" fmla="+- 0 4834 4627"/>
                              <a:gd name="T61" fmla="*/ T60 w 298"/>
                              <a:gd name="T62" fmla="+- 0 1892 1881"/>
                              <a:gd name="T63" fmla="*/ 1892 h 297"/>
                              <a:gd name="T64" fmla="+- 0 4776 4627"/>
                              <a:gd name="T65" fmla="*/ T64 w 298"/>
                              <a:gd name="T66" fmla="+- 0 1881 1881"/>
                              <a:gd name="T67" fmla="*/ 188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Freeform 858"/>
                        <wps:cNvSpPr>
                          <a:spLocks/>
                        </wps:cNvSpPr>
                        <wps:spPr bwMode="auto">
                          <a:xfrm>
                            <a:off x="4627" y="1881"/>
                            <a:ext cx="298" cy="297"/>
                          </a:xfrm>
                          <a:custGeom>
                            <a:avLst/>
                            <a:gdLst>
                              <a:gd name="T0" fmla="+- 0 4776 4627"/>
                              <a:gd name="T1" fmla="*/ T0 w 298"/>
                              <a:gd name="T2" fmla="+- 0 2178 1881"/>
                              <a:gd name="T3" fmla="*/ 2178 h 297"/>
                              <a:gd name="T4" fmla="+- 0 4834 4627"/>
                              <a:gd name="T5" fmla="*/ T4 w 298"/>
                              <a:gd name="T6" fmla="+- 0 2166 1881"/>
                              <a:gd name="T7" fmla="*/ 2166 h 297"/>
                              <a:gd name="T8" fmla="+- 0 4881 4627"/>
                              <a:gd name="T9" fmla="*/ T8 w 298"/>
                              <a:gd name="T10" fmla="+- 0 2135 1881"/>
                              <a:gd name="T11" fmla="*/ 2135 h 297"/>
                              <a:gd name="T12" fmla="+- 0 4913 4627"/>
                              <a:gd name="T13" fmla="*/ T12 w 298"/>
                              <a:gd name="T14" fmla="+- 0 2087 1881"/>
                              <a:gd name="T15" fmla="*/ 2087 h 297"/>
                              <a:gd name="T16" fmla="+- 0 4925 4627"/>
                              <a:gd name="T17" fmla="*/ T16 w 298"/>
                              <a:gd name="T18" fmla="+- 0 2029 1881"/>
                              <a:gd name="T19" fmla="*/ 2029 h 297"/>
                              <a:gd name="T20" fmla="+- 0 4913 4627"/>
                              <a:gd name="T21" fmla="*/ T20 w 298"/>
                              <a:gd name="T22" fmla="+- 0 1971 1881"/>
                              <a:gd name="T23" fmla="*/ 1971 h 297"/>
                              <a:gd name="T24" fmla="+- 0 4881 4627"/>
                              <a:gd name="T25" fmla="*/ T24 w 298"/>
                              <a:gd name="T26" fmla="+- 0 1924 1881"/>
                              <a:gd name="T27" fmla="*/ 1924 h 297"/>
                              <a:gd name="T28" fmla="+- 0 4834 4627"/>
                              <a:gd name="T29" fmla="*/ T28 w 298"/>
                              <a:gd name="T30" fmla="+- 0 1892 1881"/>
                              <a:gd name="T31" fmla="*/ 1892 h 297"/>
                              <a:gd name="T32" fmla="+- 0 4776 4627"/>
                              <a:gd name="T33" fmla="*/ T32 w 298"/>
                              <a:gd name="T34" fmla="+- 0 1881 1881"/>
                              <a:gd name="T35" fmla="*/ 1881 h 297"/>
                              <a:gd name="T36" fmla="+- 0 4718 4627"/>
                              <a:gd name="T37" fmla="*/ T36 w 298"/>
                              <a:gd name="T38" fmla="+- 0 1892 1881"/>
                              <a:gd name="T39" fmla="*/ 1892 h 297"/>
                              <a:gd name="T40" fmla="+- 0 4671 4627"/>
                              <a:gd name="T41" fmla="*/ T40 w 298"/>
                              <a:gd name="T42" fmla="+- 0 1924 1881"/>
                              <a:gd name="T43" fmla="*/ 1924 h 297"/>
                              <a:gd name="T44" fmla="+- 0 4639 4627"/>
                              <a:gd name="T45" fmla="*/ T44 w 298"/>
                              <a:gd name="T46" fmla="+- 0 1971 1881"/>
                              <a:gd name="T47" fmla="*/ 1971 h 297"/>
                              <a:gd name="T48" fmla="+- 0 4627 4627"/>
                              <a:gd name="T49" fmla="*/ T48 w 298"/>
                              <a:gd name="T50" fmla="+- 0 2029 1881"/>
                              <a:gd name="T51" fmla="*/ 2029 h 297"/>
                              <a:gd name="T52" fmla="+- 0 4639 4627"/>
                              <a:gd name="T53" fmla="*/ T52 w 298"/>
                              <a:gd name="T54" fmla="+- 0 2087 1881"/>
                              <a:gd name="T55" fmla="*/ 2087 h 297"/>
                              <a:gd name="T56" fmla="+- 0 4671 4627"/>
                              <a:gd name="T57" fmla="*/ T56 w 298"/>
                              <a:gd name="T58" fmla="+- 0 2135 1881"/>
                              <a:gd name="T59" fmla="*/ 2135 h 297"/>
                              <a:gd name="T60" fmla="+- 0 4718 4627"/>
                              <a:gd name="T61" fmla="*/ T60 w 298"/>
                              <a:gd name="T62" fmla="+- 0 2166 1881"/>
                              <a:gd name="T63" fmla="*/ 2166 h 297"/>
                              <a:gd name="T64" fmla="+- 0 4776 4627"/>
                              <a:gd name="T65" fmla="*/ T64 w 298"/>
                              <a:gd name="T66" fmla="+- 0 2178 1881"/>
                              <a:gd name="T67" fmla="*/ 217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Freeform 857"/>
                        <wps:cNvSpPr>
                          <a:spLocks/>
                        </wps:cNvSpPr>
                        <wps:spPr bwMode="auto">
                          <a:xfrm>
                            <a:off x="5644" y="1892"/>
                            <a:ext cx="298" cy="298"/>
                          </a:xfrm>
                          <a:custGeom>
                            <a:avLst/>
                            <a:gdLst>
                              <a:gd name="T0" fmla="+- 0 5793 5644"/>
                              <a:gd name="T1" fmla="*/ T0 w 298"/>
                              <a:gd name="T2" fmla="+- 0 1892 1892"/>
                              <a:gd name="T3" fmla="*/ 1892 h 298"/>
                              <a:gd name="T4" fmla="+- 0 5735 5644"/>
                              <a:gd name="T5" fmla="*/ T4 w 298"/>
                              <a:gd name="T6" fmla="+- 0 1904 1892"/>
                              <a:gd name="T7" fmla="*/ 1904 h 298"/>
                              <a:gd name="T8" fmla="+- 0 5688 5644"/>
                              <a:gd name="T9" fmla="*/ T8 w 298"/>
                              <a:gd name="T10" fmla="+- 0 1935 1892"/>
                              <a:gd name="T11" fmla="*/ 1935 h 298"/>
                              <a:gd name="T12" fmla="+- 0 5656 5644"/>
                              <a:gd name="T13" fmla="*/ T12 w 298"/>
                              <a:gd name="T14" fmla="+- 0 1983 1892"/>
                              <a:gd name="T15" fmla="*/ 1983 h 298"/>
                              <a:gd name="T16" fmla="+- 0 5644 5644"/>
                              <a:gd name="T17" fmla="*/ T16 w 298"/>
                              <a:gd name="T18" fmla="+- 0 2041 1892"/>
                              <a:gd name="T19" fmla="*/ 2041 h 298"/>
                              <a:gd name="T20" fmla="+- 0 5656 5644"/>
                              <a:gd name="T21" fmla="*/ T20 w 298"/>
                              <a:gd name="T22" fmla="+- 0 2099 1892"/>
                              <a:gd name="T23" fmla="*/ 2099 h 298"/>
                              <a:gd name="T24" fmla="+- 0 5688 5644"/>
                              <a:gd name="T25" fmla="*/ T24 w 298"/>
                              <a:gd name="T26" fmla="+- 0 2146 1892"/>
                              <a:gd name="T27" fmla="*/ 2146 h 298"/>
                              <a:gd name="T28" fmla="+- 0 5735 5644"/>
                              <a:gd name="T29" fmla="*/ T28 w 298"/>
                              <a:gd name="T30" fmla="+- 0 2178 1892"/>
                              <a:gd name="T31" fmla="*/ 2178 h 298"/>
                              <a:gd name="T32" fmla="+- 0 5793 5644"/>
                              <a:gd name="T33" fmla="*/ T32 w 298"/>
                              <a:gd name="T34" fmla="+- 0 2190 1892"/>
                              <a:gd name="T35" fmla="*/ 2190 h 298"/>
                              <a:gd name="T36" fmla="+- 0 5851 5644"/>
                              <a:gd name="T37" fmla="*/ T36 w 298"/>
                              <a:gd name="T38" fmla="+- 0 2178 1892"/>
                              <a:gd name="T39" fmla="*/ 2178 h 298"/>
                              <a:gd name="T40" fmla="+- 0 5898 5644"/>
                              <a:gd name="T41" fmla="*/ T40 w 298"/>
                              <a:gd name="T42" fmla="+- 0 2146 1892"/>
                              <a:gd name="T43" fmla="*/ 2146 h 298"/>
                              <a:gd name="T44" fmla="+- 0 5930 5644"/>
                              <a:gd name="T45" fmla="*/ T44 w 298"/>
                              <a:gd name="T46" fmla="+- 0 2099 1892"/>
                              <a:gd name="T47" fmla="*/ 2099 h 298"/>
                              <a:gd name="T48" fmla="+- 0 5942 5644"/>
                              <a:gd name="T49" fmla="*/ T48 w 298"/>
                              <a:gd name="T50" fmla="+- 0 2041 1892"/>
                              <a:gd name="T51" fmla="*/ 2041 h 298"/>
                              <a:gd name="T52" fmla="+- 0 5930 5644"/>
                              <a:gd name="T53" fmla="*/ T52 w 298"/>
                              <a:gd name="T54" fmla="+- 0 1983 1892"/>
                              <a:gd name="T55" fmla="*/ 1983 h 298"/>
                              <a:gd name="T56" fmla="+- 0 5898 5644"/>
                              <a:gd name="T57" fmla="*/ T56 w 298"/>
                              <a:gd name="T58" fmla="+- 0 1935 1892"/>
                              <a:gd name="T59" fmla="*/ 1935 h 298"/>
                              <a:gd name="T60" fmla="+- 0 5851 5644"/>
                              <a:gd name="T61" fmla="*/ T60 w 298"/>
                              <a:gd name="T62" fmla="+- 0 1904 1892"/>
                              <a:gd name="T63" fmla="*/ 1904 h 298"/>
                              <a:gd name="T64" fmla="+- 0 5793 5644"/>
                              <a:gd name="T65" fmla="*/ T64 w 298"/>
                              <a:gd name="T66" fmla="+- 0 1892 1892"/>
                              <a:gd name="T67" fmla="*/ 189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856"/>
                        <wps:cNvSpPr>
                          <a:spLocks/>
                        </wps:cNvSpPr>
                        <wps:spPr bwMode="auto">
                          <a:xfrm>
                            <a:off x="5644" y="1892"/>
                            <a:ext cx="298" cy="298"/>
                          </a:xfrm>
                          <a:custGeom>
                            <a:avLst/>
                            <a:gdLst>
                              <a:gd name="T0" fmla="+- 0 5793 5644"/>
                              <a:gd name="T1" fmla="*/ T0 w 298"/>
                              <a:gd name="T2" fmla="+- 0 2190 1892"/>
                              <a:gd name="T3" fmla="*/ 2190 h 298"/>
                              <a:gd name="T4" fmla="+- 0 5851 5644"/>
                              <a:gd name="T5" fmla="*/ T4 w 298"/>
                              <a:gd name="T6" fmla="+- 0 2178 1892"/>
                              <a:gd name="T7" fmla="*/ 2178 h 298"/>
                              <a:gd name="T8" fmla="+- 0 5898 5644"/>
                              <a:gd name="T9" fmla="*/ T8 w 298"/>
                              <a:gd name="T10" fmla="+- 0 2146 1892"/>
                              <a:gd name="T11" fmla="*/ 2146 h 298"/>
                              <a:gd name="T12" fmla="+- 0 5930 5644"/>
                              <a:gd name="T13" fmla="*/ T12 w 298"/>
                              <a:gd name="T14" fmla="+- 0 2099 1892"/>
                              <a:gd name="T15" fmla="*/ 2099 h 298"/>
                              <a:gd name="T16" fmla="+- 0 5942 5644"/>
                              <a:gd name="T17" fmla="*/ T16 w 298"/>
                              <a:gd name="T18" fmla="+- 0 2041 1892"/>
                              <a:gd name="T19" fmla="*/ 2041 h 298"/>
                              <a:gd name="T20" fmla="+- 0 5930 5644"/>
                              <a:gd name="T21" fmla="*/ T20 w 298"/>
                              <a:gd name="T22" fmla="+- 0 1983 1892"/>
                              <a:gd name="T23" fmla="*/ 1983 h 298"/>
                              <a:gd name="T24" fmla="+- 0 5898 5644"/>
                              <a:gd name="T25" fmla="*/ T24 w 298"/>
                              <a:gd name="T26" fmla="+- 0 1935 1892"/>
                              <a:gd name="T27" fmla="*/ 1935 h 298"/>
                              <a:gd name="T28" fmla="+- 0 5851 5644"/>
                              <a:gd name="T29" fmla="*/ T28 w 298"/>
                              <a:gd name="T30" fmla="+- 0 1904 1892"/>
                              <a:gd name="T31" fmla="*/ 1904 h 298"/>
                              <a:gd name="T32" fmla="+- 0 5793 5644"/>
                              <a:gd name="T33" fmla="*/ T32 w 298"/>
                              <a:gd name="T34" fmla="+- 0 1892 1892"/>
                              <a:gd name="T35" fmla="*/ 1892 h 298"/>
                              <a:gd name="T36" fmla="+- 0 5735 5644"/>
                              <a:gd name="T37" fmla="*/ T36 w 298"/>
                              <a:gd name="T38" fmla="+- 0 1904 1892"/>
                              <a:gd name="T39" fmla="*/ 1904 h 298"/>
                              <a:gd name="T40" fmla="+- 0 5688 5644"/>
                              <a:gd name="T41" fmla="*/ T40 w 298"/>
                              <a:gd name="T42" fmla="+- 0 1935 1892"/>
                              <a:gd name="T43" fmla="*/ 1935 h 298"/>
                              <a:gd name="T44" fmla="+- 0 5656 5644"/>
                              <a:gd name="T45" fmla="*/ T44 w 298"/>
                              <a:gd name="T46" fmla="+- 0 1983 1892"/>
                              <a:gd name="T47" fmla="*/ 1983 h 298"/>
                              <a:gd name="T48" fmla="+- 0 5644 5644"/>
                              <a:gd name="T49" fmla="*/ T48 w 298"/>
                              <a:gd name="T50" fmla="+- 0 2041 1892"/>
                              <a:gd name="T51" fmla="*/ 2041 h 298"/>
                              <a:gd name="T52" fmla="+- 0 5656 5644"/>
                              <a:gd name="T53" fmla="*/ T52 w 298"/>
                              <a:gd name="T54" fmla="+- 0 2099 1892"/>
                              <a:gd name="T55" fmla="*/ 2099 h 298"/>
                              <a:gd name="T56" fmla="+- 0 5688 5644"/>
                              <a:gd name="T57" fmla="*/ T56 w 298"/>
                              <a:gd name="T58" fmla="+- 0 2146 1892"/>
                              <a:gd name="T59" fmla="*/ 2146 h 298"/>
                              <a:gd name="T60" fmla="+- 0 5735 5644"/>
                              <a:gd name="T61" fmla="*/ T60 w 298"/>
                              <a:gd name="T62" fmla="+- 0 2178 1892"/>
                              <a:gd name="T63" fmla="*/ 2178 h 298"/>
                              <a:gd name="T64" fmla="+- 0 5793 5644"/>
                              <a:gd name="T65" fmla="*/ T64 w 298"/>
                              <a:gd name="T66" fmla="+- 0 2190 1892"/>
                              <a:gd name="T67" fmla="*/ 219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855"/>
                        <wps:cNvSpPr>
                          <a:spLocks/>
                        </wps:cNvSpPr>
                        <wps:spPr bwMode="auto">
                          <a:xfrm>
                            <a:off x="6660" y="1898"/>
                            <a:ext cx="297" cy="297"/>
                          </a:xfrm>
                          <a:custGeom>
                            <a:avLst/>
                            <a:gdLst>
                              <a:gd name="T0" fmla="+- 0 6809 6660"/>
                              <a:gd name="T1" fmla="*/ T0 w 297"/>
                              <a:gd name="T2" fmla="+- 0 1898 1898"/>
                              <a:gd name="T3" fmla="*/ 1898 h 297"/>
                              <a:gd name="T4" fmla="+- 0 6751 6660"/>
                              <a:gd name="T5" fmla="*/ T4 w 297"/>
                              <a:gd name="T6" fmla="+- 0 1909 1898"/>
                              <a:gd name="T7" fmla="*/ 1909 h 297"/>
                              <a:gd name="T8" fmla="+- 0 6703 6660"/>
                              <a:gd name="T9" fmla="*/ T8 w 297"/>
                              <a:gd name="T10" fmla="+- 0 1941 1898"/>
                              <a:gd name="T11" fmla="*/ 1941 h 297"/>
                              <a:gd name="T12" fmla="+- 0 6671 6660"/>
                              <a:gd name="T13" fmla="*/ T12 w 297"/>
                              <a:gd name="T14" fmla="+- 0 1988 1898"/>
                              <a:gd name="T15" fmla="*/ 1988 h 297"/>
                              <a:gd name="T16" fmla="+- 0 6660 6660"/>
                              <a:gd name="T17" fmla="*/ T16 w 297"/>
                              <a:gd name="T18" fmla="+- 0 2046 1898"/>
                              <a:gd name="T19" fmla="*/ 2046 h 297"/>
                              <a:gd name="T20" fmla="+- 0 6671 6660"/>
                              <a:gd name="T21" fmla="*/ T20 w 297"/>
                              <a:gd name="T22" fmla="+- 0 2104 1898"/>
                              <a:gd name="T23" fmla="*/ 2104 h 297"/>
                              <a:gd name="T24" fmla="+- 0 6703 6660"/>
                              <a:gd name="T25" fmla="*/ T24 w 297"/>
                              <a:gd name="T26" fmla="+- 0 2152 1898"/>
                              <a:gd name="T27" fmla="*/ 2152 h 297"/>
                              <a:gd name="T28" fmla="+- 0 6751 6660"/>
                              <a:gd name="T29" fmla="*/ T28 w 297"/>
                              <a:gd name="T30" fmla="+- 0 2183 1898"/>
                              <a:gd name="T31" fmla="*/ 2183 h 297"/>
                              <a:gd name="T32" fmla="+- 0 6809 6660"/>
                              <a:gd name="T33" fmla="*/ T32 w 297"/>
                              <a:gd name="T34" fmla="+- 0 2195 1898"/>
                              <a:gd name="T35" fmla="*/ 2195 h 297"/>
                              <a:gd name="T36" fmla="+- 0 6866 6660"/>
                              <a:gd name="T37" fmla="*/ T36 w 297"/>
                              <a:gd name="T38" fmla="+- 0 2183 1898"/>
                              <a:gd name="T39" fmla="*/ 2183 h 297"/>
                              <a:gd name="T40" fmla="+- 0 6914 6660"/>
                              <a:gd name="T41" fmla="*/ T40 w 297"/>
                              <a:gd name="T42" fmla="+- 0 2152 1898"/>
                              <a:gd name="T43" fmla="*/ 2152 h 297"/>
                              <a:gd name="T44" fmla="+- 0 6946 6660"/>
                              <a:gd name="T45" fmla="*/ T44 w 297"/>
                              <a:gd name="T46" fmla="+- 0 2104 1898"/>
                              <a:gd name="T47" fmla="*/ 2104 h 297"/>
                              <a:gd name="T48" fmla="+- 0 6957 6660"/>
                              <a:gd name="T49" fmla="*/ T48 w 297"/>
                              <a:gd name="T50" fmla="+- 0 2046 1898"/>
                              <a:gd name="T51" fmla="*/ 2046 h 297"/>
                              <a:gd name="T52" fmla="+- 0 6946 6660"/>
                              <a:gd name="T53" fmla="*/ T52 w 297"/>
                              <a:gd name="T54" fmla="+- 0 1988 1898"/>
                              <a:gd name="T55" fmla="*/ 1988 h 297"/>
                              <a:gd name="T56" fmla="+- 0 6914 6660"/>
                              <a:gd name="T57" fmla="*/ T56 w 297"/>
                              <a:gd name="T58" fmla="+- 0 1941 1898"/>
                              <a:gd name="T59" fmla="*/ 1941 h 297"/>
                              <a:gd name="T60" fmla="+- 0 6866 6660"/>
                              <a:gd name="T61" fmla="*/ T60 w 297"/>
                              <a:gd name="T62" fmla="+- 0 1909 1898"/>
                              <a:gd name="T63" fmla="*/ 1909 h 297"/>
                              <a:gd name="T64" fmla="+- 0 6809 6660"/>
                              <a:gd name="T65" fmla="*/ T64 w 297"/>
                              <a:gd name="T66" fmla="+- 0 1898 1898"/>
                              <a:gd name="T67" fmla="*/ 189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6" y="285"/>
                                </a:lnTo>
                                <a:lnTo>
                                  <a:pt x="254" y="254"/>
                                </a:lnTo>
                                <a:lnTo>
                                  <a:pt x="286" y="206"/>
                                </a:lnTo>
                                <a:lnTo>
                                  <a:pt x="297" y="148"/>
                                </a:lnTo>
                                <a:lnTo>
                                  <a:pt x="286" y="90"/>
                                </a:lnTo>
                                <a:lnTo>
                                  <a:pt x="254" y="43"/>
                                </a:lnTo>
                                <a:lnTo>
                                  <a:pt x="206"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Freeform 854"/>
                        <wps:cNvSpPr>
                          <a:spLocks/>
                        </wps:cNvSpPr>
                        <wps:spPr bwMode="auto">
                          <a:xfrm>
                            <a:off x="6660" y="1898"/>
                            <a:ext cx="297" cy="297"/>
                          </a:xfrm>
                          <a:custGeom>
                            <a:avLst/>
                            <a:gdLst>
                              <a:gd name="T0" fmla="+- 0 6809 6660"/>
                              <a:gd name="T1" fmla="*/ T0 w 297"/>
                              <a:gd name="T2" fmla="+- 0 2195 1898"/>
                              <a:gd name="T3" fmla="*/ 2195 h 297"/>
                              <a:gd name="T4" fmla="+- 0 6866 6660"/>
                              <a:gd name="T5" fmla="*/ T4 w 297"/>
                              <a:gd name="T6" fmla="+- 0 2183 1898"/>
                              <a:gd name="T7" fmla="*/ 2183 h 297"/>
                              <a:gd name="T8" fmla="+- 0 6914 6660"/>
                              <a:gd name="T9" fmla="*/ T8 w 297"/>
                              <a:gd name="T10" fmla="+- 0 2152 1898"/>
                              <a:gd name="T11" fmla="*/ 2152 h 297"/>
                              <a:gd name="T12" fmla="+- 0 6946 6660"/>
                              <a:gd name="T13" fmla="*/ T12 w 297"/>
                              <a:gd name="T14" fmla="+- 0 2104 1898"/>
                              <a:gd name="T15" fmla="*/ 2104 h 297"/>
                              <a:gd name="T16" fmla="+- 0 6957 6660"/>
                              <a:gd name="T17" fmla="*/ T16 w 297"/>
                              <a:gd name="T18" fmla="+- 0 2046 1898"/>
                              <a:gd name="T19" fmla="*/ 2046 h 297"/>
                              <a:gd name="T20" fmla="+- 0 6946 6660"/>
                              <a:gd name="T21" fmla="*/ T20 w 297"/>
                              <a:gd name="T22" fmla="+- 0 1988 1898"/>
                              <a:gd name="T23" fmla="*/ 1988 h 297"/>
                              <a:gd name="T24" fmla="+- 0 6914 6660"/>
                              <a:gd name="T25" fmla="*/ T24 w 297"/>
                              <a:gd name="T26" fmla="+- 0 1941 1898"/>
                              <a:gd name="T27" fmla="*/ 1941 h 297"/>
                              <a:gd name="T28" fmla="+- 0 6866 6660"/>
                              <a:gd name="T29" fmla="*/ T28 w 297"/>
                              <a:gd name="T30" fmla="+- 0 1909 1898"/>
                              <a:gd name="T31" fmla="*/ 1909 h 297"/>
                              <a:gd name="T32" fmla="+- 0 6809 6660"/>
                              <a:gd name="T33" fmla="*/ T32 w 297"/>
                              <a:gd name="T34" fmla="+- 0 1898 1898"/>
                              <a:gd name="T35" fmla="*/ 1898 h 297"/>
                              <a:gd name="T36" fmla="+- 0 6751 6660"/>
                              <a:gd name="T37" fmla="*/ T36 w 297"/>
                              <a:gd name="T38" fmla="+- 0 1909 1898"/>
                              <a:gd name="T39" fmla="*/ 1909 h 297"/>
                              <a:gd name="T40" fmla="+- 0 6703 6660"/>
                              <a:gd name="T41" fmla="*/ T40 w 297"/>
                              <a:gd name="T42" fmla="+- 0 1941 1898"/>
                              <a:gd name="T43" fmla="*/ 1941 h 297"/>
                              <a:gd name="T44" fmla="+- 0 6671 6660"/>
                              <a:gd name="T45" fmla="*/ T44 w 297"/>
                              <a:gd name="T46" fmla="+- 0 1988 1898"/>
                              <a:gd name="T47" fmla="*/ 1988 h 297"/>
                              <a:gd name="T48" fmla="+- 0 6660 6660"/>
                              <a:gd name="T49" fmla="*/ T48 w 297"/>
                              <a:gd name="T50" fmla="+- 0 2046 1898"/>
                              <a:gd name="T51" fmla="*/ 2046 h 297"/>
                              <a:gd name="T52" fmla="+- 0 6671 6660"/>
                              <a:gd name="T53" fmla="*/ T52 w 297"/>
                              <a:gd name="T54" fmla="+- 0 2104 1898"/>
                              <a:gd name="T55" fmla="*/ 2104 h 297"/>
                              <a:gd name="T56" fmla="+- 0 6703 6660"/>
                              <a:gd name="T57" fmla="*/ T56 w 297"/>
                              <a:gd name="T58" fmla="+- 0 2152 1898"/>
                              <a:gd name="T59" fmla="*/ 2152 h 297"/>
                              <a:gd name="T60" fmla="+- 0 6751 6660"/>
                              <a:gd name="T61" fmla="*/ T60 w 297"/>
                              <a:gd name="T62" fmla="+- 0 2183 1898"/>
                              <a:gd name="T63" fmla="*/ 2183 h 297"/>
                              <a:gd name="T64" fmla="+- 0 6809 6660"/>
                              <a:gd name="T65" fmla="*/ T64 w 297"/>
                              <a:gd name="T66" fmla="+- 0 2195 1898"/>
                              <a:gd name="T67" fmla="*/ 219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5"/>
                                </a:lnTo>
                                <a:lnTo>
                                  <a:pt x="254" y="254"/>
                                </a:lnTo>
                                <a:lnTo>
                                  <a:pt x="286" y="206"/>
                                </a:lnTo>
                                <a:lnTo>
                                  <a:pt x="297" y="148"/>
                                </a:lnTo>
                                <a:lnTo>
                                  <a:pt x="286" y="90"/>
                                </a:lnTo>
                                <a:lnTo>
                                  <a:pt x="254" y="43"/>
                                </a:lnTo>
                                <a:lnTo>
                                  <a:pt x="206"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Line 853"/>
                        <wps:cNvCnPr>
                          <a:cxnSpLocks noChangeShapeType="1"/>
                        </wps:cNvCnPr>
                        <wps:spPr bwMode="auto">
                          <a:xfrm>
                            <a:off x="3759" y="171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7" name="Picture 8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47" y="190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8" name="Line 851"/>
                        <wps:cNvCnPr>
                          <a:cxnSpLocks noChangeShapeType="1"/>
                        </wps:cNvCnPr>
                        <wps:spPr bwMode="auto">
                          <a:xfrm>
                            <a:off x="6806" y="1746"/>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9" name="Picture 8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20" y="188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0" name="Line 849"/>
                        <wps:cNvCnPr>
                          <a:cxnSpLocks noChangeShapeType="1"/>
                        </wps:cNvCnPr>
                        <wps:spPr bwMode="auto">
                          <a:xfrm>
                            <a:off x="4767" y="172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71" name="Line 848"/>
                        <wps:cNvCnPr>
                          <a:cxnSpLocks noChangeShapeType="1"/>
                        </wps:cNvCnPr>
                        <wps:spPr bwMode="auto">
                          <a:xfrm>
                            <a:off x="5789" y="172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72" name="Line 847"/>
                        <wps:cNvCnPr>
                          <a:cxnSpLocks noChangeShapeType="1"/>
                        </wps:cNvCnPr>
                        <wps:spPr bwMode="auto">
                          <a:xfrm>
                            <a:off x="4762" y="1734"/>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73" name="Freeform 846"/>
                        <wps:cNvSpPr>
                          <a:spLocks/>
                        </wps:cNvSpPr>
                        <wps:spPr bwMode="auto">
                          <a:xfrm>
                            <a:off x="3610" y="1875"/>
                            <a:ext cx="297" cy="298"/>
                          </a:xfrm>
                          <a:custGeom>
                            <a:avLst/>
                            <a:gdLst>
                              <a:gd name="T0" fmla="+- 0 3758 3610"/>
                              <a:gd name="T1" fmla="*/ T0 w 297"/>
                              <a:gd name="T2" fmla="+- 0 1875 1875"/>
                              <a:gd name="T3" fmla="*/ 1875 h 298"/>
                              <a:gd name="T4" fmla="+- 0 3701 3610"/>
                              <a:gd name="T5" fmla="*/ T4 w 297"/>
                              <a:gd name="T6" fmla="+- 0 1887 1875"/>
                              <a:gd name="T7" fmla="*/ 1887 h 298"/>
                              <a:gd name="T8" fmla="+- 0 3653 3610"/>
                              <a:gd name="T9" fmla="*/ T8 w 297"/>
                              <a:gd name="T10" fmla="+- 0 1918 1875"/>
                              <a:gd name="T11" fmla="*/ 1918 h 298"/>
                              <a:gd name="T12" fmla="+- 0 3621 3610"/>
                              <a:gd name="T13" fmla="*/ T12 w 297"/>
                              <a:gd name="T14" fmla="+- 0 1966 1875"/>
                              <a:gd name="T15" fmla="*/ 1966 h 298"/>
                              <a:gd name="T16" fmla="+- 0 3610 3610"/>
                              <a:gd name="T17" fmla="*/ T16 w 297"/>
                              <a:gd name="T18" fmla="+- 0 2024 1875"/>
                              <a:gd name="T19" fmla="*/ 2024 h 298"/>
                              <a:gd name="T20" fmla="+- 0 3621 3610"/>
                              <a:gd name="T21" fmla="*/ T20 w 297"/>
                              <a:gd name="T22" fmla="+- 0 2082 1875"/>
                              <a:gd name="T23" fmla="*/ 2082 h 298"/>
                              <a:gd name="T24" fmla="+- 0 3653 3610"/>
                              <a:gd name="T25" fmla="*/ T24 w 297"/>
                              <a:gd name="T26" fmla="+- 0 2129 1875"/>
                              <a:gd name="T27" fmla="*/ 2129 h 298"/>
                              <a:gd name="T28" fmla="+- 0 3701 3610"/>
                              <a:gd name="T29" fmla="*/ T28 w 297"/>
                              <a:gd name="T30" fmla="+- 0 2161 1875"/>
                              <a:gd name="T31" fmla="*/ 2161 h 298"/>
                              <a:gd name="T32" fmla="+- 0 3758 3610"/>
                              <a:gd name="T33" fmla="*/ T32 w 297"/>
                              <a:gd name="T34" fmla="+- 0 2173 1875"/>
                              <a:gd name="T35" fmla="*/ 2173 h 298"/>
                              <a:gd name="T36" fmla="+- 0 3816 3610"/>
                              <a:gd name="T37" fmla="*/ T36 w 297"/>
                              <a:gd name="T38" fmla="+- 0 2161 1875"/>
                              <a:gd name="T39" fmla="*/ 2161 h 298"/>
                              <a:gd name="T40" fmla="+- 0 3864 3610"/>
                              <a:gd name="T41" fmla="*/ T40 w 297"/>
                              <a:gd name="T42" fmla="+- 0 2129 1875"/>
                              <a:gd name="T43" fmla="*/ 2129 h 298"/>
                              <a:gd name="T44" fmla="+- 0 3896 3610"/>
                              <a:gd name="T45" fmla="*/ T44 w 297"/>
                              <a:gd name="T46" fmla="+- 0 2082 1875"/>
                              <a:gd name="T47" fmla="*/ 2082 h 298"/>
                              <a:gd name="T48" fmla="+- 0 3907 3610"/>
                              <a:gd name="T49" fmla="*/ T48 w 297"/>
                              <a:gd name="T50" fmla="+- 0 2024 1875"/>
                              <a:gd name="T51" fmla="*/ 2024 h 298"/>
                              <a:gd name="T52" fmla="+- 0 3896 3610"/>
                              <a:gd name="T53" fmla="*/ T52 w 297"/>
                              <a:gd name="T54" fmla="+- 0 1966 1875"/>
                              <a:gd name="T55" fmla="*/ 1966 h 298"/>
                              <a:gd name="T56" fmla="+- 0 3864 3610"/>
                              <a:gd name="T57" fmla="*/ T56 w 297"/>
                              <a:gd name="T58" fmla="+- 0 1918 1875"/>
                              <a:gd name="T59" fmla="*/ 1918 h 298"/>
                              <a:gd name="T60" fmla="+- 0 3816 3610"/>
                              <a:gd name="T61" fmla="*/ T60 w 297"/>
                              <a:gd name="T62" fmla="+- 0 1887 1875"/>
                              <a:gd name="T63" fmla="*/ 1887 h 298"/>
                              <a:gd name="T64" fmla="+- 0 3758 3610"/>
                              <a:gd name="T65" fmla="*/ T64 w 297"/>
                              <a:gd name="T66" fmla="+- 0 1875 1875"/>
                              <a:gd name="T67" fmla="*/ 187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3"/>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3"/>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4" name="Picture 8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0" y="1880"/>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5" name="Freeform 844"/>
                        <wps:cNvSpPr>
                          <a:spLocks/>
                        </wps:cNvSpPr>
                        <wps:spPr bwMode="auto">
                          <a:xfrm>
                            <a:off x="3610" y="1875"/>
                            <a:ext cx="297" cy="298"/>
                          </a:xfrm>
                          <a:custGeom>
                            <a:avLst/>
                            <a:gdLst>
                              <a:gd name="T0" fmla="+- 0 3758 3610"/>
                              <a:gd name="T1" fmla="*/ T0 w 297"/>
                              <a:gd name="T2" fmla="+- 0 2173 1875"/>
                              <a:gd name="T3" fmla="*/ 2173 h 298"/>
                              <a:gd name="T4" fmla="+- 0 3816 3610"/>
                              <a:gd name="T5" fmla="*/ T4 w 297"/>
                              <a:gd name="T6" fmla="+- 0 2161 1875"/>
                              <a:gd name="T7" fmla="*/ 2161 h 298"/>
                              <a:gd name="T8" fmla="+- 0 3864 3610"/>
                              <a:gd name="T9" fmla="*/ T8 w 297"/>
                              <a:gd name="T10" fmla="+- 0 2129 1875"/>
                              <a:gd name="T11" fmla="*/ 2129 h 298"/>
                              <a:gd name="T12" fmla="+- 0 3896 3610"/>
                              <a:gd name="T13" fmla="*/ T12 w 297"/>
                              <a:gd name="T14" fmla="+- 0 2082 1875"/>
                              <a:gd name="T15" fmla="*/ 2082 h 298"/>
                              <a:gd name="T16" fmla="+- 0 3907 3610"/>
                              <a:gd name="T17" fmla="*/ T16 w 297"/>
                              <a:gd name="T18" fmla="+- 0 2024 1875"/>
                              <a:gd name="T19" fmla="*/ 2024 h 298"/>
                              <a:gd name="T20" fmla="+- 0 3896 3610"/>
                              <a:gd name="T21" fmla="*/ T20 w 297"/>
                              <a:gd name="T22" fmla="+- 0 1966 1875"/>
                              <a:gd name="T23" fmla="*/ 1966 h 298"/>
                              <a:gd name="T24" fmla="+- 0 3864 3610"/>
                              <a:gd name="T25" fmla="*/ T24 w 297"/>
                              <a:gd name="T26" fmla="+- 0 1918 1875"/>
                              <a:gd name="T27" fmla="*/ 1918 h 298"/>
                              <a:gd name="T28" fmla="+- 0 3816 3610"/>
                              <a:gd name="T29" fmla="*/ T28 w 297"/>
                              <a:gd name="T30" fmla="+- 0 1887 1875"/>
                              <a:gd name="T31" fmla="*/ 1887 h 298"/>
                              <a:gd name="T32" fmla="+- 0 3758 3610"/>
                              <a:gd name="T33" fmla="*/ T32 w 297"/>
                              <a:gd name="T34" fmla="+- 0 1875 1875"/>
                              <a:gd name="T35" fmla="*/ 1875 h 298"/>
                              <a:gd name="T36" fmla="+- 0 3701 3610"/>
                              <a:gd name="T37" fmla="*/ T36 w 297"/>
                              <a:gd name="T38" fmla="+- 0 1887 1875"/>
                              <a:gd name="T39" fmla="*/ 1887 h 298"/>
                              <a:gd name="T40" fmla="+- 0 3653 3610"/>
                              <a:gd name="T41" fmla="*/ T40 w 297"/>
                              <a:gd name="T42" fmla="+- 0 1918 1875"/>
                              <a:gd name="T43" fmla="*/ 1918 h 298"/>
                              <a:gd name="T44" fmla="+- 0 3621 3610"/>
                              <a:gd name="T45" fmla="*/ T44 w 297"/>
                              <a:gd name="T46" fmla="+- 0 1966 1875"/>
                              <a:gd name="T47" fmla="*/ 1966 h 298"/>
                              <a:gd name="T48" fmla="+- 0 3610 3610"/>
                              <a:gd name="T49" fmla="*/ T48 w 297"/>
                              <a:gd name="T50" fmla="+- 0 2024 1875"/>
                              <a:gd name="T51" fmla="*/ 2024 h 298"/>
                              <a:gd name="T52" fmla="+- 0 3621 3610"/>
                              <a:gd name="T53" fmla="*/ T52 w 297"/>
                              <a:gd name="T54" fmla="+- 0 2082 1875"/>
                              <a:gd name="T55" fmla="*/ 2082 h 298"/>
                              <a:gd name="T56" fmla="+- 0 3653 3610"/>
                              <a:gd name="T57" fmla="*/ T56 w 297"/>
                              <a:gd name="T58" fmla="+- 0 2129 1875"/>
                              <a:gd name="T59" fmla="*/ 2129 h 298"/>
                              <a:gd name="T60" fmla="+- 0 3701 3610"/>
                              <a:gd name="T61" fmla="*/ T60 w 297"/>
                              <a:gd name="T62" fmla="+- 0 2161 1875"/>
                              <a:gd name="T63" fmla="*/ 2161 h 298"/>
                              <a:gd name="T64" fmla="+- 0 3758 3610"/>
                              <a:gd name="T65" fmla="*/ T64 w 297"/>
                              <a:gd name="T66" fmla="+- 0 2173 1875"/>
                              <a:gd name="T67" fmla="*/ 217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3"/>
                                </a:lnTo>
                                <a:lnTo>
                                  <a:pt x="206" y="12"/>
                                </a:lnTo>
                                <a:lnTo>
                                  <a:pt x="148" y="0"/>
                                </a:lnTo>
                                <a:lnTo>
                                  <a:pt x="91" y="12"/>
                                </a:lnTo>
                                <a:lnTo>
                                  <a:pt x="43" y="43"/>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843"/>
                        <wps:cNvSpPr>
                          <a:spLocks/>
                        </wps:cNvSpPr>
                        <wps:spPr bwMode="auto">
                          <a:xfrm>
                            <a:off x="4627" y="1881"/>
                            <a:ext cx="298" cy="297"/>
                          </a:xfrm>
                          <a:custGeom>
                            <a:avLst/>
                            <a:gdLst>
                              <a:gd name="T0" fmla="+- 0 4776 4627"/>
                              <a:gd name="T1" fmla="*/ T0 w 298"/>
                              <a:gd name="T2" fmla="+- 0 1881 1881"/>
                              <a:gd name="T3" fmla="*/ 1881 h 297"/>
                              <a:gd name="T4" fmla="+- 0 4718 4627"/>
                              <a:gd name="T5" fmla="*/ T4 w 298"/>
                              <a:gd name="T6" fmla="+- 0 1892 1881"/>
                              <a:gd name="T7" fmla="*/ 1892 h 297"/>
                              <a:gd name="T8" fmla="+- 0 4671 4627"/>
                              <a:gd name="T9" fmla="*/ T8 w 298"/>
                              <a:gd name="T10" fmla="+- 0 1924 1881"/>
                              <a:gd name="T11" fmla="*/ 1924 h 297"/>
                              <a:gd name="T12" fmla="+- 0 4639 4627"/>
                              <a:gd name="T13" fmla="*/ T12 w 298"/>
                              <a:gd name="T14" fmla="+- 0 1971 1881"/>
                              <a:gd name="T15" fmla="*/ 1971 h 297"/>
                              <a:gd name="T16" fmla="+- 0 4627 4627"/>
                              <a:gd name="T17" fmla="*/ T16 w 298"/>
                              <a:gd name="T18" fmla="+- 0 2029 1881"/>
                              <a:gd name="T19" fmla="*/ 2029 h 297"/>
                              <a:gd name="T20" fmla="+- 0 4639 4627"/>
                              <a:gd name="T21" fmla="*/ T20 w 298"/>
                              <a:gd name="T22" fmla="+- 0 2087 1881"/>
                              <a:gd name="T23" fmla="*/ 2087 h 297"/>
                              <a:gd name="T24" fmla="+- 0 4671 4627"/>
                              <a:gd name="T25" fmla="*/ T24 w 298"/>
                              <a:gd name="T26" fmla="+- 0 2135 1881"/>
                              <a:gd name="T27" fmla="*/ 2135 h 297"/>
                              <a:gd name="T28" fmla="+- 0 4718 4627"/>
                              <a:gd name="T29" fmla="*/ T28 w 298"/>
                              <a:gd name="T30" fmla="+- 0 2166 1881"/>
                              <a:gd name="T31" fmla="*/ 2166 h 297"/>
                              <a:gd name="T32" fmla="+- 0 4776 4627"/>
                              <a:gd name="T33" fmla="*/ T32 w 298"/>
                              <a:gd name="T34" fmla="+- 0 2178 1881"/>
                              <a:gd name="T35" fmla="*/ 2178 h 297"/>
                              <a:gd name="T36" fmla="+- 0 4834 4627"/>
                              <a:gd name="T37" fmla="*/ T36 w 298"/>
                              <a:gd name="T38" fmla="+- 0 2166 1881"/>
                              <a:gd name="T39" fmla="*/ 2166 h 297"/>
                              <a:gd name="T40" fmla="+- 0 4881 4627"/>
                              <a:gd name="T41" fmla="*/ T40 w 298"/>
                              <a:gd name="T42" fmla="+- 0 2135 1881"/>
                              <a:gd name="T43" fmla="*/ 2135 h 297"/>
                              <a:gd name="T44" fmla="+- 0 4913 4627"/>
                              <a:gd name="T45" fmla="*/ T44 w 298"/>
                              <a:gd name="T46" fmla="+- 0 2087 1881"/>
                              <a:gd name="T47" fmla="*/ 2087 h 297"/>
                              <a:gd name="T48" fmla="+- 0 4925 4627"/>
                              <a:gd name="T49" fmla="*/ T48 w 298"/>
                              <a:gd name="T50" fmla="+- 0 2029 1881"/>
                              <a:gd name="T51" fmla="*/ 2029 h 297"/>
                              <a:gd name="T52" fmla="+- 0 4913 4627"/>
                              <a:gd name="T53" fmla="*/ T52 w 298"/>
                              <a:gd name="T54" fmla="+- 0 1971 1881"/>
                              <a:gd name="T55" fmla="*/ 1971 h 297"/>
                              <a:gd name="T56" fmla="+- 0 4881 4627"/>
                              <a:gd name="T57" fmla="*/ T56 w 298"/>
                              <a:gd name="T58" fmla="+- 0 1924 1881"/>
                              <a:gd name="T59" fmla="*/ 1924 h 297"/>
                              <a:gd name="T60" fmla="+- 0 4834 4627"/>
                              <a:gd name="T61" fmla="*/ T60 w 298"/>
                              <a:gd name="T62" fmla="+- 0 1892 1881"/>
                              <a:gd name="T63" fmla="*/ 1892 h 297"/>
                              <a:gd name="T64" fmla="+- 0 4776 4627"/>
                              <a:gd name="T65" fmla="*/ T64 w 298"/>
                              <a:gd name="T66" fmla="+- 0 1881 1881"/>
                              <a:gd name="T67" fmla="*/ 188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842"/>
                        <wps:cNvSpPr>
                          <a:spLocks/>
                        </wps:cNvSpPr>
                        <wps:spPr bwMode="auto">
                          <a:xfrm>
                            <a:off x="4627" y="1881"/>
                            <a:ext cx="298" cy="297"/>
                          </a:xfrm>
                          <a:custGeom>
                            <a:avLst/>
                            <a:gdLst>
                              <a:gd name="T0" fmla="+- 0 4776 4627"/>
                              <a:gd name="T1" fmla="*/ T0 w 298"/>
                              <a:gd name="T2" fmla="+- 0 2178 1881"/>
                              <a:gd name="T3" fmla="*/ 2178 h 297"/>
                              <a:gd name="T4" fmla="+- 0 4834 4627"/>
                              <a:gd name="T5" fmla="*/ T4 w 298"/>
                              <a:gd name="T6" fmla="+- 0 2166 1881"/>
                              <a:gd name="T7" fmla="*/ 2166 h 297"/>
                              <a:gd name="T8" fmla="+- 0 4881 4627"/>
                              <a:gd name="T9" fmla="*/ T8 w 298"/>
                              <a:gd name="T10" fmla="+- 0 2135 1881"/>
                              <a:gd name="T11" fmla="*/ 2135 h 297"/>
                              <a:gd name="T12" fmla="+- 0 4913 4627"/>
                              <a:gd name="T13" fmla="*/ T12 w 298"/>
                              <a:gd name="T14" fmla="+- 0 2087 1881"/>
                              <a:gd name="T15" fmla="*/ 2087 h 297"/>
                              <a:gd name="T16" fmla="+- 0 4925 4627"/>
                              <a:gd name="T17" fmla="*/ T16 w 298"/>
                              <a:gd name="T18" fmla="+- 0 2029 1881"/>
                              <a:gd name="T19" fmla="*/ 2029 h 297"/>
                              <a:gd name="T20" fmla="+- 0 4913 4627"/>
                              <a:gd name="T21" fmla="*/ T20 w 298"/>
                              <a:gd name="T22" fmla="+- 0 1971 1881"/>
                              <a:gd name="T23" fmla="*/ 1971 h 297"/>
                              <a:gd name="T24" fmla="+- 0 4881 4627"/>
                              <a:gd name="T25" fmla="*/ T24 w 298"/>
                              <a:gd name="T26" fmla="+- 0 1924 1881"/>
                              <a:gd name="T27" fmla="*/ 1924 h 297"/>
                              <a:gd name="T28" fmla="+- 0 4834 4627"/>
                              <a:gd name="T29" fmla="*/ T28 w 298"/>
                              <a:gd name="T30" fmla="+- 0 1892 1881"/>
                              <a:gd name="T31" fmla="*/ 1892 h 297"/>
                              <a:gd name="T32" fmla="+- 0 4776 4627"/>
                              <a:gd name="T33" fmla="*/ T32 w 298"/>
                              <a:gd name="T34" fmla="+- 0 1881 1881"/>
                              <a:gd name="T35" fmla="*/ 1881 h 297"/>
                              <a:gd name="T36" fmla="+- 0 4718 4627"/>
                              <a:gd name="T37" fmla="*/ T36 w 298"/>
                              <a:gd name="T38" fmla="+- 0 1892 1881"/>
                              <a:gd name="T39" fmla="*/ 1892 h 297"/>
                              <a:gd name="T40" fmla="+- 0 4671 4627"/>
                              <a:gd name="T41" fmla="*/ T40 w 298"/>
                              <a:gd name="T42" fmla="+- 0 1924 1881"/>
                              <a:gd name="T43" fmla="*/ 1924 h 297"/>
                              <a:gd name="T44" fmla="+- 0 4639 4627"/>
                              <a:gd name="T45" fmla="*/ T44 w 298"/>
                              <a:gd name="T46" fmla="+- 0 1971 1881"/>
                              <a:gd name="T47" fmla="*/ 1971 h 297"/>
                              <a:gd name="T48" fmla="+- 0 4627 4627"/>
                              <a:gd name="T49" fmla="*/ T48 w 298"/>
                              <a:gd name="T50" fmla="+- 0 2029 1881"/>
                              <a:gd name="T51" fmla="*/ 2029 h 297"/>
                              <a:gd name="T52" fmla="+- 0 4639 4627"/>
                              <a:gd name="T53" fmla="*/ T52 w 298"/>
                              <a:gd name="T54" fmla="+- 0 2087 1881"/>
                              <a:gd name="T55" fmla="*/ 2087 h 297"/>
                              <a:gd name="T56" fmla="+- 0 4671 4627"/>
                              <a:gd name="T57" fmla="*/ T56 w 298"/>
                              <a:gd name="T58" fmla="+- 0 2135 1881"/>
                              <a:gd name="T59" fmla="*/ 2135 h 297"/>
                              <a:gd name="T60" fmla="+- 0 4718 4627"/>
                              <a:gd name="T61" fmla="*/ T60 w 298"/>
                              <a:gd name="T62" fmla="+- 0 2166 1881"/>
                              <a:gd name="T63" fmla="*/ 2166 h 297"/>
                              <a:gd name="T64" fmla="+- 0 4776 4627"/>
                              <a:gd name="T65" fmla="*/ T64 w 298"/>
                              <a:gd name="T66" fmla="+- 0 2178 1881"/>
                              <a:gd name="T67" fmla="*/ 217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Freeform 841"/>
                        <wps:cNvSpPr>
                          <a:spLocks/>
                        </wps:cNvSpPr>
                        <wps:spPr bwMode="auto">
                          <a:xfrm>
                            <a:off x="5644" y="1892"/>
                            <a:ext cx="298" cy="298"/>
                          </a:xfrm>
                          <a:custGeom>
                            <a:avLst/>
                            <a:gdLst>
                              <a:gd name="T0" fmla="+- 0 5793 5644"/>
                              <a:gd name="T1" fmla="*/ T0 w 298"/>
                              <a:gd name="T2" fmla="+- 0 1892 1892"/>
                              <a:gd name="T3" fmla="*/ 1892 h 298"/>
                              <a:gd name="T4" fmla="+- 0 5735 5644"/>
                              <a:gd name="T5" fmla="*/ T4 w 298"/>
                              <a:gd name="T6" fmla="+- 0 1904 1892"/>
                              <a:gd name="T7" fmla="*/ 1904 h 298"/>
                              <a:gd name="T8" fmla="+- 0 5688 5644"/>
                              <a:gd name="T9" fmla="*/ T8 w 298"/>
                              <a:gd name="T10" fmla="+- 0 1935 1892"/>
                              <a:gd name="T11" fmla="*/ 1935 h 298"/>
                              <a:gd name="T12" fmla="+- 0 5656 5644"/>
                              <a:gd name="T13" fmla="*/ T12 w 298"/>
                              <a:gd name="T14" fmla="+- 0 1983 1892"/>
                              <a:gd name="T15" fmla="*/ 1983 h 298"/>
                              <a:gd name="T16" fmla="+- 0 5644 5644"/>
                              <a:gd name="T17" fmla="*/ T16 w 298"/>
                              <a:gd name="T18" fmla="+- 0 2041 1892"/>
                              <a:gd name="T19" fmla="*/ 2041 h 298"/>
                              <a:gd name="T20" fmla="+- 0 5656 5644"/>
                              <a:gd name="T21" fmla="*/ T20 w 298"/>
                              <a:gd name="T22" fmla="+- 0 2099 1892"/>
                              <a:gd name="T23" fmla="*/ 2099 h 298"/>
                              <a:gd name="T24" fmla="+- 0 5688 5644"/>
                              <a:gd name="T25" fmla="*/ T24 w 298"/>
                              <a:gd name="T26" fmla="+- 0 2146 1892"/>
                              <a:gd name="T27" fmla="*/ 2146 h 298"/>
                              <a:gd name="T28" fmla="+- 0 5735 5644"/>
                              <a:gd name="T29" fmla="*/ T28 w 298"/>
                              <a:gd name="T30" fmla="+- 0 2178 1892"/>
                              <a:gd name="T31" fmla="*/ 2178 h 298"/>
                              <a:gd name="T32" fmla="+- 0 5793 5644"/>
                              <a:gd name="T33" fmla="*/ T32 w 298"/>
                              <a:gd name="T34" fmla="+- 0 2190 1892"/>
                              <a:gd name="T35" fmla="*/ 2190 h 298"/>
                              <a:gd name="T36" fmla="+- 0 5851 5644"/>
                              <a:gd name="T37" fmla="*/ T36 w 298"/>
                              <a:gd name="T38" fmla="+- 0 2178 1892"/>
                              <a:gd name="T39" fmla="*/ 2178 h 298"/>
                              <a:gd name="T40" fmla="+- 0 5898 5644"/>
                              <a:gd name="T41" fmla="*/ T40 w 298"/>
                              <a:gd name="T42" fmla="+- 0 2146 1892"/>
                              <a:gd name="T43" fmla="*/ 2146 h 298"/>
                              <a:gd name="T44" fmla="+- 0 5930 5644"/>
                              <a:gd name="T45" fmla="*/ T44 w 298"/>
                              <a:gd name="T46" fmla="+- 0 2099 1892"/>
                              <a:gd name="T47" fmla="*/ 2099 h 298"/>
                              <a:gd name="T48" fmla="+- 0 5942 5644"/>
                              <a:gd name="T49" fmla="*/ T48 w 298"/>
                              <a:gd name="T50" fmla="+- 0 2041 1892"/>
                              <a:gd name="T51" fmla="*/ 2041 h 298"/>
                              <a:gd name="T52" fmla="+- 0 5930 5644"/>
                              <a:gd name="T53" fmla="*/ T52 w 298"/>
                              <a:gd name="T54" fmla="+- 0 1983 1892"/>
                              <a:gd name="T55" fmla="*/ 1983 h 298"/>
                              <a:gd name="T56" fmla="+- 0 5898 5644"/>
                              <a:gd name="T57" fmla="*/ T56 w 298"/>
                              <a:gd name="T58" fmla="+- 0 1935 1892"/>
                              <a:gd name="T59" fmla="*/ 1935 h 298"/>
                              <a:gd name="T60" fmla="+- 0 5851 5644"/>
                              <a:gd name="T61" fmla="*/ T60 w 298"/>
                              <a:gd name="T62" fmla="+- 0 1904 1892"/>
                              <a:gd name="T63" fmla="*/ 1904 h 298"/>
                              <a:gd name="T64" fmla="+- 0 5793 5644"/>
                              <a:gd name="T65" fmla="*/ T64 w 298"/>
                              <a:gd name="T66" fmla="+- 0 1892 1892"/>
                              <a:gd name="T67" fmla="*/ 189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840"/>
                        <wps:cNvSpPr>
                          <a:spLocks/>
                        </wps:cNvSpPr>
                        <wps:spPr bwMode="auto">
                          <a:xfrm>
                            <a:off x="5644" y="1892"/>
                            <a:ext cx="298" cy="298"/>
                          </a:xfrm>
                          <a:custGeom>
                            <a:avLst/>
                            <a:gdLst>
                              <a:gd name="T0" fmla="+- 0 5793 5644"/>
                              <a:gd name="T1" fmla="*/ T0 w 298"/>
                              <a:gd name="T2" fmla="+- 0 2190 1892"/>
                              <a:gd name="T3" fmla="*/ 2190 h 298"/>
                              <a:gd name="T4" fmla="+- 0 5851 5644"/>
                              <a:gd name="T5" fmla="*/ T4 w 298"/>
                              <a:gd name="T6" fmla="+- 0 2178 1892"/>
                              <a:gd name="T7" fmla="*/ 2178 h 298"/>
                              <a:gd name="T8" fmla="+- 0 5898 5644"/>
                              <a:gd name="T9" fmla="*/ T8 w 298"/>
                              <a:gd name="T10" fmla="+- 0 2146 1892"/>
                              <a:gd name="T11" fmla="*/ 2146 h 298"/>
                              <a:gd name="T12" fmla="+- 0 5930 5644"/>
                              <a:gd name="T13" fmla="*/ T12 w 298"/>
                              <a:gd name="T14" fmla="+- 0 2099 1892"/>
                              <a:gd name="T15" fmla="*/ 2099 h 298"/>
                              <a:gd name="T16" fmla="+- 0 5942 5644"/>
                              <a:gd name="T17" fmla="*/ T16 w 298"/>
                              <a:gd name="T18" fmla="+- 0 2041 1892"/>
                              <a:gd name="T19" fmla="*/ 2041 h 298"/>
                              <a:gd name="T20" fmla="+- 0 5930 5644"/>
                              <a:gd name="T21" fmla="*/ T20 w 298"/>
                              <a:gd name="T22" fmla="+- 0 1983 1892"/>
                              <a:gd name="T23" fmla="*/ 1983 h 298"/>
                              <a:gd name="T24" fmla="+- 0 5898 5644"/>
                              <a:gd name="T25" fmla="*/ T24 w 298"/>
                              <a:gd name="T26" fmla="+- 0 1935 1892"/>
                              <a:gd name="T27" fmla="*/ 1935 h 298"/>
                              <a:gd name="T28" fmla="+- 0 5851 5644"/>
                              <a:gd name="T29" fmla="*/ T28 w 298"/>
                              <a:gd name="T30" fmla="+- 0 1904 1892"/>
                              <a:gd name="T31" fmla="*/ 1904 h 298"/>
                              <a:gd name="T32" fmla="+- 0 5793 5644"/>
                              <a:gd name="T33" fmla="*/ T32 w 298"/>
                              <a:gd name="T34" fmla="+- 0 1892 1892"/>
                              <a:gd name="T35" fmla="*/ 1892 h 298"/>
                              <a:gd name="T36" fmla="+- 0 5735 5644"/>
                              <a:gd name="T37" fmla="*/ T36 w 298"/>
                              <a:gd name="T38" fmla="+- 0 1904 1892"/>
                              <a:gd name="T39" fmla="*/ 1904 h 298"/>
                              <a:gd name="T40" fmla="+- 0 5688 5644"/>
                              <a:gd name="T41" fmla="*/ T40 w 298"/>
                              <a:gd name="T42" fmla="+- 0 1935 1892"/>
                              <a:gd name="T43" fmla="*/ 1935 h 298"/>
                              <a:gd name="T44" fmla="+- 0 5656 5644"/>
                              <a:gd name="T45" fmla="*/ T44 w 298"/>
                              <a:gd name="T46" fmla="+- 0 1983 1892"/>
                              <a:gd name="T47" fmla="*/ 1983 h 298"/>
                              <a:gd name="T48" fmla="+- 0 5644 5644"/>
                              <a:gd name="T49" fmla="*/ T48 w 298"/>
                              <a:gd name="T50" fmla="+- 0 2041 1892"/>
                              <a:gd name="T51" fmla="*/ 2041 h 298"/>
                              <a:gd name="T52" fmla="+- 0 5656 5644"/>
                              <a:gd name="T53" fmla="*/ T52 w 298"/>
                              <a:gd name="T54" fmla="+- 0 2099 1892"/>
                              <a:gd name="T55" fmla="*/ 2099 h 298"/>
                              <a:gd name="T56" fmla="+- 0 5688 5644"/>
                              <a:gd name="T57" fmla="*/ T56 w 298"/>
                              <a:gd name="T58" fmla="+- 0 2146 1892"/>
                              <a:gd name="T59" fmla="*/ 2146 h 298"/>
                              <a:gd name="T60" fmla="+- 0 5735 5644"/>
                              <a:gd name="T61" fmla="*/ T60 w 298"/>
                              <a:gd name="T62" fmla="+- 0 2178 1892"/>
                              <a:gd name="T63" fmla="*/ 2178 h 298"/>
                              <a:gd name="T64" fmla="+- 0 5793 5644"/>
                              <a:gd name="T65" fmla="*/ T64 w 298"/>
                              <a:gd name="T66" fmla="+- 0 2190 1892"/>
                              <a:gd name="T67" fmla="*/ 219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839"/>
                        <wps:cNvSpPr>
                          <a:spLocks/>
                        </wps:cNvSpPr>
                        <wps:spPr bwMode="auto">
                          <a:xfrm>
                            <a:off x="6660" y="1898"/>
                            <a:ext cx="297" cy="297"/>
                          </a:xfrm>
                          <a:custGeom>
                            <a:avLst/>
                            <a:gdLst>
                              <a:gd name="T0" fmla="+- 0 6809 6660"/>
                              <a:gd name="T1" fmla="*/ T0 w 297"/>
                              <a:gd name="T2" fmla="+- 0 1898 1898"/>
                              <a:gd name="T3" fmla="*/ 1898 h 297"/>
                              <a:gd name="T4" fmla="+- 0 6751 6660"/>
                              <a:gd name="T5" fmla="*/ T4 w 297"/>
                              <a:gd name="T6" fmla="+- 0 1909 1898"/>
                              <a:gd name="T7" fmla="*/ 1909 h 297"/>
                              <a:gd name="T8" fmla="+- 0 6703 6660"/>
                              <a:gd name="T9" fmla="*/ T8 w 297"/>
                              <a:gd name="T10" fmla="+- 0 1941 1898"/>
                              <a:gd name="T11" fmla="*/ 1941 h 297"/>
                              <a:gd name="T12" fmla="+- 0 6671 6660"/>
                              <a:gd name="T13" fmla="*/ T12 w 297"/>
                              <a:gd name="T14" fmla="+- 0 1988 1898"/>
                              <a:gd name="T15" fmla="*/ 1988 h 297"/>
                              <a:gd name="T16" fmla="+- 0 6660 6660"/>
                              <a:gd name="T17" fmla="*/ T16 w 297"/>
                              <a:gd name="T18" fmla="+- 0 2046 1898"/>
                              <a:gd name="T19" fmla="*/ 2046 h 297"/>
                              <a:gd name="T20" fmla="+- 0 6671 6660"/>
                              <a:gd name="T21" fmla="*/ T20 w 297"/>
                              <a:gd name="T22" fmla="+- 0 2104 1898"/>
                              <a:gd name="T23" fmla="*/ 2104 h 297"/>
                              <a:gd name="T24" fmla="+- 0 6703 6660"/>
                              <a:gd name="T25" fmla="*/ T24 w 297"/>
                              <a:gd name="T26" fmla="+- 0 2152 1898"/>
                              <a:gd name="T27" fmla="*/ 2152 h 297"/>
                              <a:gd name="T28" fmla="+- 0 6751 6660"/>
                              <a:gd name="T29" fmla="*/ T28 w 297"/>
                              <a:gd name="T30" fmla="+- 0 2183 1898"/>
                              <a:gd name="T31" fmla="*/ 2183 h 297"/>
                              <a:gd name="T32" fmla="+- 0 6809 6660"/>
                              <a:gd name="T33" fmla="*/ T32 w 297"/>
                              <a:gd name="T34" fmla="+- 0 2195 1898"/>
                              <a:gd name="T35" fmla="*/ 2195 h 297"/>
                              <a:gd name="T36" fmla="+- 0 6866 6660"/>
                              <a:gd name="T37" fmla="*/ T36 w 297"/>
                              <a:gd name="T38" fmla="+- 0 2183 1898"/>
                              <a:gd name="T39" fmla="*/ 2183 h 297"/>
                              <a:gd name="T40" fmla="+- 0 6914 6660"/>
                              <a:gd name="T41" fmla="*/ T40 w 297"/>
                              <a:gd name="T42" fmla="+- 0 2152 1898"/>
                              <a:gd name="T43" fmla="*/ 2152 h 297"/>
                              <a:gd name="T44" fmla="+- 0 6946 6660"/>
                              <a:gd name="T45" fmla="*/ T44 w 297"/>
                              <a:gd name="T46" fmla="+- 0 2104 1898"/>
                              <a:gd name="T47" fmla="*/ 2104 h 297"/>
                              <a:gd name="T48" fmla="+- 0 6957 6660"/>
                              <a:gd name="T49" fmla="*/ T48 w 297"/>
                              <a:gd name="T50" fmla="+- 0 2046 1898"/>
                              <a:gd name="T51" fmla="*/ 2046 h 297"/>
                              <a:gd name="T52" fmla="+- 0 6946 6660"/>
                              <a:gd name="T53" fmla="*/ T52 w 297"/>
                              <a:gd name="T54" fmla="+- 0 1988 1898"/>
                              <a:gd name="T55" fmla="*/ 1988 h 297"/>
                              <a:gd name="T56" fmla="+- 0 6914 6660"/>
                              <a:gd name="T57" fmla="*/ T56 w 297"/>
                              <a:gd name="T58" fmla="+- 0 1941 1898"/>
                              <a:gd name="T59" fmla="*/ 1941 h 297"/>
                              <a:gd name="T60" fmla="+- 0 6866 6660"/>
                              <a:gd name="T61" fmla="*/ T60 w 297"/>
                              <a:gd name="T62" fmla="+- 0 1909 1898"/>
                              <a:gd name="T63" fmla="*/ 1909 h 297"/>
                              <a:gd name="T64" fmla="+- 0 6809 6660"/>
                              <a:gd name="T65" fmla="*/ T64 w 297"/>
                              <a:gd name="T66" fmla="+- 0 1898 1898"/>
                              <a:gd name="T67" fmla="*/ 189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6" y="285"/>
                                </a:lnTo>
                                <a:lnTo>
                                  <a:pt x="254" y="254"/>
                                </a:lnTo>
                                <a:lnTo>
                                  <a:pt x="286" y="206"/>
                                </a:lnTo>
                                <a:lnTo>
                                  <a:pt x="297" y="148"/>
                                </a:lnTo>
                                <a:lnTo>
                                  <a:pt x="286" y="90"/>
                                </a:lnTo>
                                <a:lnTo>
                                  <a:pt x="254" y="43"/>
                                </a:lnTo>
                                <a:lnTo>
                                  <a:pt x="206"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838"/>
                        <wps:cNvSpPr>
                          <a:spLocks/>
                        </wps:cNvSpPr>
                        <wps:spPr bwMode="auto">
                          <a:xfrm>
                            <a:off x="6660" y="1898"/>
                            <a:ext cx="297" cy="297"/>
                          </a:xfrm>
                          <a:custGeom>
                            <a:avLst/>
                            <a:gdLst>
                              <a:gd name="T0" fmla="+- 0 6809 6660"/>
                              <a:gd name="T1" fmla="*/ T0 w 297"/>
                              <a:gd name="T2" fmla="+- 0 2195 1898"/>
                              <a:gd name="T3" fmla="*/ 2195 h 297"/>
                              <a:gd name="T4" fmla="+- 0 6866 6660"/>
                              <a:gd name="T5" fmla="*/ T4 w 297"/>
                              <a:gd name="T6" fmla="+- 0 2183 1898"/>
                              <a:gd name="T7" fmla="*/ 2183 h 297"/>
                              <a:gd name="T8" fmla="+- 0 6914 6660"/>
                              <a:gd name="T9" fmla="*/ T8 w 297"/>
                              <a:gd name="T10" fmla="+- 0 2152 1898"/>
                              <a:gd name="T11" fmla="*/ 2152 h 297"/>
                              <a:gd name="T12" fmla="+- 0 6946 6660"/>
                              <a:gd name="T13" fmla="*/ T12 w 297"/>
                              <a:gd name="T14" fmla="+- 0 2104 1898"/>
                              <a:gd name="T15" fmla="*/ 2104 h 297"/>
                              <a:gd name="T16" fmla="+- 0 6957 6660"/>
                              <a:gd name="T17" fmla="*/ T16 w 297"/>
                              <a:gd name="T18" fmla="+- 0 2046 1898"/>
                              <a:gd name="T19" fmla="*/ 2046 h 297"/>
                              <a:gd name="T20" fmla="+- 0 6946 6660"/>
                              <a:gd name="T21" fmla="*/ T20 w 297"/>
                              <a:gd name="T22" fmla="+- 0 1988 1898"/>
                              <a:gd name="T23" fmla="*/ 1988 h 297"/>
                              <a:gd name="T24" fmla="+- 0 6914 6660"/>
                              <a:gd name="T25" fmla="*/ T24 w 297"/>
                              <a:gd name="T26" fmla="+- 0 1941 1898"/>
                              <a:gd name="T27" fmla="*/ 1941 h 297"/>
                              <a:gd name="T28" fmla="+- 0 6866 6660"/>
                              <a:gd name="T29" fmla="*/ T28 w 297"/>
                              <a:gd name="T30" fmla="+- 0 1909 1898"/>
                              <a:gd name="T31" fmla="*/ 1909 h 297"/>
                              <a:gd name="T32" fmla="+- 0 6809 6660"/>
                              <a:gd name="T33" fmla="*/ T32 w 297"/>
                              <a:gd name="T34" fmla="+- 0 1898 1898"/>
                              <a:gd name="T35" fmla="*/ 1898 h 297"/>
                              <a:gd name="T36" fmla="+- 0 6751 6660"/>
                              <a:gd name="T37" fmla="*/ T36 w 297"/>
                              <a:gd name="T38" fmla="+- 0 1909 1898"/>
                              <a:gd name="T39" fmla="*/ 1909 h 297"/>
                              <a:gd name="T40" fmla="+- 0 6703 6660"/>
                              <a:gd name="T41" fmla="*/ T40 w 297"/>
                              <a:gd name="T42" fmla="+- 0 1941 1898"/>
                              <a:gd name="T43" fmla="*/ 1941 h 297"/>
                              <a:gd name="T44" fmla="+- 0 6671 6660"/>
                              <a:gd name="T45" fmla="*/ T44 w 297"/>
                              <a:gd name="T46" fmla="+- 0 1988 1898"/>
                              <a:gd name="T47" fmla="*/ 1988 h 297"/>
                              <a:gd name="T48" fmla="+- 0 6660 6660"/>
                              <a:gd name="T49" fmla="*/ T48 w 297"/>
                              <a:gd name="T50" fmla="+- 0 2046 1898"/>
                              <a:gd name="T51" fmla="*/ 2046 h 297"/>
                              <a:gd name="T52" fmla="+- 0 6671 6660"/>
                              <a:gd name="T53" fmla="*/ T52 w 297"/>
                              <a:gd name="T54" fmla="+- 0 2104 1898"/>
                              <a:gd name="T55" fmla="*/ 2104 h 297"/>
                              <a:gd name="T56" fmla="+- 0 6703 6660"/>
                              <a:gd name="T57" fmla="*/ T56 w 297"/>
                              <a:gd name="T58" fmla="+- 0 2152 1898"/>
                              <a:gd name="T59" fmla="*/ 2152 h 297"/>
                              <a:gd name="T60" fmla="+- 0 6751 6660"/>
                              <a:gd name="T61" fmla="*/ T60 w 297"/>
                              <a:gd name="T62" fmla="+- 0 2183 1898"/>
                              <a:gd name="T63" fmla="*/ 2183 h 297"/>
                              <a:gd name="T64" fmla="+- 0 6809 6660"/>
                              <a:gd name="T65" fmla="*/ T64 w 297"/>
                              <a:gd name="T66" fmla="+- 0 2195 1898"/>
                              <a:gd name="T67" fmla="*/ 219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5"/>
                                </a:lnTo>
                                <a:lnTo>
                                  <a:pt x="254" y="254"/>
                                </a:lnTo>
                                <a:lnTo>
                                  <a:pt x="286" y="206"/>
                                </a:lnTo>
                                <a:lnTo>
                                  <a:pt x="297" y="148"/>
                                </a:lnTo>
                                <a:lnTo>
                                  <a:pt x="286" y="90"/>
                                </a:lnTo>
                                <a:lnTo>
                                  <a:pt x="254" y="43"/>
                                </a:lnTo>
                                <a:lnTo>
                                  <a:pt x="206"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Line 837"/>
                        <wps:cNvCnPr>
                          <a:cxnSpLocks noChangeShapeType="1"/>
                        </wps:cNvCnPr>
                        <wps:spPr bwMode="auto">
                          <a:xfrm>
                            <a:off x="3759" y="171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83" name="Line 836"/>
                        <wps:cNvCnPr>
                          <a:cxnSpLocks noChangeShapeType="1"/>
                        </wps:cNvCnPr>
                        <wps:spPr bwMode="auto">
                          <a:xfrm>
                            <a:off x="6806" y="1746"/>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84" name="Line 835"/>
                        <wps:cNvCnPr>
                          <a:cxnSpLocks noChangeShapeType="1"/>
                        </wps:cNvCnPr>
                        <wps:spPr bwMode="auto">
                          <a:xfrm>
                            <a:off x="4767" y="172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85" name="Line 834"/>
                        <wps:cNvCnPr>
                          <a:cxnSpLocks noChangeShapeType="1"/>
                        </wps:cNvCnPr>
                        <wps:spPr bwMode="auto">
                          <a:xfrm>
                            <a:off x="5789" y="172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86" name="Line 833"/>
                        <wps:cNvCnPr>
                          <a:cxnSpLocks noChangeShapeType="1"/>
                        </wps:cNvCnPr>
                        <wps:spPr bwMode="auto">
                          <a:xfrm>
                            <a:off x="4762" y="1734"/>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1C2187" id="Group 832" o:spid="_x0000_s1026" style="position:absolute;margin-left:0;margin-top:0;width:411pt;height:609pt;z-index:-260681728;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">
                <v:shape id="Picture 863"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">
                  <v:imagedata r:id="rId13" o:title=""/>
                </v:shape>
                <v:shape id="Picture 862"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">
                  <v:imagedata r:id="rId109" o:title=""/>
                </v:shape>
                <v:shape id="Freeform 861" o:spid="_x0000_s1029" style="position:absolute;left:3610;top:187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" path="m148,l91,12,43,43,11,91,,149r11,58l43,254r48,32l148,298r58,-12l254,254r32,-47l297,149,286,91,254,43,206,12,148,xe" stroked="f">
                  <v:path arrowok="t" o:connecttype="custom" o:connectlocs="148,1875;91,1887;43,1918;11,1966;0,2024;11,2082;43,2129;91,2161;148,2173;206,2161;254,2129;286,2082;297,2024;286,1966;254,1918;206,1887;148,1875" o:connectangles="0,0,0,0,0,0,0,0,0,0,0,0,0,0,0,0,0"/>
                </v:shape>
                <v:shape id="Freeform 860" o:spid="_x0000_s1030" style="position:absolute;left:3610;top:187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" path="m148,298r58,-12l254,254r32,-47l297,149,286,91,254,43,206,12,148,,91,12,43,43,11,91,,149r11,58l43,254r48,32l148,298xe" filled="f" strokeweight=".5pt">
                  <v:path arrowok="t" o:connecttype="custom" o:connectlocs="148,2173;206,2161;254,2129;286,2082;297,2024;286,1966;254,1918;206,1887;148,1875;91,1887;43,1918;11,1966;0,2024;11,2082;43,2129;91,2161;148,2173" o:connectangles="0,0,0,0,0,0,0,0,0,0,0,0,0,0,0,0,0"/>
                </v:shape>
                <v:shape id="Freeform 859" o:spid="_x0000_s1031" style="position:absolute;left:4627;top:188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" path="m149,l91,11,44,43,12,90,,148r12,58l44,254r47,31l149,297r58,-12l254,254r32,-48l298,148,286,90,254,43,207,11,149,xe" stroked="f">
                  <v:path arrowok="t" o:connecttype="custom" o:connectlocs="149,1881;91,1892;44,1924;12,1971;0,2029;12,2087;44,2135;91,2166;149,2178;207,2166;254,2135;286,2087;298,2029;286,1971;254,1924;207,1892;149,1881" o:connectangles="0,0,0,0,0,0,0,0,0,0,0,0,0,0,0,0,0"/>
                </v:shape>
                <v:shape id="Freeform 858" o:spid="_x0000_s1032" style="position:absolute;left:4627;top:188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" path="m149,297r58,-12l254,254r32,-48l298,148,286,90,254,43,207,11,149,,91,11,44,43,12,90,,148r12,58l44,254r47,31l149,297xe" filled="f" strokeweight=".5pt">
                  <v:path arrowok="t" o:connecttype="custom" o:connectlocs="149,2178;207,2166;254,2135;286,2087;298,2029;286,1971;254,1924;207,1892;149,1881;91,1892;44,1924;12,1971;0,2029;12,2087;44,2135;91,2166;149,2178" o:connectangles="0,0,0,0,0,0,0,0,0,0,0,0,0,0,0,0,0"/>
                </v:shape>
                <v:shape id="Freeform 857" o:spid="_x0000_s1033" style="position:absolute;left:5644;top:189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" path="m149,l91,12,44,43,12,91,,149r12,58l44,254r47,32l149,298r58,-12l254,254r32,-47l298,149,286,91,254,43,207,12,149,xe" stroked="f">
                  <v:path arrowok="t" o:connecttype="custom" o:connectlocs="149,1892;91,1904;44,1935;12,1983;0,2041;12,2099;44,2146;91,2178;149,2190;207,2178;254,2146;286,2099;298,2041;286,1983;254,1935;207,1904;149,1892" o:connectangles="0,0,0,0,0,0,0,0,0,0,0,0,0,0,0,0,0"/>
                </v:shape>
                <v:shape id="Freeform 856" o:spid="_x0000_s1034" style="position:absolute;left:5644;top:189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" path="m149,298r58,-12l254,254r32,-47l298,149,286,91,254,43,207,12,149,,91,12,44,43,12,91,,149r12,58l44,254r47,32l149,298xe" filled="f" strokeweight=".5pt">
                  <v:path arrowok="t" o:connecttype="custom" o:connectlocs="149,2190;207,2178;254,2146;286,2099;298,2041;286,1983;254,1935;207,1904;149,1892;91,1904;44,1935;12,1983;0,2041;12,2099;44,2146;91,2178;149,2190" o:connectangles="0,0,0,0,0,0,0,0,0,0,0,0,0,0,0,0,0"/>
                </v:shape>
                <v:shape id="Freeform 855" o:spid="_x0000_s1035" style="position:absolute;left:6660;top:1898;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" path="m149,l91,11,43,43,11,90,,148r11,58l43,254r48,31l149,297r57,-12l254,254r32,-48l297,148,286,90,254,43,206,11,149,xe" fillcolor="#41ad49" stroked="f">
                  <v:path arrowok="t" o:connecttype="custom" o:connectlocs="149,1898;91,1909;43,1941;11,1988;0,2046;11,2104;43,2152;91,2183;149,2195;206,2183;254,2152;286,2104;297,2046;286,1988;254,1941;206,1909;149,1898" o:connectangles="0,0,0,0,0,0,0,0,0,0,0,0,0,0,0,0,0"/>
                </v:shape>
                <v:shape id="Freeform 854" o:spid="_x0000_s1036" style="position:absolute;left:6660;top:1898;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" path="m149,297r57,-12l254,254r32,-48l297,148,286,90,254,43,206,11,149,,91,11,43,43,11,90,,148r11,58l43,254r48,31l149,297xe" filled="f" strokeweight=".5pt">
                  <v:path arrowok="t" o:connecttype="custom" o:connectlocs="149,2195;206,2183;254,2152;286,2104;297,2046;286,1988;254,1941;206,1909;149,1898;91,1909;43,1941;11,1988;0,2046;11,2104;43,2152;91,2183;149,2195" o:connectangles="0,0,0,0,0,0,0,0,0,0,0,0,0,0,0,0,0"/>
                </v:shape>
                <v:line id="Line 853" o:spid="_x0000_s1037" style="position:absolute;visibility:visible;mso-wrap-style:square" from="3759,1718" to="375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" strokecolor="white" strokeweight=".5pt"/>
                <v:shape id="Picture 852" o:spid="_x0000_s1038" type="#_x0000_t75" style="position:absolute;left:6147;top:190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">
                  <v:imagedata r:id="rId32" o:title=""/>
                </v:shape>
                <v:line id="Line 851" o:spid="_x0000_s1039" style="position:absolute;visibility:visible;mso-wrap-style:square" from="6806,1746" to="6806,1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" strokecolor="white" strokeweight=".5pt"/>
                <v:shape id="Picture 850" o:spid="_x0000_s1040" type="#_x0000_t75" style="position:absolute;left:4120;top:188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">
                  <v:imagedata r:id="rId32" o:title=""/>
                </v:shape>
                <v:line id="Line 849" o:spid="_x0000_s1041" style="position:absolute;visibility:visible;mso-wrap-style:square" from="4767,1729" to="4767,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" strokecolor="white" strokeweight=".5pt"/>
                <v:line id="Line 848" o:spid="_x0000_s1042" style="position:absolute;visibility:visible;mso-wrap-style:square" from="5789,1729" to="5789,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" strokecolor="white" strokeweight=".5pt"/>
                <v:line id="Line 847" o:spid="_x0000_s1043" style="position:absolute;visibility:visible;mso-wrap-style:square" from="4762,1734" to="5794,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" strokecolor="white" strokeweight=".5pt"/>
                <v:shape id="Freeform 846" o:spid="_x0000_s1044" style="position:absolute;left:3610;top:187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" path="m148,l91,12,43,43,11,91,,149r11,58l43,254r48,32l148,298r58,-12l254,254r32,-47l297,149,286,91,254,43,206,12,148,xe" stroked="f">
                  <v:path arrowok="t" o:connecttype="custom" o:connectlocs="148,1875;91,1887;43,1918;11,1966;0,2024;11,2082;43,2129;91,2161;148,2173;206,2161;254,2129;286,2082;297,2024;286,1966;254,1918;206,1887;148,1875" o:connectangles="0,0,0,0,0,0,0,0,0,0,0,0,0,0,0,0,0"/>
                </v:shape>
                <v:shape id="Picture 845" o:spid="_x0000_s1045" type="#_x0000_t75" style="position:absolute;left:5140;top:1880;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">
                  <v:imagedata r:id="rId32" o:title=""/>
                </v:shape>
                <v:shape id="Freeform 844" o:spid="_x0000_s1046" style="position:absolute;left:3610;top:187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" path="m148,298r58,-12l254,254r32,-47l297,149,286,91,254,43,206,12,148,,91,12,43,43,11,91,,149r11,58l43,254r48,32l148,298xe" filled="f" strokeweight=".5pt">
                  <v:path arrowok="t" o:connecttype="custom" o:connectlocs="148,2173;206,2161;254,2129;286,2082;297,2024;286,1966;254,1918;206,1887;148,1875;91,1887;43,1918;11,1966;0,2024;11,2082;43,2129;91,2161;148,2173" o:connectangles="0,0,0,0,0,0,0,0,0,0,0,0,0,0,0,0,0"/>
                </v:shape>
                <v:shape id="Freeform 843" o:spid="_x0000_s1047" style="position:absolute;left:4627;top:188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" path="m149,l91,11,44,43,12,90,,148r12,58l44,254r47,31l149,297r58,-12l254,254r32,-48l298,148,286,90,254,43,207,11,149,xe" stroked="f">
                  <v:path arrowok="t" o:connecttype="custom" o:connectlocs="149,1881;91,1892;44,1924;12,1971;0,2029;12,2087;44,2135;91,2166;149,2178;207,2166;254,2135;286,2087;298,2029;286,1971;254,1924;207,1892;149,1881" o:connectangles="0,0,0,0,0,0,0,0,0,0,0,0,0,0,0,0,0"/>
                </v:shape>
                <v:shape id="Freeform 842" o:spid="_x0000_s1048" style="position:absolute;left:4627;top:188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" path="m149,297r58,-12l254,254r32,-48l298,148,286,90,254,43,207,11,149,,91,11,44,43,12,90,,148r12,58l44,254r47,31l149,297xe" filled="f" strokeweight=".5pt">
                  <v:path arrowok="t" o:connecttype="custom" o:connectlocs="149,2178;207,2166;254,2135;286,2087;298,2029;286,1971;254,1924;207,1892;149,1881;91,1892;44,1924;12,1971;0,2029;12,2087;44,2135;91,2166;149,2178" o:connectangles="0,0,0,0,0,0,0,0,0,0,0,0,0,0,0,0,0"/>
                </v:shape>
                <v:shape id="Freeform 841" o:spid="_x0000_s1049" style="position:absolute;left:5644;top:189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" path="m149,l91,12,44,43,12,91,,149r12,58l44,254r47,32l149,298r58,-12l254,254r32,-47l298,149,286,91,254,43,207,12,149,xe" stroked="f">
                  <v:path arrowok="t" o:connecttype="custom" o:connectlocs="149,1892;91,1904;44,1935;12,1983;0,2041;12,2099;44,2146;91,2178;149,2190;207,2178;254,2146;286,2099;298,2041;286,1983;254,1935;207,1904;149,1892" o:connectangles="0,0,0,0,0,0,0,0,0,0,0,0,0,0,0,0,0"/>
                </v:shape>
                <v:shape id="Freeform 840" o:spid="_x0000_s1050" style="position:absolute;left:5644;top:189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" path="m149,298r58,-12l254,254r32,-47l298,149,286,91,254,43,207,12,149,,91,12,44,43,12,91,,149r12,58l44,254r47,32l149,298xe" filled="f" strokeweight=".5pt">
                  <v:path arrowok="t" o:connecttype="custom" o:connectlocs="149,2190;207,2178;254,2146;286,2099;298,2041;286,1983;254,1935;207,1904;149,1892;91,1904;44,1935;12,1983;0,2041;12,2099;44,2146;91,2178;149,2190" o:connectangles="0,0,0,0,0,0,0,0,0,0,0,0,0,0,0,0,0"/>
                </v:shape>
                <v:shape id="Freeform 839" o:spid="_x0000_s1051" style="position:absolute;left:6660;top:1898;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" path="m149,l91,11,43,43,11,90,,148r11,58l43,254r48,31l149,297r57,-12l254,254r32,-48l297,148,286,90,254,43,206,11,149,xe" fillcolor="#41ad49" stroked="f">
                  <v:path arrowok="t" o:connecttype="custom" o:connectlocs="149,1898;91,1909;43,1941;11,1988;0,2046;11,2104;43,2152;91,2183;149,2195;206,2183;254,2152;286,2104;297,2046;286,1988;254,1941;206,1909;149,1898" o:connectangles="0,0,0,0,0,0,0,0,0,0,0,0,0,0,0,0,0"/>
                </v:shape>
                <v:shape id="Freeform 838" o:spid="_x0000_s1052" style="position:absolute;left:6660;top:1898;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" path="m149,297r57,-12l254,254r32,-48l297,148,286,90,254,43,206,11,149,,91,11,43,43,11,90,,148r11,58l43,254r48,31l149,297xe" filled="f" strokeweight=".5pt">
                  <v:path arrowok="t" o:connecttype="custom" o:connectlocs="149,2195;206,2183;254,2152;286,2104;297,2046;286,1988;254,1941;206,1909;149,1898;91,1909;43,1941;11,1988;0,2046;11,2104;43,2152;91,2183;149,2195" o:connectangles="0,0,0,0,0,0,0,0,0,0,0,0,0,0,0,0,0"/>
                </v:shape>
                <v:line id="Line 837" o:spid="_x0000_s1053" style="position:absolute;visibility:visible;mso-wrap-style:square" from="3759,1718" to="375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" strokecolor="white" strokeweight=".5pt"/>
                <v:line id="Line 836" o:spid="_x0000_s1054" style="position:absolute;visibility:visible;mso-wrap-style:square" from="6806,1746" to="6806,1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" strokecolor="white" strokeweight=".5pt"/>
                <v:line id="Line 835" o:spid="_x0000_s1055" style="position:absolute;visibility:visible;mso-wrap-style:square" from="4767,1729" to="4767,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" strokecolor="white" strokeweight=".5pt"/>
                <v:line id="Line 834" o:spid="_x0000_s1056" style="position:absolute;visibility:visible;mso-wrap-style:square" from="5789,1729" to="5789,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" strokecolor="white" strokeweight=".5pt"/>
                <v:line id="Line 833" o:spid="_x0000_s1057" style="position:absolute;visibility:visible;mso-wrap-style:square" from="4762,1734" to="5794,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" strokecolor="white" strokeweight=".5pt"/>
                <w10:wrap anchorx="page" anchory="page"/>
              </v:group>
            </w:pict>
          </mc:Fallback>
        </mc:AlternateContent>
      </w:r>
    </w:p>
    <w:p w14:paraId="7D6C0549" w14:textId="77777777" w:rsidR="006500DE" w:rsidRPr="00AE6195" w:rsidRDefault="004A7191">
      <w:pPr>
        <w:spacing w:before="93"/>
        <w:ind w:left="3099" w:right="2513"/>
        <w:jc w:val="center"/>
        <w:rPr>
          <w:color w:val="FFFFFF" w:themeColor="background1"/>
          <w:sz w:val="16"/>
        </w:rPr>
      </w:pPr>
      <w:r w:rsidRPr="00AE6195">
        <w:rPr>
          <w:color w:val="FFFFFF" w:themeColor="background1"/>
          <w:sz w:val="16"/>
        </w:rPr>
        <w:t>Least Concern (IUCN 3.1)</w:t>
      </w:r>
    </w:p>
    <w:p w14:paraId="3413B7D5" w14:textId="77777777" w:rsidR="006500DE" w:rsidRPr="00AE6195" w:rsidRDefault="006500DE">
      <w:pPr>
        <w:pStyle w:val="BodyText"/>
        <w:spacing w:before="1"/>
        <w:rPr>
          <w:color w:val="FFFFFF" w:themeColor="background1"/>
          <w:sz w:val="17"/>
        </w:rPr>
      </w:pPr>
    </w:p>
    <w:p w14:paraId="73803906" w14:textId="77777777" w:rsidR="006500DE" w:rsidRPr="00AE6195" w:rsidRDefault="004A7191">
      <w:pPr>
        <w:pStyle w:val="BodyText"/>
        <w:tabs>
          <w:tab w:val="left" w:pos="5285"/>
        </w:tabs>
        <w:spacing w:line="302" w:lineRule="auto"/>
        <w:ind w:left="4200" w:right="2220"/>
        <w:rPr>
          <w:color w:val="FFFFFF" w:themeColor="background1"/>
        </w:rPr>
      </w:pPr>
      <w:r w:rsidRPr="00AE6195">
        <w:rPr>
          <w:rFonts w:ascii="Bookman Old Style"/>
          <w:b/>
          <w:color w:val="FFFFFF" w:themeColor="background1"/>
        </w:rPr>
        <w:t xml:space="preserve">Scientific classification </w:t>
      </w:r>
      <w:r w:rsidRPr="00AE6195">
        <w:rPr>
          <w:color w:val="FFFFFF" w:themeColor="background1"/>
        </w:rPr>
        <w:t>Kingdom: Animalia Phylum:</w:t>
      </w:r>
      <w:r w:rsidRPr="00AE6195">
        <w:rPr>
          <w:color w:val="FFFFFF" w:themeColor="background1"/>
        </w:rPr>
        <w:tab/>
      </w:r>
      <w:r w:rsidRPr="00AE6195">
        <w:rPr>
          <w:color w:val="FFFFFF" w:themeColor="background1"/>
          <w:spacing w:val="-4"/>
        </w:rPr>
        <w:t>Chordata</w:t>
      </w:r>
    </w:p>
    <w:p w14:paraId="1918826F" w14:textId="77777777" w:rsidR="006500DE" w:rsidRPr="00AE6195" w:rsidRDefault="004A7191">
      <w:pPr>
        <w:pStyle w:val="BodyText"/>
        <w:tabs>
          <w:tab w:val="left" w:pos="5285"/>
        </w:tabs>
        <w:spacing w:line="221" w:lineRule="exact"/>
        <w:ind w:left="4200"/>
        <w:rPr>
          <w:color w:val="FFFFFF" w:themeColor="background1"/>
        </w:rPr>
      </w:pPr>
      <w:r w:rsidRPr="00AE6195">
        <w:rPr>
          <w:color w:val="FFFFFF" w:themeColor="background1"/>
        </w:rPr>
        <w:t>Class:</w:t>
      </w:r>
      <w:r w:rsidRPr="00AE6195">
        <w:rPr>
          <w:color w:val="FFFFFF" w:themeColor="background1"/>
        </w:rPr>
        <w:tab/>
      </w:r>
      <w:r w:rsidRPr="00AE6195">
        <w:rPr>
          <w:color w:val="FFFFFF" w:themeColor="background1"/>
          <w:spacing w:val="-7"/>
        </w:rPr>
        <w:t>Aves</w:t>
      </w:r>
    </w:p>
    <w:p w14:paraId="5C509B7D" w14:textId="77777777" w:rsidR="006500DE" w:rsidRPr="00AE6195" w:rsidRDefault="004A7191">
      <w:pPr>
        <w:pStyle w:val="BodyText"/>
        <w:tabs>
          <w:tab w:val="left" w:pos="5285"/>
        </w:tabs>
        <w:spacing w:before="70"/>
        <w:ind w:left="4200"/>
        <w:rPr>
          <w:color w:val="FFFFFF" w:themeColor="background1"/>
        </w:rPr>
      </w:pPr>
      <w:r w:rsidRPr="00AE6195">
        <w:rPr>
          <w:color w:val="FFFFFF" w:themeColor="background1"/>
        </w:rPr>
        <w:t>Order:</w:t>
      </w:r>
      <w:r w:rsidRPr="00AE6195">
        <w:rPr>
          <w:color w:val="FFFFFF" w:themeColor="background1"/>
        </w:rPr>
        <w:tab/>
      </w:r>
      <w:r w:rsidRPr="00AE6195">
        <w:rPr>
          <w:color w:val="FFFFFF" w:themeColor="background1"/>
          <w:spacing w:val="-4"/>
        </w:rPr>
        <w:t>Passeriformes</w:t>
      </w:r>
    </w:p>
    <w:p w14:paraId="1B69E8F9" w14:textId="77777777" w:rsidR="006500DE" w:rsidRPr="00AE6195" w:rsidRDefault="004A7191">
      <w:pPr>
        <w:pStyle w:val="BodyText"/>
        <w:tabs>
          <w:tab w:val="left" w:pos="5285"/>
        </w:tabs>
        <w:spacing w:before="70"/>
        <w:ind w:left="4200"/>
        <w:rPr>
          <w:color w:val="FFFFFF" w:themeColor="background1"/>
        </w:rPr>
      </w:pPr>
      <w:r w:rsidRPr="00AE6195">
        <w:rPr>
          <w:color w:val="FFFFFF" w:themeColor="background1"/>
        </w:rPr>
        <w:t>Family:</w:t>
      </w:r>
      <w:r w:rsidRPr="00AE6195">
        <w:rPr>
          <w:color w:val="FFFFFF" w:themeColor="background1"/>
        </w:rPr>
        <w:tab/>
      </w:r>
      <w:proofErr w:type="spellStart"/>
      <w:r w:rsidRPr="00AE6195">
        <w:rPr>
          <w:color w:val="FFFFFF" w:themeColor="background1"/>
        </w:rPr>
        <w:t>Stenostiridae</w:t>
      </w:r>
      <w:proofErr w:type="spellEnd"/>
    </w:p>
    <w:p w14:paraId="491B54C6" w14:textId="77777777" w:rsidR="006500DE" w:rsidRPr="00AE6195" w:rsidRDefault="004A7191">
      <w:pPr>
        <w:tabs>
          <w:tab w:val="left" w:pos="5285"/>
        </w:tabs>
        <w:spacing w:before="70"/>
        <w:ind w:left="4200"/>
        <w:rPr>
          <w:rFonts w:ascii="Georgia"/>
          <w:i/>
          <w:color w:val="FFFFFF" w:themeColor="background1"/>
          <w:sz w:val="20"/>
        </w:rPr>
      </w:pPr>
      <w:r w:rsidRPr="00AE6195">
        <w:rPr>
          <w:color w:val="FFFFFF" w:themeColor="background1"/>
          <w:sz w:val="20"/>
        </w:rPr>
        <w:t>Genus:</w:t>
      </w:r>
      <w:r w:rsidRPr="00AE6195">
        <w:rPr>
          <w:color w:val="FFFFFF" w:themeColor="background1"/>
          <w:sz w:val="20"/>
        </w:rPr>
        <w:tab/>
      </w:r>
      <w:proofErr w:type="spellStart"/>
      <w:r w:rsidRPr="00AE6195">
        <w:rPr>
          <w:rFonts w:ascii="Georgia"/>
          <w:i/>
          <w:color w:val="FFFFFF" w:themeColor="background1"/>
          <w:sz w:val="20"/>
        </w:rPr>
        <w:t>Culicicapa</w:t>
      </w:r>
      <w:proofErr w:type="spellEnd"/>
    </w:p>
    <w:p w14:paraId="3890123D" w14:textId="77777777" w:rsidR="006500DE" w:rsidRPr="00AE6195" w:rsidRDefault="004A7191">
      <w:pPr>
        <w:tabs>
          <w:tab w:val="left" w:pos="5285"/>
        </w:tabs>
        <w:spacing w:before="70"/>
        <w:ind w:left="4200"/>
        <w:rPr>
          <w:rFonts w:ascii="Georgia"/>
          <w:i/>
          <w:color w:val="FFFFFF" w:themeColor="background1"/>
          <w:sz w:val="20"/>
        </w:rPr>
      </w:pPr>
      <w:r w:rsidRPr="00AE6195">
        <w:rPr>
          <w:color w:val="FFFFFF" w:themeColor="background1"/>
          <w:sz w:val="20"/>
        </w:rPr>
        <w:t>Species:</w:t>
      </w:r>
      <w:r w:rsidRPr="00AE6195">
        <w:rPr>
          <w:color w:val="FFFFFF" w:themeColor="background1"/>
          <w:sz w:val="20"/>
        </w:rPr>
        <w:tab/>
      </w:r>
      <w:r w:rsidRPr="00AE6195">
        <w:rPr>
          <w:rFonts w:ascii="Georgia"/>
          <w:i/>
          <w:color w:val="FFFFFF" w:themeColor="background1"/>
          <w:sz w:val="20"/>
        </w:rPr>
        <w:t>C.</w:t>
      </w:r>
      <w:r w:rsidRPr="00AE6195">
        <w:rPr>
          <w:rFonts w:ascii="Georgia"/>
          <w:i/>
          <w:color w:val="FFFFFF" w:themeColor="background1"/>
          <w:spacing w:val="-22"/>
          <w:sz w:val="20"/>
        </w:rPr>
        <w:t xml:space="preserve"> </w:t>
      </w:r>
      <w:proofErr w:type="spellStart"/>
      <w:r w:rsidRPr="00AE6195">
        <w:rPr>
          <w:rFonts w:ascii="Georgia"/>
          <w:i/>
          <w:color w:val="FFFFFF" w:themeColor="background1"/>
          <w:sz w:val="20"/>
        </w:rPr>
        <w:t>ceylonensis</w:t>
      </w:r>
      <w:proofErr w:type="spellEnd"/>
    </w:p>
    <w:p w14:paraId="0A186DA1" w14:textId="77777777" w:rsidR="006500DE" w:rsidRPr="00AE6195" w:rsidRDefault="006500DE">
      <w:pPr>
        <w:pStyle w:val="BodyText"/>
        <w:rPr>
          <w:rFonts w:ascii="Georgia"/>
          <w:i/>
          <w:color w:val="FFFFFF" w:themeColor="background1"/>
        </w:rPr>
      </w:pPr>
    </w:p>
    <w:p w14:paraId="66326731" w14:textId="77777777" w:rsidR="006500DE" w:rsidRPr="00AE6195" w:rsidRDefault="006500DE">
      <w:pPr>
        <w:pStyle w:val="BodyText"/>
        <w:rPr>
          <w:rFonts w:ascii="Georgia"/>
          <w:i/>
          <w:color w:val="FFFFFF" w:themeColor="background1"/>
        </w:rPr>
      </w:pPr>
    </w:p>
    <w:p w14:paraId="36ADBB5C" w14:textId="77777777" w:rsidR="006500DE" w:rsidRPr="00AE6195" w:rsidRDefault="006500DE">
      <w:pPr>
        <w:pStyle w:val="BodyText"/>
        <w:rPr>
          <w:rFonts w:ascii="Georgia"/>
          <w:i/>
          <w:color w:val="FFFFFF" w:themeColor="background1"/>
        </w:rPr>
      </w:pPr>
    </w:p>
    <w:p w14:paraId="41F99C3A" w14:textId="77777777" w:rsidR="006500DE" w:rsidRPr="00AE6195" w:rsidRDefault="006500DE">
      <w:pPr>
        <w:pStyle w:val="BodyText"/>
        <w:rPr>
          <w:rFonts w:ascii="Georgia"/>
          <w:i/>
          <w:color w:val="FFFFFF" w:themeColor="background1"/>
        </w:rPr>
      </w:pPr>
    </w:p>
    <w:p w14:paraId="1FEB34D0" w14:textId="77777777" w:rsidR="006500DE" w:rsidRPr="00AE6195" w:rsidRDefault="006500DE">
      <w:pPr>
        <w:pStyle w:val="BodyText"/>
        <w:rPr>
          <w:rFonts w:ascii="Georgia"/>
          <w:i/>
          <w:color w:val="FFFFFF" w:themeColor="background1"/>
        </w:rPr>
      </w:pPr>
    </w:p>
    <w:p w14:paraId="1D55DDF1" w14:textId="77777777" w:rsidR="006500DE" w:rsidRPr="00AE6195" w:rsidRDefault="006500DE">
      <w:pPr>
        <w:pStyle w:val="BodyText"/>
        <w:rPr>
          <w:rFonts w:ascii="Georgia"/>
          <w:i/>
          <w:color w:val="FFFFFF" w:themeColor="background1"/>
        </w:rPr>
      </w:pPr>
    </w:p>
    <w:p w14:paraId="023019E1" w14:textId="77777777" w:rsidR="006500DE" w:rsidRPr="00AE6195" w:rsidRDefault="006500DE">
      <w:pPr>
        <w:pStyle w:val="BodyText"/>
        <w:rPr>
          <w:rFonts w:ascii="Georgia"/>
          <w:i/>
          <w:color w:val="FFFFFF" w:themeColor="background1"/>
        </w:rPr>
      </w:pPr>
    </w:p>
    <w:p w14:paraId="0A5D907A" w14:textId="77777777" w:rsidR="006500DE" w:rsidRPr="00AE6195" w:rsidRDefault="006500DE">
      <w:pPr>
        <w:pStyle w:val="BodyText"/>
        <w:rPr>
          <w:rFonts w:ascii="Georgia"/>
          <w:i/>
          <w:color w:val="FFFFFF" w:themeColor="background1"/>
        </w:rPr>
      </w:pPr>
    </w:p>
    <w:p w14:paraId="427C5397" w14:textId="77777777" w:rsidR="006500DE" w:rsidRPr="00AE6195" w:rsidRDefault="006500DE">
      <w:pPr>
        <w:pStyle w:val="BodyText"/>
        <w:rPr>
          <w:rFonts w:ascii="Georgia"/>
          <w:i/>
          <w:color w:val="FFFFFF" w:themeColor="background1"/>
        </w:rPr>
      </w:pPr>
    </w:p>
    <w:p w14:paraId="369FAC53" w14:textId="77777777" w:rsidR="006500DE" w:rsidRPr="00AE6195" w:rsidRDefault="006500DE">
      <w:pPr>
        <w:pStyle w:val="BodyText"/>
        <w:rPr>
          <w:rFonts w:ascii="Georgia"/>
          <w:i/>
          <w:color w:val="FFFFFF" w:themeColor="background1"/>
        </w:rPr>
      </w:pPr>
    </w:p>
    <w:p w14:paraId="26A2CCF6" w14:textId="77777777" w:rsidR="006500DE" w:rsidRPr="00AE6195" w:rsidRDefault="006500DE">
      <w:pPr>
        <w:pStyle w:val="BodyText"/>
        <w:rPr>
          <w:rFonts w:ascii="Georgia"/>
          <w:i/>
          <w:color w:val="FFFFFF" w:themeColor="background1"/>
        </w:rPr>
      </w:pPr>
    </w:p>
    <w:p w14:paraId="4E9DC6EB" w14:textId="77777777" w:rsidR="006500DE" w:rsidRPr="00AE6195" w:rsidRDefault="006500DE">
      <w:pPr>
        <w:pStyle w:val="BodyText"/>
        <w:rPr>
          <w:rFonts w:ascii="Georgia"/>
          <w:i/>
          <w:color w:val="FFFFFF" w:themeColor="background1"/>
        </w:rPr>
      </w:pPr>
    </w:p>
    <w:p w14:paraId="15E4FF23" w14:textId="77777777" w:rsidR="006500DE" w:rsidRPr="00AE6195" w:rsidRDefault="006500DE">
      <w:pPr>
        <w:pStyle w:val="BodyText"/>
        <w:rPr>
          <w:rFonts w:ascii="Georgia"/>
          <w:i/>
          <w:color w:val="FFFFFF" w:themeColor="background1"/>
        </w:rPr>
      </w:pPr>
    </w:p>
    <w:p w14:paraId="0D1CAC6C" w14:textId="77777777" w:rsidR="006500DE" w:rsidRPr="00AE6195" w:rsidRDefault="006500DE">
      <w:pPr>
        <w:pStyle w:val="BodyText"/>
        <w:rPr>
          <w:rFonts w:ascii="Georgia"/>
          <w:i/>
          <w:color w:val="FFFFFF" w:themeColor="background1"/>
        </w:rPr>
      </w:pPr>
    </w:p>
    <w:p w14:paraId="200F6262" w14:textId="77777777" w:rsidR="006500DE" w:rsidRPr="00AE6195" w:rsidRDefault="006500DE">
      <w:pPr>
        <w:pStyle w:val="BodyText"/>
        <w:rPr>
          <w:rFonts w:ascii="Georgia"/>
          <w:i/>
          <w:color w:val="FFFFFF" w:themeColor="background1"/>
        </w:rPr>
      </w:pPr>
    </w:p>
    <w:p w14:paraId="093E1775" w14:textId="77777777" w:rsidR="006500DE" w:rsidRPr="00AE6195" w:rsidRDefault="006500DE">
      <w:pPr>
        <w:pStyle w:val="BodyText"/>
        <w:rPr>
          <w:rFonts w:ascii="Georgia"/>
          <w:i/>
          <w:color w:val="FFFFFF" w:themeColor="background1"/>
        </w:rPr>
      </w:pPr>
    </w:p>
    <w:p w14:paraId="2E168C6B" w14:textId="77777777" w:rsidR="006500DE" w:rsidRPr="00AE6195" w:rsidRDefault="006500DE">
      <w:pPr>
        <w:pStyle w:val="BodyText"/>
        <w:rPr>
          <w:rFonts w:ascii="Georgia"/>
          <w:i/>
          <w:color w:val="FFFFFF" w:themeColor="background1"/>
        </w:rPr>
      </w:pPr>
    </w:p>
    <w:p w14:paraId="32159F17" w14:textId="77777777" w:rsidR="006500DE" w:rsidRPr="00AE6195" w:rsidRDefault="006500DE">
      <w:pPr>
        <w:pStyle w:val="BodyText"/>
        <w:rPr>
          <w:rFonts w:ascii="Georgia"/>
          <w:i/>
          <w:color w:val="FFFFFF" w:themeColor="background1"/>
        </w:rPr>
      </w:pPr>
    </w:p>
    <w:p w14:paraId="0285145E" w14:textId="77777777" w:rsidR="006500DE" w:rsidRPr="00AE6195" w:rsidRDefault="006500DE">
      <w:pPr>
        <w:pStyle w:val="BodyText"/>
        <w:rPr>
          <w:rFonts w:ascii="Georgia"/>
          <w:i/>
          <w:color w:val="FFFFFF" w:themeColor="background1"/>
        </w:rPr>
      </w:pPr>
    </w:p>
    <w:p w14:paraId="466B19EA" w14:textId="77777777" w:rsidR="006500DE" w:rsidRPr="00AE6195" w:rsidRDefault="006500DE">
      <w:pPr>
        <w:pStyle w:val="BodyText"/>
        <w:rPr>
          <w:rFonts w:ascii="Georgia"/>
          <w:i/>
          <w:color w:val="FFFFFF" w:themeColor="background1"/>
        </w:rPr>
      </w:pPr>
    </w:p>
    <w:p w14:paraId="15CDEF98" w14:textId="77777777" w:rsidR="006500DE" w:rsidRPr="00AE6195" w:rsidRDefault="006500DE">
      <w:pPr>
        <w:pStyle w:val="BodyText"/>
        <w:rPr>
          <w:rFonts w:ascii="Georgia"/>
          <w:i/>
          <w:color w:val="FFFFFF" w:themeColor="background1"/>
        </w:rPr>
      </w:pPr>
    </w:p>
    <w:p w14:paraId="186D4C93" w14:textId="77777777" w:rsidR="006500DE" w:rsidRPr="00AE6195" w:rsidRDefault="006500DE">
      <w:pPr>
        <w:pStyle w:val="BodyText"/>
        <w:rPr>
          <w:rFonts w:ascii="Georgia"/>
          <w:i/>
          <w:color w:val="FFFFFF" w:themeColor="background1"/>
        </w:rPr>
      </w:pPr>
    </w:p>
    <w:p w14:paraId="341F5947" w14:textId="77777777" w:rsidR="006500DE" w:rsidRPr="00AE6195" w:rsidRDefault="006500DE">
      <w:pPr>
        <w:pStyle w:val="BodyText"/>
        <w:rPr>
          <w:rFonts w:ascii="Georgia"/>
          <w:i/>
          <w:color w:val="FFFFFF" w:themeColor="background1"/>
        </w:rPr>
      </w:pPr>
    </w:p>
    <w:p w14:paraId="31B0C346" w14:textId="77777777" w:rsidR="006500DE" w:rsidRPr="00AE6195" w:rsidRDefault="006500DE">
      <w:pPr>
        <w:pStyle w:val="BodyText"/>
        <w:spacing w:before="9"/>
        <w:rPr>
          <w:rFonts w:ascii="Georgia"/>
          <w:i/>
          <w:color w:val="FFFFFF" w:themeColor="background1"/>
          <w:sz w:val="29"/>
        </w:rPr>
      </w:pPr>
    </w:p>
    <w:p w14:paraId="65401D09" w14:textId="77777777" w:rsidR="006500DE" w:rsidRPr="00AE6195" w:rsidRDefault="004A7191">
      <w:pPr>
        <w:spacing w:before="101"/>
        <w:ind w:left="1140"/>
        <w:rPr>
          <w:rFonts w:ascii="Trebuchet MS"/>
          <w:color w:val="FFFFFF" w:themeColor="background1"/>
          <w:sz w:val="16"/>
        </w:rPr>
      </w:pPr>
      <w:r w:rsidRPr="00AE6195">
        <w:rPr>
          <w:rFonts w:ascii="Trebuchet MS"/>
          <w:color w:val="FFFFFF" w:themeColor="background1"/>
          <w:sz w:val="16"/>
        </w:rPr>
        <w:t xml:space="preserve">Photograph: </w:t>
      </w:r>
      <w:proofErr w:type="spellStart"/>
      <w:r w:rsidR="00AE6195" w:rsidRPr="00AE6195">
        <w:rPr>
          <w:rFonts w:ascii="Trebuchet MS"/>
          <w:color w:val="FFFFFF" w:themeColor="background1"/>
          <w:sz w:val="16"/>
        </w:rPr>
        <w:t>Urjit</w:t>
      </w:r>
      <w:proofErr w:type="spellEnd"/>
      <w:r w:rsidR="00AE6195" w:rsidRPr="00AE6195">
        <w:rPr>
          <w:rFonts w:ascii="Trebuchet MS"/>
          <w:color w:val="FFFFFF" w:themeColor="background1"/>
          <w:sz w:val="16"/>
        </w:rPr>
        <w:t xml:space="preserve"> </w:t>
      </w:r>
      <w:r w:rsidRPr="00AE6195">
        <w:rPr>
          <w:rFonts w:ascii="Trebuchet MS"/>
          <w:color w:val="FFFFFF" w:themeColor="background1"/>
          <w:sz w:val="16"/>
        </w:rPr>
        <w:t>Dwivedi</w:t>
      </w:r>
    </w:p>
    <w:p w14:paraId="67A6BC7B"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0299AF33" w14:textId="77777777" w:rsidR="006500DE" w:rsidRPr="004A7191" w:rsidRDefault="004A7191">
      <w:pPr>
        <w:pStyle w:val="Heading1"/>
        <w:tabs>
          <w:tab w:val="left" w:pos="1132"/>
          <w:tab w:val="left" w:pos="7739"/>
        </w:tabs>
        <w:rPr>
          <w:color w:val="000000" w:themeColor="text1"/>
        </w:rPr>
      </w:pPr>
      <w:r w:rsidRPr="004A7191">
        <w:rPr>
          <w:color w:val="000000" w:themeColor="text1"/>
          <w:shd w:val="clear" w:color="auto" w:fill="697B95"/>
        </w:rPr>
        <w:lastRenderedPageBreak/>
        <w:t xml:space="preserve"> </w:t>
      </w:r>
      <w:r w:rsidRPr="004A7191">
        <w:rPr>
          <w:color w:val="000000" w:themeColor="text1"/>
          <w:shd w:val="clear" w:color="auto" w:fill="697B95"/>
        </w:rPr>
        <w:tab/>
      </w:r>
      <w:r w:rsidRPr="004A7191">
        <w:rPr>
          <w:color w:val="000000" w:themeColor="text1"/>
          <w:spacing w:val="-3"/>
          <w:shd w:val="clear" w:color="auto" w:fill="697B95"/>
        </w:rPr>
        <w:t>39.</w:t>
      </w:r>
      <w:r w:rsidRPr="004A7191">
        <w:rPr>
          <w:color w:val="000000" w:themeColor="text1"/>
          <w:spacing w:val="-76"/>
          <w:shd w:val="clear" w:color="auto" w:fill="697B95"/>
        </w:rPr>
        <w:t xml:space="preserve"> </w:t>
      </w:r>
      <w:r w:rsidRPr="004A7191">
        <w:rPr>
          <w:color w:val="000000" w:themeColor="text1"/>
          <w:spacing w:val="-4"/>
          <w:shd w:val="clear" w:color="auto" w:fill="697B95"/>
        </w:rPr>
        <w:t>Siberian</w:t>
      </w:r>
      <w:r w:rsidRPr="004A7191">
        <w:rPr>
          <w:color w:val="000000" w:themeColor="text1"/>
          <w:spacing w:val="-75"/>
          <w:shd w:val="clear" w:color="auto" w:fill="697B95"/>
        </w:rPr>
        <w:t xml:space="preserve"> </w:t>
      </w:r>
      <w:r w:rsidRPr="004A7191">
        <w:rPr>
          <w:color w:val="000000" w:themeColor="text1"/>
          <w:spacing w:val="-4"/>
          <w:shd w:val="clear" w:color="auto" w:fill="697B95"/>
        </w:rPr>
        <w:t>Stonechat</w:t>
      </w:r>
      <w:r w:rsidRPr="004A7191">
        <w:rPr>
          <w:color w:val="000000" w:themeColor="text1"/>
          <w:spacing w:val="-4"/>
          <w:shd w:val="clear" w:color="auto" w:fill="697B95"/>
        </w:rPr>
        <w:tab/>
      </w:r>
    </w:p>
    <w:p w14:paraId="5CE2FC4F" w14:textId="77777777" w:rsidR="006500DE" w:rsidRPr="004A7191" w:rsidRDefault="00AE6195">
      <w:pPr>
        <w:pStyle w:val="BodyText"/>
        <w:spacing w:before="362" w:line="235" w:lineRule="auto"/>
        <w:ind w:left="1140" w:right="1237"/>
        <w:rPr>
          <w:color w:val="000000" w:themeColor="text1"/>
        </w:rPr>
      </w:pPr>
      <w:r w:rsidRPr="004A7191">
        <w:rPr>
          <w:noProof/>
          <w:color w:val="000000" w:themeColor="text1"/>
        </w:rPr>
        <mc:AlternateContent>
          <mc:Choice Requires="wps">
            <w:drawing>
              <wp:anchor distT="0" distB="0" distL="114300" distR="114300" simplePos="0" relativeHeight="242635776" behindDoc="1" locked="0" layoutInCell="1" allowOverlap="1" wp14:anchorId="793146B4" wp14:editId="727262DF">
                <wp:simplePos x="0" y="0"/>
                <wp:positionH relativeFrom="page">
                  <wp:posOffset>2565400</wp:posOffset>
                </wp:positionH>
                <wp:positionV relativeFrom="paragraph">
                  <wp:posOffset>461010</wp:posOffset>
                </wp:positionV>
                <wp:extent cx="161925" cy="154940"/>
                <wp:effectExtent l="0" t="0" r="0" b="0"/>
                <wp:wrapNone/>
                <wp:docPr id="654"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08322" w14:textId="77777777" w:rsidR="00B7268B" w:rsidRDefault="00B7268B">
                            <w:pPr>
                              <w:pStyle w:val="BodyText"/>
                              <w:rPr>
                                <w:rFonts w:ascii="Verdana"/>
                              </w:rPr>
                            </w:pPr>
                            <w:r>
                              <w:rPr>
                                <w:rFonts w:ascii="Verdana"/>
                                <w:color w:val="58595B"/>
                              </w:rPr>
                              <w:t>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46B4" id="Text Box 828" o:spid="_x0000_s1110" type="#_x0000_t202" style="position:absolute;left:0;text-align:left;margin-left:202pt;margin-top:36.3pt;width:12.75pt;height:12.2pt;z-index:-26068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" filled="f" stroked="f">
                <v:textbox inset="0,0,0,0">
                  <w:txbxContent>
                    <w:p w14:paraId="7CE08322" w14:textId="77777777" w:rsidR="00B7268B" w:rsidRDefault="00B7268B">
                      <w:pPr>
                        <w:pStyle w:val="BodyText"/>
                        <w:rPr>
                          <w:rFonts w:ascii="Verdana"/>
                        </w:rPr>
                      </w:pPr>
                      <w:r>
                        <w:rPr>
                          <w:rFonts w:ascii="Verdana"/>
                          <w:color w:val="58595B"/>
                        </w:rPr>
                        <w:t>96</w:t>
                      </w:r>
                    </w:p>
                  </w:txbxContent>
                </v:textbox>
                <w10:wrap anchorx="page"/>
              </v:shape>
            </w:pict>
          </mc:Fallback>
        </mc:AlternateContent>
      </w:r>
      <w:r w:rsidR="004A7191" w:rsidRPr="004A7191">
        <w:rPr>
          <w:color w:val="000000" w:themeColor="text1"/>
        </w:rPr>
        <w:t xml:space="preserve">The </w:t>
      </w:r>
      <w:r w:rsidR="004A7191" w:rsidRPr="004A7191">
        <w:rPr>
          <w:rFonts w:ascii="Bookman Old Style"/>
          <w:b/>
          <w:color w:val="000000" w:themeColor="text1"/>
        </w:rPr>
        <w:t>Siberian</w:t>
      </w:r>
      <w:r w:rsidR="00B447C2">
        <w:rPr>
          <w:rFonts w:ascii="Bookman Old Style"/>
          <w:b/>
          <w:color w:val="000000" w:themeColor="text1"/>
        </w:rPr>
        <w:t xml:space="preserve"> </w:t>
      </w:r>
      <w:r w:rsidR="004A7191" w:rsidRPr="004A7191">
        <w:rPr>
          <w:rFonts w:ascii="Bookman Old Style"/>
          <w:b/>
          <w:color w:val="000000" w:themeColor="text1"/>
        </w:rPr>
        <w:t xml:space="preserve">stonechat </w:t>
      </w:r>
      <w:r w:rsidR="004A7191" w:rsidRPr="004A7191">
        <w:rPr>
          <w:color w:val="000000" w:themeColor="text1"/>
        </w:rPr>
        <w:t xml:space="preserve">or </w:t>
      </w:r>
      <w:r w:rsidR="004A7191" w:rsidRPr="004A7191">
        <w:rPr>
          <w:rFonts w:ascii="Bookman Old Style"/>
          <w:b/>
          <w:color w:val="000000" w:themeColor="text1"/>
        </w:rPr>
        <w:t>Asian</w:t>
      </w:r>
      <w:r w:rsidR="00B447C2">
        <w:rPr>
          <w:rFonts w:ascii="Bookman Old Style"/>
          <w:b/>
          <w:color w:val="000000" w:themeColor="text1"/>
        </w:rPr>
        <w:t xml:space="preserve"> </w:t>
      </w:r>
      <w:r w:rsidR="004A7191" w:rsidRPr="004A7191">
        <w:rPr>
          <w:rFonts w:ascii="Bookman Old Style"/>
          <w:b/>
          <w:color w:val="000000" w:themeColor="text1"/>
        </w:rPr>
        <w:t xml:space="preserve">stonechat </w:t>
      </w:r>
      <w:r w:rsidR="004A7191" w:rsidRPr="004A7191">
        <w:rPr>
          <w:color w:val="000000" w:themeColor="text1"/>
        </w:rPr>
        <w:t>(</w:t>
      </w:r>
      <w:r w:rsidR="004A7191" w:rsidRPr="004A7191">
        <w:rPr>
          <w:rFonts w:ascii="Georgia"/>
          <w:i/>
          <w:color w:val="000000" w:themeColor="text1"/>
        </w:rPr>
        <w:t xml:space="preserve">Saxicola </w:t>
      </w:r>
      <w:proofErr w:type="spellStart"/>
      <w:r w:rsidR="004A7191" w:rsidRPr="004A7191">
        <w:rPr>
          <w:rFonts w:ascii="Georgia"/>
          <w:i/>
          <w:color w:val="000000" w:themeColor="text1"/>
        </w:rPr>
        <w:t>maurus</w:t>
      </w:r>
      <w:proofErr w:type="spellEnd"/>
      <w:r w:rsidR="004A7191" w:rsidRPr="004A7191">
        <w:rPr>
          <w:color w:val="000000" w:themeColor="text1"/>
        </w:rPr>
        <w:t>) is a recently validated species of the Old World flycatcher family (Muscicapidae). It breeds in the East Palearctic including in easternmost Europe and winters in the Old World tropics.</w:t>
      </w:r>
    </w:p>
    <w:p w14:paraId="0AF6592B" w14:textId="77777777" w:rsidR="006500DE" w:rsidRPr="004A7191" w:rsidRDefault="004A7191">
      <w:pPr>
        <w:pStyle w:val="BodyText"/>
        <w:spacing w:before="12"/>
        <w:ind w:left="1140" w:right="1270" w:firstLine="280"/>
        <w:rPr>
          <w:color w:val="000000" w:themeColor="text1"/>
        </w:rPr>
      </w:pPr>
      <w:r w:rsidRPr="004A7191">
        <w:rPr>
          <w:color w:val="000000" w:themeColor="text1"/>
        </w:rPr>
        <w:t>It resembles its closest living relative the European stonechat (</w:t>
      </w:r>
      <w:r w:rsidRPr="004A7191">
        <w:rPr>
          <w:rFonts w:ascii="Georgia"/>
          <w:i/>
          <w:color w:val="000000" w:themeColor="text1"/>
        </w:rPr>
        <w:t xml:space="preserve">S. </w:t>
      </w:r>
      <w:proofErr w:type="spellStart"/>
      <w:r w:rsidRPr="004A7191">
        <w:rPr>
          <w:rFonts w:ascii="Georgia"/>
          <w:i/>
          <w:color w:val="000000" w:themeColor="text1"/>
        </w:rPr>
        <w:t>rubicola</w:t>
      </w:r>
      <w:proofErr w:type="spellEnd"/>
      <w:r w:rsidRPr="004A7191">
        <w:rPr>
          <w:color w:val="000000" w:themeColor="text1"/>
        </w:rPr>
        <w:t>),</w:t>
      </w:r>
      <w:r w:rsidRPr="004A7191">
        <w:rPr>
          <w:color w:val="000000" w:themeColor="text1"/>
          <w:spacing w:val="-31"/>
        </w:rPr>
        <w:t xml:space="preserve"> </w:t>
      </w:r>
      <w:r w:rsidRPr="004A7191">
        <w:rPr>
          <w:color w:val="000000" w:themeColor="text1"/>
        </w:rPr>
        <w:t>but</w:t>
      </w:r>
      <w:r w:rsidRPr="004A7191">
        <w:rPr>
          <w:color w:val="000000" w:themeColor="text1"/>
          <w:spacing w:val="-31"/>
        </w:rPr>
        <w:t xml:space="preserve"> </w:t>
      </w:r>
      <w:r w:rsidRPr="004A7191">
        <w:rPr>
          <w:color w:val="000000" w:themeColor="text1"/>
        </w:rPr>
        <w:t>is</w:t>
      </w:r>
      <w:r w:rsidRPr="004A7191">
        <w:rPr>
          <w:color w:val="000000" w:themeColor="text1"/>
          <w:spacing w:val="-30"/>
        </w:rPr>
        <w:t xml:space="preserve"> </w:t>
      </w:r>
      <w:r w:rsidRPr="004A7191">
        <w:rPr>
          <w:color w:val="000000" w:themeColor="text1"/>
        </w:rPr>
        <w:t>typically</w:t>
      </w:r>
      <w:r w:rsidRPr="004A7191">
        <w:rPr>
          <w:color w:val="000000" w:themeColor="text1"/>
          <w:spacing w:val="-31"/>
        </w:rPr>
        <w:t xml:space="preserve"> </w:t>
      </w:r>
      <w:r w:rsidRPr="004A7191">
        <w:rPr>
          <w:color w:val="000000" w:themeColor="text1"/>
        </w:rPr>
        <w:t>darker</w:t>
      </w:r>
      <w:r w:rsidRPr="004A7191">
        <w:rPr>
          <w:color w:val="000000" w:themeColor="text1"/>
          <w:spacing w:val="-29"/>
        </w:rPr>
        <w:t xml:space="preserve"> </w:t>
      </w:r>
      <w:r w:rsidRPr="004A7191">
        <w:rPr>
          <w:color w:val="000000" w:themeColor="text1"/>
        </w:rPr>
        <w:t>above</w:t>
      </w:r>
      <w:r w:rsidRPr="004A7191">
        <w:rPr>
          <w:color w:val="000000" w:themeColor="text1"/>
          <w:spacing w:val="-31"/>
        </w:rPr>
        <w:t xml:space="preserve"> </w:t>
      </w:r>
      <w:r w:rsidRPr="004A7191">
        <w:rPr>
          <w:color w:val="000000" w:themeColor="text1"/>
        </w:rPr>
        <w:t>and</w:t>
      </w:r>
      <w:r w:rsidRPr="004A7191">
        <w:rPr>
          <w:color w:val="000000" w:themeColor="text1"/>
          <w:spacing w:val="-30"/>
        </w:rPr>
        <w:t xml:space="preserve"> </w:t>
      </w:r>
      <w:r w:rsidRPr="004A7191">
        <w:rPr>
          <w:color w:val="000000" w:themeColor="text1"/>
        </w:rPr>
        <w:t>paler</w:t>
      </w:r>
      <w:r w:rsidRPr="004A7191">
        <w:rPr>
          <w:color w:val="000000" w:themeColor="text1"/>
          <w:spacing w:val="-30"/>
        </w:rPr>
        <w:t xml:space="preserve"> </w:t>
      </w:r>
      <w:r w:rsidR="00B447C2">
        <w:rPr>
          <w:color w:val="000000" w:themeColor="text1"/>
          <w:spacing w:val="-30"/>
        </w:rPr>
        <w:t xml:space="preserve"> </w:t>
      </w:r>
      <w:proofErr w:type="spellStart"/>
      <w:r w:rsidRPr="004A7191">
        <w:rPr>
          <w:color w:val="000000" w:themeColor="text1"/>
          <w:spacing w:val="-3"/>
        </w:rPr>
        <w:t>below,with</w:t>
      </w:r>
      <w:proofErr w:type="spellEnd"/>
      <w:r w:rsidRPr="004A7191">
        <w:rPr>
          <w:color w:val="000000" w:themeColor="text1"/>
          <w:spacing w:val="1"/>
        </w:rPr>
        <w:t xml:space="preserve"> </w:t>
      </w:r>
      <w:r w:rsidRPr="004A7191">
        <w:rPr>
          <w:color w:val="000000" w:themeColor="text1"/>
        </w:rPr>
        <w:t>a</w:t>
      </w:r>
      <w:r w:rsidRPr="004A7191">
        <w:rPr>
          <w:color w:val="000000" w:themeColor="text1"/>
          <w:spacing w:val="1"/>
        </w:rPr>
        <w:t xml:space="preserve"> </w:t>
      </w:r>
      <w:r w:rsidRPr="004A7191">
        <w:rPr>
          <w:color w:val="000000" w:themeColor="text1"/>
        </w:rPr>
        <w:t xml:space="preserve">white </w:t>
      </w:r>
      <w:r w:rsidRPr="004A7191">
        <w:rPr>
          <w:color w:val="000000" w:themeColor="text1"/>
          <w:spacing w:val="-4"/>
        </w:rPr>
        <w:t xml:space="preserve">rump </w:t>
      </w:r>
      <w:r w:rsidRPr="004A7191">
        <w:rPr>
          <w:color w:val="000000" w:themeColor="text1"/>
        </w:rPr>
        <w:t>and whiter underparts with less orange on the breast. The male in breeding plumage has black upperparts and head (lacking the brownish tones</w:t>
      </w:r>
      <w:r w:rsidRPr="004A7191">
        <w:rPr>
          <w:color w:val="000000" w:themeColor="text1"/>
          <w:spacing w:val="-14"/>
        </w:rPr>
        <w:t xml:space="preserve"> </w:t>
      </w:r>
      <w:r w:rsidRPr="004A7191">
        <w:rPr>
          <w:color w:val="000000" w:themeColor="text1"/>
        </w:rPr>
        <w:t>of</w:t>
      </w:r>
      <w:r w:rsidRPr="004A7191">
        <w:rPr>
          <w:color w:val="000000" w:themeColor="text1"/>
          <w:spacing w:val="-15"/>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European</w:t>
      </w:r>
      <w:r w:rsidRPr="004A7191">
        <w:rPr>
          <w:color w:val="000000" w:themeColor="text1"/>
          <w:spacing w:val="-14"/>
        </w:rPr>
        <w:t xml:space="preserve"> </w:t>
      </w:r>
      <w:r w:rsidRPr="004A7191">
        <w:rPr>
          <w:color w:val="000000" w:themeColor="text1"/>
        </w:rPr>
        <w:t>stonechat),</w:t>
      </w:r>
    </w:p>
    <w:p w14:paraId="27C77168" w14:textId="77777777" w:rsidR="006500DE" w:rsidRPr="004A7191" w:rsidRDefault="00AE6195">
      <w:pPr>
        <w:pStyle w:val="BodyText"/>
        <w:spacing w:before="9" w:line="292" w:lineRule="auto"/>
        <w:ind w:left="1140" w:right="2087"/>
        <w:rPr>
          <w:color w:val="000000" w:themeColor="text1"/>
        </w:rPr>
      </w:pPr>
      <w:r w:rsidRPr="004A7191">
        <w:rPr>
          <w:noProof/>
          <w:color w:val="000000" w:themeColor="text1"/>
        </w:rPr>
        <mc:AlternateContent>
          <mc:Choice Requires="wps">
            <w:drawing>
              <wp:anchor distT="0" distB="0" distL="114300" distR="114300" simplePos="0" relativeHeight="242637824" behindDoc="1" locked="0" layoutInCell="1" allowOverlap="1" wp14:anchorId="2947EC0A" wp14:editId="47370C2E">
                <wp:simplePos x="0" y="0"/>
                <wp:positionH relativeFrom="page">
                  <wp:posOffset>2660015</wp:posOffset>
                </wp:positionH>
                <wp:positionV relativeFrom="paragraph">
                  <wp:posOffset>151130</wp:posOffset>
                </wp:positionV>
                <wp:extent cx="81915" cy="77470"/>
                <wp:effectExtent l="0" t="0" r="0" b="0"/>
                <wp:wrapNone/>
                <wp:docPr id="653"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 cy="77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11C2B" w14:textId="77777777" w:rsidR="00B7268B" w:rsidRDefault="00B7268B">
                            <w:pPr>
                              <w:spacing w:line="122" w:lineRule="exact"/>
                              <w:rPr>
                                <w:sz w:val="11"/>
                              </w:rPr>
                            </w:pPr>
                            <w:r>
                              <w:rPr>
                                <w:color w:val="FFFFFF"/>
                                <w:sz w:val="11"/>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7EC0A" id="Text Box 827" o:spid="_x0000_s1111" type="#_x0000_t202" style="position:absolute;left:0;text-align:left;margin-left:209.45pt;margin-top:11.9pt;width:6.45pt;height:6.1pt;z-index:-26067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" filled="f" stroked="f">
                <v:textbox inset="0,0,0,0">
                  <w:txbxContent>
                    <w:p w14:paraId="28E11C2B" w14:textId="77777777" w:rsidR="00B7268B" w:rsidRDefault="00B7268B">
                      <w:pPr>
                        <w:spacing w:line="122" w:lineRule="exact"/>
                        <w:rPr>
                          <w:sz w:val="11"/>
                        </w:rPr>
                      </w:pPr>
                      <w:r>
                        <w:rPr>
                          <w:color w:val="FFFFFF"/>
                          <w:sz w:val="11"/>
                        </w:rPr>
                        <w:t>[1]</w:t>
                      </w:r>
                    </w:p>
                  </w:txbxContent>
                </v:textbox>
                <w10:wrap anchorx="page"/>
              </v:shape>
            </w:pict>
          </mc:Fallback>
        </mc:AlternateContent>
      </w:r>
      <w:r w:rsidR="004A7191" w:rsidRPr="004A7191">
        <w:rPr>
          <w:color w:val="000000" w:themeColor="text1"/>
        </w:rPr>
        <w:t>a conspicuous white collar, scapular patch and rump, and a restricted area of orange on the throat.</w:t>
      </w:r>
    </w:p>
    <w:p w14:paraId="295671C2" w14:textId="77777777" w:rsidR="006500DE" w:rsidRPr="004A7191" w:rsidRDefault="004A7191">
      <w:pPr>
        <w:pStyle w:val="BodyText"/>
        <w:spacing w:line="184" w:lineRule="exact"/>
        <w:ind w:left="1420"/>
        <w:rPr>
          <w:color w:val="000000" w:themeColor="text1"/>
        </w:rPr>
      </w:pPr>
      <w:r w:rsidRPr="004A7191">
        <w:rPr>
          <w:color w:val="000000" w:themeColor="text1"/>
        </w:rPr>
        <w:t>The female has pale brown upperparts and head, white neck</w:t>
      </w:r>
    </w:p>
    <w:p w14:paraId="7456E42F" w14:textId="77777777" w:rsidR="006500DE" w:rsidRPr="004A7191" w:rsidRDefault="004A7191">
      <w:pPr>
        <w:pStyle w:val="BodyText"/>
        <w:spacing w:line="225" w:lineRule="exact"/>
        <w:ind w:left="1140"/>
        <w:rPr>
          <w:color w:val="000000" w:themeColor="text1"/>
        </w:rPr>
      </w:pPr>
      <w:r w:rsidRPr="004A7191">
        <w:rPr>
          <w:color w:val="000000" w:themeColor="text1"/>
        </w:rPr>
        <w:t>patches(</w:t>
      </w:r>
      <w:proofErr w:type="spellStart"/>
      <w:r w:rsidRPr="004A7191">
        <w:rPr>
          <w:color w:val="000000" w:themeColor="text1"/>
        </w:rPr>
        <w:t>notafullcollar</w:t>
      </w:r>
      <w:proofErr w:type="spellEnd"/>
      <w:r w:rsidRPr="004A7191">
        <w:rPr>
          <w:color w:val="000000" w:themeColor="text1"/>
        </w:rPr>
        <w:t>),and</w:t>
      </w:r>
      <w:r w:rsidR="00B447C2">
        <w:rPr>
          <w:color w:val="000000" w:themeColor="text1"/>
        </w:rPr>
        <w:t xml:space="preserve"> </w:t>
      </w:r>
      <w:r w:rsidRPr="004A7191">
        <w:rPr>
          <w:color w:val="000000" w:themeColor="text1"/>
        </w:rPr>
        <w:t>a</w:t>
      </w:r>
      <w:r w:rsidR="00B447C2">
        <w:rPr>
          <w:color w:val="000000" w:themeColor="text1"/>
        </w:rPr>
        <w:t xml:space="preserve"> </w:t>
      </w:r>
      <w:proofErr w:type="spellStart"/>
      <w:r w:rsidRPr="004A7191">
        <w:rPr>
          <w:color w:val="000000" w:themeColor="text1"/>
        </w:rPr>
        <w:t>pale,unstreaked</w:t>
      </w:r>
      <w:proofErr w:type="spellEnd"/>
      <w:r w:rsidR="00B447C2">
        <w:rPr>
          <w:color w:val="000000" w:themeColor="text1"/>
        </w:rPr>
        <w:t xml:space="preserve"> </w:t>
      </w:r>
      <w:r w:rsidRPr="004A7191">
        <w:rPr>
          <w:color w:val="000000" w:themeColor="text1"/>
        </w:rPr>
        <w:t>pinkish-</w:t>
      </w:r>
    </w:p>
    <w:p w14:paraId="447CCE91" w14:textId="77777777" w:rsidR="006500DE" w:rsidRPr="004A7191" w:rsidRDefault="004A7191">
      <w:pPr>
        <w:pStyle w:val="BodyText"/>
        <w:spacing w:before="10" w:line="242" w:lineRule="auto"/>
        <w:ind w:left="1140" w:right="1210"/>
        <w:rPr>
          <w:color w:val="000000" w:themeColor="text1"/>
        </w:rPr>
      </w:pPr>
      <w:r w:rsidRPr="004A7191">
        <w:rPr>
          <w:color w:val="000000" w:themeColor="text1"/>
        </w:rPr>
        <w:t>yellow rump. Males in winter plumage are intermediate between summer males and females, with a supercilium resembling the whinchat (</w:t>
      </w:r>
      <w:r w:rsidRPr="004A7191">
        <w:rPr>
          <w:rFonts w:ascii="Georgia"/>
          <w:i/>
          <w:color w:val="000000" w:themeColor="text1"/>
        </w:rPr>
        <w:t>S. rubetra</w:t>
      </w:r>
      <w:r w:rsidRPr="004A7191">
        <w:rPr>
          <w:color w:val="000000" w:themeColor="text1"/>
        </w:rPr>
        <w:t>);</w:t>
      </w:r>
      <w:r w:rsidRPr="004A7191">
        <w:rPr>
          <w:color w:val="000000" w:themeColor="text1"/>
          <w:spacing w:val="-27"/>
        </w:rPr>
        <w:t xml:space="preserve"> </w:t>
      </w:r>
      <w:r w:rsidRPr="004A7191">
        <w:rPr>
          <w:color w:val="000000" w:themeColor="text1"/>
        </w:rPr>
        <w:t>from</w:t>
      </w:r>
      <w:r w:rsidRPr="004A7191">
        <w:rPr>
          <w:color w:val="000000" w:themeColor="text1"/>
          <w:spacing w:val="-27"/>
        </w:rPr>
        <w:t xml:space="preserve"> </w:t>
      </w:r>
      <w:r w:rsidRPr="004A7191">
        <w:rPr>
          <w:color w:val="000000" w:themeColor="text1"/>
        </w:rPr>
        <w:t>this</w:t>
      </w:r>
      <w:r w:rsidRPr="004A7191">
        <w:rPr>
          <w:color w:val="000000" w:themeColor="text1"/>
          <w:spacing w:val="-27"/>
        </w:rPr>
        <w:t xml:space="preserve"> </w:t>
      </w:r>
      <w:r w:rsidRPr="004A7191">
        <w:rPr>
          <w:color w:val="000000" w:themeColor="text1"/>
        </w:rPr>
        <w:t>species</w:t>
      </w:r>
      <w:r w:rsidRPr="004A7191">
        <w:rPr>
          <w:color w:val="000000" w:themeColor="text1"/>
          <w:spacing w:val="-26"/>
        </w:rPr>
        <w:t xml:space="preserve"> </w:t>
      </w:r>
      <w:r w:rsidRPr="004A7191">
        <w:rPr>
          <w:color w:val="000000" w:themeColor="text1"/>
        </w:rPr>
        <w:t>and</w:t>
      </w:r>
      <w:r w:rsidRPr="004A7191">
        <w:rPr>
          <w:color w:val="000000" w:themeColor="text1"/>
          <w:spacing w:val="-26"/>
        </w:rPr>
        <w:t xml:space="preserve"> </w:t>
      </w:r>
      <w:r w:rsidRPr="004A7191">
        <w:rPr>
          <w:color w:val="000000" w:themeColor="text1"/>
        </w:rPr>
        <w:t>the</w:t>
      </w:r>
      <w:r w:rsidRPr="004A7191">
        <w:rPr>
          <w:color w:val="000000" w:themeColor="text1"/>
          <w:spacing w:val="-27"/>
        </w:rPr>
        <w:t xml:space="preserve"> </w:t>
      </w:r>
      <w:r w:rsidRPr="004A7191">
        <w:rPr>
          <w:color w:val="000000" w:themeColor="text1"/>
        </w:rPr>
        <w:t>female</w:t>
      </w:r>
      <w:r w:rsidRPr="004A7191">
        <w:rPr>
          <w:color w:val="000000" w:themeColor="text1"/>
          <w:spacing w:val="-26"/>
        </w:rPr>
        <w:t xml:space="preserve"> </w:t>
      </w:r>
      <w:r w:rsidRPr="004A7191">
        <w:rPr>
          <w:color w:val="000000" w:themeColor="text1"/>
        </w:rPr>
        <w:t>it</w:t>
      </w:r>
      <w:r w:rsidRPr="004A7191">
        <w:rPr>
          <w:color w:val="000000" w:themeColor="text1"/>
          <w:spacing w:val="-27"/>
        </w:rPr>
        <w:t xml:space="preserve"> </w:t>
      </w:r>
      <w:r w:rsidRPr="004A7191">
        <w:rPr>
          <w:color w:val="000000" w:themeColor="text1"/>
        </w:rPr>
        <w:t>can</w:t>
      </w:r>
      <w:r w:rsidRPr="004A7191">
        <w:rPr>
          <w:color w:val="000000" w:themeColor="text1"/>
          <w:spacing w:val="-26"/>
        </w:rPr>
        <w:t xml:space="preserve"> </w:t>
      </w:r>
      <w:r w:rsidRPr="004A7191">
        <w:rPr>
          <w:color w:val="000000" w:themeColor="text1"/>
        </w:rPr>
        <w:t>be</w:t>
      </w:r>
      <w:r w:rsidRPr="004A7191">
        <w:rPr>
          <w:color w:val="000000" w:themeColor="text1"/>
          <w:spacing w:val="-3"/>
        </w:rPr>
        <w:t xml:space="preserve"> </w:t>
      </w:r>
      <w:r w:rsidRPr="004A7191">
        <w:rPr>
          <w:color w:val="000000" w:themeColor="text1"/>
        </w:rPr>
        <w:t>distinguished</w:t>
      </w:r>
      <w:r w:rsidRPr="004A7191">
        <w:rPr>
          <w:color w:val="000000" w:themeColor="text1"/>
          <w:spacing w:val="-16"/>
        </w:rPr>
        <w:t xml:space="preserve"> </w:t>
      </w:r>
      <w:r w:rsidRPr="004A7191">
        <w:rPr>
          <w:color w:val="000000" w:themeColor="text1"/>
        </w:rPr>
        <w:t>by</w:t>
      </w:r>
      <w:r w:rsidRPr="004A7191">
        <w:rPr>
          <w:color w:val="000000" w:themeColor="text1"/>
          <w:spacing w:val="-17"/>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full white</w:t>
      </w:r>
      <w:r w:rsidRPr="004A7191">
        <w:rPr>
          <w:color w:val="000000" w:themeColor="text1"/>
          <w:spacing w:val="-14"/>
        </w:rPr>
        <w:t xml:space="preserve"> </w:t>
      </w:r>
      <w:r w:rsidRPr="004A7191">
        <w:rPr>
          <w:color w:val="000000" w:themeColor="text1"/>
          <w:spacing w:val="-5"/>
        </w:rPr>
        <w:t>collar.</w:t>
      </w:r>
    </w:p>
    <w:p w14:paraId="030D754F" w14:textId="77777777" w:rsidR="006500DE" w:rsidRPr="004A7191" w:rsidRDefault="004A7191">
      <w:pPr>
        <w:pStyle w:val="BodyText"/>
        <w:spacing w:before="9"/>
        <w:ind w:left="1140" w:right="1529" w:firstLine="280"/>
        <w:rPr>
          <w:color w:val="000000" w:themeColor="text1"/>
        </w:rPr>
      </w:pPr>
      <w:r w:rsidRPr="004A7191">
        <w:rPr>
          <w:color w:val="000000" w:themeColor="text1"/>
        </w:rPr>
        <w:t>In</w:t>
      </w:r>
      <w:r w:rsidRPr="004A7191">
        <w:rPr>
          <w:color w:val="000000" w:themeColor="text1"/>
          <w:spacing w:val="-23"/>
        </w:rPr>
        <w:t xml:space="preserve"> </w:t>
      </w:r>
      <w:r w:rsidRPr="004A7191">
        <w:rPr>
          <w:color w:val="000000" w:themeColor="text1"/>
        </w:rPr>
        <w:t>the</w:t>
      </w:r>
      <w:r w:rsidRPr="004A7191">
        <w:rPr>
          <w:color w:val="000000" w:themeColor="text1"/>
          <w:spacing w:val="-22"/>
        </w:rPr>
        <w:t xml:space="preserve"> </w:t>
      </w:r>
      <w:r w:rsidRPr="004A7191">
        <w:rPr>
          <w:color w:val="000000" w:themeColor="text1"/>
        </w:rPr>
        <w:t>past,</w:t>
      </w:r>
      <w:r w:rsidRPr="004A7191">
        <w:rPr>
          <w:color w:val="000000" w:themeColor="text1"/>
          <w:spacing w:val="-21"/>
        </w:rPr>
        <w:t xml:space="preserve"> </w:t>
      </w:r>
      <w:r w:rsidRPr="004A7191">
        <w:rPr>
          <w:rFonts w:ascii="Georgia" w:hAnsi="Georgia"/>
          <w:i/>
          <w:color w:val="000000" w:themeColor="text1"/>
        </w:rPr>
        <w:t>S.</w:t>
      </w:r>
      <w:r w:rsidRPr="004A7191">
        <w:rPr>
          <w:rFonts w:ascii="Georgia" w:hAnsi="Georgia"/>
          <w:i/>
          <w:color w:val="000000" w:themeColor="text1"/>
          <w:spacing w:val="-25"/>
        </w:rPr>
        <w:t xml:space="preserve"> </w:t>
      </w:r>
      <w:proofErr w:type="spellStart"/>
      <w:r w:rsidRPr="004A7191">
        <w:rPr>
          <w:rFonts w:ascii="Georgia" w:hAnsi="Georgia"/>
          <w:i/>
          <w:color w:val="000000" w:themeColor="text1"/>
        </w:rPr>
        <w:t>maurus</w:t>
      </w:r>
      <w:proofErr w:type="spellEnd"/>
      <w:r w:rsidRPr="004A7191">
        <w:rPr>
          <w:rFonts w:ascii="Georgia" w:hAnsi="Georgia"/>
          <w:i/>
          <w:color w:val="000000" w:themeColor="text1"/>
          <w:spacing w:val="-20"/>
        </w:rPr>
        <w:t xml:space="preserve"> </w:t>
      </w:r>
      <w:r w:rsidRPr="004A7191">
        <w:rPr>
          <w:color w:val="000000" w:themeColor="text1"/>
        </w:rPr>
        <w:t>was</w:t>
      </w:r>
      <w:r w:rsidRPr="004A7191">
        <w:rPr>
          <w:color w:val="000000" w:themeColor="text1"/>
          <w:spacing w:val="-23"/>
        </w:rPr>
        <w:t xml:space="preserve"> </w:t>
      </w:r>
      <w:r w:rsidRPr="004A7191">
        <w:rPr>
          <w:color w:val="000000" w:themeColor="text1"/>
        </w:rPr>
        <w:t>usually</w:t>
      </w:r>
      <w:r w:rsidRPr="004A7191">
        <w:rPr>
          <w:color w:val="000000" w:themeColor="text1"/>
          <w:spacing w:val="-21"/>
        </w:rPr>
        <w:t xml:space="preserve"> </w:t>
      </w:r>
      <w:r w:rsidRPr="004A7191">
        <w:rPr>
          <w:color w:val="000000" w:themeColor="text1"/>
        </w:rPr>
        <w:t>included</w:t>
      </w:r>
      <w:r w:rsidRPr="004A7191">
        <w:rPr>
          <w:color w:val="000000" w:themeColor="text1"/>
          <w:spacing w:val="-23"/>
        </w:rPr>
        <w:t xml:space="preserve"> </w:t>
      </w:r>
      <w:r w:rsidRPr="004A7191">
        <w:rPr>
          <w:color w:val="000000" w:themeColor="text1"/>
        </w:rPr>
        <w:t>in</w:t>
      </w:r>
      <w:r w:rsidRPr="004A7191">
        <w:rPr>
          <w:color w:val="000000" w:themeColor="text1"/>
          <w:spacing w:val="-21"/>
        </w:rPr>
        <w:t xml:space="preserve"> </w:t>
      </w:r>
      <w:r w:rsidRPr="004A7191">
        <w:rPr>
          <w:rFonts w:ascii="Georgia" w:hAnsi="Georgia"/>
          <w:i/>
          <w:color w:val="000000" w:themeColor="text1"/>
        </w:rPr>
        <w:t>S.</w:t>
      </w:r>
      <w:r w:rsidRPr="004A7191">
        <w:rPr>
          <w:rFonts w:ascii="Georgia" w:hAnsi="Georgia"/>
          <w:i/>
          <w:color w:val="000000" w:themeColor="text1"/>
          <w:spacing w:val="-25"/>
        </w:rPr>
        <w:t xml:space="preserve"> </w:t>
      </w:r>
      <w:proofErr w:type="spellStart"/>
      <w:r w:rsidRPr="004A7191">
        <w:rPr>
          <w:rFonts w:ascii="Georgia" w:hAnsi="Georgia"/>
          <w:i/>
          <w:color w:val="000000" w:themeColor="text1"/>
        </w:rPr>
        <w:t>torquatus</w:t>
      </w:r>
      <w:proofErr w:type="spellEnd"/>
      <w:r w:rsidRPr="004A7191">
        <w:rPr>
          <w:rFonts w:ascii="Georgia" w:hAnsi="Georgia"/>
          <w:i/>
          <w:color w:val="000000" w:themeColor="text1"/>
          <w:spacing w:val="-2"/>
        </w:rPr>
        <w:t xml:space="preserve"> </w:t>
      </w:r>
      <w:r w:rsidRPr="004A7191">
        <w:rPr>
          <w:color w:val="000000" w:themeColor="text1"/>
        </w:rPr>
        <w:t>as</w:t>
      </w:r>
      <w:r w:rsidRPr="004A7191">
        <w:rPr>
          <w:color w:val="000000" w:themeColor="text1"/>
          <w:spacing w:val="-2"/>
        </w:rPr>
        <w:t xml:space="preserve"> </w:t>
      </w:r>
      <w:r w:rsidRPr="004A7191">
        <w:rPr>
          <w:color w:val="000000" w:themeColor="text1"/>
        </w:rPr>
        <w:t xml:space="preserve">part of the </w:t>
      </w:r>
      <w:r w:rsidRPr="004A7191">
        <w:rPr>
          <w:color w:val="000000" w:themeColor="text1"/>
          <w:spacing w:val="-4"/>
        </w:rPr>
        <w:t xml:space="preserve">“common stonechat”, </w:t>
      </w:r>
      <w:r w:rsidRPr="004A7191">
        <w:rPr>
          <w:color w:val="000000" w:themeColor="text1"/>
        </w:rPr>
        <w:t>but that scientific name nowadays is restricted</w:t>
      </w:r>
      <w:r w:rsidRPr="004A7191">
        <w:rPr>
          <w:color w:val="000000" w:themeColor="text1"/>
          <w:spacing w:val="-14"/>
        </w:rPr>
        <w:t xml:space="preserve"> </w:t>
      </w:r>
      <w:r w:rsidRPr="004A7191">
        <w:rPr>
          <w:color w:val="000000" w:themeColor="text1"/>
        </w:rPr>
        <w:t>to</w:t>
      </w:r>
      <w:r w:rsidRPr="004A7191">
        <w:rPr>
          <w:color w:val="000000" w:themeColor="text1"/>
          <w:spacing w:val="-14"/>
        </w:rPr>
        <w:t xml:space="preserve"> </w:t>
      </w:r>
      <w:r w:rsidRPr="004A7191">
        <w:rPr>
          <w:color w:val="000000" w:themeColor="text1"/>
        </w:rPr>
        <w:t>the</w:t>
      </w:r>
      <w:r w:rsidRPr="004A7191">
        <w:rPr>
          <w:color w:val="000000" w:themeColor="text1"/>
          <w:spacing w:val="-26"/>
        </w:rPr>
        <w:t xml:space="preserve"> </w:t>
      </w:r>
      <w:r w:rsidRPr="004A7191">
        <w:rPr>
          <w:color w:val="000000" w:themeColor="text1"/>
        </w:rPr>
        <w:t>African</w:t>
      </w:r>
      <w:r w:rsidRPr="004A7191">
        <w:rPr>
          <w:color w:val="000000" w:themeColor="text1"/>
          <w:spacing w:val="-13"/>
        </w:rPr>
        <w:t xml:space="preserve"> </w:t>
      </w:r>
      <w:r w:rsidRPr="004A7191">
        <w:rPr>
          <w:color w:val="000000" w:themeColor="text1"/>
        </w:rPr>
        <w:t>stonechat.</w:t>
      </w:r>
    </w:p>
    <w:p w14:paraId="365A0901" w14:textId="77777777" w:rsidR="006500DE" w:rsidRPr="004A7191" w:rsidRDefault="004A7191">
      <w:pPr>
        <w:pStyle w:val="BodyText"/>
        <w:spacing w:line="230" w:lineRule="auto"/>
        <w:ind w:left="1140" w:right="1065" w:firstLine="280"/>
        <w:rPr>
          <w:color w:val="000000" w:themeColor="text1"/>
        </w:rPr>
      </w:pPr>
      <w:r w:rsidRPr="004A7191">
        <w:rPr>
          <w:color w:val="000000" w:themeColor="text1"/>
        </w:rPr>
        <w:t>The wintering range of the migratory bird is from southern Japan south to Thailand and India, and west to northeast Africa.</w:t>
      </w:r>
    </w:p>
    <w:p w14:paraId="371832C6" w14:textId="77777777" w:rsidR="006500DE" w:rsidRPr="004A7191" w:rsidRDefault="004A7191">
      <w:pPr>
        <w:pStyle w:val="BodyText"/>
        <w:spacing w:before="8"/>
        <w:ind w:left="1420"/>
        <w:rPr>
          <w:color w:val="000000" w:themeColor="text1"/>
        </w:rPr>
      </w:pPr>
      <w:r w:rsidRPr="004A7191">
        <w:rPr>
          <w:color w:val="000000" w:themeColor="text1"/>
        </w:rPr>
        <w:t>The Siberian stonechat is insectivorous.</w:t>
      </w:r>
    </w:p>
    <w:p w14:paraId="3660A461" w14:textId="77777777" w:rsidR="006500DE" w:rsidRPr="004A7191" w:rsidRDefault="004A7191">
      <w:pPr>
        <w:pStyle w:val="BodyText"/>
        <w:spacing w:before="9" w:line="228" w:lineRule="exact"/>
        <w:ind w:left="1420"/>
        <w:rPr>
          <w:color w:val="000000" w:themeColor="text1"/>
        </w:rPr>
      </w:pPr>
      <w:r w:rsidRPr="004A7191">
        <w:rPr>
          <w:rFonts w:ascii="Bookman Old Style"/>
          <w:b/>
          <w:color w:val="000000" w:themeColor="text1"/>
        </w:rPr>
        <w:t xml:space="preserve">Common stonechat </w:t>
      </w:r>
      <w:r w:rsidRPr="004A7191">
        <w:rPr>
          <w:color w:val="000000" w:themeColor="text1"/>
        </w:rPr>
        <w:t xml:space="preserve">is the name used for the </w:t>
      </w:r>
      <w:r w:rsidRPr="004A7191">
        <w:rPr>
          <w:rFonts w:ascii="Georgia"/>
          <w:i/>
          <w:color w:val="000000" w:themeColor="text1"/>
        </w:rPr>
        <w:t xml:space="preserve">Saxicola </w:t>
      </w:r>
      <w:r w:rsidRPr="004A7191">
        <w:rPr>
          <w:color w:val="000000" w:themeColor="text1"/>
        </w:rPr>
        <w:t>species</w:t>
      </w:r>
    </w:p>
    <w:p w14:paraId="348EFDE6" w14:textId="77777777" w:rsidR="006500DE" w:rsidRPr="004A7191" w:rsidRDefault="004A7191">
      <w:pPr>
        <w:spacing w:line="219" w:lineRule="exact"/>
        <w:ind w:left="1140"/>
        <w:rPr>
          <w:color w:val="000000" w:themeColor="text1"/>
          <w:sz w:val="20"/>
        </w:rPr>
      </w:pPr>
      <w:r w:rsidRPr="004A7191">
        <w:rPr>
          <w:b/>
          <w:i/>
          <w:color w:val="000000" w:themeColor="text1"/>
          <w:sz w:val="20"/>
        </w:rPr>
        <w:t xml:space="preserve">Saxicola </w:t>
      </w:r>
      <w:proofErr w:type="spellStart"/>
      <w:r w:rsidRPr="004A7191">
        <w:rPr>
          <w:b/>
          <w:i/>
          <w:color w:val="000000" w:themeColor="text1"/>
          <w:sz w:val="20"/>
        </w:rPr>
        <w:t>torquatus</w:t>
      </w:r>
      <w:proofErr w:type="spellEnd"/>
      <w:r w:rsidRPr="004A7191">
        <w:rPr>
          <w:b/>
          <w:i/>
          <w:color w:val="000000" w:themeColor="text1"/>
          <w:sz w:val="20"/>
        </w:rPr>
        <w:t xml:space="preserve"> </w:t>
      </w:r>
      <w:r w:rsidRPr="004A7191">
        <w:rPr>
          <w:color w:val="000000" w:themeColor="text1"/>
          <w:sz w:val="20"/>
        </w:rPr>
        <w:t>when this is treated in its broad sense.</w:t>
      </w:r>
    </w:p>
    <w:p w14:paraId="6CAF202B" w14:textId="77777777" w:rsidR="006500DE" w:rsidRPr="004A7191" w:rsidRDefault="004A7191">
      <w:pPr>
        <w:pStyle w:val="BodyText"/>
        <w:ind w:left="1140" w:right="1236" w:firstLine="280"/>
        <w:rPr>
          <w:color w:val="000000" w:themeColor="text1"/>
        </w:rPr>
      </w:pPr>
      <w:r w:rsidRPr="004A7191">
        <w:rPr>
          <w:color w:val="000000" w:themeColor="text1"/>
        </w:rPr>
        <w:t xml:space="preserve">It is, </w:t>
      </w:r>
      <w:r w:rsidRPr="004A7191">
        <w:rPr>
          <w:color w:val="000000" w:themeColor="text1"/>
          <w:spacing w:val="-4"/>
        </w:rPr>
        <w:t xml:space="preserve">however, </w:t>
      </w:r>
      <w:r w:rsidRPr="004A7191">
        <w:rPr>
          <w:color w:val="000000" w:themeColor="text1"/>
        </w:rPr>
        <w:t>now more widely considered to be a superspecies consisting</w:t>
      </w:r>
      <w:r w:rsidRPr="004A7191">
        <w:rPr>
          <w:color w:val="000000" w:themeColor="text1"/>
          <w:spacing w:val="-23"/>
        </w:rPr>
        <w:t xml:space="preserve"> </w:t>
      </w:r>
      <w:r w:rsidRPr="004A7191">
        <w:rPr>
          <w:color w:val="000000" w:themeColor="text1"/>
        </w:rPr>
        <w:t>of</w:t>
      </w:r>
      <w:r w:rsidRPr="004A7191">
        <w:rPr>
          <w:color w:val="000000" w:themeColor="text1"/>
          <w:spacing w:val="-21"/>
        </w:rPr>
        <w:t xml:space="preserve"> </w:t>
      </w:r>
      <w:r w:rsidRPr="004A7191">
        <w:rPr>
          <w:color w:val="000000" w:themeColor="text1"/>
        </w:rPr>
        <w:t>several</w:t>
      </w:r>
      <w:r w:rsidRPr="004A7191">
        <w:rPr>
          <w:color w:val="000000" w:themeColor="text1"/>
          <w:spacing w:val="-21"/>
        </w:rPr>
        <w:t xml:space="preserve"> </w:t>
      </w:r>
      <w:r w:rsidRPr="004A7191">
        <w:rPr>
          <w:color w:val="000000" w:themeColor="text1"/>
        </w:rPr>
        <w:t>related</w:t>
      </w:r>
      <w:r w:rsidRPr="004A7191">
        <w:rPr>
          <w:color w:val="000000" w:themeColor="text1"/>
          <w:spacing w:val="-21"/>
        </w:rPr>
        <w:t xml:space="preserve"> </w:t>
      </w:r>
      <w:r w:rsidRPr="004A7191">
        <w:rPr>
          <w:color w:val="000000" w:themeColor="text1"/>
        </w:rPr>
        <w:t>but</w:t>
      </w:r>
      <w:r w:rsidRPr="004A7191">
        <w:rPr>
          <w:color w:val="000000" w:themeColor="text1"/>
          <w:spacing w:val="-22"/>
        </w:rPr>
        <w:t xml:space="preserve"> </w:t>
      </w:r>
      <w:r w:rsidRPr="004A7191">
        <w:rPr>
          <w:color w:val="000000" w:themeColor="text1"/>
        </w:rPr>
        <w:t>distinct</w:t>
      </w:r>
      <w:r w:rsidRPr="004A7191">
        <w:rPr>
          <w:color w:val="000000" w:themeColor="text1"/>
          <w:spacing w:val="-21"/>
        </w:rPr>
        <w:t xml:space="preserve"> </w:t>
      </w:r>
      <w:r w:rsidRPr="004A7191">
        <w:rPr>
          <w:color w:val="000000" w:themeColor="text1"/>
        </w:rPr>
        <w:t>species,</w:t>
      </w:r>
      <w:r w:rsidRPr="004A7191">
        <w:rPr>
          <w:color w:val="000000" w:themeColor="text1"/>
          <w:spacing w:val="-2"/>
        </w:rPr>
        <w:t xml:space="preserve"> </w:t>
      </w:r>
      <w:r w:rsidRPr="004A7191">
        <w:rPr>
          <w:color w:val="000000" w:themeColor="text1"/>
        </w:rPr>
        <w:t>which</w:t>
      </w:r>
      <w:r w:rsidRPr="004A7191">
        <w:rPr>
          <w:color w:val="000000" w:themeColor="text1"/>
          <w:spacing w:val="-21"/>
        </w:rPr>
        <w:t xml:space="preserve"> </w:t>
      </w:r>
      <w:r w:rsidRPr="004A7191">
        <w:rPr>
          <w:color w:val="000000" w:themeColor="text1"/>
        </w:rPr>
        <w:t>are</w:t>
      </w:r>
      <w:r w:rsidRPr="004A7191">
        <w:rPr>
          <w:color w:val="000000" w:themeColor="text1"/>
          <w:spacing w:val="-21"/>
        </w:rPr>
        <w:t xml:space="preserve"> </w:t>
      </w:r>
      <w:r w:rsidRPr="004A7191">
        <w:rPr>
          <w:color w:val="000000" w:themeColor="text1"/>
        </w:rPr>
        <w:t>outwardly</w:t>
      </w:r>
      <w:r w:rsidRPr="004A7191">
        <w:rPr>
          <w:color w:val="000000" w:themeColor="text1"/>
          <w:spacing w:val="-21"/>
        </w:rPr>
        <w:t xml:space="preserve"> </w:t>
      </w:r>
      <w:r w:rsidRPr="004A7191">
        <w:rPr>
          <w:color w:val="000000" w:themeColor="text1"/>
        </w:rPr>
        <w:t>fairly similar</w:t>
      </w:r>
      <w:r w:rsidRPr="004A7191">
        <w:rPr>
          <w:color w:val="000000" w:themeColor="text1"/>
          <w:spacing w:val="-22"/>
        </w:rPr>
        <w:t xml:space="preserve"> </w:t>
      </w:r>
      <w:r w:rsidRPr="004A7191">
        <w:rPr>
          <w:color w:val="000000" w:themeColor="text1"/>
        </w:rPr>
        <w:t>but</w:t>
      </w:r>
      <w:r w:rsidRPr="004A7191">
        <w:rPr>
          <w:color w:val="000000" w:themeColor="text1"/>
          <w:spacing w:val="-20"/>
        </w:rPr>
        <w:t xml:space="preserve"> </w:t>
      </w:r>
      <w:r w:rsidRPr="004A7191">
        <w:rPr>
          <w:color w:val="000000" w:themeColor="text1"/>
        </w:rPr>
        <w:t>genetically</w:t>
      </w:r>
      <w:r w:rsidRPr="004A7191">
        <w:rPr>
          <w:color w:val="000000" w:themeColor="text1"/>
          <w:spacing w:val="-19"/>
        </w:rPr>
        <w:t xml:space="preserve"> </w:t>
      </w:r>
      <w:r w:rsidRPr="004A7191">
        <w:rPr>
          <w:color w:val="000000" w:themeColor="text1"/>
        </w:rPr>
        <w:t>distinct</w:t>
      </w:r>
    </w:p>
    <w:p w14:paraId="1571F3A1" w14:textId="77777777" w:rsidR="006500DE" w:rsidRPr="004A7191" w:rsidRDefault="004A7191">
      <w:pPr>
        <w:pStyle w:val="BodyText"/>
        <w:spacing w:before="12" w:line="230" w:lineRule="auto"/>
        <w:ind w:left="1140" w:right="1367"/>
        <w:rPr>
          <w:color w:val="000000" w:themeColor="text1"/>
        </w:rPr>
      </w:pPr>
      <w:r w:rsidRPr="004A7191">
        <w:rPr>
          <w:color w:val="000000" w:themeColor="text1"/>
        </w:rPr>
        <w:t>and</w:t>
      </w:r>
      <w:r w:rsidRPr="004A7191">
        <w:rPr>
          <w:color w:val="000000" w:themeColor="text1"/>
          <w:spacing w:val="-24"/>
        </w:rPr>
        <w:t xml:space="preserve"> </w:t>
      </w:r>
      <w:r w:rsidRPr="004A7191">
        <w:rPr>
          <w:color w:val="000000" w:themeColor="text1"/>
        </w:rPr>
        <w:t>replacing</w:t>
      </w:r>
      <w:r w:rsidRPr="004A7191">
        <w:rPr>
          <w:color w:val="000000" w:themeColor="text1"/>
          <w:spacing w:val="-24"/>
        </w:rPr>
        <w:t xml:space="preserve"> </w:t>
      </w:r>
      <w:r w:rsidRPr="004A7191">
        <w:rPr>
          <w:color w:val="000000" w:themeColor="text1"/>
        </w:rPr>
        <w:t>each</w:t>
      </w:r>
      <w:r w:rsidRPr="004A7191">
        <w:rPr>
          <w:color w:val="000000" w:themeColor="text1"/>
          <w:spacing w:val="-24"/>
        </w:rPr>
        <w:t xml:space="preserve"> </w:t>
      </w:r>
      <w:r w:rsidRPr="004A7191">
        <w:rPr>
          <w:color w:val="000000" w:themeColor="text1"/>
        </w:rPr>
        <w:t>other</w:t>
      </w:r>
      <w:r w:rsidRPr="004A7191">
        <w:rPr>
          <w:color w:val="000000" w:themeColor="text1"/>
          <w:spacing w:val="-24"/>
        </w:rPr>
        <w:t xml:space="preserve"> </w:t>
      </w:r>
      <w:r w:rsidRPr="004A7191">
        <w:rPr>
          <w:color w:val="000000" w:themeColor="text1"/>
        </w:rPr>
        <w:t>geographically</w:t>
      </w:r>
      <w:r w:rsidRPr="004A7191">
        <w:rPr>
          <w:color w:val="000000" w:themeColor="text1"/>
          <w:spacing w:val="-23"/>
        </w:rPr>
        <w:t xml:space="preserve"> </w:t>
      </w:r>
      <w:r w:rsidRPr="004A7191">
        <w:rPr>
          <w:color w:val="000000" w:themeColor="text1"/>
        </w:rPr>
        <w:t>without</w:t>
      </w:r>
      <w:r w:rsidRPr="004A7191">
        <w:rPr>
          <w:color w:val="000000" w:themeColor="text1"/>
          <w:spacing w:val="-24"/>
        </w:rPr>
        <w:t xml:space="preserve"> </w:t>
      </w:r>
      <w:r w:rsidRPr="004A7191">
        <w:rPr>
          <w:color w:val="000000" w:themeColor="text1"/>
        </w:rPr>
        <w:t>significant</w:t>
      </w:r>
      <w:r w:rsidRPr="004A7191">
        <w:rPr>
          <w:color w:val="000000" w:themeColor="text1"/>
          <w:spacing w:val="-4"/>
        </w:rPr>
        <w:t xml:space="preserve"> </w:t>
      </w:r>
      <w:proofErr w:type="spellStart"/>
      <w:r w:rsidRPr="004A7191">
        <w:rPr>
          <w:color w:val="000000" w:themeColor="text1"/>
        </w:rPr>
        <w:t>hybridisation</w:t>
      </w:r>
      <w:proofErr w:type="spellEnd"/>
      <w:r w:rsidRPr="004A7191">
        <w:rPr>
          <w:color w:val="000000" w:themeColor="text1"/>
        </w:rPr>
        <w:t xml:space="preserve"> including</w:t>
      </w:r>
      <w:r w:rsidRPr="004A7191">
        <w:rPr>
          <w:color w:val="000000" w:themeColor="text1"/>
          <w:spacing w:val="-14"/>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Siberian</w:t>
      </w:r>
      <w:r w:rsidRPr="004A7191">
        <w:rPr>
          <w:color w:val="000000" w:themeColor="text1"/>
          <w:spacing w:val="-13"/>
        </w:rPr>
        <w:t xml:space="preserve"> </w:t>
      </w:r>
      <w:r w:rsidRPr="004A7191">
        <w:rPr>
          <w:color w:val="000000" w:themeColor="text1"/>
        </w:rPr>
        <w:t>Stonechat.</w:t>
      </w:r>
    </w:p>
    <w:p w14:paraId="4F9C3171" w14:textId="77777777" w:rsidR="006500DE" w:rsidRPr="004A7191" w:rsidRDefault="006500DE">
      <w:pPr>
        <w:spacing w:line="230" w:lineRule="auto"/>
        <w:rPr>
          <w:color w:val="000000" w:themeColor="text1"/>
        </w:rPr>
        <w:sectPr w:rsidR="006500DE" w:rsidRPr="004A7191">
          <w:pgSz w:w="8240" w:h="12200"/>
          <w:pgMar w:top="1060" w:right="0" w:bottom="280" w:left="0" w:header="720" w:footer="720" w:gutter="0"/>
          <w:cols w:space="720"/>
        </w:sectPr>
      </w:pPr>
    </w:p>
    <w:p w14:paraId="3621A09B" w14:textId="77777777" w:rsidR="006500DE" w:rsidRPr="004A7191" w:rsidRDefault="004A7191">
      <w:pPr>
        <w:pStyle w:val="Heading2"/>
        <w:ind w:left="3560"/>
        <w:rPr>
          <w:color w:val="000000" w:themeColor="text1"/>
        </w:rPr>
      </w:pPr>
      <w:r w:rsidRPr="004A7191">
        <w:rPr>
          <w:color w:val="000000" w:themeColor="text1"/>
        </w:rPr>
        <w:lastRenderedPageBreak/>
        <w:t>Conservation status</w:t>
      </w:r>
    </w:p>
    <w:p w14:paraId="431B2B02" w14:textId="77777777" w:rsidR="006500DE" w:rsidRPr="004A7191" w:rsidRDefault="006500DE">
      <w:pPr>
        <w:pStyle w:val="BodyText"/>
        <w:spacing w:before="6"/>
        <w:rPr>
          <w:b/>
          <w:color w:val="000000" w:themeColor="text1"/>
          <w:sz w:val="12"/>
        </w:rPr>
      </w:pPr>
    </w:p>
    <w:p w14:paraId="044DB742" w14:textId="77777777" w:rsidR="006500DE" w:rsidRPr="004A7191" w:rsidRDefault="006500DE">
      <w:pPr>
        <w:rPr>
          <w:color w:val="000000" w:themeColor="text1"/>
          <w:sz w:val="12"/>
        </w:rPr>
        <w:sectPr w:rsidR="006500DE" w:rsidRPr="004A7191">
          <w:pgSz w:w="8240" w:h="12200"/>
          <w:pgMar w:top="940" w:right="0" w:bottom="280" w:left="0" w:header="720" w:footer="720" w:gutter="0"/>
          <w:cols w:space="720"/>
        </w:sectPr>
      </w:pPr>
    </w:p>
    <w:p w14:paraId="347C160D" w14:textId="77777777" w:rsidR="006500DE" w:rsidRPr="004A7191" w:rsidRDefault="004A7191">
      <w:pPr>
        <w:spacing w:before="93"/>
        <w:ind w:right="405"/>
        <w:jc w:val="right"/>
        <w:rPr>
          <w:color w:val="000000" w:themeColor="text1"/>
          <w:sz w:val="16"/>
        </w:rPr>
      </w:pPr>
      <w:r w:rsidRPr="004A7191">
        <w:rPr>
          <w:color w:val="000000" w:themeColor="text1"/>
          <w:sz w:val="16"/>
        </w:rPr>
        <w:t>Extinct</w:t>
      </w:r>
    </w:p>
    <w:p w14:paraId="1766B79C" w14:textId="77777777" w:rsidR="006500DE" w:rsidRPr="004A7191" w:rsidRDefault="006500DE">
      <w:pPr>
        <w:pStyle w:val="BodyText"/>
        <w:spacing w:before="9"/>
        <w:rPr>
          <w:color w:val="000000" w:themeColor="text1"/>
          <w:sz w:val="15"/>
        </w:rPr>
      </w:pPr>
    </w:p>
    <w:p w14:paraId="5A9E88B4" w14:textId="77777777" w:rsidR="006500DE" w:rsidRPr="004A7191" w:rsidRDefault="004A7191">
      <w:pPr>
        <w:pStyle w:val="BodyText"/>
        <w:tabs>
          <w:tab w:val="left" w:pos="478"/>
        </w:tabs>
        <w:jc w:val="right"/>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2"/>
        </w:rPr>
        <w:t>EW</w:t>
      </w:r>
    </w:p>
    <w:p w14:paraId="0EEF419A" w14:textId="77777777" w:rsidR="006500DE" w:rsidRPr="004A7191" w:rsidRDefault="004A7191">
      <w:pPr>
        <w:spacing w:before="94"/>
        <w:ind w:left="232"/>
        <w:jc w:val="center"/>
        <w:rPr>
          <w:color w:val="000000" w:themeColor="text1"/>
          <w:sz w:val="16"/>
        </w:rPr>
      </w:pPr>
      <w:r w:rsidRPr="004A7191">
        <w:rPr>
          <w:color w:val="000000" w:themeColor="text1"/>
        </w:rPr>
        <w:br w:type="column"/>
      </w:r>
      <w:proofErr w:type="spellStart"/>
      <w:r w:rsidRPr="004A7191">
        <w:rPr>
          <w:color w:val="000000" w:themeColor="text1"/>
          <w:sz w:val="16"/>
        </w:rPr>
        <w:t>Threatned</w:t>
      </w:r>
      <w:proofErr w:type="spellEnd"/>
    </w:p>
    <w:p w14:paraId="0BB46D1E" w14:textId="77777777" w:rsidR="006500DE" w:rsidRPr="004A7191" w:rsidRDefault="006500DE">
      <w:pPr>
        <w:pStyle w:val="BodyText"/>
        <w:spacing w:before="2"/>
        <w:rPr>
          <w:color w:val="000000" w:themeColor="text1"/>
          <w:sz w:val="17"/>
        </w:rPr>
      </w:pPr>
    </w:p>
    <w:p w14:paraId="23CAC5E8" w14:textId="77777777" w:rsidR="006500DE" w:rsidRPr="004A7191" w:rsidRDefault="004A7191">
      <w:pPr>
        <w:pStyle w:val="BodyText"/>
        <w:tabs>
          <w:tab w:val="left" w:pos="740"/>
          <w:tab w:val="left" w:pos="1241"/>
        </w:tabs>
        <w:ind w:left="233"/>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35171CFD" w14:textId="77777777" w:rsidR="006500DE" w:rsidRPr="004A7191" w:rsidRDefault="004A7191">
      <w:pPr>
        <w:spacing w:before="114" w:line="208" w:lineRule="auto"/>
        <w:ind w:left="550" w:right="1158" w:firstLine="120"/>
        <w:rPr>
          <w:color w:val="000000" w:themeColor="text1"/>
          <w:sz w:val="16"/>
        </w:rPr>
      </w:pPr>
      <w:r w:rsidRPr="004A7191">
        <w:rPr>
          <w:color w:val="000000" w:themeColor="text1"/>
        </w:rPr>
        <w:br w:type="column"/>
      </w:r>
      <w:r w:rsidRPr="004A7191">
        <w:rPr>
          <w:color w:val="000000" w:themeColor="text1"/>
          <w:sz w:val="16"/>
        </w:rPr>
        <w:t>Least Concern</w:t>
      </w:r>
    </w:p>
    <w:p w14:paraId="52BFE93B"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276355AD"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4407" w:space="40"/>
            <w:col w:w="1483" w:space="39"/>
            <w:col w:w="2271"/>
          </w:cols>
        </w:sectPr>
      </w:pPr>
    </w:p>
    <w:p w14:paraId="28DA8E23" w14:textId="77777777" w:rsidR="006500DE" w:rsidRPr="004A7191" w:rsidRDefault="00AE6195">
      <w:pPr>
        <w:pStyle w:val="BodyText"/>
        <w:spacing w:before="4"/>
        <w:rPr>
          <w:rFonts w:ascii="Trebuchet MS"/>
          <w:color w:val="000000" w:themeColor="text1"/>
          <w:sz w:val="18"/>
        </w:rPr>
      </w:pPr>
      <w:r w:rsidRPr="004A7191">
        <w:rPr>
          <w:noProof/>
          <w:color w:val="000000" w:themeColor="text1"/>
        </w:rPr>
        <mc:AlternateContent>
          <mc:Choice Requires="wps">
            <w:drawing>
              <wp:anchor distT="0" distB="0" distL="114300" distR="114300" simplePos="0" relativeHeight="242638848" behindDoc="1" locked="0" layoutInCell="1" allowOverlap="1" wp14:anchorId="25DB24AB" wp14:editId="631A736F">
                <wp:simplePos x="0" y="0"/>
                <wp:positionH relativeFrom="page">
                  <wp:posOffset>2311400</wp:posOffset>
                </wp:positionH>
                <wp:positionV relativeFrom="page">
                  <wp:posOffset>253365</wp:posOffset>
                </wp:positionV>
                <wp:extent cx="161925" cy="154940"/>
                <wp:effectExtent l="0" t="0" r="0" b="0"/>
                <wp:wrapNone/>
                <wp:docPr id="652"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6106E" w14:textId="77777777" w:rsidR="00B7268B" w:rsidRDefault="00B7268B">
                            <w:pPr>
                              <w:pStyle w:val="BodyText"/>
                              <w:rPr>
                                <w:rFonts w:ascii="Verdana"/>
                              </w:rPr>
                            </w:pPr>
                            <w:r>
                              <w:rPr>
                                <w:rFonts w:ascii="Verdana"/>
                                <w:color w:val="58595B"/>
                              </w:rPr>
                              <w:t>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B24AB" id="Text Box 826" o:spid="_x0000_s1112" type="#_x0000_t202" style="position:absolute;margin-left:182pt;margin-top:19.95pt;width:12.75pt;height:12.2pt;z-index:-26067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" filled="f" stroked="f">
                <v:textbox inset="0,0,0,0">
                  <w:txbxContent>
                    <w:p w14:paraId="7816106E" w14:textId="77777777" w:rsidR="00B7268B" w:rsidRDefault="00B7268B">
                      <w:pPr>
                        <w:pStyle w:val="BodyText"/>
                        <w:rPr>
                          <w:rFonts w:ascii="Verdana"/>
                        </w:rPr>
                      </w:pPr>
                      <w:r>
                        <w:rPr>
                          <w:rFonts w:ascii="Verdana"/>
                          <w:color w:val="58595B"/>
                        </w:rPr>
                        <w:t>97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39872" behindDoc="1" locked="0" layoutInCell="1" allowOverlap="1" wp14:anchorId="08CB55D3" wp14:editId="7BA833B9">
                <wp:simplePos x="0" y="0"/>
                <wp:positionH relativeFrom="page">
                  <wp:posOffset>0</wp:posOffset>
                </wp:positionH>
                <wp:positionV relativeFrom="page">
                  <wp:posOffset>0</wp:posOffset>
                </wp:positionV>
                <wp:extent cx="5219700" cy="7734300"/>
                <wp:effectExtent l="0" t="0" r="0" b="0"/>
                <wp:wrapNone/>
                <wp:docPr id="620"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621" name="Picture 8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2" name="Picture 8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3" name="Freeform 823"/>
                        <wps:cNvSpPr>
                          <a:spLocks/>
                        </wps:cNvSpPr>
                        <wps:spPr bwMode="auto">
                          <a:xfrm>
                            <a:off x="3610" y="1875"/>
                            <a:ext cx="297" cy="298"/>
                          </a:xfrm>
                          <a:custGeom>
                            <a:avLst/>
                            <a:gdLst>
                              <a:gd name="T0" fmla="+- 0 3758 3610"/>
                              <a:gd name="T1" fmla="*/ T0 w 297"/>
                              <a:gd name="T2" fmla="+- 0 1875 1875"/>
                              <a:gd name="T3" fmla="*/ 1875 h 298"/>
                              <a:gd name="T4" fmla="+- 0 3701 3610"/>
                              <a:gd name="T5" fmla="*/ T4 w 297"/>
                              <a:gd name="T6" fmla="+- 0 1887 1875"/>
                              <a:gd name="T7" fmla="*/ 1887 h 298"/>
                              <a:gd name="T8" fmla="+- 0 3653 3610"/>
                              <a:gd name="T9" fmla="*/ T8 w 297"/>
                              <a:gd name="T10" fmla="+- 0 1918 1875"/>
                              <a:gd name="T11" fmla="*/ 1918 h 298"/>
                              <a:gd name="T12" fmla="+- 0 3621 3610"/>
                              <a:gd name="T13" fmla="*/ T12 w 297"/>
                              <a:gd name="T14" fmla="+- 0 1966 1875"/>
                              <a:gd name="T15" fmla="*/ 1966 h 298"/>
                              <a:gd name="T16" fmla="+- 0 3610 3610"/>
                              <a:gd name="T17" fmla="*/ T16 w 297"/>
                              <a:gd name="T18" fmla="+- 0 2024 1875"/>
                              <a:gd name="T19" fmla="*/ 2024 h 298"/>
                              <a:gd name="T20" fmla="+- 0 3621 3610"/>
                              <a:gd name="T21" fmla="*/ T20 w 297"/>
                              <a:gd name="T22" fmla="+- 0 2082 1875"/>
                              <a:gd name="T23" fmla="*/ 2082 h 298"/>
                              <a:gd name="T24" fmla="+- 0 3653 3610"/>
                              <a:gd name="T25" fmla="*/ T24 w 297"/>
                              <a:gd name="T26" fmla="+- 0 2129 1875"/>
                              <a:gd name="T27" fmla="*/ 2129 h 298"/>
                              <a:gd name="T28" fmla="+- 0 3701 3610"/>
                              <a:gd name="T29" fmla="*/ T28 w 297"/>
                              <a:gd name="T30" fmla="+- 0 2161 1875"/>
                              <a:gd name="T31" fmla="*/ 2161 h 298"/>
                              <a:gd name="T32" fmla="+- 0 3758 3610"/>
                              <a:gd name="T33" fmla="*/ T32 w 297"/>
                              <a:gd name="T34" fmla="+- 0 2173 1875"/>
                              <a:gd name="T35" fmla="*/ 2173 h 298"/>
                              <a:gd name="T36" fmla="+- 0 3816 3610"/>
                              <a:gd name="T37" fmla="*/ T36 w 297"/>
                              <a:gd name="T38" fmla="+- 0 2161 1875"/>
                              <a:gd name="T39" fmla="*/ 2161 h 298"/>
                              <a:gd name="T40" fmla="+- 0 3864 3610"/>
                              <a:gd name="T41" fmla="*/ T40 w 297"/>
                              <a:gd name="T42" fmla="+- 0 2129 1875"/>
                              <a:gd name="T43" fmla="*/ 2129 h 298"/>
                              <a:gd name="T44" fmla="+- 0 3896 3610"/>
                              <a:gd name="T45" fmla="*/ T44 w 297"/>
                              <a:gd name="T46" fmla="+- 0 2082 1875"/>
                              <a:gd name="T47" fmla="*/ 2082 h 298"/>
                              <a:gd name="T48" fmla="+- 0 3907 3610"/>
                              <a:gd name="T49" fmla="*/ T48 w 297"/>
                              <a:gd name="T50" fmla="+- 0 2024 1875"/>
                              <a:gd name="T51" fmla="*/ 2024 h 298"/>
                              <a:gd name="T52" fmla="+- 0 3896 3610"/>
                              <a:gd name="T53" fmla="*/ T52 w 297"/>
                              <a:gd name="T54" fmla="+- 0 1966 1875"/>
                              <a:gd name="T55" fmla="*/ 1966 h 298"/>
                              <a:gd name="T56" fmla="+- 0 3864 3610"/>
                              <a:gd name="T57" fmla="*/ T56 w 297"/>
                              <a:gd name="T58" fmla="+- 0 1918 1875"/>
                              <a:gd name="T59" fmla="*/ 1918 h 298"/>
                              <a:gd name="T60" fmla="+- 0 3816 3610"/>
                              <a:gd name="T61" fmla="*/ T60 w 297"/>
                              <a:gd name="T62" fmla="+- 0 1887 1875"/>
                              <a:gd name="T63" fmla="*/ 1887 h 298"/>
                              <a:gd name="T64" fmla="+- 0 3758 3610"/>
                              <a:gd name="T65" fmla="*/ T64 w 297"/>
                              <a:gd name="T66" fmla="+- 0 1875 1875"/>
                              <a:gd name="T67" fmla="*/ 187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3"/>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3"/>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Freeform 822"/>
                        <wps:cNvSpPr>
                          <a:spLocks/>
                        </wps:cNvSpPr>
                        <wps:spPr bwMode="auto">
                          <a:xfrm>
                            <a:off x="3610" y="1875"/>
                            <a:ext cx="297" cy="298"/>
                          </a:xfrm>
                          <a:custGeom>
                            <a:avLst/>
                            <a:gdLst>
                              <a:gd name="T0" fmla="+- 0 3758 3610"/>
                              <a:gd name="T1" fmla="*/ T0 w 297"/>
                              <a:gd name="T2" fmla="+- 0 2173 1875"/>
                              <a:gd name="T3" fmla="*/ 2173 h 298"/>
                              <a:gd name="T4" fmla="+- 0 3816 3610"/>
                              <a:gd name="T5" fmla="*/ T4 w 297"/>
                              <a:gd name="T6" fmla="+- 0 2161 1875"/>
                              <a:gd name="T7" fmla="*/ 2161 h 298"/>
                              <a:gd name="T8" fmla="+- 0 3864 3610"/>
                              <a:gd name="T9" fmla="*/ T8 w 297"/>
                              <a:gd name="T10" fmla="+- 0 2129 1875"/>
                              <a:gd name="T11" fmla="*/ 2129 h 298"/>
                              <a:gd name="T12" fmla="+- 0 3896 3610"/>
                              <a:gd name="T13" fmla="*/ T12 w 297"/>
                              <a:gd name="T14" fmla="+- 0 2082 1875"/>
                              <a:gd name="T15" fmla="*/ 2082 h 298"/>
                              <a:gd name="T16" fmla="+- 0 3907 3610"/>
                              <a:gd name="T17" fmla="*/ T16 w 297"/>
                              <a:gd name="T18" fmla="+- 0 2024 1875"/>
                              <a:gd name="T19" fmla="*/ 2024 h 298"/>
                              <a:gd name="T20" fmla="+- 0 3896 3610"/>
                              <a:gd name="T21" fmla="*/ T20 w 297"/>
                              <a:gd name="T22" fmla="+- 0 1966 1875"/>
                              <a:gd name="T23" fmla="*/ 1966 h 298"/>
                              <a:gd name="T24" fmla="+- 0 3864 3610"/>
                              <a:gd name="T25" fmla="*/ T24 w 297"/>
                              <a:gd name="T26" fmla="+- 0 1918 1875"/>
                              <a:gd name="T27" fmla="*/ 1918 h 298"/>
                              <a:gd name="T28" fmla="+- 0 3816 3610"/>
                              <a:gd name="T29" fmla="*/ T28 w 297"/>
                              <a:gd name="T30" fmla="+- 0 1887 1875"/>
                              <a:gd name="T31" fmla="*/ 1887 h 298"/>
                              <a:gd name="T32" fmla="+- 0 3758 3610"/>
                              <a:gd name="T33" fmla="*/ T32 w 297"/>
                              <a:gd name="T34" fmla="+- 0 1875 1875"/>
                              <a:gd name="T35" fmla="*/ 1875 h 298"/>
                              <a:gd name="T36" fmla="+- 0 3701 3610"/>
                              <a:gd name="T37" fmla="*/ T36 w 297"/>
                              <a:gd name="T38" fmla="+- 0 1887 1875"/>
                              <a:gd name="T39" fmla="*/ 1887 h 298"/>
                              <a:gd name="T40" fmla="+- 0 3653 3610"/>
                              <a:gd name="T41" fmla="*/ T40 w 297"/>
                              <a:gd name="T42" fmla="+- 0 1918 1875"/>
                              <a:gd name="T43" fmla="*/ 1918 h 298"/>
                              <a:gd name="T44" fmla="+- 0 3621 3610"/>
                              <a:gd name="T45" fmla="*/ T44 w 297"/>
                              <a:gd name="T46" fmla="+- 0 1966 1875"/>
                              <a:gd name="T47" fmla="*/ 1966 h 298"/>
                              <a:gd name="T48" fmla="+- 0 3610 3610"/>
                              <a:gd name="T49" fmla="*/ T48 w 297"/>
                              <a:gd name="T50" fmla="+- 0 2024 1875"/>
                              <a:gd name="T51" fmla="*/ 2024 h 298"/>
                              <a:gd name="T52" fmla="+- 0 3621 3610"/>
                              <a:gd name="T53" fmla="*/ T52 w 297"/>
                              <a:gd name="T54" fmla="+- 0 2082 1875"/>
                              <a:gd name="T55" fmla="*/ 2082 h 298"/>
                              <a:gd name="T56" fmla="+- 0 3653 3610"/>
                              <a:gd name="T57" fmla="*/ T56 w 297"/>
                              <a:gd name="T58" fmla="+- 0 2129 1875"/>
                              <a:gd name="T59" fmla="*/ 2129 h 298"/>
                              <a:gd name="T60" fmla="+- 0 3701 3610"/>
                              <a:gd name="T61" fmla="*/ T60 w 297"/>
                              <a:gd name="T62" fmla="+- 0 2161 1875"/>
                              <a:gd name="T63" fmla="*/ 2161 h 298"/>
                              <a:gd name="T64" fmla="+- 0 3758 3610"/>
                              <a:gd name="T65" fmla="*/ T64 w 297"/>
                              <a:gd name="T66" fmla="+- 0 2173 1875"/>
                              <a:gd name="T67" fmla="*/ 217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3"/>
                                </a:lnTo>
                                <a:lnTo>
                                  <a:pt x="206" y="12"/>
                                </a:lnTo>
                                <a:lnTo>
                                  <a:pt x="148" y="0"/>
                                </a:lnTo>
                                <a:lnTo>
                                  <a:pt x="91" y="12"/>
                                </a:lnTo>
                                <a:lnTo>
                                  <a:pt x="43" y="43"/>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5" name="Freeform 821"/>
                        <wps:cNvSpPr>
                          <a:spLocks/>
                        </wps:cNvSpPr>
                        <wps:spPr bwMode="auto">
                          <a:xfrm>
                            <a:off x="4627" y="1881"/>
                            <a:ext cx="298" cy="297"/>
                          </a:xfrm>
                          <a:custGeom>
                            <a:avLst/>
                            <a:gdLst>
                              <a:gd name="T0" fmla="+- 0 4776 4627"/>
                              <a:gd name="T1" fmla="*/ T0 w 298"/>
                              <a:gd name="T2" fmla="+- 0 1881 1881"/>
                              <a:gd name="T3" fmla="*/ 1881 h 297"/>
                              <a:gd name="T4" fmla="+- 0 4718 4627"/>
                              <a:gd name="T5" fmla="*/ T4 w 298"/>
                              <a:gd name="T6" fmla="+- 0 1892 1881"/>
                              <a:gd name="T7" fmla="*/ 1892 h 297"/>
                              <a:gd name="T8" fmla="+- 0 4671 4627"/>
                              <a:gd name="T9" fmla="*/ T8 w 298"/>
                              <a:gd name="T10" fmla="+- 0 1924 1881"/>
                              <a:gd name="T11" fmla="*/ 1924 h 297"/>
                              <a:gd name="T12" fmla="+- 0 4639 4627"/>
                              <a:gd name="T13" fmla="*/ T12 w 298"/>
                              <a:gd name="T14" fmla="+- 0 1971 1881"/>
                              <a:gd name="T15" fmla="*/ 1971 h 297"/>
                              <a:gd name="T16" fmla="+- 0 4627 4627"/>
                              <a:gd name="T17" fmla="*/ T16 w 298"/>
                              <a:gd name="T18" fmla="+- 0 2029 1881"/>
                              <a:gd name="T19" fmla="*/ 2029 h 297"/>
                              <a:gd name="T20" fmla="+- 0 4639 4627"/>
                              <a:gd name="T21" fmla="*/ T20 w 298"/>
                              <a:gd name="T22" fmla="+- 0 2087 1881"/>
                              <a:gd name="T23" fmla="*/ 2087 h 297"/>
                              <a:gd name="T24" fmla="+- 0 4671 4627"/>
                              <a:gd name="T25" fmla="*/ T24 w 298"/>
                              <a:gd name="T26" fmla="+- 0 2135 1881"/>
                              <a:gd name="T27" fmla="*/ 2135 h 297"/>
                              <a:gd name="T28" fmla="+- 0 4718 4627"/>
                              <a:gd name="T29" fmla="*/ T28 w 298"/>
                              <a:gd name="T30" fmla="+- 0 2166 1881"/>
                              <a:gd name="T31" fmla="*/ 2166 h 297"/>
                              <a:gd name="T32" fmla="+- 0 4776 4627"/>
                              <a:gd name="T33" fmla="*/ T32 w 298"/>
                              <a:gd name="T34" fmla="+- 0 2178 1881"/>
                              <a:gd name="T35" fmla="*/ 2178 h 297"/>
                              <a:gd name="T36" fmla="+- 0 4834 4627"/>
                              <a:gd name="T37" fmla="*/ T36 w 298"/>
                              <a:gd name="T38" fmla="+- 0 2166 1881"/>
                              <a:gd name="T39" fmla="*/ 2166 h 297"/>
                              <a:gd name="T40" fmla="+- 0 4881 4627"/>
                              <a:gd name="T41" fmla="*/ T40 w 298"/>
                              <a:gd name="T42" fmla="+- 0 2135 1881"/>
                              <a:gd name="T43" fmla="*/ 2135 h 297"/>
                              <a:gd name="T44" fmla="+- 0 4913 4627"/>
                              <a:gd name="T45" fmla="*/ T44 w 298"/>
                              <a:gd name="T46" fmla="+- 0 2087 1881"/>
                              <a:gd name="T47" fmla="*/ 2087 h 297"/>
                              <a:gd name="T48" fmla="+- 0 4925 4627"/>
                              <a:gd name="T49" fmla="*/ T48 w 298"/>
                              <a:gd name="T50" fmla="+- 0 2029 1881"/>
                              <a:gd name="T51" fmla="*/ 2029 h 297"/>
                              <a:gd name="T52" fmla="+- 0 4913 4627"/>
                              <a:gd name="T53" fmla="*/ T52 w 298"/>
                              <a:gd name="T54" fmla="+- 0 1971 1881"/>
                              <a:gd name="T55" fmla="*/ 1971 h 297"/>
                              <a:gd name="T56" fmla="+- 0 4881 4627"/>
                              <a:gd name="T57" fmla="*/ T56 w 298"/>
                              <a:gd name="T58" fmla="+- 0 1924 1881"/>
                              <a:gd name="T59" fmla="*/ 1924 h 297"/>
                              <a:gd name="T60" fmla="+- 0 4834 4627"/>
                              <a:gd name="T61" fmla="*/ T60 w 298"/>
                              <a:gd name="T62" fmla="+- 0 1892 1881"/>
                              <a:gd name="T63" fmla="*/ 1892 h 297"/>
                              <a:gd name="T64" fmla="+- 0 4776 4627"/>
                              <a:gd name="T65" fmla="*/ T64 w 298"/>
                              <a:gd name="T66" fmla="+- 0 1881 1881"/>
                              <a:gd name="T67" fmla="*/ 188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Freeform 820"/>
                        <wps:cNvSpPr>
                          <a:spLocks/>
                        </wps:cNvSpPr>
                        <wps:spPr bwMode="auto">
                          <a:xfrm>
                            <a:off x="4627" y="1881"/>
                            <a:ext cx="298" cy="297"/>
                          </a:xfrm>
                          <a:custGeom>
                            <a:avLst/>
                            <a:gdLst>
                              <a:gd name="T0" fmla="+- 0 4776 4627"/>
                              <a:gd name="T1" fmla="*/ T0 w 298"/>
                              <a:gd name="T2" fmla="+- 0 2178 1881"/>
                              <a:gd name="T3" fmla="*/ 2178 h 297"/>
                              <a:gd name="T4" fmla="+- 0 4834 4627"/>
                              <a:gd name="T5" fmla="*/ T4 w 298"/>
                              <a:gd name="T6" fmla="+- 0 2166 1881"/>
                              <a:gd name="T7" fmla="*/ 2166 h 297"/>
                              <a:gd name="T8" fmla="+- 0 4881 4627"/>
                              <a:gd name="T9" fmla="*/ T8 w 298"/>
                              <a:gd name="T10" fmla="+- 0 2135 1881"/>
                              <a:gd name="T11" fmla="*/ 2135 h 297"/>
                              <a:gd name="T12" fmla="+- 0 4913 4627"/>
                              <a:gd name="T13" fmla="*/ T12 w 298"/>
                              <a:gd name="T14" fmla="+- 0 2087 1881"/>
                              <a:gd name="T15" fmla="*/ 2087 h 297"/>
                              <a:gd name="T16" fmla="+- 0 4925 4627"/>
                              <a:gd name="T17" fmla="*/ T16 w 298"/>
                              <a:gd name="T18" fmla="+- 0 2029 1881"/>
                              <a:gd name="T19" fmla="*/ 2029 h 297"/>
                              <a:gd name="T20" fmla="+- 0 4913 4627"/>
                              <a:gd name="T21" fmla="*/ T20 w 298"/>
                              <a:gd name="T22" fmla="+- 0 1971 1881"/>
                              <a:gd name="T23" fmla="*/ 1971 h 297"/>
                              <a:gd name="T24" fmla="+- 0 4881 4627"/>
                              <a:gd name="T25" fmla="*/ T24 w 298"/>
                              <a:gd name="T26" fmla="+- 0 1924 1881"/>
                              <a:gd name="T27" fmla="*/ 1924 h 297"/>
                              <a:gd name="T28" fmla="+- 0 4834 4627"/>
                              <a:gd name="T29" fmla="*/ T28 w 298"/>
                              <a:gd name="T30" fmla="+- 0 1892 1881"/>
                              <a:gd name="T31" fmla="*/ 1892 h 297"/>
                              <a:gd name="T32" fmla="+- 0 4776 4627"/>
                              <a:gd name="T33" fmla="*/ T32 w 298"/>
                              <a:gd name="T34" fmla="+- 0 1881 1881"/>
                              <a:gd name="T35" fmla="*/ 1881 h 297"/>
                              <a:gd name="T36" fmla="+- 0 4718 4627"/>
                              <a:gd name="T37" fmla="*/ T36 w 298"/>
                              <a:gd name="T38" fmla="+- 0 1892 1881"/>
                              <a:gd name="T39" fmla="*/ 1892 h 297"/>
                              <a:gd name="T40" fmla="+- 0 4671 4627"/>
                              <a:gd name="T41" fmla="*/ T40 w 298"/>
                              <a:gd name="T42" fmla="+- 0 1924 1881"/>
                              <a:gd name="T43" fmla="*/ 1924 h 297"/>
                              <a:gd name="T44" fmla="+- 0 4639 4627"/>
                              <a:gd name="T45" fmla="*/ T44 w 298"/>
                              <a:gd name="T46" fmla="+- 0 1971 1881"/>
                              <a:gd name="T47" fmla="*/ 1971 h 297"/>
                              <a:gd name="T48" fmla="+- 0 4627 4627"/>
                              <a:gd name="T49" fmla="*/ T48 w 298"/>
                              <a:gd name="T50" fmla="+- 0 2029 1881"/>
                              <a:gd name="T51" fmla="*/ 2029 h 297"/>
                              <a:gd name="T52" fmla="+- 0 4639 4627"/>
                              <a:gd name="T53" fmla="*/ T52 w 298"/>
                              <a:gd name="T54" fmla="+- 0 2087 1881"/>
                              <a:gd name="T55" fmla="*/ 2087 h 297"/>
                              <a:gd name="T56" fmla="+- 0 4671 4627"/>
                              <a:gd name="T57" fmla="*/ T56 w 298"/>
                              <a:gd name="T58" fmla="+- 0 2135 1881"/>
                              <a:gd name="T59" fmla="*/ 2135 h 297"/>
                              <a:gd name="T60" fmla="+- 0 4718 4627"/>
                              <a:gd name="T61" fmla="*/ T60 w 298"/>
                              <a:gd name="T62" fmla="+- 0 2166 1881"/>
                              <a:gd name="T63" fmla="*/ 2166 h 297"/>
                              <a:gd name="T64" fmla="+- 0 4776 4627"/>
                              <a:gd name="T65" fmla="*/ T64 w 298"/>
                              <a:gd name="T66" fmla="+- 0 2178 1881"/>
                              <a:gd name="T67" fmla="*/ 217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 name="Freeform 819"/>
                        <wps:cNvSpPr>
                          <a:spLocks/>
                        </wps:cNvSpPr>
                        <wps:spPr bwMode="auto">
                          <a:xfrm>
                            <a:off x="5644" y="1892"/>
                            <a:ext cx="298" cy="298"/>
                          </a:xfrm>
                          <a:custGeom>
                            <a:avLst/>
                            <a:gdLst>
                              <a:gd name="T0" fmla="+- 0 5793 5644"/>
                              <a:gd name="T1" fmla="*/ T0 w 298"/>
                              <a:gd name="T2" fmla="+- 0 1892 1892"/>
                              <a:gd name="T3" fmla="*/ 1892 h 298"/>
                              <a:gd name="T4" fmla="+- 0 5735 5644"/>
                              <a:gd name="T5" fmla="*/ T4 w 298"/>
                              <a:gd name="T6" fmla="+- 0 1904 1892"/>
                              <a:gd name="T7" fmla="*/ 1904 h 298"/>
                              <a:gd name="T8" fmla="+- 0 5688 5644"/>
                              <a:gd name="T9" fmla="*/ T8 w 298"/>
                              <a:gd name="T10" fmla="+- 0 1935 1892"/>
                              <a:gd name="T11" fmla="*/ 1935 h 298"/>
                              <a:gd name="T12" fmla="+- 0 5656 5644"/>
                              <a:gd name="T13" fmla="*/ T12 w 298"/>
                              <a:gd name="T14" fmla="+- 0 1983 1892"/>
                              <a:gd name="T15" fmla="*/ 1983 h 298"/>
                              <a:gd name="T16" fmla="+- 0 5644 5644"/>
                              <a:gd name="T17" fmla="*/ T16 w 298"/>
                              <a:gd name="T18" fmla="+- 0 2041 1892"/>
                              <a:gd name="T19" fmla="*/ 2041 h 298"/>
                              <a:gd name="T20" fmla="+- 0 5656 5644"/>
                              <a:gd name="T21" fmla="*/ T20 w 298"/>
                              <a:gd name="T22" fmla="+- 0 2099 1892"/>
                              <a:gd name="T23" fmla="*/ 2099 h 298"/>
                              <a:gd name="T24" fmla="+- 0 5688 5644"/>
                              <a:gd name="T25" fmla="*/ T24 w 298"/>
                              <a:gd name="T26" fmla="+- 0 2146 1892"/>
                              <a:gd name="T27" fmla="*/ 2146 h 298"/>
                              <a:gd name="T28" fmla="+- 0 5735 5644"/>
                              <a:gd name="T29" fmla="*/ T28 w 298"/>
                              <a:gd name="T30" fmla="+- 0 2178 1892"/>
                              <a:gd name="T31" fmla="*/ 2178 h 298"/>
                              <a:gd name="T32" fmla="+- 0 5793 5644"/>
                              <a:gd name="T33" fmla="*/ T32 w 298"/>
                              <a:gd name="T34" fmla="+- 0 2190 1892"/>
                              <a:gd name="T35" fmla="*/ 2190 h 298"/>
                              <a:gd name="T36" fmla="+- 0 5851 5644"/>
                              <a:gd name="T37" fmla="*/ T36 w 298"/>
                              <a:gd name="T38" fmla="+- 0 2178 1892"/>
                              <a:gd name="T39" fmla="*/ 2178 h 298"/>
                              <a:gd name="T40" fmla="+- 0 5898 5644"/>
                              <a:gd name="T41" fmla="*/ T40 w 298"/>
                              <a:gd name="T42" fmla="+- 0 2146 1892"/>
                              <a:gd name="T43" fmla="*/ 2146 h 298"/>
                              <a:gd name="T44" fmla="+- 0 5930 5644"/>
                              <a:gd name="T45" fmla="*/ T44 w 298"/>
                              <a:gd name="T46" fmla="+- 0 2099 1892"/>
                              <a:gd name="T47" fmla="*/ 2099 h 298"/>
                              <a:gd name="T48" fmla="+- 0 5942 5644"/>
                              <a:gd name="T49" fmla="*/ T48 w 298"/>
                              <a:gd name="T50" fmla="+- 0 2041 1892"/>
                              <a:gd name="T51" fmla="*/ 2041 h 298"/>
                              <a:gd name="T52" fmla="+- 0 5930 5644"/>
                              <a:gd name="T53" fmla="*/ T52 w 298"/>
                              <a:gd name="T54" fmla="+- 0 1983 1892"/>
                              <a:gd name="T55" fmla="*/ 1983 h 298"/>
                              <a:gd name="T56" fmla="+- 0 5898 5644"/>
                              <a:gd name="T57" fmla="*/ T56 w 298"/>
                              <a:gd name="T58" fmla="+- 0 1935 1892"/>
                              <a:gd name="T59" fmla="*/ 1935 h 298"/>
                              <a:gd name="T60" fmla="+- 0 5851 5644"/>
                              <a:gd name="T61" fmla="*/ T60 w 298"/>
                              <a:gd name="T62" fmla="+- 0 1904 1892"/>
                              <a:gd name="T63" fmla="*/ 1904 h 298"/>
                              <a:gd name="T64" fmla="+- 0 5793 5644"/>
                              <a:gd name="T65" fmla="*/ T64 w 298"/>
                              <a:gd name="T66" fmla="+- 0 1892 1892"/>
                              <a:gd name="T67" fmla="*/ 189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Freeform 818"/>
                        <wps:cNvSpPr>
                          <a:spLocks/>
                        </wps:cNvSpPr>
                        <wps:spPr bwMode="auto">
                          <a:xfrm>
                            <a:off x="5644" y="1892"/>
                            <a:ext cx="298" cy="298"/>
                          </a:xfrm>
                          <a:custGeom>
                            <a:avLst/>
                            <a:gdLst>
                              <a:gd name="T0" fmla="+- 0 5793 5644"/>
                              <a:gd name="T1" fmla="*/ T0 w 298"/>
                              <a:gd name="T2" fmla="+- 0 2190 1892"/>
                              <a:gd name="T3" fmla="*/ 2190 h 298"/>
                              <a:gd name="T4" fmla="+- 0 5851 5644"/>
                              <a:gd name="T5" fmla="*/ T4 w 298"/>
                              <a:gd name="T6" fmla="+- 0 2178 1892"/>
                              <a:gd name="T7" fmla="*/ 2178 h 298"/>
                              <a:gd name="T8" fmla="+- 0 5898 5644"/>
                              <a:gd name="T9" fmla="*/ T8 w 298"/>
                              <a:gd name="T10" fmla="+- 0 2146 1892"/>
                              <a:gd name="T11" fmla="*/ 2146 h 298"/>
                              <a:gd name="T12" fmla="+- 0 5930 5644"/>
                              <a:gd name="T13" fmla="*/ T12 w 298"/>
                              <a:gd name="T14" fmla="+- 0 2099 1892"/>
                              <a:gd name="T15" fmla="*/ 2099 h 298"/>
                              <a:gd name="T16" fmla="+- 0 5942 5644"/>
                              <a:gd name="T17" fmla="*/ T16 w 298"/>
                              <a:gd name="T18" fmla="+- 0 2041 1892"/>
                              <a:gd name="T19" fmla="*/ 2041 h 298"/>
                              <a:gd name="T20" fmla="+- 0 5930 5644"/>
                              <a:gd name="T21" fmla="*/ T20 w 298"/>
                              <a:gd name="T22" fmla="+- 0 1983 1892"/>
                              <a:gd name="T23" fmla="*/ 1983 h 298"/>
                              <a:gd name="T24" fmla="+- 0 5898 5644"/>
                              <a:gd name="T25" fmla="*/ T24 w 298"/>
                              <a:gd name="T26" fmla="+- 0 1935 1892"/>
                              <a:gd name="T27" fmla="*/ 1935 h 298"/>
                              <a:gd name="T28" fmla="+- 0 5851 5644"/>
                              <a:gd name="T29" fmla="*/ T28 w 298"/>
                              <a:gd name="T30" fmla="+- 0 1904 1892"/>
                              <a:gd name="T31" fmla="*/ 1904 h 298"/>
                              <a:gd name="T32" fmla="+- 0 5793 5644"/>
                              <a:gd name="T33" fmla="*/ T32 w 298"/>
                              <a:gd name="T34" fmla="+- 0 1892 1892"/>
                              <a:gd name="T35" fmla="*/ 1892 h 298"/>
                              <a:gd name="T36" fmla="+- 0 5735 5644"/>
                              <a:gd name="T37" fmla="*/ T36 w 298"/>
                              <a:gd name="T38" fmla="+- 0 1904 1892"/>
                              <a:gd name="T39" fmla="*/ 1904 h 298"/>
                              <a:gd name="T40" fmla="+- 0 5688 5644"/>
                              <a:gd name="T41" fmla="*/ T40 w 298"/>
                              <a:gd name="T42" fmla="+- 0 1935 1892"/>
                              <a:gd name="T43" fmla="*/ 1935 h 298"/>
                              <a:gd name="T44" fmla="+- 0 5656 5644"/>
                              <a:gd name="T45" fmla="*/ T44 w 298"/>
                              <a:gd name="T46" fmla="+- 0 1983 1892"/>
                              <a:gd name="T47" fmla="*/ 1983 h 298"/>
                              <a:gd name="T48" fmla="+- 0 5644 5644"/>
                              <a:gd name="T49" fmla="*/ T48 w 298"/>
                              <a:gd name="T50" fmla="+- 0 2041 1892"/>
                              <a:gd name="T51" fmla="*/ 2041 h 298"/>
                              <a:gd name="T52" fmla="+- 0 5656 5644"/>
                              <a:gd name="T53" fmla="*/ T52 w 298"/>
                              <a:gd name="T54" fmla="+- 0 2099 1892"/>
                              <a:gd name="T55" fmla="*/ 2099 h 298"/>
                              <a:gd name="T56" fmla="+- 0 5688 5644"/>
                              <a:gd name="T57" fmla="*/ T56 w 298"/>
                              <a:gd name="T58" fmla="+- 0 2146 1892"/>
                              <a:gd name="T59" fmla="*/ 2146 h 298"/>
                              <a:gd name="T60" fmla="+- 0 5735 5644"/>
                              <a:gd name="T61" fmla="*/ T60 w 298"/>
                              <a:gd name="T62" fmla="+- 0 2178 1892"/>
                              <a:gd name="T63" fmla="*/ 2178 h 298"/>
                              <a:gd name="T64" fmla="+- 0 5793 5644"/>
                              <a:gd name="T65" fmla="*/ T64 w 298"/>
                              <a:gd name="T66" fmla="+- 0 2190 1892"/>
                              <a:gd name="T67" fmla="*/ 219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9" name="Freeform 817"/>
                        <wps:cNvSpPr>
                          <a:spLocks/>
                        </wps:cNvSpPr>
                        <wps:spPr bwMode="auto">
                          <a:xfrm>
                            <a:off x="6660" y="1898"/>
                            <a:ext cx="297" cy="297"/>
                          </a:xfrm>
                          <a:custGeom>
                            <a:avLst/>
                            <a:gdLst>
                              <a:gd name="T0" fmla="+- 0 6809 6660"/>
                              <a:gd name="T1" fmla="*/ T0 w 297"/>
                              <a:gd name="T2" fmla="+- 0 1898 1898"/>
                              <a:gd name="T3" fmla="*/ 1898 h 297"/>
                              <a:gd name="T4" fmla="+- 0 6751 6660"/>
                              <a:gd name="T5" fmla="*/ T4 w 297"/>
                              <a:gd name="T6" fmla="+- 0 1909 1898"/>
                              <a:gd name="T7" fmla="*/ 1909 h 297"/>
                              <a:gd name="T8" fmla="+- 0 6703 6660"/>
                              <a:gd name="T9" fmla="*/ T8 w 297"/>
                              <a:gd name="T10" fmla="+- 0 1941 1898"/>
                              <a:gd name="T11" fmla="*/ 1941 h 297"/>
                              <a:gd name="T12" fmla="+- 0 6671 6660"/>
                              <a:gd name="T13" fmla="*/ T12 w 297"/>
                              <a:gd name="T14" fmla="+- 0 1988 1898"/>
                              <a:gd name="T15" fmla="*/ 1988 h 297"/>
                              <a:gd name="T16" fmla="+- 0 6660 6660"/>
                              <a:gd name="T17" fmla="*/ T16 w 297"/>
                              <a:gd name="T18" fmla="+- 0 2046 1898"/>
                              <a:gd name="T19" fmla="*/ 2046 h 297"/>
                              <a:gd name="T20" fmla="+- 0 6671 6660"/>
                              <a:gd name="T21" fmla="*/ T20 w 297"/>
                              <a:gd name="T22" fmla="+- 0 2104 1898"/>
                              <a:gd name="T23" fmla="*/ 2104 h 297"/>
                              <a:gd name="T24" fmla="+- 0 6703 6660"/>
                              <a:gd name="T25" fmla="*/ T24 w 297"/>
                              <a:gd name="T26" fmla="+- 0 2152 1898"/>
                              <a:gd name="T27" fmla="*/ 2152 h 297"/>
                              <a:gd name="T28" fmla="+- 0 6751 6660"/>
                              <a:gd name="T29" fmla="*/ T28 w 297"/>
                              <a:gd name="T30" fmla="+- 0 2183 1898"/>
                              <a:gd name="T31" fmla="*/ 2183 h 297"/>
                              <a:gd name="T32" fmla="+- 0 6809 6660"/>
                              <a:gd name="T33" fmla="*/ T32 w 297"/>
                              <a:gd name="T34" fmla="+- 0 2195 1898"/>
                              <a:gd name="T35" fmla="*/ 2195 h 297"/>
                              <a:gd name="T36" fmla="+- 0 6866 6660"/>
                              <a:gd name="T37" fmla="*/ T36 w 297"/>
                              <a:gd name="T38" fmla="+- 0 2183 1898"/>
                              <a:gd name="T39" fmla="*/ 2183 h 297"/>
                              <a:gd name="T40" fmla="+- 0 6914 6660"/>
                              <a:gd name="T41" fmla="*/ T40 w 297"/>
                              <a:gd name="T42" fmla="+- 0 2152 1898"/>
                              <a:gd name="T43" fmla="*/ 2152 h 297"/>
                              <a:gd name="T44" fmla="+- 0 6946 6660"/>
                              <a:gd name="T45" fmla="*/ T44 w 297"/>
                              <a:gd name="T46" fmla="+- 0 2104 1898"/>
                              <a:gd name="T47" fmla="*/ 2104 h 297"/>
                              <a:gd name="T48" fmla="+- 0 6957 6660"/>
                              <a:gd name="T49" fmla="*/ T48 w 297"/>
                              <a:gd name="T50" fmla="+- 0 2046 1898"/>
                              <a:gd name="T51" fmla="*/ 2046 h 297"/>
                              <a:gd name="T52" fmla="+- 0 6946 6660"/>
                              <a:gd name="T53" fmla="*/ T52 w 297"/>
                              <a:gd name="T54" fmla="+- 0 1988 1898"/>
                              <a:gd name="T55" fmla="*/ 1988 h 297"/>
                              <a:gd name="T56" fmla="+- 0 6914 6660"/>
                              <a:gd name="T57" fmla="*/ T56 w 297"/>
                              <a:gd name="T58" fmla="+- 0 1941 1898"/>
                              <a:gd name="T59" fmla="*/ 1941 h 297"/>
                              <a:gd name="T60" fmla="+- 0 6866 6660"/>
                              <a:gd name="T61" fmla="*/ T60 w 297"/>
                              <a:gd name="T62" fmla="+- 0 1909 1898"/>
                              <a:gd name="T63" fmla="*/ 1909 h 297"/>
                              <a:gd name="T64" fmla="+- 0 6809 6660"/>
                              <a:gd name="T65" fmla="*/ T64 w 297"/>
                              <a:gd name="T66" fmla="+- 0 1898 1898"/>
                              <a:gd name="T67" fmla="*/ 189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6" y="285"/>
                                </a:lnTo>
                                <a:lnTo>
                                  <a:pt x="254" y="254"/>
                                </a:lnTo>
                                <a:lnTo>
                                  <a:pt x="286" y="206"/>
                                </a:lnTo>
                                <a:lnTo>
                                  <a:pt x="297" y="148"/>
                                </a:lnTo>
                                <a:lnTo>
                                  <a:pt x="286" y="90"/>
                                </a:lnTo>
                                <a:lnTo>
                                  <a:pt x="254" y="43"/>
                                </a:lnTo>
                                <a:lnTo>
                                  <a:pt x="206"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Freeform 816"/>
                        <wps:cNvSpPr>
                          <a:spLocks/>
                        </wps:cNvSpPr>
                        <wps:spPr bwMode="auto">
                          <a:xfrm>
                            <a:off x="6660" y="1898"/>
                            <a:ext cx="297" cy="297"/>
                          </a:xfrm>
                          <a:custGeom>
                            <a:avLst/>
                            <a:gdLst>
                              <a:gd name="T0" fmla="+- 0 6809 6660"/>
                              <a:gd name="T1" fmla="*/ T0 w 297"/>
                              <a:gd name="T2" fmla="+- 0 2195 1898"/>
                              <a:gd name="T3" fmla="*/ 2195 h 297"/>
                              <a:gd name="T4" fmla="+- 0 6866 6660"/>
                              <a:gd name="T5" fmla="*/ T4 w 297"/>
                              <a:gd name="T6" fmla="+- 0 2183 1898"/>
                              <a:gd name="T7" fmla="*/ 2183 h 297"/>
                              <a:gd name="T8" fmla="+- 0 6914 6660"/>
                              <a:gd name="T9" fmla="*/ T8 w 297"/>
                              <a:gd name="T10" fmla="+- 0 2152 1898"/>
                              <a:gd name="T11" fmla="*/ 2152 h 297"/>
                              <a:gd name="T12" fmla="+- 0 6946 6660"/>
                              <a:gd name="T13" fmla="*/ T12 w 297"/>
                              <a:gd name="T14" fmla="+- 0 2104 1898"/>
                              <a:gd name="T15" fmla="*/ 2104 h 297"/>
                              <a:gd name="T16" fmla="+- 0 6957 6660"/>
                              <a:gd name="T17" fmla="*/ T16 w 297"/>
                              <a:gd name="T18" fmla="+- 0 2046 1898"/>
                              <a:gd name="T19" fmla="*/ 2046 h 297"/>
                              <a:gd name="T20" fmla="+- 0 6946 6660"/>
                              <a:gd name="T21" fmla="*/ T20 w 297"/>
                              <a:gd name="T22" fmla="+- 0 1988 1898"/>
                              <a:gd name="T23" fmla="*/ 1988 h 297"/>
                              <a:gd name="T24" fmla="+- 0 6914 6660"/>
                              <a:gd name="T25" fmla="*/ T24 w 297"/>
                              <a:gd name="T26" fmla="+- 0 1941 1898"/>
                              <a:gd name="T27" fmla="*/ 1941 h 297"/>
                              <a:gd name="T28" fmla="+- 0 6866 6660"/>
                              <a:gd name="T29" fmla="*/ T28 w 297"/>
                              <a:gd name="T30" fmla="+- 0 1909 1898"/>
                              <a:gd name="T31" fmla="*/ 1909 h 297"/>
                              <a:gd name="T32" fmla="+- 0 6809 6660"/>
                              <a:gd name="T33" fmla="*/ T32 w 297"/>
                              <a:gd name="T34" fmla="+- 0 1898 1898"/>
                              <a:gd name="T35" fmla="*/ 1898 h 297"/>
                              <a:gd name="T36" fmla="+- 0 6751 6660"/>
                              <a:gd name="T37" fmla="*/ T36 w 297"/>
                              <a:gd name="T38" fmla="+- 0 1909 1898"/>
                              <a:gd name="T39" fmla="*/ 1909 h 297"/>
                              <a:gd name="T40" fmla="+- 0 6703 6660"/>
                              <a:gd name="T41" fmla="*/ T40 w 297"/>
                              <a:gd name="T42" fmla="+- 0 1941 1898"/>
                              <a:gd name="T43" fmla="*/ 1941 h 297"/>
                              <a:gd name="T44" fmla="+- 0 6671 6660"/>
                              <a:gd name="T45" fmla="*/ T44 w 297"/>
                              <a:gd name="T46" fmla="+- 0 1988 1898"/>
                              <a:gd name="T47" fmla="*/ 1988 h 297"/>
                              <a:gd name="T48" fmla="+- 0 6660 6660"/>
                              <a:gd name="T49" fmla="*/ T48 w 297"/>
                              <a:gd name="T50" fmla="+- 0 2046 1898"/>
                              <a:gd name="T51" fmla="*/ 2046 h 297"/>
                              <a:gd name="T52" fmla="+- 0 6671 6660"/>
                              <a:gd name="T53" fmla="*/ T52 w 297"/>
                              <a:gd name="T54" fmla="+- 0 2104 1898"/>
                              <a:gd name="T55" fmla="*/ 2104 h 297"/>
                              <a:gd name="T56" fmla="+- 0 6703 6660"/>
                              <a:gd name="T57" fmla="*/ T56 w 297"/>
                              <a:gd name="T58" fmla="+- 0 2152 1898"/>
                              <a:gd name="T59" fmla="*/ 2152 h 297"/>
                              <a:gd name="T60" fmla="+- 0 6751 6660"/>
                              <a:gd name="T61" fmla="*/ T60 w 297"/>
                              <a:gd name="T62" fmla="+- 0 2183 1898"/>
                              <a:gd name="T63" fmla="*/ 2183 h 297"/>
                              <a:gd name="T64" fmla="+- 0 6809 6660"/>
                              <a:gd name="T65" fmla="*/ T64 w 297"/>
                              <a:gd name="T66" fmla="+- 0 2195 1898"/>
                              <a:gd name="T67" fmla="*/ 219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5"/>
                                </a:lnTo>
                                <a:lnTo>
                                  <a:pt x="254" y="254"/>
                                </a:lnTo>
                                <a:lnTo>
                                  <a:pt x="286" y="206"/>
                                </a:lnTo>
                                <a:lnTo>
                                  <a:pt x="297" y="148"/>
                                </a:lnTo>
                                <a:lnTo>
                                  <a:pt x="286" y="90"/>
                                </a:lnTo>
                                <a:lnTo>
                                  <a:pt x="254" y="43"/>
                                </a:lnTo>
                                <a:lnTo>
                                  <a:pt x="206"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1" name="Line 815"/>
                        <wps:cNvCnPr>
                          <a:cxnSpLocks noChangeShapeType="1"/>
                        </wps:cNvCnPr>
                        <wps:spPr bwMode="auto">
                          <a:xfrm>
                            <a:off x="3759" y="171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32" name="Picture 8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47" y="190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3" name="Line 813"/>
                        <wps:cNvCnPr>
                          <a:cxnSpLocks noChangeShapeType="1"/>
                        </wps:cNvCnPr>
                        <wps:spPr bwMode="auto">
                          <a:xfrm>
                            <a:off x="6806" y="1746"/>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34" name="Picture 8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20" y="188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5" name="Line 811"/>
                        <wps:cNvCnPr>
                          <a:cxnSpLocks noChangeShapeType="1"/>
                        </wps:cNvCnPr>
                        <wps:spPr bwMode="auto">
                          <a:xfrm>
                            <a:off x="4767" y="172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6" name="Line 810"/>
                        <wps:cNvCnPr>
                          <a:cxnSpLocks noChangeShapeType="1"/>
                        </wps:cNvCnPr>
                        <wps:spPr bwMode="auto">
                          <a:xfrm>
                            <a:off x="5789" y="172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7" name="Line 809"/>
                        <wps:cNvCnPr>
                          <a:cxnSpLocks noChangeShapeType="1"/>
                        </wps:cNvCnPr>
                        <wps:spPr bwMode="auto">
                          <a:xfrm>
                            <a:off x="4762" y="1734"/>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38" name="Freeform 808"/>
                        <wps:cNvSpPr>
                          <a:spLocks/>
                        </wps:cNvSpPr>
                        <wps:spPr bwMode="auto">
                          <a:xfrm>
                            <a:off x="3610" y="1875"/>
                            <a:ext cx="297" cy="298"/>
                          </a:xfrm>
                          <a:custGeom>
                            <a:avLst/>
                            <a:gdLst>
                              <a:gd name="T0" fmla="+- 0 3758 3610"/>
                              <a:gd name="T1" fmla="*/ T0 w 297"/>
                              <a:gd name="T2" fmla="+- 0 1875 1875"/>
                              <a:gd name="T3" fmla="*/ 1875 h 298"/>
                              <a:gd name="T4" fmla="+- 0 3701 3610"/>
                              <a:gd name="T5" fmla="*/ T4 w 297"/>
                              <a:gd name="T6" fmla="+- 0 1887 1875"/>
                              <a:gd name="T7" fmla="*/ 1887 h 298"/>
                              <a:gd name="T8" fmla="+- 0 3653 3610"/>
                              <a:gd name="T9" fmla="*/ T8 w 297"/>
                              <a:gd name="T10" fmla="+- 0 1918 1875"/>
                              <a:gd name="T11" fmla="*/ 1918 h 298"/>
                              <a:gd name="T12" fmla="+- 0 3621 3610"/>
                              <a:gd name="T13" fmla="*/ T12 w 297"/>
                              <a:gd name="T14" fmla="+- 0 1966 1875"/>
                              <a:gd name="T15" fmla="*/ 1966 h 298"/>
                              <a:gd name="T16" fmla="+- 0 3610 3610"/>
                              <a:gd name="T17" fmla="*/ T16 w 297"/>
                              <a:gd name="T18" fmla="+- 0 2024 1875"/>
                              <a:gd name="T19" fmla="*/ 2024 h 298"/>
                              <a:gd name="T20" fmla="+- 0 3621 3610"/>
                              <a:gd name="T21" fmla="*/ T20 w 297"/>
                              <a:gd name="T22" fmla="+- 0 2082 1875"/>
                              <a:gd name="T23" fmla="*/ 2082 h 298"/>
                              <a:gd name="T24" fmla="+- 0 3653 3610"/>
                              <a:gd name="T25" fmla="*/ T24 w 297"/>
                              <a:gd name="T26" fmla="+- 0 2129 1875"/>
                              <a:gd name="T27" fmla="*/ 2129 h 298"/>
                              <a:gd name="T28" fmla="+- 0 3701 3610"/>
                              <a:gd name="T29" fmla="*/ T28 w 297"/>
                              <a:gd name="T30" fmla="+- 0 2161 1875"/>
                              <a:gd name="T31" fmla="*/ 2161 h 298"/>
                              <a:gd name="T32" fmla="+- 0 3758 3610"/>
                              <a:gd name="T33" fmla="*/ T32 w 297"/>
                              <a:gd name="T34" fmla="+- 0 2173 1875"/>
                              <a:gd name="T35" fmla="*/ 2173 h 298"/>
                              <a:gd name="T36" fmla="+- 0 3816 3610"/>
                              <a:gd name="T37" fmla="*/ T36 w 297"/>
                              <a:gd name="T38" fmla="+- 0 2161 1875"/>
                              <a:gd name="T39" fmla="*/ 2161 h 298"/>
                              <a:gd name="T40" fmla="+- 0 3864 3610"/>
                              <a:gd name="T41" fmla="*/ T40 w 297"/>
                              <a:gd name="T42" fmla="+- 0 2129 1875"/>
                              <a:gd name="T43" fmla="*/ 2129 h 298"/>
                              <a:gd name="T44" fmla="+- 0 3896 3610"/>
                              <a:gd name="T45" fmla="*/ T44 w 297"/>
                              <a:gd name="T46" fmla="+- 0 2082 1875"/>
                              <a:gd name="T47" fmla="*/ 2082 h 298"/>
                              <a:gd name="T48" fmla="+- 0 3907 3610"/>
                              <a:gd name="T49" fmla="*/ T48 w 297"/>
                              <a:gd name="T50" fmla="+- 0 2024 1875"/>
                              <a:gd name="T51" fmla="*/ 2024 h 298"/>
                              <a:gd name="T52" fmla="+- 0 3896 3610"/>
                              <a:gd name="T53" fmla="*/ T52 w 297"/>
                              <a:gd name="T54" fmla="+- 0 1966 1875"/>
                              <a:gd name="T55" fmla="*/ 1966 h 298"/>
                              <a:gd name="T56" fmla="+- 0 3864 3610"/>
                              <a:gd name="T57" fmla="*/ T56 w 297"/>
                              <a:gd name="T58" fmla="+- 0 1918 1875"/>
                              <a:gd name="T59" fmla="*/ 1918 h 298"/>
                              <a:gd name="T60" fmla="+- 0 3816 3610"/>
                              <a:gd name="T61" fmla="*/ T60 w 297"/>
                              <a:gd name="T62" fmla="+- 0 1887 1875"/>
                              <a:gd name="T63" fmla="*/ 1887 h 298"/>
                              <a:gd name="T64" fmla="+- 0 3758 3610"/>
                              <a:gd name="T65" fmla="*/ T64 w 297"/>
                              <a:gd name="T66" fmla="+- 0 1875 1875"/>
                              <a:gd name="T67" fmla="*/ 187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3"/>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3"/>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9" name="Picture 8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0" y="1880"/>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0" name="Freeform 806"/>
                        <wps:cNvSpPr>
                          <a:spLocks/>
                        </wps:cNvSpPr>
                        <wps:spPr bwMode="auto">
                          <a:xfrm>
                            <a:off x="3610" y="1875"/>
                            <a:ext cx="297" cy="298"/>
                          </a:xfrm>
                          <a:custGeom>
                            <a:avLst/>
                            <a:gdLst>
                              <a:gd name="T0" fmla="+- 0 3758 3610"/>
                              <a:gd name="T1" fmla="*/ T0 w 297"/>
                              <a:gd name="T2" fmla="+- 0 2173 1875"/>
                              <a:gd name="T3" fmla="*/ 2173 h 298"/>
                              <a:gd name="T4" fmla="+- 0 3816 3610"/>
                              <a:gd name="T5" fmla="*/ T4 w 297"/>
                              <a:gd name="T6" fmla="+- 0 2161 1875"/>
                              <a:gd name="T7" fmla="*/ 2161 h 298"/>
                              <a:gd name="T8" fmla="+- 0 3864 3610"/>
                              <a:gd name="T9" fmla="*/ T8 w 297"/>
                              <a:gd name="T10" fmla="+- 0 2129 1875"/>
                              <a:gd name="T11" fmla="*/ 2129 h 298"/>
                              <a:gd name="T12" fmla="+- 0 3896 3610"/>
                              <a:gd name="T13" fmla="*/ T12 w 297"/>
                              <a:gd name="T14" fmla="+- 0 2082 1875"/>
                              <a:gd name="T15" fmla="*/ 2082 h 298"/>
                              <a:gd name="T16" fmla="+- 0 3907 3610"/>
                              <a:gd name="T17" fmla="*/ T16 w 297"/>
                              <a:gd name="T18" fmla="+- 0 2024 1875"/>
                              <a:gd name="T19" fmla="*/ 2024 h 298"/>
                              <a:gd name="T20" fmla="+- 0 3896 3610"/>
                              <a:gd name="T21" fmla="*/ T20 w 297"/>
                              <a:gd name="T22" fmla="+- 0 1966 1875"/>
                              <a:gd name="T23" fmla="*/ 1966 h 298"/>
                              <a:gd name="T24" fmla="+- 0 3864 3610"/>
                              <a:gd name="T25" fmla="*/ T24 w 297"/>
                              <a:gd name="T26" fmla="+- 0 1918 1875"/>
                              <a:gd name="T27" fmla="*/ 1918 h 298"/>
                              <a:gd name="T28" fmla="+- 0 3816 3610"/>
                              <a:gd name="T29" fmla="*/ T28 w 297"/>
                              <a:gd name="T30" fmla="+- 0 1887 1875"/>
                              <a:gd name="T31" fmla="*/ 1887 h 298"/>
                              <a:gd name="T32" fmla="+- 0 3758 3610"/>
                              <a:gd name="T33" fmla="*/ T32 w 297"/>
                              <a:gd name="T34" fmla="+- 0 1875 1875"/>
                              <a:gd name="T35" fmla="*/ 1875 h 298"/>
                              <a:gd name="T36" fmla="+- 0 3701 3610"/>
                              <a:gd name="T37" fmla="*/ T36 w 297"/>
                              <a:gd name="T38" fmla="+- 0 1887 1875"/>
                              <a:gd name="T39" fmla="*/ 1887 h 298"/>
                              <a:gd name="T40" fmla="+- 0 3653 3610"/>
                              <a:gd name="T41" fmla="*/ T40 w 297"/>
                              <a:gd name="T42" fmla="+- 0 1918 1875"/>
                              <a:gd name="T43" fmla="*/ 1918 h 298"/>
                              <a:gd name="T44" fmla="+- 0 3621 3610"/>
                              <a:gd name="T45" fmla="*/ T44 w 297"/>
                              <a:gd name="T46" fmla="+- 0 1966 1875"/>
                              <a:gd name="T47" fmla="*/ 1966 h 298"/>
                              <a:gd name="T48" fmla="+- 0 3610 3610"/>
                              <a:gd name="T49" fmla="*/ T48 w 297"/>
                              <a:gd name="T50" fmla="+- 0 2024 1875"/>
                              <a:gd name="T51" fmla="*/ 2024 h 298"/>
                              <a:gd name="T52" fmla="+- 0 3621 3610"/>
                              <a:gd name="T53" fmla="*/ T52 w 297"/>
                              <a:gd name="T54" fmla="+- 0 2082 1875"/>
                              <a:gd name="T55" fmla="*/ 2082 h 298"/>
                              <a:gd name="T56" fmla="+- 0 3653 3610"/>
                              <a:gd name="T57" fmla="*/ T56 w 297"/>
                              <a:gd name="T58" fmla="+- 0 2129 1875"/>
                              <a:gd name="T59" fmla="*/ 2129 h 298"/>
                              <a:gd name="T60" fmla="+- 0 3701 3610"/>
                              <a:gd name="T61" fmla="*/ T60 w 297"/>
                              <a:gd name="T62" fmla="+- 0 2161 1875"/>
                              <a:gd name="T63" fmla="*/ 2161 h 298"/>
                              <a:gd name="T64" fmla="+- 0 3758 3610"/>
                              <a:gd name="T65" fmla="*/ T64 w 297"/>
                              <a:gd name="T66" fmla="+- 0 2173 1875"/>
                              <a:gd name="T67" fmla="*/ 217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3"/>
                                </a:lnTo>
                                <a:lnTo>
                                  <a:pt x="206" y="12"/>
                                </a:lnTo>
                                <a:lnTo>
                                  <a:pt x="148" y="0"/>
                                </a:lnTo>
                                <a:lnTo>
                                  <a:pt x="91" y="12"/>
                                </a:lnTo>
                                <a:lnTo>
                                  <a:pt x="43" y="43"/>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Freeform 805"/>
                        <wps:cNvSpPr>
                          <a:spLocks/>
                        </wps:cNvSpPr>
                        <wps:spPr bwMode="auto">
                          <a:xfrm>
                            <a:off x="4627" y="1881"/>
                            <a:ext cx="298" cy="297"/>
                          </a:xfrm>
                          <a:custGeom>
                            <a:avLst/>
                            <a:gdLst>
                              <a:gd name="T0" fmla="+- 0 4776 4627"/>
                              <a:gd name="T1" fmla="*/ T0 w 298"/>
                              <a:gd name="T2" fmla="+- 0 1881 1881"/>
                              <a:gd name="T3" fmla="*/ 1881 h 297"/>
                              <a:gd name="T4" fmla="+- 0 4718 4627"/>
                              <a:gd name="T5" fmla="*/ T4 w 298"/>
                              <a:gd name="T6" fmla="+- 0 1892 1881"/>
                              <a:gd name="T7" fmla="*/ 1892 h 297"/>
                              <a:gd name="T8" fmla="+- 0 4671 4627"/>
                              <a:gd name="T9" fmla="*/ T8 w 298"/>
                              <a:gd name="T10" fmla="+- 0 1924 1881"/>
                              <a:gd name="T11" fmla="*/ 1924 h 297"/>
                              <a:gd name="T12" fmla="+- 0 4639 4627"/>
                              <a:gd name="T13" fmla="*/ T12 w 298"/>
                              <a:gd name="T14" fmla="+- 0 1971 1881"/>
                              <a:gd name="T15" fmla="*/ 1971 h 297"/>
                              <a:gd name="T16" fmla="+- 0 4627 4627"/>
                              <a:gd name="T17" fmla="*/ T16 w 298"/>
                              <a:gd name="T18" fmla="+- 0 2029 1881"/>
                              <a:gd name="T19" fmla="*/ 2029 h 297"/>
                              <a:gd name="T20" fmla="+- 0 4639 4627"/>
                              <a:gd name="T21" fmla="*/ T20 w 298"/>
                              <a:gd name="T22" fmla="+- 0 2087 1881"/>
                              <a:gd name="T23" fmla="*/ 2087 h 297"/>
                              <a:gd name="T24" fmla="+- 0 4671 4627"/>
                              <a:gd name="T25" fmla="*/ T24 w 298"/>
                              <a:gd name="T26" fmla="+- 0 2135 1881"/>
                              <a:gd name="T27" fmla="*/ 2135 h 297"/>
                              <a:gd name="T28" fmla="+- 0 4718 4627"/>
                              <a:gd name="T29" fmla="*/ T28 w 298"/>
                              <a:gd name="T30" fmla="+- 0 2166 1881"/>
                              <a:gd name="T31" fmla="*/ 2166 h 297"/>
                              <a:gd name="T32" fmla="+- 0 4776 4627"/>
                              <a:gd name="T33" fmla="*/ T32 w 298"/>
                              <a:gd name="T34" fmla="+- 0 2178 1881"/>
                              <a:gd name="T35" fmla="*/ 2178 h 297"/>
                              <a:gd name="T36" fmla="+- 0 4834 4627"/>
                              <a:gd name="T37" fmla="*/ T36 w 298"/>
                              <a:gd name="T38" fmla="+- 0 2166 1881"/>
                              <a:gd name="T39" fmla="*/ 2166 h 297"/>
                              <a:gd name="T40" fmla="+- 0 4881 4627"/>
                              <a:gd name="T41" fmla="*/ T40 w 298"/>
                              <a:gd name="T42" fmla="+- 0 2135 1881"/>
                              <a:gd name="T43" fmla="*/ 2135 h 297"/>
                              <a:gd name="T44" fmla="+- 0 4913 4627"/>
                              <a:gd name="T45" fmla="*/ T44 w 298"/>
                              <a:gd name="T46" fmla="+- 0 2087 1881"/>
                              <a:gd name="T47" fmla="*/ 2087 h 297"/>
                              <a:gd name="T48" fmla="+- 0 4925 4627"/>
                              <a:gd name="T49" fmla="*/ T48 w 298"/>
                              <a:gd name="T50" fmla="+- 0 2029 1881"/>
                              <a:gd name="T51" fmla="*/ 2029 h 297"/>
                              <a:gd name="T52" fmla="+- 0 4913 4627"/>
                              <a:gd name="T53" fmla="*/ T52 w 298"/>
                              <a:gd name="T54" fmla="+- 0 1971 1881"/>
                              <a:gd name="T55" fmla="*/ 1971 h 297"/>
                              <a:gd name="T56" fmla="+- 0 4881 4627"/>
                              <a:gd name="T57" fmla="*/ T56 w 298"/>
                              <a:gd name="T58" fmla="+- 0 1924 1881"/>
                              <a:gd name="T59" fmla="*/ 1924 h 297"/>
                              <a:gd name="T60" fmla="+- 0 4834 4627"/>
                              <a:gd name="T61" fmla="*/ T60 w 298"/>
                              <a:gd name="T62" fmla="+- 0 1892 1881"/>
                              <a:gd name="T63" fmla="*/ 1892 h 297"/>
                              <a:gd name="T64" fmla="+- 0 4776 4627"/>
                              <a:gd name="T65" fmla="*/ T64 w 298"/>
                              <a:gd name="T66" fmla="+- 0 1881 1881"/>
                              <a:gd name="T67" fmla="*/ 188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Freeform 804"/>
                        <wps:cNvSpPr>
                          <a:spLocks/>
                        </wps:cNvSpPr>
                        <wps:spPr bwMode="auto">
                          <a:xfrm>
                            <a:off x="4627" y="1881"/>
                            <a:ext cx="298" cy="297"/>
                          </a:xfrm>
                          <a:custGeom>
                            <a:avLst/>
                            <a:gdLst>
                              <a:gd name="T0" fmla="+- 0 4776 4627"/>
                              <a:gd name="T1" fmla="*/ T0 w 298"/>
                              <a:gd name="T2" fmla="+- 0 2178 1881"/>
                              <a:gd name="T3" fmla="*/ 2178 h 297"/>
                              <a:gd name="T4" fmla="+- 0 4834 4627"/>
                              <a:gd name="T5" fmla="*/ T4 w 298"/>
                              <a:gd name="T6" fmla="+- 0 2166 1881"/>
                              <a:gd name="T7" fmla="*/ 2166 h 297"/>
                              <a:gd name="T8" fmla="+- 0 4881 4627"/>
                              <a:gd name="T9" fmla="*/ T8 w 298"/>
                              <a:gd name="T10" fmla="+- 0 2135 1881"/>
                              <a:gd name="T11" fmla="*/ 2135 h 297"/>
                              <a:gd name="T12" fmla="+- 0 4913 4627"/>
                              <a:gd name="T13" fmla="*/ T12 w 298"/>
                              <a:gd name="T14" fmla="+- 0 2087 1881"/>
                              <a:gd name="T15" fmla="*/ 2087 h 297"/>
                              <a:gd name="T16" fmla="+- 0 4925 4627"/>
                              <a:gd name="T17" fmla="*/ T16 w 298"/>
                              <a:gd name="T18" fmla="+- 0 2029 1881"/>
                              <a:gd name="T19" fmla="*/ 2029 h 297"/>
                              <a:gd name="T20" fmla="+- 0 4913 4627"/>
                              <a:gd name="T21" fmla="*/ T20 w 298"/>
                              <a:gd name="T22" fmla="+- 0 1971 1881"/>
                              <a:gd name="T23" fmla="*/ 1971 h 297"/>
                              <a:gd name="T24" fmla="+- 0 4881 4627"/>
                              <a:gd name="T25" fmla="*/ T24 w 298"/>
                              <a:gd name="T26" fmla="+- 0 1924 1881"/>
                              <a:gd name="T27" fmla="*/ 1924 h 297"/>
                              <a:gd name="T28" fmla="+- 0 4834 4627"/>
                              <a:gd name="T29" fmla="*/ T28 w 298"/>
                              <a:gd name="T30" fmla="+- 0 1892 1881"/>
                              <a:gd name="T31" fmla="*/ 1892 h 297"/>
                              <a:gd name="T32" fmla="+- 0 4776 4627"/>
                              <a:gd name="T33" fmla="*/ T32 w 298"/>
                              <a:gd name="T34" fmla="+- 0 1881 1881"/>
                              <a:gd name="T35" fmla="*/ 1881 h 297"/>
                              <a:gd name="T36" fmla="+- 0 4718 4627"/>
                              <a:gd name="T37" fmla="*/ T36 w 298"/>
                              <a:gd name="T38" fmla="+- 0 1892 1881"/>
                              <a:gd name="T39" fmla="*/ 1892 h 297"/>
                              <a:gd name="T40" fmla="+- 0 4671 4627"/>
                              <a:gd name="T41" fmla="*/ T40 w 298"/>
                              <a:gd name="T42" fmla="+- 0 1924 1881"/>
                              <a:gd name="T43" fmla="*/ 1924 h 297"/>
                              <a:gd name="T44" fmla="+- 0 4639 4627"/>
                              <a:gd name="T45" fmla="*/ T44 w 298"/>
                              <a:gd name="T46" fmla="+- 0 1971 1881"/>
                              <a:gd name="T47" fmla="*/ 1971 h 297"/>
                              <a:gd name="T48" fmla="+- 0 4627 4627"/>
                              <a:gd name="T49" fmla="*/ T48 w 298"/>
                              <a:gd name="T50" fmla="+- 0 2029 1881"/>
                              <a:gd name="T51" fmla="*/ 2029 h 297"/>
                              <a:gd name="T52" fmla="+- 0 4639 4627"/>
                              <a:gd name="T53" fmla="*/ T52 w 298"/>
                              <a:gd name="T54" fmla="+- 0 2087 1881"/>
                              <a:gd name="T55" fmla="*/ 2087 h 297"/>
                              <a:gd name="T56" fmla="+- 0 4671 4627"/>
                              <a:gd name="T57" fmla="*/ T56 w 298"/>
                              <a:gd name="T58" fmla="+- 0 2135 1881"/>
                              <a:gd name="T59" fmla="*/ 2135 h 297"/>
                              <a:gd name="T60" fmla="+- 0 4718 4627"/>
                              <a:gd name="T61" fmla="*/ T60 w 298"/>
                              <a:gd name="T62" fmla="+- 0 2166 1881"/>
                              <a:gd name="T63" fmla="*/ 2166 h 297"/>
                              <a:gd name="T64" fmla="+- 0 4776 4627"/>
                              <a:gd name="T65" fmla="*/ T64 w 298"/>
                              <a:gd name="T66" fmla="+- 0 2178 1881"/>
                              <a:gd name="T67" fmla="*/ 217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Freeform 803"/>
                        <wps:cNvSpPr>
                          <a:spLocks/>
                        </wps:cNvSpPr>
                        <wps:spPr bwMode="auto">
                          <a:xfrm>
                            <a:off x="5644" y="1892"/>
                            <a:ext cx="298" cy="298"/>
                          </a:xfrm>
                          <a:custGeom>
                            <a:avLst/>
                            <a:gdLst>
                              <a:gd name="T0" fmla="+- 0 5793 5644"/>
                              <a:gd name="T1" fmla="*/ T0 w 298"/>
                              <a:gd name="T2" fmla="+- 0 1892 1892"/>
                              <a:gd name="T3" fmla="*/ 1892 h 298"/>
                              <a:gd name="T4" fmla="+- 0 5735 5644"/>
                              <a:gd name="T5" fmla="*/ T4 w 298"/>
                              <a:gd name="T6" fmla="+- 0 1904 1892"/>
                              <a:gd name="T7" fmla="*/ 1904 h 298"/>
                              <a:gd name="T8" fmla="+- 0 5688 5644"/>
                              <a:gd name="T9" fmla="*/ T8 w 298"/>
                              <a:gd name="T10" fmla="+- 0 1935 1892"/>
                              <a:gd name="T11" fmla="*/ 1935 h 298"/>
                              <a:gd name="T12" fmla="+- 0 5656 5644"/>
                              <a:gd name="T13" fmla="*/ T12 w 298"/>
                              <a:gd name="T14" fmla="+- 0 1983 1892"/>
                              <a:gd name="T15" fmla="*/ 1983 h 298"/>
                              <a:gd name="T16" fmla="+- 0 5644 5644"/>
                              <a:gd name="T17" fmla="*/ T16 w 298"/>
                              <a:gd name="T18" fmla="+- 0 2041 1892"/>
                              <a:gd name="T19" fmla="*/ 2041 h 298"/>
                              <a:gd name="T20" fmla="+- 0 5656 5644"/>
                              <a:gd name="T21" fmla="*/ T20 w 298"/>
                              <a:gd name="T22" fmla="+- 0 2099 1892"/>
                              <a:gd name="T23" fmla="*/ 2099 h 298"/>
                              <a:gd name="T24" fmla="+- 0 5688 5644"/>
                              <a:gd name="T25" fmla="*/ T24 w 298"/>
                              <a:gd name="T26" fmla="+- 0 2146 1892"/>
                              <a:gd name="T27" fmla="*/ 2146 h 298"/>
                              <a:gd name="T28" fmla="+- 0 5735 5644"/>
                              <a:gd name="T29" fmla="*/ T28 w 298"/>
                              <a:gd name="T30" fmla="+- 0 2178 1892"/>
                              <a:gd name="T31" fmla="*/ 2178 h 298"/>
                              <a:gd name="T32" fmla="+- 0 5793 5644"/>
                              <a:gd name="T33" fmla="*/ T32 w 298"/>
                              <a:gd name="T34" fmla="+- 0 2190 1892"/>
                              <a:gd name="T35" fmla="*/ 2190 h 298"/>
                              <a:gd name="T36" fmla="+- 0 5851 5644"/>
                              <a:gd name="T37" fmla="*/ T36 w 298"/>
                              <a:gd name="T38" fmla="+- 0 2178 1892"/>
                              <a:gd name="T39" fmla="*/ 2178 h 298"/>
                              <a:gd name="T40" fmla="+- 0 5898 5644"/>
                              <a:gd name="T41" fmla="*/ T40 w 298"/>
                              <a:gd name="T42" fmla="+- 0 2146 1892"/>
                              <a:gd name="T43" fmla="*/ 2146 h 298"/>
                              <a:gd name="T44" fmla="+- 0 5930 5644"/>
                              <a:gd name="T45" fmla="*/ T44 w 298"/>
                              <a:gd name="T46" fmla="+- 0 2099 1892"/>
                              <a:gd name="T47" fmla="*/ 2099 h 298"/>
                              <a:gd name="T48" fmla="+- 0 5942 5644"/>
                              <a:gd name="T49" fmla="*/ T48 w 298"/>
                              <a:gd name="T50" fmla="+- 0 2041 1892"/>
                              <a:gd name="T51" fmla="*/ 2041 h 298"/>
                              <a:gd name="T52" fmla="+- 0 5930 5644"/>
                              <a:gd name="T53" fmla="*/ T52 w 298"/>
                              <a:gd name="T54" fmla="+- 0 1983 1892"/>
                              <a:gd name="T55" fmla="*/ 1983 h 298"/>
                              <a:gd name="T56" fmla="+- 0 5898 5644"/>
                              <a:gd name="T57" fmla="*/ T56 w 298"/>
                              <a:gd name="T58" fmla="+- 0 1935 1892"/>
                              <a:gd name="T59" fmla="*/ 1935 h 298"/>
                              <a:gd name="T60" fmla="+- 0 5851 5644"/>
                              <a:gd name="T61" fmla="*/ T60 w 298"/>
                              <a:gd name="T62" fmla="+- 0 1904 1892"/>
                              <a:gd name="T63" fmla="*/ 1904 h 298"/>
                              <a:gd name="T64" fmla="+- 0 5793 5644"/>
                              <a:gd name="T65" fmla="*/ T64 w 298"/>
                              <a:gd name="T66" fmla="+- 0 1892 1892"/>
                              <a:gd name="T67" fmla="*/ 189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Freeform 802"/>
                        <wps:cNvSpPr>
                          <a:spLocks/>
                        </wps:cNvSpPr>
                        <wps:spPr bwMode="auto">
                          <a:xfrm>
                            <a:off x="5644" y="1892"/>
                            <a:ext cx="298" cy="298"/>
                          </a:xfrm>
                          <a:custGeom>
                            <a:avLst/>
                            <a:gdLst>
                              <a:gd name="T0" fmla="+- 0 5793 5644"/>
                              <a:gd name="T1" fmla="*/ T0 w 298"/>
                              <a:gd name="T2" fmla="+- 0 2190 1892"/>
                              <a:gd name="T3" fmla="*/ 2190 h 298"/>
                              <a:gd name="T4" fmla="+- 0 5851 5644"/>
                              <a:gd name="T5" fmla="*/ T4 w 298"/>
                              <a:gd name="T6" fmla="+- 0 2178 1892"/>
                              <a:gd name="T7" fmla="*/ 2178 h 298"/>
                              <a:gd name="T8" fmla="+- 0 5898 5644"/>
                              <a:gd name="T9" fmla="*/ T8 w 298"/>
                              <a:gd name="T10" fmla="+- 0 2146 1892"/>
                              <a:gd name="T11" fmla="*/ 2146 h 298"/>
                              <a:gd name="T12" fmla="+- 0 5930 5644"/>
                              <a:gd name="T13" fmla="*/ T12 w 298"/>
                              <a:gd name="T14" fmla="+- 0 2099 1892"/>
                              <a:gd name="T15" fmla="*/ 2099 h 298"/>
                              <a:gd name="T16" fmla="+- 0 5942 5644"/>
                              <a:gd name="T17" fmla="*/ T16 w 298"/>
                              <a:gd name="T18" fmla="+- 0 2041 1892"/>
                              <a:gd name="T19" fmla="*/ 2041 h 298"/>
                              <a:gd name="T20" fmla="+- 0 5930 5644"/>
                              <a:gd name="T21" fmla="*/ T20 w 298"/>
                              <a:gd name="T22" fmla="+- 0 1983 1892"/>
                              <a:gd name="T23" fmla="*/ 1983 h 298"/>
                              <a:gd name="T24" fmla="+- 0 5898 5644"/>
                              <a:gd name="T25" fmla="*/ T24 w 298"/>
                              <a:gd name="T26" fmla="+- 0 1935 1892"/>
                              <a:gd name="T27" fmla="*/ 1935 h 298"/>
                              <a:gd name="T28" fmla="+- 0 5851 5644"/>
                              <a:gd name="T29" fmla="*/ T28 w 298"/>
                              <a:gd name="T30" fmla="+- 0 1904 1892"/>
                              <a:gd name="T31" fmla="*/ 1904 h 298"/>
                              <a:gd name="T32" fmla="+- 0 5793 5644"/>
                              <a:gd name="T33" fmla="*/ T32 w 298"/>
                              <a:gd name="T34" fmla="+- 0 1892 1892"/>
                              <a:gd name="T35" fmla="*/ 1892 h 298"/>
                              <a:gd name="T36" fmla="+- 0 5735 5644"/>
                              <a:gd name="T37" fmla="*/ T36 w 298"/>
                              <a:gd name="T38" fmla="+- 0 1904 1892"/>
                              <a:gd name="T39" fmla="*/ 1904 h 298"/>
                              <a:gd name="T40" fmla="+- 0 5688 5644"/>
                              <a:gd name="T41" fmla="*/ T40 w 298"/>
                              <a:gd name="T42" fmla="+- 0 1935 1892"/>
                              <a:gd name="T43" fmla="*/ 1935 h 298"/>
                              <a:gd name="T44" fmla="+- 0 5656 5644"/>
                              <a:gd name="T45" fmla="*/ T44 w 298"/>
                              <a:gd name="T46" fmla="+- 0 1983 1892"/>
                              <a:gd name="T47" fmla="*/ 1983 h 298"/>
                              <a:gd name="T48" fmla="+- 0 5644 5644"/>
                              <a:gd name="T49" fmla="*/ T48 w 298"/>
                              <a:gd name="T50" fmla="+- 0 2041 1892"/>
                              <a:gd name="T51" fmla="*/ 2041 h 298"/>
                              <a:gd name="T52" fmla="+- 0 5656 5644"/>
                              <a:gd name="T53" fmla="*/ T52 w 298"/>
                              <a:gd name="T54" fmla="+- 0 2099 1892"/>
                              <a:gd name="T55" fmla="*/ 2099 h 298"/>
                              <a:gd name="T56" fmla="+- 0 5688 5644"/>
                              <a:gd name="T57" fmla="*/ T56 w 298"/>
                              <a:gd name="T58" fmla="+- 0 2146 1892"/>
                              <a:gd name="T59" fmla="*/ 2146 h 298"/>
                              <a:gd name="T60" fmla="+- 0 5735 5644"/>
                              <a:gd name="T61" fmla="*/ T60 w 298"/>
                              <a:gd name="T62" fmla="+- 0 2178 1892"/>
                              <a:gd name="T63" fmla="*/ 2178 h 298"/>
                              <a:gd name="T64" fmla="+- 0 5793 5644"/>
                              <a:gd name="T65" fmla="*/ T64 w 298"/>
                              <a:gd name="T66" fmla="+- 0 2190 1892"/>
                              <a:gd name="T67" fmla="*/ 219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Freeform 801"/>
                        <wps:cNvSpPr>
                          <a:spLocks/>
                        </wps:cNvSpPr>
                        <wps:spPr bwMode="auto">
                          <a:xfrm>
                            <a:off x="6660" y="1898"/>
                            <a:ext cx="297" cy="297"/>
                          </a:xfrm>
                          <a:custGeom>
                            <a:avLst/>
                            <a:gdLst>
                              <a:gd name="T0" fmla="+- 0 6809 6660"/>
                              <a:gd name="T1" fmla="*/ T0 w 297"/>
                              <a:gd name="T2" fmla="+- 0 1898 1898"/>
                              <a:gd name="T3" fmla="*/ 1898 h 297"/>
                              <a:gd name="T4" fmla="+- 0 6751 6660"/>
                              <a:gd name="T5" fmla="*/ T4 w 297"/>
                              <a:gd name="T6" fmla="+- 0 1909 1898"/>
                              <a:gd name="T7" fmla="*/ 1909 h 297"/>
                              <a:gd name="T8" fmla="+- 0 6703 6660"/>
                              <a:gd name="T9" fmla="*/ T8 w 297"/>
                              <a:gd name="T10" fmla="+- 0 1941 1898"/>
                              <a:gd name="T11" fmla="*/ 1941 h 297"/>
                              <a:gd name="T12" fmla="+- 0 6671 6660"/>
                              <a:gd name="T13" fmla="*/ T12 w 297"/>
                              <a:gd name="T14" fmla="+- 0 1988 1898"/>
                              <a:gd name="T15" fmla="*/ 1988 h 297"/>
                              <a:gd name="T16" fmla="+- 0 6660 6660"/>
                              <a:gd name="T17" fmla="*/ T16 w 297"/>
                              <a:gd name="T18" fmla="+- 0 2046 1898"/>
                              <a:gd name="T19" fmla="*/ 2046 h 297"/>
                              <a:gd name="T20" fmla="+- 0 6671 6660"/>
                              <a:gd name="T21" fmla="*/ T20 w 297"/>
                              <a:gd name="T22" fmla="+- 0 2104 1898"/>
                              <a:gd name="T23" fmla="*/ 2104 h 297"/>
                              <a:gd name="T24" fmla="+- 0 6703 6660"/>
                              <a:gd name="T25" fmla="*/ T24 w 297"/>
                              <a:gd name="T26" fmla="+- 0 2152 1898"/>
                              <a:gd name="T27" fmla="*/ 2152 h 297"/>
                              <a:gd name="T28" fmla="+- 0 6751 6660"/>
                              <a:gd name="T29" fmla="*/ T28 w 297"/>
                              <a:gd name="T30" fmla="+- 0 2183 1898"/>
                              <a:gd name="T31" fmla="*/ 2183 h 297"/>
                              <a:gd name="T32" fmla="+- 0 6809 6660"/>
                              <a:gd name="T33" fmla="*/ T32 w 297"/>
                              <a:gd name="T34" fmla="+- 0 2195 1898"/>
                              <a:gd name="T35" fmla="*/ 2195 h 297"/>
                              <a:gd name="T36" fmla="+- 0 6866 6660"/>
                              <a:gd name="T37" fmla="*/ T36 w 297"/>
                              <a:gd name="T38" fmla="+- 0 2183 1898"/>
                              <a:gd name="T39" fmla="*/ 2183 h 297"/>
                              <a:gd name="T40" fmla="+- 0 6914 6660"/>
                              <a:gd name="T41" fmla="*/ T40 w 297"/>
                              <a:gd name="T42" fmla="+- 0 2152 1898"/>
                              <a:gd name="T43" fmla="*/ 2152 h 297"/>
                              <a:gd name="T44" fmla="+- 0 6946 6660"/>
                              <a:gd name="T45" fmla="*/ T44 w 297"/>
                              <a:gd name="T46" fmla="+- 0 2104 1898"/>
                              <a:gd name="T47" fmla="*/ 2104 h 297"/>
                              <a:gd name="T48" fmla="+- 0 6957 6660"/>
                              <a:gd name="T49" fmla="*/ T48 w 297"/>
                              <a:gd name="T50" fmla="+- 0 2046 1898"/>
                              <a:gd name="T51" fmla="*/ 2046 h 297"/>
                              <a:gd name="T52" fmla="+- 0 6946 6660"/>
                              <a:gd name="T53" fmla="*/ T52 w 297"/>
                              <a:gd name="T54" fmla="+- 0 1988 1898"/>
                              <a:gd name="T55" fmla="*/ 1988 h 297"/>
                              <a:gd name="T56" fmla="+- 0 6914 6660"/>
                              <a:gd name="T57" fmla="*/ T56 w 297"/>
                              <a:gd name="T58" fmla="+- 0 1941 1898"/>
                              <a:gd name="T59" fmla="*/ 1941 h 297"/>
                              <a:gd name="T60" fmla="+- 0 6866 6660"/>
                              <a:gd name="T61" fmla="*/ T60 w 297"/>
                              <a:gd name="T62" fmla="+- 0 1909 1898"/>
                              <a:gd name="T63" fmla="*/ 1909 h 297"/>
                              <a:gd name="T64" fmla="+- 0 6809 6660"/>
                              <a:gd name="T65" fmla="*/ T64 w 297"/>
                              <a:gd name="T66" fmla="+- 0 1898 1898"/>
                              <a:gd name="T67" fmla="*/ 189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6" y="285"/>
                                </a:lnTo>
                                <a:lnTo>
                                  <a:pt x="254" y="254"/>
                                </a:lnTo>
                                <a:lnTo>
                                  <a:pt x="286" y="206"/>
                                </a:lnTo>
                                <a:lnTo>
                                  <a:pt x="297" y="148"/>
                                </a:lnTo>
                                <a:lnTo>
                                  <a:pt x="286" y="90"/>
                                </a:lnTo>
                                <a:lnTo>
                                  <a:pt x="254" y="43"/>
                                </a:lnTo>
                                <a:lnTo>
                                  <a:pt x="206"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Freeform 800"/>
                        <wps:cNvSpPr>
                          <a:spLocks/>
                        </wps:cNvSpPr>
                        <wps:spPr bwMode="auto">
                          <a:xfrm>
                            <a:off x="6660" y="1898"/>
                            <a:ext cx="297" cy="297"/>
                          </a:xfrm>
                          <a:custGeom>
                            <a:avLst/>
                            <a:gdLst>
                              <a:gd name="T0" fmla="+- 0 6809 6660"/>
                              <a:gd name="T1" fmla="*/ T0 w 297"/>
                              <a:gd name="T2" fmla="+- 0 2195 1898"/>
                              <a:gd name="T3" fmla="*/ 2195 h 297"/>
                              <a:gd name="T4" fmla="+- 0 6866 6660"/>
                              <a:gd name="T5" fmla="*/ T4 w 297"/>
                              <a:gd name="T6" fmla="+- 0 2183 1898"/>
                              <a:gd name="T7" fmla="*/ 2183 h 297"/>
                              <a:gd name="T8" fmla="+- 0 6914 6660"/>
                              <a:gd name="T9" fmla="*/ T8 w 297"/>
                              <a:gd name="T10" fmla="+- 0 2152 1898"/>
                              <a:gd name="T11" fmla="*/ 2152 h 297"/>
                              <a:gd name="T12" fmla="+- 0 6946 6660"/>
                              <a:gd name="T13" fmla="*/ T12 w 297"/>
                              <a:gd name="T14" fmla="+- 0 2104 1898"/>
                              <a:gd name="T15" fmla="*/ 2104 h 297"/>
                              <a:gd name="T16" fmla="+- 0 6957 6660"/>
                              <a:gd name="T17" fmla="*/ T16 w 297"/>
                              <a:gd name="T18" fmla="+- 0 2046 1898"/>
                              <a:gd name="T19" fmla="*/ 2046 h 297"/>
                              <a:gd name="T20" fmla="+- 0 6946 6660"/>
                              <a:gd name="T21" fmla="*/ T20 w 297"/>
                              <a:gd name="T22" fmla="+- 0 1988 1898"/>
                              <a:gd name="T23" fmla="*/ 1988 h 297"/>
                              <a:gd name="T24" fmla="+- 0 6914 6660"/>
                              <a:gd name="T25" fmla="*/ T24 w 297"/>
                              <a:gd name="T26" fmla="+- 0 1941 1898"/>
                              <a:gd name="T27" fmla="*/ 1941 h 297"/>
                              <a:gd name="T28" fmla="+- 0 6866 6660"/>
                              <a:gd name="T29" fmla="*/ T28 w 297"/>
                              <a:gd name="T30" fmla="+- 0 1909 1898"/>
                              <a:gd name="T31" fmla="*/ 1909 h 297"/>
                              <a:gd name="T32" fmla="+- 0 6809 6660"/>
                              <a:gd name="T33" fmla="*/ T32 w 297"/>
                              <a:gd name="T34" fmla="+- 0 1898 1898"/>
                              <a:gd name="T35" fmla="*/ 1898 h 297"/>
                              <a:gd name="T36" fmla="+- 0 6751 6660"/>
                              <a:gd name="T37" fmla="*/ T36 w 297"/>
                              <a:gd name="T38" fmla="+- 0 1909 1898"/>
                              <a:gd name="T39" fmla="*/ 1909 h 297"/>
                              <a:gd name="T40" fmla="+- 0 6703 6660"/>
                              <a:gd name="T41" fmla="*/ T40 w 297"/>
                              <a:gd name="T42" fmla="+- 0 1941 1898"/>
                              <a:gd name="T43" fmla="*/ 1941 h 297"/>
                              <a:gd name="T44" fmla="+- 0 6671 6660"/>
                              <a:gd name="T45" fmla="*/ T44 w 297"/>
                              <a:gd name="T46" fmla="+- 0 1988 1898"/>
                              <a:gd name="T47" fmla="*/ 1988 h 297"/>
                              <a:gd name="T48" fmla="+- 0 6660 6660"/>
                              <a:gd name="T49" fmla="*/ T48 w 297"/>
                              <a:gd name="T50" fmla="+- 0 2046 1898"/>
                              <a:gd name="T51" fmla="*/ 2046 h 297"/>
                              <a:gd name="T52" fmla="+- 0 6671 6660"/>
                              <a:gd name="T53" fmla="*/ T52 w 297"/>
                              <a:gd name="T54" fmla="+- 0 2104 1898"/>
                              <a:gd name="T55" fmla="*/ 2104 h 297"/>
                              <a:gd name="T56" fmla="+- 0 6703 6660"/>
                              <a:gd name="T57" fmla="*/ T56 w 297"/>
                              <a:gd name="T58" fmla="+- 0 2152 1898"/>
                              <a:gd name="T59" fmla="*/ 2152 h 297"/>
                              <a:gd name="T60" fmla="+- 0 6751 6660"/>
                              <a:gd name="T61" fmla="*/ T60 w 297"/>
                              <a:gd name="T62" fmla="+- 0 2183 1898"/>
                              <a:gd name="T63" fmla="*/ 2183 h 297"/>
                              <a:gd name="T64" fmla="+- 0 6809 6660"/>
                              <a:gd name="T65" fmla="*/ T64 w 297"/>
                              <a:gd name="T66" fmla="+- 0 2195 1898"/>
                              <a:gd name="T67" fmla="*/ 219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5"/>
                                </a:lnTo>
                                <a:lnTo>
                                  <a:pt x="254" y="254"/>
                                </a:lnTo>
                                <a:lnTo>
                                  <a:pt x="286" y="206"/>
                                </a:lnTo>
                                <a:lnTo>
                                  <a:pt x="297" y="148"/>
                                </a:lnTo>
                                <a:lnTo>
                                  <a:pt x="286" y="90"/>
                                </a:lnTo>
                                <a:lnTo>
                                  <a:pt x="254" y="43"/>
                                </a:lnTo>
                                <a:lnTo>
                                  <a:pt x="206"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Line 799"/>
                        <wps:cNvCnPr>
                          <a:cxnSpLocks noChangeShapeType="1"/>
                        </wps:cNvCnPr>
                        <wps:spPr bwMode="auto">
                          <a:xfrm>
                            <a:off x="3759" y="171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48" name="Line 798"/>
                        <wps:cNvCnPr>
                          <a:cxnSpLocks noChangeShapeType="1"/>
                        </wps:cNvCnPr>
                        <wps:spPr bwMode="auto">
                          <a:xfrm>
                            <a:off x="6806" y="1746"/>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49" name="Line 797"/>
                        <wps:cNvCnPr>
                          <a:cxnSpLocks noChangeShapeType="1"/>
                        </wps:cNvCnPr>
                        <wps:spPr bwMode="auto">
                          <a:xfrm>
                            <a:off x="4767" y="172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50" name="Line 796"/>
                        <wps:cNvCnPr>
                          <a:cxnSpLocks noChangeShapeType="1"/>
                        </wps:cNvCnPr>
                        <wps:spPr bwMode="auto">
                          <a:xfrm>
                            <a:off x="5789" y="1729"/>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51" name="Line 795"/>
                        <wps:cNvCnPr>
                          <a:cxnSpLocks noChangeShapeType="1"/>
                        </wps:cNvCnPr>
                        <wps:spPr bwMode="auto">
                          <a:xfrm>
                            <a:off x="4762" y="1734"/>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01B93C" id="Group 794" o:spid="_x0000_s1026" style="position:absolute;margin-left:0;margin-top:0;width:411pt;height:609pt;z-index:-260676608;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">
                <v:shape id="Picture 825"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">
                  <v:imagedata r:id="rId13" o:title=""/>
                </v:shape>
                <v:shape id="Picture 824"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">
                  <v:imagedata r:id="rId111" o:title=""/>
                </v:shape>
                <v:shape id="Freeform 823" o:spid="_x0000_s1029" style="position:absolute;left:3610;top:187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" path="m148,l91,12,43,43,11,91,,149r11,58l43,254r48,32l148,298r58,-12l254,254r32,-47l297,149,286,91,254,43,206,12,148,xe" stroked="f">
                  <v:path arrowok="t" o:connecttype="custom" o:connectlocs="148,1875;91,1887;43,1918;11,1966;0,2024;11,2082;43,2129;91,2161;148,2173;206,2161;254,2129;286,2082;297,2024;286,1966;254,1918;206,1887;148,1875" o:connectangles="0,0,0,0,0,0,0,0,0,0,0,0,0,0,0,0,0"/>
                </v:shape>
                <v:shape id="Freeform 822" o:spid="_x0000_s1030" style="position:absolute;left:3610;top:187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" path="m148,298r58,-12l254,254r32,-47l297,149,286,91,254,43,206,12,148,,91,12,43,43,11,91,,149r11,58l43,254r48,32l148,298xe" filled="f" strokeweight=".5pt">
                  <v:path arrowok="t" o:connecttype="custom" o:connectlocs="148,2173;206,2161;254,2129;286,2082;297,2024;286,1966;254,1918;206,1887;148,1875;91,1887;43,1918;11,1966;0,2024;11,2082;43,2129;91,2161;148,2173" o:connectangles="0,0,0,0,0,0,0,0,0,0,0,0,0,0,0,0,0"/>
                </v:shape>
                <v:shape id="Freeform 821" o:spid="_x0000_s1031" style="position:absolute;left:4627;top:188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" path="m149,l91,11,44,43,12,90,,148r12,58l44,254r47,31l149,297r58,-12l254,254r32,-48l298,148,286,90,254,43,207,11,149,xe" stroked="f">
                  <v:path arrowok="t" o:connecttype="custom" o:connectlocs="149,1881;91,1892;44,1924;12,1971;0,2029;12,2087;44,2135;91,2166;149,2178;207,2166;254,2135;286,2087;298,2029;286,1971;254,1924;207,1892;149,1881" o:connectangles="0,0,0,0,0,0,0,0,0,0,0,0,0,0,0,0,0"/>
                </v:shape>
                <v:shape id="Freeform 820" o:spid="_x0000_s1032" style="position:absolute;left:4627;top:188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" path="m149,297r58,-12l254,254r32,-48l298,148,286,90,254,43,207,11,149,,91,11,44,43,12,90,,148r12,58l44,254r47,31l149,297xe" filled="f" strokeweight=".5pt">
                  <v:path arrowok="t" o:connecttype="custom" o:connectlocs="149,2178;207,2166;254,2135;286,2087;298,2029;286,1971;254,1924;207,1892;149,1881;91,1892;44,1924;12,1971;0,2029;12,2087;44,2135;91,2166;149,2178" o:connectangles="0,0,0,0,0,0,0,0,0,0,0,0,0,0,0,0,0"/>
                </v:shape>
                <v:shape id="Freeform 819" o:spid="_x0000_s1033" style="position:absolute;left:5644;top:189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" path="m149,l91,12,44,43,12,91,,149r12,58l44,254r47,32l149,298r58,-12l254,254r32,-47l298,149,286,91,254,43,207,12,149,xe" stroked="f">
                  <v:path arrowok="t" o:connecttype="custom" o:connectlocs="149,1892;91,1904;44,1935;12,1983;0,2041;12,2099;44,2146;91,2178;149,2190;207,2178;254,2146;286,2099;298,2041;286,1983;254,1935;207,1904;149,1892" o:connectangles="0,0,0,0,0,0,0,0,0,0,0,0,0,0,0,0,0"/>
                </v:shape>
                <v:shape id="Freeform 818" o:spid="_x0000_s1034" style="position:absolute;left:5644;top:189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" path="m149,298r58,-12l254,254r32,-47l298,149,286,91,254,43,207,12,149,,91,12,44,43,12,91,,149r12,58l44,254r47,32l149,298xe" filled="f" strokeweight=".5pt">
                  <v:path arrowok="t" o:connecttype="custom" o:connectlocs="149,2190;207,2178;254,2146;286,2099;298,2041;286,1983;254,1935;207,1904;149,1892;91,1904;44,1935;12,1983;0,2041;12,2099;44,2146;91,2178;149,2190" o:connectangles="0,0,0,0,0,0,0,0,0,0,0,0,0,0,0,0,0"/>
                </v:shape>
                <v:shape id="Freeform 817" o:spid="_x0000_s1035" style="position:absolute;left:6660;top:1898;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" path="m149,l91,11,43,43,11,90,,148r11,58l43,254r48,31l149,297r57,-12l254,254r32,-48l297,148,286,90,254,43,206,11,149,xe" fillcolor="#41ad49" stroked="f">
                  <v:path arrowok="t" o:connecttype="custom" o:connectlocs="149,1898;91,1909;43,1941;11,1988;0,2046;11,2104;43,2152;91,2183;149,2195;206,2183;254,2152;286,2104;297,2046;286,1988;254,1941;206,1909;149,1898" o:connectangles="0,0,0,0,0,0,0,0,0,0,0,0,0,0,0,0,0"/>
                </v:shape>
                <v:shape id="Freeform 816" o:spid="_x0000_s1036" style="position:absolute;left:6660;top:1898;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" path="m149,297r57,-12l254,254r32,-48l297,148,286,90,254,43,206,11,149,,91,11,43,43,11,90,,148r11,58l43,254r48,31l149,297xe" filled="f" strokeweight=".5pt">
                  <v:path arrowok="t" o:connecttype="custom" o:connectlocs="149,2195;206,2183;254,2152;286,2104;297,2046;286,1988;254,1941;206,1909;149,1898;91,1909;43,1941;11,1988;0,2046;11,2104;43,2152;91,2183;149,2195" o:connectangles="0,0,0,0,0,0,0,0,0,0,0,0,0,0,0,0,0"/>
                </v:shape>
                <v:line id="Line 815" o:spid="_x0000_s1037" style="position:absolute;visibility:visible;mso-wrap-style:square" from="3759,1718" to="375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" strokecolor="white" strokeweight=".5pt"/>
                <v:shape id="Picture 814" o:spid="_x0000_s1038" type="#_x0000_t75" style="position:absolute;left:6147;top:190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">
                  <v:imagedata r:id="rId32" o:title=""/>
                </v:shape>
                <v:line id="Line 813" o:spid="_x0000_s1039" style="position:absolute;visibility:visible;mso-wrap-style:square" from="6806,1746" to="6806,1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" strokecolor="white" strokeweight=".5pt"/>
                <v:shape id="Picture 812" o:spid="_x0000_s1040" type="#_x0000_t75" style="position:absolute;left:4120;top:188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">
                  <v:imagedata r:id="rId32" o:title=""/>
                </v:shape>
                <v:line id="Line 811" o:spid="_x0000_s1041" style="position:absolute;visibility:visible;mso-wrap-style:square" from="4767,1729" to="4767,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" strokecolor="white" strokeweight=".5pt"/>
                <v:line id="Line 810" o:spid="_x0000_s1042" style="position:absolute;visibility:visible;mso-wrap-style:square" from="5789,1729" to="5789,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" strokecolor="white" strokeweight=".5pt"/>
                <v:line id="Line 809" o:spid="_x0000_s1043" style="position:absolute;visibility:visible;mso-wrap-style:square" from="4762,1734" to="5794,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" strokecolor="white" strokeweight=".5pt"/>
                <v:shape id="Freeform 808" o:spid="_x0000_s1044" style="position:absolute;left:3610;top:187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" path="m148,l91,12,43,43,11,91,,149r11,58l43,254r48,32l148,298r58,-12l254,254r32,-47l297,149,286,91,254,43,206,12,148,xe" stroked="f">
                  <v:path arrowok="t" o:connecttype="custom" o:connectlocs="148,1875;91,1887;43,1918;11,1966;0,2024;11,2082;43,2129;91,2161;148,2173;206,2161;254,2129;286,2082;297,2024;286,1966;254,1918;206,1887;148,1875" o:connectangles="0,0,0,0,0,0,0,0,0,0,0,0,0,0,0,0,0"/>
                </v:shape>
                <v:shape id="Picture 807" o:spid="_x0000_s1045" type="#_x0000_t75" style="position:absolute;left:5140;top:1880;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">
                  <v:imagedata r:id="rId32" o:title=""/>
                </v:shape>
                <v:shape id="Freeform 806" o:spid="_x0000_s1046" style="position:absolute;left:3610;top:187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" path="m148,298r58,-12l254,254r32,-47l297,149,286,91,254,43,206,12,148,,91,12,43,43,11,91,,149r11,58l43,254r48,32l148,298xe" filled="f" strokeweight=".5pt">
                  <v:path arrowok="t" o:connecttype="custom" o:connectlocs="148,2173;206,2161;254,2129;286,2082;297,2024;286,1966;254,1918;206,1887;148,1875;91,1887;43,1918;11,1966;0,2024;11,2082;43,2129;91,2161;148,2173" o:connectangles="0,0,0,0,0,0,0,0,0,0,0,0,0,0,0,0,0"/>
                </v:shape>
                <v:shape id="Freeform 805" o:spid="_x0000_s1047" style="position:absolute;left:4627;top:188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" path="m149,l91,11,44,43,12,90,,148r12,58l44,254r47,31l149,297r58,-12l254,254r32,-48l298,148,286,90,254,43,207,11,149,xe" stroked="f">
                  <v:path arrowok="t" o:connecttype="custom" o:connectlocs="149,1881;91,1892;44,1924;12,1971;0,2029;12,2087;44,2135;91,2166;149,2178;207,2166;254,2135;286,2087;298,2029;286,1971;254,1924;207,1892;149,1881" o:connectangles="0,0,0,0,0,0,0,0,0,0,0,0,0,0,0,0,0"/>
                </v:shape>
                <v:shape id="Freeform 804" o:spid="_x0000_s1048" style="position:absolute;left:4627;top:1881;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" path="m149,297r58,-12l254,254r32,-48l298,148,286,90,254,43,207,11,149,,91,11,44,43,12,90,,148r12,58l44,254r47,31l149,297xe" filled="f" strokeweight=".5pt">
                  <v:path arrowok="t" o:connecttype="custom" o:connectlocs="149,2178;207,2166;254,2135;286,2087;298,2029;286,1971;254,1924;207,1892;149,1881;91,1892;44,1924;12,1971;0,2029;12,2087;44,2135;91,2166;149,2178" o:connectangles="0,0,0,0,0,0,0,0,0,0,0,0,0,0,0,0,0"/>
                </v:shape>
                <v:shape id="Freeform 803" o:spid="_x0000_s1049" style="position:absolute;left:5644;top:189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" path="m149,l91,12,44,43,12,91,,149r12,58l44,254r47,32l149,298r58,-12l254,254r32,-47l298,149,286,91,254,43,207,12,149,xe" stroked="f">
                  <v:path arrowok="t" o:connecttype="custom" o:connectlocs="149,1892;91,1904;44,1935;12,1983;0,2041;12,2099;44,2146;91,2178;149,2190;207,2178;254,2146;286,2099;298,2041;286,1983;254,1935;207,1904;149,1892" o:connectangles="0,0,0,0,0,0,0,0,0,0,0,0,0,0,0,0,0"/>
                </v:shape>
                <v:shape id="Freeform 802" o:spid="_x0000_s1050" style="position:absolute;left:5644;top:1892;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" path="m149,298r58,-12l254,254r32,-47l298,149,286,91,254,43,207,12,149,,91,12,44,43,12,91,,149r12,58l44,254r47,32l149,298xe" filled="f" strokeweight=".5pt">
                  <v:path arrowok="t" o:connecttype="custom" o:connectlocs="149,2190;207,2178;254,2146;286,2099;298,2041;286,1983;254,1935;207,1904;149,1892;91,1904;44,1935;12,1983;0,2041;12,2099;44,2146;91,2178;149,2190" o:connectangles="0,0,0,0,0,0,0,0,0,0,0,0,0,0,0,0,0"/>
                </v:shape>
                <v:shape id="Freeform 801" o:spid="_x0000_s1051" style="position:absolute;left:6660;top:1898;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" path="m149,l91,11,43,43,11,90,,148r11,58l43,254r48,31l149,297r57,-12l254,254r32,-48l297,148,286,90,254,43,206,11,149,xe" fillcolor="#41ad49" stroked="f">
                  <v:path arrowok="t" o:connecttype="custom" o:connectlocs="149,1898;91,1909;43,1941;11,1988;0,2046;11,2104;43,2152;91,2183;149,2195;206,2183;254,2152;286,2104;297,2046;286,1988;254,1941;206,1909;149,1898" o:connectangles="0,0,0,0,0,0,0,0,0,0,0,0,0,0,0,0,0"/>
                </v:shape>
                <v:shape id="Freeform 800" o:spid="_x0000_s1052" style="position:absolute;left:6660;top:1898;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" path="m149,297r57,-12l254,254r32,-48l297,148,286,90,254,43,206,11,149,,91,11,43,43,11,90,,148r11,58l43,254r48,31l149,297xe" filled="f" strokeweight=".5pt">
                  <v:path arrowok="t" o:connecttype="custom" o:connectlocs="149,2195;206,2183;254,2152;286,2104;297,2046;286,1988;254,1941;206,1909;149,1898;91,1909;43,1941;11,1988;0,2046;11,2104;43,2152;91,2183;149,2195" o:connectangles="0,0,0,0,0,0,0,0,0,0,0,0,0,0,0,0,0"/>
                </v:shape>
                <v:line id="Line 799" o:spid="_x0000_s1053" style="position:absolute;visibility:visible;mso-wrap-style:square" from="3759,1718" to="3759,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" strokecolor="white" strokeweight=".5pt"/>
                <v:line id="Line 798" o:spid="_x0000_s1054" style="position:absolute;visibility:visible;mso-wrap-style:square" from="6806,1746" to="6806,1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" strokecolor="white" strokeweight=".5pt"/>
                <v:line id="Line 797" o:spid="_x0000_s1055" style="position:absolute;visibility:visible;mso-wrap-style:square" from="4767,1729" to="4767,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" strokecolor="white" strokeweight=".5pt"/>
                <v:line id="Line 796" o:spid="_x0000_s1056" style="position:absolute;visibility:visible;mso-wrap-style:square" from="5789,1729" to="5789,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" strokecolor="white" strokeweight=".5pt"/>
                <v:line id="Line 795" o:spid="_x0000_s1057" style="position:absolute;visibility:visible;mso-wrap-style:square" from="4762,1734" to="5794,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" strokecolor="white" strokeweight=".5pt"/>
                <w10:wrap anchorx="page" anchory="page"/>
              </v:group>
            </w:pict>
          </mc:Fallback>
        </mc:AlternateContent>
      </w:r>
    </w:p>
    <w:p w14:paraId="638BA8B5" w14:textId="77777777" w:rsidR="006500DE" w:rsidRPr="004A7191" w:rsidRDefault="004A7191">
      <w:pPr>
        <w:spacing w:before="93"/>
        <w:ind w:left="3099" w:right="2513"/>
        <w:jc w:val="center"/>
        <w:rPr>
          <w:color w:val="000000" w:themeColor="text1"/>
          <w:sz w:val="16"/>
        </w:rPr>
      </w:pPr>
      <w:r w:rsidRPr="004A7191">
        <w:rPr>
          <w:color w:val="000000" w:themeColor="text1"/>
          <w:sz w:val="16"/>
        </w:rPr>
        <w:t>Least Concern (IUCN 3.1)</w:t>
      </w:r>
    </w:p>
    <w:p w14:paraId="7FD41957" w14:textId="77777777" w:rsidR="006500DE" w:rsidRPr="004A7191" w:rsidRDefault="006500DE">
      <w:pPr>
        <w:pStyle w:val="BodyText"/>
        <w:spacing w:before="1"/>
        <w:rPr>
          <w:color w:val="000000" w:themeColor="text1"/>
          <w:sz w:val="17"/>
        </w:rPr>
      </w:pPr>
    </w:p>
    <w:p w14:paraId="06DD2CE6" w14:textId="77777777" w:rsidR="006500DE" w:rsidRPr="004A7191" w:rsidRDefault="004A7191">
      <w:pPr>
        <w:pStyle w:val="BodyText"/>
        <w:tabs>
          <w:tab w:val="left" w:pos="5285"/>
        </w:tabs>
        <w:spacing w:line="302" w:lineRule="auto"/>
        <w:ind w:left="4200" w:right="2220"/>
        <w:rPr>
          <w:color w:val="000000" w:themeColor="text1"/>
        </w:rPr>
      </w:pPr>
      <w:r w:rsidRPr="004A7191">
        <w:rPr>
          <w:rFonts w:ascii="Bookman Old Style"/>
          <w:b/>
          <w:color w:val="000000" w:themeColor="text1"/>
        </w:rPr>
        <w:t xml:space="preserve">Scientific classification </w:t>
      </w:r>
      <w:r w:rsidRPr="004A7191">
        <w:rPr>
          <w:color w:val="000000" w:themeColor="text1"/>
        </w:rPr>
        <w:t>Kingdom: Animalia Phylum:</w:t>
      </w:r>
      <w:r w:rsidRPr="004A7191">
        <w:rPr>
          <w:color w:val="000000" w:themeColor="text1"/>
        </w:rPr>
        <w:tab/>
      </w:r>
      <w:r w:rsidRPr="004A7191">
        <w:rPr>
          <w:color w:val="000000" w:themeColor="text1"/>
          <w:spacing w:val="-4"/>
        </w:rPr>
        <w:t>Chordata</w:t>
      </w:r>
    </w:p>
    <w:p w14:paraId="6E1024A1" w14:textId="77777777" w:rsidR="006500DE" w:rsidRPr="004A7191" w:rsidRDefault="004A7191">
      <w:pPr>
        <w:pStyle w:val="BodyText"/>
        <w:tabs>
          <w:tab w:val="left" w:pos="5285"/>
        </w:tabs>
        <w:spacing w:line="221" w:lineRule="exact"/>
        <w:ind w:left="420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7C5A33B7" w14:textId="77777777" w:rsidR="006500DE" w:rsidRPr="004A7191" w:rsidRDefault="004A7191">
      <w:pPr>
        <w:pStyle w:val="BodyText"/>
        <w:tabs>
          <w:tab w:val="left" w:pos="5285"/>
        </w:tabs>
        <w:spacing w:before="70"/>
        <w:ind w:left="4200"/>
        <w:rPr>
          <w:color w:val="000000" w:themeColor="text1"/>
        </w:rPr>
      </w:pPr>
      <w:r w:rsidRPr="004A7191">
        <w:rPr>
          <w:color w:val="000000" w:themeColor="text1"/>
        </w:rPr>
        <w:t>Order:</w:t>
      </w:r>
      <w:r w:rsidRPr="004A7191">
        <w:rPr>
          <w:color w:val="000000" w:themeColor="text1"/>
        </w:rPr>
        <w:tab/>
      </w:r>
      <w:r w:rsidRPr="004A7191">
        <w:rPr>
          <w:color w:val="000000" w:themeColor="text1"/>
          <w:spacing w:val="-4"/>
        </w:rPr>
        <w:t>Passeriformes</w:t>
      </w:r>
    </w:p>
    <w:p w14:paraId="2B7EDDCE" w14:textId="77777777" w:rsidR="006500DE" w:rsidRPr="004A7191" w:rsidRDefault="004A7191">
      <w:pPr>
        <w:pStyle w:val="BodyText"/>
        <w:tabs>
          <w:tab w:val="left" w:pos="5285"/>
        </w:tabs>
        <w:spacing w:before="70"/>
        <w:ind w:left="4200"/>
        <w:rPr>
          <w:color w:val="000000" w:themeColor="text1"/>
        </w:rPr>
      </w:pPr>
      <w:r w:rsidRPr="004A7191">
        <w:rPr>
          <w:color w:val="000000" w:themeColor="text1"/>
        </w:rPr>
        <w:t>Family:</w:t>
      </w:r>
      <w:r w:rsidRPr="004A7191">
        <w:rPr>
          <w:color w:val="000000" w:themeColor="text1"/>
        </w:rPr>
        <w:tab/>
      </w:r>
      <w:r w:rsidRPr="004A7191">
        <w:rPr>
          <w:color w:val="000000" w:themeColor="text1"/>
          <w:spacing w:val="-2"/>
        </w:rPr>
        <w:t>Muscicapidae</w:t>
      </w:r>
    </w:p>
    <w:p w14:paraId="3D0FF816" w14:textId="77777777" w:rsidR="006500DE" w:rsidRPr="004A7191" w:rsidRDefault="004A7191">
      <w:pPr>
        <w:tabs>
          <w:tab w:val="left" w:pos="5285"/>
        </w:tabs>
        <w:spacing w:before="70"/>
        <w:ind w:left="4200"/>
        <w:rPr>
          <w:rFonts w:ascii="Georgia"/>
          <w:i/>
          <w:color w:val="000000" w:themeColor="text1"/>
          <w:sz w:val="20"/>
        </w:rPr>
      </w:pPr>
      <w:r w:rsidRPr="004A7191">
        <w:rPr>
          <w:color w:val="000000" w:themeColor="text1"/>
          <w:sz w:val="20"/>
        </w:rPr>
        <w:t>Genus:</w:t>
      </w:r>
      <w:r w:rsidRPr="004A7191">
        <w:rPr>
          <w:color w:val="000000" w:themeColor="text1"/>
          <w:sz w:val="20"/>
        </w:rPr>
        <w:tab/>
      </w:r>
      <w:r w:rsidRPr="004A7191">
        <w:rPr>
          <w:rFonts w:ascii="Georgia"/>
          <w:i/>
          <w:color w:val="000000" w:themeColor="text1"/>
          <w:sz w:val="20"/>
        </w:rPr>
        <w:t>Saxicola</w:t>
      </w:r>
    </w:p>
    <w:p w14:paraId="28AD2C13" w14:textId="77777777" w:rsidR="006500DE" w:rsidRPr="004A7191" w:rsidRDefault="004A7191">
      <w:pPr>
        <w:tabs>
          <w:tab w:val="left" w:pos="5285"/>
        </w:tabs>
        <w:spacing w:before="70"/>
        <w:ind w:left="420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S.</w:t>
      </w:r>
      <w:r w:rsidRPr="004A7191">
        <w:rPr>
          <w:rFonts w:ascii="Georgia"/>
          <w:i/>
          <w:color w:val="000000" w:themeColor="text1"/>
          <w:spacing w:val="-27"/>
          <w:sz w:val="20"/>
        </w:rPr>
        <w:t xml:space="preserve"> </w:t>
      </w:r>
      <w:proofErr w:type="spellStart"/>
      <w:r w:rsidRPr="004A7191">
        <w:rPr>
          <w:rFonts w:ascii="Georgia"/>
          <w:i/>
          <w:color w:val="000000" w:themeColor="text1"/>
          <w:sz w:val="20"/>
        </w:rPr>
        <w:t>maurus</w:t>
      </w:r>
      <w:proofErr w:type="spellEnd"/>
    </w:p>
    <w:p w14:paraId="1680A4B4" w14:textId="77777777" w:rsidR="006500DE" w:rsidRPr="004A7191" w:rsidRDefault="006500DE">
      <w:pPr>
        <w:pStyle w:val="BodyText"/>
        <w:rPr>
          <w:rFonts w:ascii="Georgia"/>
          <w:i/>
          <w:color w:val="000000" w:themeColor="text1"/>
          <w:sz w:val="22"/>
        </w:rPr>
      </w:pPr>
    </w:p>
    <w:p w14:paraId="603B5206" w14:textId="77777777" w:rsidR="006500DE" w:rsidRPr="004A7191" w:rsidRDefault="006500DE">
      <w:pPr>
        <w:pStyle w:val="BodyText"/>
        <w:rPr>
          <w:rFonts w:ascii="Georgia"/>
          <w:i/>
          <w:color w:val="000000" w:themeColor="text1"/>
          <w:sz w:val="22"/>
        </w:rPr>
      </w:pPr>
    </w:p>
    <w:p w14:paraId="5EC698B4" w14:textId="77777777" w:rsidR="006500DE" w:rsidRPr="004A7191" w:rsidRDefault="006500DE">
      <w:pPr>
        <w:pStyle w:val="BodyText"/>
        <w:rPr>
          <w:rFonts w:ascii="Georgia"/>
          <w:i/>
          <w:color w:val="000000" w:themeColor="text1"/>
          <w:sz w:val="22"/>
        </w:rPr>
      </w:pPr>
    </w:p>
    <w:p w14:paraId="03DD1A25" w14:textId="77777777" w:rsidR="006500DE" w:rsidRPr="004A7191" w:rsidRDefault="006500DE">
      <w:pPr>
        <w:pStyle w:val="BodyText"/>
        <w:rPr>
          <w:rFonts w:ascii="Georgia"/>
          <w:i/>
          <w:color w:val="000000" w:themeColor="text1"/>
          <w:sz w:val="22"/>
        </w:rPr>
      </w:pPr>
    </w:p>
    <w:p w14:paraId="5440AE5E" w14:textId="77777777" w:rsidR="006500DE" w:rsidRPr="004A7191" w:rsidRDefault="006500DE">
      <w:pPr>
        <w:pStyle w:val="BodyText"/>
        <w:rPr>
          <w:rFonts w:ascii="Georgia"/>
          <w:i/>
          <w:color w:val="000000" w:themeColor="text1"/>
          <w:sz w:val="22"/>
        </w:rPr>
      </w:pPr>
    </w:p>
    <w:p w14:paraId="506E3D70" w14:textId="77777777" w:rsidR="006500DE" w:rsidRPr="004A7191" w:rsidRDefault="006500DE">
      <w:pPr>
        <w:pStyle w:val="BodyText"/>
        <w:rPr>
          <w:rFonts w:ascii="Georgia"/>
          <w:i/>
          <w:color w:val="000000" w:themeColor="text1"/>
          <w:sz w:val="22"/>
        </w:rPr>
      </w:pPr>
    </w:p>
    <w:p w14:paraId="3037E41B" w14:textId="77777777" w:rsidR="006500DE" w:rsidRPr="004A7191" w:rsidRDefault="006500DE">
      <w:pPr>
        <w:pStyle w:val="BodyText"/>
        <w:rPr>
          <w:rFonts w:ascii="Georgia"/>
          <w:i/>
          <w:color w:val="000000" w:themeColor="text1"/>
          <w:sz w:val="22"/>
        </w:rPr>
      </w:pPr>
    </w:p>
    <w:p w14:paraId="6B36A14B" w14:textId="77777777" w:rsidR="006500DE" w:rsidRPr="004A7191" w:rsidRDefault="006500DE">
      <w:pPr>
        <w:pStyle w:val="BodyText"/>
        <w:rPr>
          <w:rFonts w:ascii="Georgia"/>
          <w:i/>
          <w:color w:val="000000" w:themeColor="text1"/>
          <w:sz w:val="22"/>
        </w:rPr>
      </w:pPr>
    </w:p>
    <w:p w14:paraId="29D6B102" w14:textId="77777777" w:rsidR="006500DE" w:rsidRPr="004A7191" w:rsidRDefault="006500DE">
      <w:pPr>
        <w:pStyle w:val="BodyText"/>
        <w:rPr>
          <w:rFonts w:ascii="Georgia"/>
          <w:i/>
          <w:color w:val="000000" w:themeColor="text1"/>
          <w:sz w:val="22"/>
        </w:rPr>
      </w:pPr>
    </w:p>
    <w:p w14:paraId="2C516FD2" w14:textId="77777777" w:rsidR="006500DE" w:rsidRPr="004A7191" w:rsidRDefault="006500DE">
      <w:pPr>
        <w:pStyle w:val="BodyText"/>
        <w:rPr>
          <w:rFonts w:ascii="Georgia"/>
          <w:i/>
          <w:color w:val="000000" w:themeColor="text1"/>
          <w:sz w:val="22"/>
        </w:rPr>
      </w:pPr>
    </w:p>
    <w:p w14:paraId="4B3B99D0" w14:textId="77777777" w:rsidR="006500DE" w:rsidRPr="004A7191" w:rsidRDefault="006500DE">
      <w:pPr>
        <w:pStyle w:val="BodyText"/>
        <w:rPr>
          <w:rFonts w:ascii="Georgia"/>
          <w:i/>
          <w:color w:val="000000" w:themeColor="text1"/>
          <w:sz w:val="22"/>
        </w:rPr>
      </w:pPr>
    </w:p>
    <w:p w14:paraId="4888A830" w14:textId="77777777" w:rsidR="006500DE" w:rsidRPr="004A7191" w:rsidRDefault="006500DE">
      <w:pPr>
        <w:pStyle w:val="BodyText"/>
        <w:rPr>
          <w:rFonts w:ascii="Georgia"/>
          <w:i/>
          <w:color w:val="000000" w:themeColor="text1"/>
          <w:sz w:val="22"/>
        </w:rPr>
      </w:pPr>
    </w:p>
    <w:p w14:paraId="3DA91B4B" w14:textId="77777777" w:rsidR="006500DE" w:rsidRPr="004A7191" w:rsidRDefault="006500DE">
      <w:pPr>
        <w:pStyle w:val="BodyText"/>
        <w:rPr>
          <w:rFonts w:ascii="Georgia"/>
          <w:i/>
          <w:color w:val="000000" w:themeColor="text1"/>
          <w:sz w:val="22"/>
        </w:rPr>
      </w:pPr>
    </w:p>
    <w:p w14:paraId="1B88EEA1" w14:textId="77777777" w:rsidR="006500DE" w:rsidRPr="004A7191" w:rsidRDefault="006500DE">
      <w:pPr>
        <w:pStyle w:val="BodyText"/>
        <w:rPr>
          <w:rFonts w:ascii="Georgia"/>
          <w:i/>
          <w:color w:val="000000" w:themeColor="text1"/>
          <w:sz w:val="22"/>
        </w:rPr>
      </w:pPr>
    </w:p>
    <w:p w14:paraId="6F375CEB" w14:textId="77777777" w:rsidR="006500DE" w:rsidRPr="004A7191" w:rsidRDefault="006500DE">
      <w:pPr>
        <w:pStyle w:val="BodyText"/>
        <w:rPr>
          <w:rFonts w:ascii="Georgia"/>
          <w:i/>
          <w:color w:val="000000" w:themeColor="text1"/>
          <w:sz w:val="22"/>
        </w:rPr>
      </w:pPr>
    </w:p>
    <w:p w14:paraId="39F499AF" w14:textId="77777777" w:rsidR="006500DE" w:rsidRPr="004A7191" w:rsidRDefault="006500DE">
      <w:pPr>
        <w:pStyle w:val="BodyText"/>
        <w:rPr>
          <w:rFonts w:ascii="Georgia"/>
          <w:i/>
          <w:color w:val="000000" w:themeColor="text1"/>
          <w:sz w:val="22"/>
        </w:rPr>
      </w:pPr>
    </w:p>
    <w:p w14:paraId="77B8A138" w14:textId="77777777" w:rsidR="006500DE" w:rsidRPr="004A7191" w:rsidRDefault="006500DE">
      <w:pPr>
        <w:pStyle w:val="BodyText"/>
        <w:rPr>
          <w:rFonts w:ascii="Georgia"/>
          <w:i/>
          <w:color w:val="000000" w:themeColor="text1"/>
          <w:sz w:val="22"/>
        </w:rPr>
      </w:pPr>
    </w:p>
    <w:p w14:paraId="010DC899" w14:textId="77777777" w:rsidR="006500DE" w:rsidRPr="004A7191" w:rsidRDefault="006500DE">
      <w:pPr>
        <w:pStyle w:val="BodyText"/>
        <w:rPr>
          <w:rFonts w:ascii="Georgia"/>
          <w:i/>
          <w:color w:val="000000" w:themeColor="text1"/>
          <w:sz w:val="22"/>
        </w:rPr>
      </w:pPr>
    </w:p>
    <w:p w14:paraId="08D554C0" w14:textId="77777777" w:rsidR="006500DE" w:rsidRPr="004A7191" w:rsidRDefault="006500DE">
      <w:pPr>
        <w:pStyle w:val="BodyText"/>
        <w:rPr>
          <w:rFonts w:ascii="Georgia"/>
          <w:i/>
          <w:color w:val="000000" w:themeColor="text1"/>
          <w:sz w:val="22"/>
        </w:rPr>
      </w:pPr>
    </w:p>
    <w:p w14:paraId="7B2101F2" w14:textId="77777777" w:rsidR="006500DE" w:rsidRPr="004A7191" w:rsidRDefault="006500DE">
      <w:pPr>
        <w:pStyle w:val="BodyText"/>
        <w:rPr>
          <w:rFonts w:ascii="Georgia"/>
          <w:i/>
          <w:color w:val="000000" w:themeColor="text1"/>
          <w:sz w:val="22"/>
        </w:rPr>
      </w:pPr>
    </w:p>
    <w:p w14:paraId="3C548F19" w14:textId="77777777" w:rsidR="006500DE" w:rsidRPr="004A7191" w:rsidRDefault="006500DE">
      <w:pPr>
        <w:pStyle w:val="BodyText"/>
        <w:rPr>
          <w:rFonts w:ascii="Georgia"/>
          <w:i/>
          <w:color w:val="000000" w:themeColor="text1"/>
          <w:sz w:val="22"/>
        </w:rPr>
      </w:pPr>
    </w:p>
    <w:p w14:paraId="13027CCA" w14:textId="77777777" w:rsidR="006500DE" w:rsidRPr="004A7191" w:rsidRDefault="006500DE">
      <w:pPr>
        <w:pStyle w:val="BodyText"/>
        <w:rPr>
          <w:rFonts w:ascii="Georgia"/>
          <w:i/>
          <w:color w:val="000000" w:themeColor="text1"/>
          <w:sz w:val="22"/>
        </w:rPr>
      </w:pPr>
    </w:p>
    <w:p w14:paraId="617A0887" w14:textId="77777777" w:rsidR="006500DE" w:rsidRPr="004A7191" w:rsidRDefault="004A7191">
      <w:pPr>
        <w:spacing w:before="158"/>
        <w:ind w:left="5364"/>
        <w:rPr>
          <w:rFonts w:ascii="Trebuchet MS"/>
          <w:color w:val="000000" w:themeColor="text1"/>
          <w:sz w:val="16"/>
        </w:rPr>
      </w:pPr>
      <w:r w:rsidRPr="004A7191">
        <w:rPr>
          <w:rFonts w:ascii="Trebuchet MS"/>
          <w:color w:val="000000" w:themeColor="text1"/>
          <w:sz w:val="16"/>
        </w:rPr>
        <w:t>Photograph</w:t>
      </w:r>
      <w:r w:rsidR="00AE6195" w:rsidRPr="00AE6195">
        <w:rPr>
          <w:rFonts w:ascii="Trebuchet MS"/>
          <w:color w:val="000000" w:themeColor="text1"/>
          <w:sz w:val="16"/>
        </w:rPr>
        <w:t xml:space="preserve"> </w:t>
      </w:r>
      <w:r w:rsidR="00AE6195">
        <w:rPr>
          <w:rFonts w:ascii="Trebuchet MS"/>
          <w:color w:val="000000" w:themeColor="text1"/>
          <w:sz w:val="16"/>
        </w:rPr>
        <w:t>:</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21A61742"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7BD70E3F" w14:textId="77777777" w:rsidR="006500DE" w:rsidRPr="004A7191" w:rsidRDefault="00AE6195">
      <w:pPr>
        <w:pStyle w:val="Heading1"/>
        <w:tabs>
          <w:tab w:val="left" w:pos="1115"/>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42640896" behindDoc="1" locked="0" layoutInCell="1" allowOverlap="1" wp14:anchorId="7ED5499F" wp14:editId="57765E0F">
                <wp:simplePos x="0" y="0"/>
                <wp:positionH relativeFrom="page">
                  <wp:posOffset>2565400</wp:posOffset>
                </wp:positionH>
                <wp:positionV relativeFrom="page">
                  <wp:posOffset>7136765</wp:posOffset>
                </wp:positionV>
                <wp:extent cx="161925" cy="154940"/>
                <wp:effectExtent l="0" t="0" r="0" b="0"/>
                <wp:wrapNone/>
                <wp:docPr id="619" name="Text 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39DF9"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D5499F" id="Text Box 793" o:spid="_x0000_s1113" type="#_x0000_t202" style="position:absolute;margin-left:202pt;margin-top:561.95pt;width:12.75pt;height:12.2pt;z-index:-26067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" filled="f" stroked="f">
                <v:textbox inset="0,0,0,0">
                  <w:txbxContent>
                    <w:p w14:paraId="57E39DF9" w14:textId="77777777" w:rsidR="00B7268B" w:rsidRDefault="00B7268B">
                      <w:pPr>
                        <w:pStyle w:val="BodyText"/>
                        <w:rPr>
                          <w:rFonts w:ascii="Verdana"/>
                        </w:rPr>
                      </w:pPr>
                    </w:p>
                  </w:txbxContent>
                </v:textbox>
                <w10:wrap anchorx="page" anchory="page"/>
              </v:shape>
            </w:pict>
          </mc:Fallback>
        </mc:AlternateContent>
      </w:r>
      <w:r w:rsidR="004A7191" w:rsidRPr="004A7191">
        <w:rPr>
          <w:color w:val="000000" w:themeColor="text1"/>
          <w:shd w:val="clear" w:color="auto" w:fill="595762"/>
        </w:rPr>
        <w:t xml:space="preserve"> </w:t>
      </w:r>
      <w:r w:rsidR="004A7191" w:rsidRPr="004A7191">
        <w:rPr>
          <w:color w:val="000000" w:themeColor="text1"/>
          <w:shd w:val="clear" w:color="auto" w:fill="595762"/>
        </w:rPr>
        <w:tab/>
        <w:t>40. Oriental</w:t>
      </w:r>
      <w:r w:rsidR="004A7191" w:rsidRPr="004A7191">
        <w:rPr>
          <w:color w:val="000000" w:themeColor="text1"/>
          <w:spacing w:val="-25"/>
          <w:shd w:val="clear" w:color="auto" w:fill="595762"/>
        </w:rPr>
        <w:t xml:space="preserve"> </w:t>
      </w:r>
      <w:r w:rsidR="004A7191" w:rsidRPr="004A7191">
        <w:rPr>
          <w:color w:val="000000" w:themeColor="text1"/>
          <w:shd w:val="clear" w:color="auto" w:fill="595762"/>
        </w:rPr>
        <w:t>Magpie-Robin</w:t>
      </w:r>
      <w:r w:rsidR="004A7191" w:rsidRPr="004A7191">
        <w:rPr>
          <w:color w:val="000000" w:themeColor="text1"/>
          <w:shd w:val="clear" w:color="auto" w:fill="595762"/>
        </w:rPr>
        <w:tab/>
      </w:r>
    </w:p>
    <w:p w14:paraId="044A8DD6" w14:textId="77777777" w:rsidR="006500DE" w:rsidRPr="004A7191" w:rsidRDefault="004A7191">
      <w:pPr>
        <w:pStyle w:val="BodyText"/>
        <w:spacing w:before="362" w:line="237" w:lineRule="auto"/>
        <w:ind w:left="1140" w:right="1195"/>
        <w:rPr>
          <w:color w:val="000000" w:themeColor="text1"/>
        </w:rPr>
      </w:pPr>
      <w:r w:rsidRPr="004A7191">
        <w:rPr>
          <w:color w:val="000000" w:themeColor="text1"/>
        </w:rPr>
        <w:t>The oriental magpie-robin (</w:t>
      </w:r>
      <w:proofErr w:type="spellStart"/>
      <w:r w:rsidRPr="004A7191">
        <w:rPr>
          <w:rFonts w:ascii="Georgia"/>
          <w:i/>
          <w:color w:val="000000" w:themeColor="text1"/>
        </w:rPr>
        <w:t>Copsychus</w:t>
      </w:r>
      <w:proofErr w:type="spellEnd"/>
      <w:r w:rsidRPr="004A7191">
        <w:rPr>
          <w:rFonts w:ascii="Georgia"/>
          <w:i/>
          <w:color w:val="000000" w:themeColor="text1"/>
        </w:rPr>
        <w:t xml:space="preserve"> </w:t>
      </w:r>
      <w:proofErr w:type="spellStart"/>
      <w:r w:rsidRPr="004A7191">
        <w:rPr>
          <w:rFonts w:ascii="Georgia"/>
          <w:i/>
          <w:color w:val="000000" w:themeColor="text1"/>
        </w:rPr>
        <w:t>saularis</w:t>
      </w:r>
      <w:proofErr w:type="spellEnd"/>
      <w:r w:rsidRPr="004A7191">
        <w:rPr>
          <w:color w:val="000000" w:themeColor="text1"/>
        </w:rPr>
        <w:t xml:space="preserve">) is a small passerine bird that was formerly classed as a member of the thrush family </w:t>
      </w:r>
      <w:r w:rsidRPr="004A7191">
        <w:rPr>
          <w:color w:val="000000" w:themeColor="text1"/>
          <w:spacing w:val="-6"/>
        </w:rPr>
        <w:t xml:space="preserve">Turdidae, </w:t>
      </w:r>
      <w:r w:rsidRPr="004A7191">
        <w:rPr>
          <w:color w:val="000000" w:themeColor="text1"/>
        </w:rPr>
        <w:t>but</w:t>
      </w:r>
      <w:r w:rsidRPr="004A7191">
        <w:rPr>
          <w:color w:val="000000" w:themeColor="text1"/>
          <w:spacing w:val="-3"/>
        </w:rPr>
        <w:t xml:space="preserve"> </w:t>
      </w:r>
      <w:r w:rsidRPr="004A7191">
        <w:rPr>
          <w:color w:val="000000" w:themeColor="text1"/>
        </w:rPr>
        <w:t>now</w:t>
      </w:r>
      <w:r w:rsidRPr="004A7191">
        <w:rPr>
          <w:color w:val="000000" w:themeColor="text1"/>
          <w:spacing w:val="-9"/>
        </w:rPr>
        <w:t xml:space="preserve"> </w:t>
      </w:r>
      <w:r w:rsidRPr="004A7191">
        <w:rPr>
          <w:color w:val="000000" w:themeColor="text1"/>
        </w:rPr>
        <w:t>considered</w:t>
      </w:r>
      <w:r w:rsidRPr="004A7191">
        <w:rPr>
          <w:color w:val="000000" w:themeColor="text1"/>
          <w:spacing w:val="-3"/>
        </w:rPr>
        <w:t xml:space="preserve"> </w:t>
      </w:r>
      <w:r w:rsidRPr="004A7191">
        <w:rPr>
          <w:color w:val="000000" w:themeColor="text1"/>
        </w:rPr>
        <w:t>an</w:t>
      </w:r>
      <w:r w:rsidRPr="004A7191">
        <w:rPr>
          <w:color w:val="000000" w:themeColor="text1"/>
          <w:spacing w:val="-3"/>
        </w:rPr>
        <w:t xml:space="preserve"> </w:t>
      </w:r>
      <w:r w:rsidRPr="004A7191">
        <w:rPr>
          <w:color w:val="000000" w:themeColor="text1"/>
        </w:rPr>
        <w:t>Old</w:t>
      </w:r>
      <w:r w:rsidRPr="004A7191">
        <w:rPr>
          <w:color w:val="000000" w:themeColor="text1"/>
          <w:spacing w:val="-6"/>
        </w:rPr>
        <w:t xml:space="preserve"> </w:t>
      </w:r>
      <w:r w:rsidRPr="004A7191">
        <w:rPr>
          <w:color w:val="000000" w:themeColor="text1"/>
          <w:spacing w:val="-7"/>
        </w:rPr>
        <w:t>World</w:t>
      </w:r>
      <w:r w:rsidRPr="004A7191">
        <w:rPr>
          <w:color w:val="000000" w:themeColor="text1"/>
          <w:spacing w:val="-11"/>
        </w:rPr>
        <w:t xml:space="preserve"> </w:t>
      </w:r>
      <w:r w:rsidRPr="004A7191">
        <w:rPr>
          <w:color w:val="000000" w:themeColor="text1"/>
        </w:rPr>
        <w:t>flycatcher.</w:t>
      </w:r>
      <w:r w:rsidRPr="004A7191">
        <w:rPr>
          <w:color w:val="000000" w:themeColor="text1"/>
          <w:spacing w:val="-34"/>
        </w:rPr>
        <w:t xml:space="preserve"> </w:t>
      </w:r>
      <w:r w:rsidRPr="004A7191">
        <w:rPr>
          <w:color w:val="000000" w:themeColor="text1"/>
        </w:rPr>
        <w:t>They</w:t>
      </w:r>
      <w:r w:rsidRPr="004A7191">
        <w:rPr>
          <w:color w:val="000000" w:themeColor="text1"/>
          <w:spacing w:val="-24"/>
        </w:rPr>
        <w:t xml:space="preserve"> </w:t>
      </w:r>
      <w:r w:rsidRPr="004A7191">
        <w:rPr>
          <w:color w:val="000000" w:themeColor="text1"/>
        </w:rPr>
        <w:t>are</w:t>
      </w:r>
      <w:r w:rsidRPr="004A7191">
        <w:rPr>
          <w:color w:val="000000" w:themeColor="text1"/>
          <w:spacing w:val="-25"/>
        </w:rPr>
        <w:t xml:space="preserve"> </w:t>
      </w:r>
      <w:r w:rsidRPr="004A7191">
        <w:rPr>
          <w:color w:val="000000" w:themeColor="text1"/>
        </w:rPr>
        <w:t>distinctive</w:t>
      </w:r>
      <w:r w:rsidRPr="004A7191">
        <w:rPr>
          <w:color w:val="000000" w:themeColor="text1"/>
          <w:spacing w:val="-24"/>
        </w:rPr>
        <w:t xml:space="preserve"> </w:t>
      </w:r>
      <w:r w:rsidRPr="004A7191">
        <w:rPr>
          <w:color w:val="000000" w:themeColor="text1"/>
        </w:rPr>
        <w:t>black</w:t>
      </w:r>
      <w:r w:rsidRPr="004A7191">
        <w:rPr>
          <w:color w:val="000000" w:themeColor="text1"/>
          <w:spacing w:val="-25"/>
        </w:rPr>
        <w:t xml:space="preserve"> </w:t>
      </w:r>
      <w:r w:rsidRPr="004A7191">
        <w:rPr>
          <w:color w:val="000000" w:themeColor="text1"/>
        </w:rPr>
        <w:t xml:space="preserve">and white birds with a long tail that is held upright as they forage on the ground or perch </w:t>
      </w:r>
      <w:r w:rsidRPr="004A7191">
        <w:rPr>
          <w:color w:val="000000" w:themeColor="text1"/>
          <w:spacing w:val="-4"/>
        </w:rPr>
        <w:t xml:space="preserve">conspicuously. </w:t>
      </w:r>
      <w:r w:rsidRPr="004A7191">
        <w:rPr>
          <w:color w:val="000000" w:themeColor="text1"/>
        </w:rPr>
        <w:t>Occurring across most of the Indian subcontinent and parts of Southeast Asia, they are common birds in</w:t>
      </w:r>
      <w:r w:rsidRPr="004A7191">
        <w:rPr>
          <w:color w:val="000000" w:themeColor="text1"/>
          <w:spacing w:val="-25"/>
        </w:rPr>
        <w:t xml:space="preserve"> </w:t>
      </w:r>
      <w:r w:rsidRPr="004A7191">
        <w:rPr>
          <w:color w:val="000000" w:themeColor="text1"/>
        </w:rPr>
        <w:t>urban gardens as well as forests. They are particularly well known for their songs and were once popular as cagebirds. The oriental magpie-robin is the</w:t>
      </w:r>
      <w:r w:rsidRPr="004A7191">
        <w:rPr>
          <w:color w:val="000000" w:themeColor="text1"/>
          <w:spacing w:val="-14"/>
        </w:rPr>
        <w:t xml:space="preserve"> </w:t>
      </w:r>
      <w:r w:rsidRPr="004A7191">
        <w:rPr>
          <w:color w:val="000000" w:themeColor="text1"/>
        </w:rPr>
        <w:t>national</w:t>
      </w:r>
      <w:r w:rsidRPr="004A7191">
        <w:rPr>
          <w:color w:val="000000" w:themeColor="text1"/>
          <w:spacing w:val="-14"/>
        </w:rPr>
        <w:t xml:space="preserve"> </w:t>
      </w:r>
      <w:r w:rsidRPr="004A7191">
        <w:rPr>
          <w:color w:val="000000" w:themeColor="text1"/>
        </w:rPr>
        <w:t>bird</w:t>
      </w:r>
      <w:r w:rsidRPr="004A7191">
        <w:rPr>
          <w:color w:val="000000" w:themeColor="text1"/>
          <w:spacing w:val="-14"/>
        </w:rPr>
        <w:t xml:space="preserve"> </w:t>
      </w:r>
      <w:r w:rsidRPr="004A7191">
        <w:rPr>
          <w:color w:val="000000" w:themeColor="text1"/>
        </w:rPr>
        <w:t>of</w:t>
      </w:r>
      <w:r w:rsidRPr="004A7191">
        <w:rPr>
          <w:color w:val="000000" w:themeColor="text1"/>
          <w:spacing w:val="-14"/>
        </w:rPr>
        <w:t xml:space="preserve"> </w:t>
      </w:r>
      <w:r w:rsidRPr="004A7191">
        <w:rPr>
          <w:color w:val="000000" w:themeColor="text1"/>
        </w:rPr>
        <w:t>Bangladesh.</w:t>
      </w:r>
    </w:p>
    <w:p w14:paraId="3B300377" w14:textId="77777777" w:rsidR="006500DE" w:rsidRPr="004A7191" w:rsidRDefault="004A7191">
      <w:pPr>
        <w:pStyle w:val="BodyText"/>
        <w:spacing w:before="8" w:line="249" w:lineRule="auto"/>
        <w:ind w:left="1140" w:right="1159" w:firstLine="280"/>
        <w:rPr>
          <w:color w:val="000000" w:themeColor="text1"/>
        </w:rPr>
      </w:pPr>
      <w:r w:rsidRPr="004A7191">
        <w:rPr>
          <w:color w:val="000000" w:themeColor="text1"/>
        </w:rPr>
        <w:t>This</w:t>
      </w:r>
      <w:r w:rsidRPr="004A7191">
        <w:rPr>
          <w:color w:val="000000" w:themeColor="text1"/>
          <w:spacing w:val="-24"/>
        </w:rPr>
        <w:t xml:space="preserve"> </w:t>
      </w:r>
      <w:r w:rsidRPr="004A7191">
        <w:rPr>
          <w:color w:val="000000" w:themeColor="text1"/>
        </w:rPr>
        <w:t>species</w:t>
      </w:r>
      <w:r w:rsidRPr="004A7191">
        <w:rPr>
          <w:color w:val="000000" w:themeColor="text1"/>
          <w:spacing w:val="-23"/>
        </w:rPr>
        <w:t xml:space="preserve"> </w:t>
      </w:r>
      <w:r w:rsidRPr="004A7191">
        <w:rPr>
          <w:color w:val="000000" w:themeColor="text1"/>
        </w:rPr>
        <w:t>is</w:t>
      </w:r>
      <w:r w:rsidRPr="004A7191">
        <w:rPr>
          <w:color w:val="000000" w:themeColor="text1"/>
          <w:spacing w:val="-22"/>
        </w:rPr>
        <w:t xml:space="preserve"> </w:t>
      </w:r>
      <w:r w:rsidRPr="004A7191">
        <w:rPr>
          <w:color w:val="000000" w:themeColor="text1"/>
        </w:rPr>
        <w:t>19</w:t>
      </w:r>
      <w:r w:rsidRPr="004A7191">
        <w:rPr>
          <w:color w:val="000000" w:themeColor="text1"/>
          <w:spacing w:val="-23"/>
        </w:rPr>
        <w:t xml:space="preserve"> </w:t>
      </w:r>
      <w:proofErr w:type="spellStart"/>
      <w:r w:rsidRPr="004A7191">
        <w:rPr>
          <w:color w:val="000000" w:themeColor="text1"/>
        </w:rPr>
        <w:t>centimetres</w:t>
      </w:r>
      <w:proofErr w:type="spellEnd"/>
      <w:r w:rsidRPr="004A7191">
        <w:rPr>
          <w:color w:val="000000" w:themeColor="text1"/>
          <w:spacing w:val="-22"/>
        </w:rPr>
        <w:t xml:space="preserve"> </w:t>
      </w:r>
      <w:r w:rsidRPr="004A7191">
        <w:rPr>
          <w:color w:val="000000" w:themeColor="text1"/>
        </w:rPr>
        <w:t>(7.5</w:t>
      </w:r>
      <w:r w:rsidRPr="004A7191">
        <w:rPr>
          <w:color w:val="000000" w:themeColor="text1"/>
          <w:spacing w:val="-23"/>
        </w:rPr>
        <w:t xml:space="preserve"> </w:t>
      </w:r>
      <w:r w:rsidRPr="004A7191">
        <w:rPr>
          <w:color w:val="000000" w:themeColor="text1"/>
        </w:rPr>
        <w:t>in)</w:t>
      </w:r>
      <w:r w:rsidRPr="004A7191">
        <w:rPr>
          <w:color w:val="000000" w:themeColor="text1"/>
          <w:spacing w:val="-23"/>
        </w:rPr>
        <w:t xml:space="preserve"> </w:t>
      </w:r>
      <w:r w:rsidRPr="004A7191">
        <w:rPr>
          <w:color w:val="000000" w:themeColor="text1"/>
        </w:rPr>
        <w:t>long,</w:t>
      </w:r>
      <w:r w:rsidRPr="004A7191">
        <w:rPr>
          <w:color w:val="000000" w:themeColor="text1"/>
          <w:spacing w:val="-22"/>
        </w:rPr>
        <w:t xml:space="preserve"> </w:t>
      </w:r>
      <w:r w:rsidRPr="004A7191">
        <w:rPr>
          <w:color w:val="000000" w:themeColor="text1"/>
        </w:rPr>
        <w:t>including</w:t>
      </w:r>
      <w:r w:rsidRPr="004A7191">
        <w:rPr>
          <w:color w:val="000000" w:themeColor="text1"/>
          <w:spacing w:val="-22"/>
        </w:rPr>
        <w:t xml:space="preserve"> </w:t>
      </w:r>
      <w:r w:rsidRPr="004A7191">
        <w:rPr>
          <w:color w:val="000000" w:themeColor="text1"/>
        </w:rPr>
        <w:t>the</w:t>
      </w:r>
      <w:r w:rsidRPr="004A7191">
        <w:rPr>
          <w:color w:val="000000" w:themeColor="text1"/>
          <w:spacing w:val="-22"/>
        </w:rPr>
        <w:t xml:space="preserve"> </w:t>
      </w:r>
      <w:r w:rsidRPr="004A7191">
        <w:rPr>
          <w:color w:val="000000" w:themeColor="text1"/>
        </w:rPr>
        <w:t>long tail,</w:t>
      </w:r>
      <w:r w:rsidRPr="004A7191">
        <w:rPr>
          <w:color w:val="000000" w:themeColor="text1"/>
          <w:spacing w:val="-17"/>
        </w:rPr>
        <w:t xml:space="preserve"> </w:t>
      </w:r>
      <w:r w:rsidRPr="004A7191">
        <w:rPr>
          <w:color w:val="000000" w:themeColor="text1"/>
          <w:spacing w:val="-4"/>
        </w:rPr>
        <w:t xml:space="preserve">which </w:t>
      </w:r>
      <w:r w:rsidRPr="004A7191">
        <w:rPr>
          <w:color w:val="000000" w:themeColor="text1"/>
        </w:rPr>
        <w:t>is</w:t>
      </w:r>
      <w:r w:rsidRPr="004A7191">
        <w:rPr>
          <w:color w:val="000000" w:themeColor="text1"/>
          <w:spacing w:val="-17"/>
        </w:rPr>
        <w:t xml:space="preserve"> </w:t>
      </w:r>
      <w:r w:rsidRPr="004A7191">
        <w:rPr>
          <w:color w:val="000000" w:themeColor="text1"/>
        </w:rPr>
        <w:t>usually</w:t>
      </w:r>
      <w:r w:rsidRPr="004A7191">
        <w:rPr>
          <w:color w:val="000000" w:themeColor="text1"/>
          <w:spacing w:val="-17"/>
        </w:rPr>
        <w:t xml:space="preserve"> </w:t>
      </w:r>
      <w:r w:rsidRPr="004A7191">
        <w:rPr>
          <w:color w:val="000000" w:themeColor="text1"/>
        </w:rPr>
        <w:t>held</w:t>
      </w:r>
      <w:r w:rsidRPr="004A7191">
        <w:rPr>
          <w:color w:val="000000" w:themeColor="text1"/>
          <w:spacing w:val="-17"/>
        </w:rPr>
        <w:t xml:space="preserve"> </w:t>
      </w:r>
      <w:r w:rsidRPr="004A7191">
        <w:rPr>
          <w:color w:val="000000" w:themeColor="text1"/>
        </w:rPr>
        <w:t>cocked</w:t>
      </w:r>
      <w:r w:rsidRPr="004A7191">
        <w:rPr>
          <w:color w:val="000000" w:themeColor="text1"/>
          <w:spacing w:val="-17"/>
        </w:rPr>
        <w:t xml:space="preserve"> </w:t>
      </w:r>
      <w:r w:rsidRPr="004A7191">
        <w:rPr>
          <w:color w:val="000000" w:themeColor="text1"/>
        </w:rPr>
        <w:t>upright.</w:t>
      </w:r>
      <w:r w:rsidRPr="004A7191">
        <w:rPr>
          <w:color w:val="000000" w:themeColor="text1"/>
          <w:spacing w:val="-17"/>
        </w:rPr>
        <w:t xml:space="preserve"> </w:t>
      </w:r>
      <w:r w:rsidRPr="004A7191">
        <w:rPr>
          <w:color w:val="000000" w:themeColor="text1"/>
        </w:rPr>
        <w:t>It</w:t>
      </w:r>
      <w:r w:rsidRPr="004A7191">
        <w:rPr>
          <w:color w:val="000000" w:themeColor="text1"/>
          <w:spacing w:val="-20"/>
        </w:rPr>
        <w:t xml:space="preserve"> </w:t>
      </w:r>
      <w:r w:rsidRPr="004A7191">
        <w:rPr>
          <w:color w:val="000000" w:themeColor="text1"/>
        </w:rPr>
        <w:t>is</w:t>
      </w:r>
      <w:r w:rsidRPr="004A7191">
        <w:rPr>
          <w:color w:val="000000" w:themeColor="text1"/>
          <w:spacing w:val="-17"/>
        </w:rPr>
        <w:t xml:space="preserve"> </w:t>
      </w:r>
      <w:r w:rsidRPr="004A7191">
        <w:rPr>
          <w:color w:val="000000" w:themeColor="text1"/>
        </w:rPr>
        <w:t>similar</w:t>
      </w:r>
      <w:r w:rsidRPr="004A7191">
        <w:rPr>
          <w:color w:val="000000" w:themeColor="text1"/>
          <w:spacing w:val="-19"/>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shape</w:t>
      </w:r>
    </w:p>
    <w:p w14:paraId="3C01B2F7" w14:textId="77777777" w:rsidR="006500DE" w:rsidRPr="004A7191" w:rsidRDefault="004A7191">
      <w:pPr>
        <w:pStyle w:val="BodyText"/>
        <w:spacing w:line="230" w:lineRule="auto"/>
        <w:ind w:left="1140" w:right="1188"/>
        <w:rPr>
          <w:color w:val="000000" w:themeColor="text1"/>
        </w:rPr>
      </w:pPr>
      <w:r w:rsidRPr="004A7191">
        <w:rPr>
          <w:color w:val="000000" w:themeColor="text1"/>
        </w:rPr>
        <w:t>to</w:t>
      </w:r>
      <w:r w:rsidRPr="004A7191">
        <w:rPr>
          <w:color w:val="000000" w:themeColor="text1"/>
          <w:spacing w:val="-15"/>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smaller</w:t>
      </w:r>
      <w:r w:rsidRPr="004A7191">
        <w:rPr>
          <w:color w:val="000000" w:themeColor="text1"/>
          <w:spacing w:val="-17"/>
        </w:rPr>
        <w:t xml:space="preserve"> </w:t>
      </w:r>
      <w:r w:rsidRPr="004A7191">
        <w:rPr>
          <w:color w:val="000000" w:themeColor="text1"/>
        </w:rPr>
        <w:t>European</w:t>
      </w:r>
      <w:r w:rsidRPr="004A7191">
        <w:rPr>
          <w:color w:val="000000" w:themeColor="text1"/>
          <w:spacing w:val="-15"/>
        </w:rPr>
        <w:t xml:space="preserve"> </w:t>
      </w:r>
      <w:r w:rsidRPr="004A7191">
        <w:rPr>
          <w:color w:val="000000" w:themeColor="text1"/>
        </w:rPr>
        <w:t>robin,</w:t>
      </w:r>
      <w:r w:rsidRPr="004A7191">
        <w:rPr>
          <w:color w:val="000000" w:themeColor="text1"/>
          <w:spacing w:val="-16"/>
        </w:rPr>
        <w:t xml:space="preserve"> </w:t>
      </w:r>
      <w:r w:rsidRPr="004A7191">
        <w:rPr>
          <w:color w:val="000000" w:themeColor="text1"/>
        </w:rPr>
        <w:t>but</w:t>
      </w:r>
      <w:r w:rsidRPr="004A7191">
        <w:rPr>
          <w:color w:val="000000" w:themeColor="text1"/>
          <w:spacing w:val="-15"/>
        </w:rPr>
        <w:t xml:space="preserve"> </w:t>
      </w:r>
      <w:r w:rsidRPr="004A7191">
        <w:rPr>
          <w:color w:val="000000" w:themeColor="text1"/>
        </w:rPr>
        <w:t>is</w:t>
      </w:r>
      <w:r w:rsidRPr="004A7191">
        <w:rPr>
          <w:color w:val="000000" w:themeColor="text1"/>
          <w:spacing w:val="-14"/>
        </w:rPr>
        <w:t xml:space="preserve"> </w:t>
      </w:r>
      <w:r w:rsidRPr="004A7191">
        <w:rPr>
          <w:color w:val="000000" w:themeColor="text1"/>
        </w:rPr>
        <w:t>longer-tailed.</w:t>
      </w:r>
      <w:r w:rsidRPr="004A7191">
        <w:rPr>
          <w:color w:val="000000" w:themeColor="text1"/>
          <w:spacing w:val="-26"/>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male</w:t>
      </w:r>
      <w:r w:rsidRPr="004A7191">
        <w:rPr>
          <w:color w:val="000000" w:themeColor="text1"/>
          <w:spacing w:val="-14"/>
        </w:rPr>
        <w:t xml:space="preserve"> </w:t>
      </w:r>
      <w:r w:rsidRPr="004A7191">
        <w:rPr>
          <w:color w:val="000000" w:themeColor="text1"/>
        </w:rPr>
        <w:t xml:space="preserve">has </w:t>
      </w:r>
      <w:r w:rsidRPr="004A7191">
        <w:rPr>
          <w:color w:val="000000" w:themeColor="text1"/>
          <w:spacing w:val="-4"/>
        </w:rPr>
        <w:t xml:space="preserve">black </w:t>
      </w:r>
      <w:r w:rsidRPr="004A7191">
        <w:rPr>
          <w:color w:val="000000" w:themeColor="text1"/>
        </w:rPr>
        <w:t>upperparts, head and throat apart from a white shoulder patch.</w:t>
      </w:r>
      <w:r w:rsidRPr="004A7191">
        <w:rPr>
          <w:color w:val="000000" w:themeColor="text1"/>
          <w:spacing w:val="-34"/>
        </w:rPr>
        <w:t xml:space="preserve"> </w:t>
      </w:r>
      <w:r w:rsidRPr="004A7191">
        <w:rPr>
          <w:color w:val="000000" w:themeColor="text1"/>
        </w:rPr>
        <w:t>The</w:t>
      </w:r>
    </w:p>
    <w:p w14:paraId="283B7331" w14:textId="77777777" w:rsidR="006500DE" w:rsidRPr="004A7191" w:rsidRDefault="004A7191">
      <w:pPr>
        <w:pStyle w:val="BodyText"/>
        <w:spacing w:line="225" w:lineRule="exact"/>
        <w:ind w:left="1140"/>
        <w:rPr>
          <w:color w:val="000000" w:themeColor="text1"/>
        </w:rPr>
      </w:pPr>
      <w:r w:rsidRPr="004A7191">
        <w:rPr>
          <w:color w:val="000000" w:themeColor="text1"/>
        </w:rPr>
        <w:t>underparts and the sides of the long tail are white.</w:t>
      </w:r>
    </w:p>
    <w:p w14:paraId="0BBEE0E4" w14:textId="77777777" w:rsidR="006500DE" w:rsidRPr="004A7191" w:rsidRDefault="004A7191">
      <w:pPr>
        <w:pStyle w:val="BodyText"/>
        <w:spacing w:line="249" w:lineRule="auto"/>
        <w:ind w:left="1140" w:right="1376"/>
        <w:rPr>
          <w:color w:val="000000" w:themeColor="text1"/>
        </w:rPr>
      </w:pPr>
      <w:r w:rsidRPr="004A7191">
        <w:rPr>
          <w:color w:val="000000" w:themeColor="text1"/>
        </w:rPr>
        <w:t>Females</w:t>
      </w:r>
      <w:r w:rsidRPr="004A7191">
        <w:rPr>
          <w:color w:val="000000" w:themeColor="text1"/>
          <w:spacing w:val="-35"/>
        </w:rPr>
        <w:t xml:space="preserve"> </w:t>
      </w:r>
      <w:r w:rsidRPr="004A7191">
        <w:rPr>
          <w:color w:val="000000" w:themeColor="text1"/>
        </w:rPr>
        <w:t>are</w:t>
      </w:r>
      <w:r w:rsidRPr="004A7191">
        <w:rPr>
          <w:color w:val="000000" w:themeColor="text1"/>
          <w:spacing w:val="-34"/>
        </w:rPr>
        <w:t xml:space="preserve"> </w:t>
      </w:r>
      <w:r w:rsidRPr="004A7191">
        <w:rPr>
          <w:color w:val="000000" w:themeColor="text1"/>
        </w:rPr>
        <w:t>greyish</w:t>
      </w:r>
      <w:r w:rsidRPr="004A7191">
        <w:rPr>
          <w:color w:val="000000" w:themeColor="text1"/>
          <w:spacing w:val="-33"/>
        </w:rPr>
        <w:t xml:space="preserve"> </w:t>
      </w:r>
      <w:r w:rsidRPr="004A7191">
        <w:rPr>
          <w:color w:val="000000" w:themeColor="text1"/>
        </w:rPr>
        <w:t>black</w:t>
      </w:r>
      <w:r w:rsidRPr="004A7191">
        <w:rPr>
          <w:color w:val="000000" w:themeColor="text1"/>
          <w:spacing w:val="-34"/>
        </w:rPr>
        <w:t xml:space="preserve"> </w:t>
      </w:r>
      <w:r w:rsidRPr="004A7191">
        <w:rPr>
          <w:color w:val="000000" w:themeColor="text1"/>
        </w:rPr>
        <w:t>above</w:t>
      </w:r>
      <w:r w:rsidRPr="004A7191">
        <w:rPr>
          <w:color w:val="000000" w:themeColor="text1"/>
          <w:spacing w:val="-33"/>
        </w:rPr>
        <w:t xml:space="preserve"> </w:t>
      </w:r>
      <w:r w:rsidRPr="004A7191">
        <w:rPr>
          <w:color w:val="000000" w:themeColor="text1"/>
        </w:rPr>
        <w:t>and</w:t>
      </w:r>
      <w:r w:rsidRPr="004A7191">
        <w:rPr>
          <w:color w:val="000000" w:themeColor="text1"/>
          <w:spacing w:val="-33"/>
        </w:rPr>
        <w:t xml:space="preserve"> </w:t>
      </w:r>
      <w:r w:rsidRPr="004A7191">
        <w:rPr>
          <w:color w:val="000000" w:themeColor="text1"/>
        </w:rPr>
        <w:t>greyish</w:t>
      </w:r>
      <w:r w:rsidRPr="004A7191">
        <w:rPr>
          <w:color w:val="000000" w:themeColor="text1"/>
          <w:spacing w:val="-33"/>
        </w:rPr>
        <w:t xml:space="preserve"> </w:t>
      </w:r>
      <w:proofErr w:type="spellStart"/>
      <w:r w:rsidRPr="004A7191">
        <w:rPr>
          <w:color w:val="000000" w:themeColor="text1"/>
        </w:rPr>
        <w:t>white.Youngbirds</w:t>
      </w:r>
      <w:proofErr w:type="spellEnd"/>
      <w:r w:rsidRPr="004A7191">
        <w:rPr>
          <w:color w:val="000000" w:themeColor="text1"/>
          <w:spacing w:val="-7"/>
        </w:rPr>
        <w:t xml:space="preserve"> </w:t>
      </w:r>
      <w:r w:rsidRPr="004A7191">
        <w:rPr>
          <w:color w:val="000000" w:themeColor="text1"/>
        </w:rPr>
        <w:t>have</w:t>
      </w:r>
      <w:r w:rsidRPr="004A7191">
        <w:rPr>
          <w:color w:val="000000" w:themeColor="text1"/>
          <w:spacing w:val="-19"/>
        </w:rPr>
        <w:t xml:space="preserve"> </w:t>
      </w:r>
      <w:r w:rsidRPr="004A7191">
        <w:rPr>
          <w:color w:val="000000" w:themeColor="text1"/>
        </w:rPr>
        <w:t>scaly brown upperparts and</w:t>
      </w:r>
      <w:r w:rsidRPr="004A7191">
        <w:rPr>
          <w:color w:val="000000" w:themeColor="text1"/>
          <w:spacing w:val="-39"/>
        </w:rPr>
        <w:t xml:space="preserve"> </w:t>
      </w:r>
      <w:r w:rsidRPr="004A7191">
        <w:rPr>
          <w:color w:val="000000" w:themeColor="text1"/>
        </w:rPr>
        <w:t>head.</w:t>
      </w:r>
    </w:p>
    <w:p w14:paraId="34C6463F" w14:textId="77777777" w:rsidR="006500DE" w:rsidRPr="004A7191" w:rsidRDefault="004A7191">
      <w:pPr>
        <w:pStyle w:val="BodyText"/>
        <w:spacing w:line="212" w:lineRule="exact"/>
        <w:ind w:left="1420"/>
        <w:rPr>
          <w:color w:val="000000" w:themeColor="text1"/>
        </w:rPr>
      </w:pPr>
      <w:r w:rsidRPr="004A7191">
        <w:rPr>
          <w:color w:val="000000" w:themeColor="text1"/>
        </w:rPr>
        <w:t>This magpie-robin is a resident breeder in tropical southern Asia from</w:t>
      </w:r>
    </w:p>
    <w:p w14:paraId="3581BA4D" w14:textId="77777777" w:rsidR="006500DE" w:rsidRPr="004A7191" w:rsidRDefault="004A7191">
      <w:pPr>
        <w:pStyle w:val="BodyText"/>
        <w:spacing w:before="13" w:line="230" w:lineRule="auto"/>
        <w:ind w:left="1140" w:right="1188"/>
        <w:rPr>
          <w:color w:val="000000" w:themeColor="text1"/>
        </w:rPr>
      </w:pPr>
      <w:r w:rsidRPr="004A7191">
        <w:rPr>
          <w:color w:val="000000" w:themeColor="text1"/>
        </w:rPr>
        <w:t>Bangladesh, interior India, Sri Lanka and eastern Pakistan east to Indonesia, Thailand, south China, Malaysia, and Singapore</w:t>
      </w:r>
    </w:p>
    <w:p w14:paraId="4CD4E687" w14:textId="77777777" w:rsidR="006500DE" w:rsidRPr="004A7191" w:rsidRDefault="004A7191">
      <w:pPr>
        <w:pStyle w:val="BodyText"/>
        <w:spacing w:before="18" w:line="230" w:lineRule="auto"/>
        <w:ind w:left="1140" w:right="2178" w:firstLine="280"/>
        <w:rPr>
          <w:color w:val="000000" w:themeColor="text1"/>
        </w:rPr>
      </w:pPr>
      <w:r w:rsidRPr="004A7191">
        <w:rPr>
          <w:color w:val="000000" w:themeColor="text1"/>
        </w:rPr>
        <w:t>The oriental magpie-robin is found in open woodland and cultivated areas often close to human habitations.</w:t>
      </w:r>
    </w:p>
    <w:p w14:paraId="1E9C989F" w14:textId="77777777" w:rsidR="006500DE" w:rsidRPr="004A7191" w:rsidRDefault="006500DE">
      <w:pPr>
        <w:spacing w:line="230" w:lineRule="auto"/>
        <w:rPr>
          <w:color w:val="000000" w:themeColor="text1"/>
        </w:rPr>
        <w:sectPr w:rsidR="006500DE" w:rsidRPr="004A7191">
          <w:pgSz w:w="8240" w:h="12200"/>
          <w:pgMar w:top="940" w:right="0" w:bottom="280" w:left="0" w:header="720" w:footer="720" w:gutter="0"/>
          <w:cols w:space="720"/>
        </w:sectPr>
      </w:pPr>
    </w:p>
    <w:p w14:paraId="7897BB7D" w14:textId="77777777" w:rsidR="006500DE" w:rsidRPr="00AE6195" w:rsidRDefault="004A7191">
      <w:pPr>
        <w:pStyle w:val="Heading2"/>
        <w:ind w:left="2819" w:right="2786"/>
        <w:jc w:val="center"/>
        <w:rPr>
          <w:color w:val="FFFFFF" w:themeColor="background1"/>
        </w:rPr>
      </w:pPr>
      <w:r w:rsidRPr="00AE6195">
        <w:rPr>
          <w:color w:val="FFFFFF" w:themeColor="background1"/>
        </w:rPr>
        <w:lastRenderedPageBreak/>
        <w:t>Conservation status</w:t>
      </w:r>
    </w:p>
    <w:p w14:paraId="70009F4C" w14:textId="77777777" w:rsidR="006500DE" w:rsidRPr="00AE6195" w:rsidRDefault="006500DE">
      <w:pPr>
        <w:pStyle w:val="BodyText"/>
        <w:spacing w:before="7"/>
        <w:rPr>
          <w:b/>
          <w:color w:val="FFFFFF" w:themeColor="background1"/>
          <w:sz w:val="12"/>
        </w:rPr>
      </w:pPr>
    </w:p>
    <w:p w14:paraId="62EC0E3C" w14:textId="77777777" w:rsidR="006500DE" w:rsidRPr="00AE6195" w:rsidRDefault="006500DE">
      <w:pPr>
        <w:rPr>
          <w:color w:val="FFFFFF" w:themeColor="background1"/>
          <w:sz w:val="12"/>
        </w:rPr>
        <w:sectPr w:rsidR="006500DE" w:rsidRPr="00AE6195">
          <w:pgSz w:w="8240" w:h="12200"/>
          <w:pgMar w:top="1080" w:right="0" w:bottom="280" w:left="0" w:header="720" w:footer="720" w:gutter="0"/>
          <w:cols w:space="720"/>
        </w:sectPr>
      </w:pPr>
    </w:p>
    <w:p w14:paraId="14EAF5BB" w14:textId="77777777" w:rsidR="006500DE" w:rsidRPr="00AE6195" w:rsidRDefault="006500DE">
      <w:pPr>
        <w:pStyle w:val="BodyText"/>
        <w:rPr>
          <w:b/>
          <w:color w:val="FFFFFF" w:themeColor="background1"/>
          <w:sz w:val="18"/>
        </w:rPr>
      </w:pPr>
    </w:p>
    <w:p w14:paraId="14E1C9EC" w14:textId="77777777" w:rsidR="006500DE" w:rsidRPr="00AE6195" w:rsidRDefault="004A7191">
      <w:pPr>
        <w:spacing w:before="145"/>
        <w:ind w:right="405"/>
        <w:jc w:val="right"/>
        <w:rPr>
          <w:color w:val="FFFFFF" w:themeColor="background1"/>
          <w:sz w:val="16"/>
        </w:rPr>
      </w:pPr>
      <w:r w:rsidRPr="00AE6195">
        <w:rPr>
          <w:color w:val="FFFFFF" w:themeColor="background1"/>
          <w:sz w:val="16"/>
        </w:rPr>
        <w:t>Extinct</w:t>
      </w:r>
    </w:p>
    <w:p w14:paraId="350C250C" w14:textId="77777777" w:rsidR="006500DE" w:rsidRPr="00AE6195" w:rsidRDefault="006500DE">
      <w:pPr>
        <w:pStyle w:val="BodyText"/>
        <w:spacing w:before="10"/>
        <w:rPr>
          <w:color w:val="FFFFFF" w:themeColor="background1"/>
          <w:sz w:val="15"/>
        </w:rPr>
      </w:pPr>
    </w:p>
    <w:p w14:paraId="2DF60DAF" w14:textId="77777777" w:rsidR="006500DE" w:rsidRPr="00AE6195" w:rsidRDefault="004A7191">
      <w:pPr>
        <w:pStyle w:val="BodyText"/>
        <w:tabs>
          <w:tab w:val="left" w:pos="478"/>
        </w:tabs>
        <w:jc w:val="right"/>
        <w:rPr>
          <w:rFonts w:ascii="Trebuchet MS"/>
          <w:color w:val="FFFFFF" w:themeColor="background1"/>
        </w:rPr>
      </w:pPr>
      <w:r w:rsidRPr="00AE6195">
        <w:rPr>
          <w:rFonts w:ascii="Trebuchet MS"/>
          <w:color w:val="FFFFFF" w:themeColor="background1"/>
        </w:rPr>
        <w:t>EX</w:t>
      </w:r>
      <w:r w:rsidRPr="00AE6195">
        <w:rPr>
          <w:rFonts w:ascii="Trebuchet MS"/>
          <w:color w:val="FFFFFF" w:themeColor="background1"/>
        </w:rPr>
        <w:tab/>
      </w:r>
      <w:r w:rsidRPr="00AE6195">
        <w:rPr>
          <w:rFonts w:ascii="Trebuchet MS"/>
          <w:color w:val="FFFFFF" w:themeColor="background1"/>
          <w:spacing w:val="2"/>
        </w:rPr>
        <w:t>EW</w:t>
      </w:r>
    </w:p>
    <w:p w14:paraId="5377C19F" w14:textId="77777777" w:rsidR="006500DE" w:rsidRPr="00AE6195" w:rsidRDefault="004A7191">
      <w:pPr>
        <w:pStyle w:val="BodyText"/>
        <w:rPr>
          <w:rFonts w:ascii="Trebuchet MS"/>
          <w:color w:val="FFFFFF" w:themeColor="background1"/>
          <w:sz w:val="18"/>
        </w:rPr>
      </w:pPr>
      <w:r w:rsidRPr="00AE6195">
        <w:rPr>
          <w:color w:val="FFFFFF" w:themeColor="background1"/>
        </w:rPr>
        <w:br w:type="column"/>
      </w:r>
    </w:p>
    <w:p w14:paraId="344BE2CE" w14:textId="77777777" w:rsidR="006500DE" w:rsidRPr="00AE6195" w:rsidRDefault="006500DE">
      <w:pPr>
        <w:pStyle w:val="BodyText"/>
        <w:spacing w:before="2"/>
        <w:rPr>
          <w:rFonts w:ascii="Trebuchet MS"/>
          <w:color w:val="FFFFFF" w:themeColor="background1"/>
          <w:sz w:val="14"/>
        </w:rPr>
      </w:pPr>
    </w:p>
    <w:p w14:paraId="5E48BDD8" w14:textId="77777777" w:rsidR="006500DE" w:rsidRPr="00AE6195" w:rsidRDefault="004A7191">
      <w:pPr>
        <w:ind w:left="256"/>
        <w:jc w:val="center"/>
        <w:rPr>
          <w:color w:val="FFFFFF" w:themeColor="background1"/>
          <w:sz w:val="16"/>
        </w:rPr>
      </w:pPr>
      <w:proofErr w:type="spellStart"/>
      <w:r w:rsidRPr="00AE6195">
        <w:rPr>
          <w:color w:val="FFFFFF" w:themeColor="background1"/>
          <w:sz w:val="16"/>
        </w:rPr>
        <w:t>Threatned</w:t>
      </w:r>
      <w:proofErr w:type="spellEnd"/>
    </w:p>
    <w:p w14:paraId="27A7EC79" w14:textId="77777777" w:rsidR="006500DE" w:rsidRPr="00AE6195" w:rsidRDefault="006500DE">
      <w:pPr>
        <w:pStyle w:val="BodyText"/>
        <w:spacing w:before="2"/>
        <w:rPr>
          <w:color w:val="FFFFFF" w:themeColor="background1"/>
          <w:sz w:val="17"/>
        </w:rPr>
      </w:pPr>
    </w:p>
    <w:p w14:paraId="7027B219" w14:textId="77777777" w:rsidR="006500DE" w:rsidRPr="00AE6195" w:rsidRDefault="004A7191">
      <w:pPr>
        <w:pStyle w:val="BodyText"/>
        <w:tabs>
          <w:tab w:val="left" w:pos="723"/>
          <w:tab w:val="left" w:pos="1224"/>
        </w:tabs>
        <w:ind w:left="217"/>
        <w:jc w:val="center"/>
        <w:rPr>
          <w:rFonts w:ascii="Trebuchet MS"/>
          <w:color w:val="FFFFFF" w:themeColor="background1"/>
        </w:rPr>
      </w:pPr>
      <w:r w:rsidRPr="00AE6195">
        <w:rPr>
          <w:rFonts w:ascii="Trebuchet MS"/>
          <w:color w:val="FFFFFF" w:themeColor="background1"/>
        </w:rPr>
        <w:t>CR</w:t>
      </w:r>
      <w:r w:rsidRPr="00AE6195">
        <w:rPr>
          <w:rFonts w:ascii="Trebuchet MS"/>
          <w:color w:val="FFFFFF" w:themeColor="background1"/>
        </w:rPr>
        <w:tab/>
        <w:t>EN</w:t>
      </w:r>
      <w:r w:rsidRPr="00AE6195">
        <w:rPr>
          <w:rFonts w:ascii="Trebuchet MS"/>
          <w:color w:val="FFFFFF" w:themeColor="background1"/>
        </w:rPr>
        <w:tab/>
      </w:r>
      <w:r w:rsidRPr="00AE6195">
        <w:rPr>
          <w:rFonts w:ascii="Trebuchet MS"/>
          <w:color w:val="FFFFFF" w:themeColor="background1"/>
          <w:spacing w:val="-13"/>
          <w:position w:val="-1"/>
        </w:rPr>
        <w:t>VU</w:t>
      </w:r>
    </w:p>
    <w:p w14:paraId="3DE8689C" w14:textId="77777777" w:rsidR="006500DE" w:rsidRPr="00AE6195" w:rsidRDefault="004A7191">
      <w:pPr>
        <w:spacing w:before="113" w:line="208" w:lineRule="auto"/>
        <w:ind w:left="570" w:right="1578" w:firstLine="120"/>
        <w:rPr>
          <w:color w:val="FFFFFF" w:themeColor="background1"/>
          <w:sz w:val="16"/>
        </w:rPr>
      </w:pPr>
      <w:r w:rsidRPr="00AE6195">
        <w:rPr>
          <w:color w:val="FFFFFF" w:themeColor="background1"/>
        </w:rPr>
        <w:br w:type="column"/>
      </w:r>
      <w:r w:rsidRPr="00AE6195">
        <w:rPr>
          <w:color w:val="FFFFFF" w:themeColor="background1"/>
          <w:sz w:val="16"/>
        </w:rPr>
        <w:t>Least Concern</w:t>
      </w:r>
    </w:p>
    <w:p w14:paraId="18020882" w14:textId="77777777" w:rsidR="006500DE" w:rsidRPr="00AE6195" w:rsidRDefault="004A7191">
      <w:pPr>
        <w:pStyle w:val="BodyText"/>
        <w:tabs>
          <w:tab w:val="left" w:pos="760"/>
        </w:tabs>
        <w:spacing w:before="142"/>
        <w:ind w:left="230"/>
        <w:rPr>
          <w:rFonts w:ascii="Trebuchet MS"/>
          <w:color w:val="FFFFFF" w:themeColor="background1"/>
        </w:rPr>
      </w:pPr>
      <w:r w:rsidRPr="00AE6195">
        <w:rPr>
          <w:rFonts w:ascii="Trebuchet MS"/>
          <w:color w:val="FFFFFF" w:themeColor="background1"/>
        </w:rPr>
        <w:t>NT</w:t>
      </w:r>
      <w:r w:rsidRPr="00AE6195">
        <w:rPr>
          <w:rFonts w:ascii="Trebuchet MS"/>
          <w:color w:val="FFFFFF" w:themeColor="background1"/>
        </w:rPr>
        <w:tab/>
        <w:t>LC</w:t>
      </w:r>
    </w:p>
    <w:p w14:paraId="210D22EB" w14:textId="77777777" w:rsidR="006500DE" w:rsidRPr="00AE6195" w:rsidRDefault="006500DE">
      <w:pPr>
        <w:rPr>
          <w:rFonts w:ascii="Trebuchet MS"/>
          <w:color w:val="FFFFFF" w:themeColor="background1"/>
        </w:rPr>
        <w:sectPr w:rsidR="006500DE" w:rsidRPr="00AE6195">
          <w:type w:val="continuous"/>
          <w:pgSz w:w="8240" w:h="12200"/>
          <w:pgMar w:top="880" w:right="0" w:bottom="280" w:left="0" w:header="720" w:footer="720" w:gutter="0"/>
          <w:cols w:num="3" w:space="720" w:equalWidth="0">
            <w:col w:w="3983" w:space="40"/>
            <w:col w:w="1467" w:space="39"/>
            <w:col w:w="2711"/>
          </w:cols>
        </w:sectPr>
      </w:pPr>
    </w:p>
    <w:p w14:paraId="100153FC" w14:textId="77777777" w:rsidR="006500DE" w:rsidRPr="00AE6195" w:rsidRDefault="00AE6195">
      <w:pPr>
        <w:pStyle w:val="BodyText"/>
        <w:rPr>
          <w:rFonts w:ascii="Trebuchet MS"/>
          <w:color w:val="FFFFFF" w:themeColor="background1"/>
        </w:rPr>
      </w:pPr>
      <w:r w:rsidRPr="00AE6195">
        <w:rPr>
          <w:noProof/>
          <w:color w:val="FFFFFF" w:themeColor="background1"/>
        </w:rPr>
        <mc:AlternateContent>
          <mc:Choice Requires="wps">
            <w:drawing>
              <wp:anchor distT="0" distB="0" distL="114300" distR="114300" simplePos="0" relativeHeight="242642944" behindDoc="1" locked="0" layoutInCell="1" allowOverlap="1" wp14:anchorId="730344AE" wp14:editId="5F6EC23E">
                <wp:simplePos x="0" y="0"/>
                <wp:positionH relativeFrom="page">
                  <wp:posOffset>2311400</wp:posOffset>
                </wp:positionH>
                <wp:positionV relativeFrom="page">
                  <wp:posOffset>266065</wp:posOffset>
                </wp:positionV>
                <wp:extent cx="161925" cy="154940"/>
                <wp:effectExtent l="0" t="0" r="0" b="0"/>
                <wp:wrapNone/>
                <wp:docPr id="618"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25BFB" w14:textId="77777777" w:rsidR="00B7268B" w:rsidRDefault="00B7268B">
                            <w:pPr>
                              <w:pStyle w:val="BodyText"/>
                              <w:rPr>
                                <w:rFonts w:ascii="Verdana"/>
                              </w:rPr>
                            </w:pPr>
                            <w:r>
                              <w:rPr>
                                <w:rFonts w:ascii="Verdana"/>
                                <w:color w:val="58595B"/>
                              </w:rPr>
                              <w:t>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344AE" id="Text Box 789" o:spid="_x0000_s1114" type="#_x0000_t202" style="position:absolute;margin-left:182pt;margin-top:20.95pt;width:12.75pt;height:12.2pt;z-index:-26067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" filled="f" stroked="f">
                <v:textbox inset="0,0,0,0">
                  <w:txbxContent>
                    <w:p w14:paraId="1F325BFB" w14:textId="77777777" w:rsidR="00B7268B" w:rsidRDefault="00B7268B">
                      <w:pPr>
                        <w:pStyle w:val="BodyText"/>
                        <w:rPr>
                          <w:rFonts w:ascii="Verdana"/>
                        </w:rPr>
                      </w:pPr>
                      <w:r>
                        <w:rPr>
                          <w:rFonts w:ascii="Verdana"/>
                          <w:color w:val="58595B"/>
                        </w:rPr>
                        <w:t>99</w:t>
                      </w:r>
                    </w:p>
                  </w:txbxContent>
                </v:textbox>
                <w10:wrap anchorx="page" anchory="page"/>
              </v:shape>
            </w:pict>
          </mc:Fallback>
        </mc:AlternateContent>
      </w:r>
      <w:r w:rsidRPr="00AE6195">
        <w:rPr>
          <w:noProof/>
          <w:color w:val="FFFFFF" w:themeColor="background1"/>
        </w:rPr>
        <mc:AlternateContent>
          <mc:Choice Requires="wpg">
            <w:drawing>
              <wp:anchor distT="0" distB="0" distL="114300" distR="114300" simplePos="0" relativeHeight="242643968" behindDoc="1" locked="0" layoutInCell="1" allowOverlap="1" wp14:anchorId="371EA841" wp14:editId="2E299663">
                <wp:simplePos x="0" y="0"/>
                <wp:positionH relativeFrom="page">
                  <wp:posOffset>0</wp:posOffset>
                </wp:positionH>
                <wp:positionV relativeFrom="page">
                  <wp:posOffset>12700</wp:posOffset>
                </wp:positionV>
                <wp:extent cx="5219700" cy="7721600"/>
                <wp:effectExtent l="0" t="0" r="0" b="0"/>
                <wp:wrapNone/>
                <wp:docPr id="586" name="Group 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21600"/>
                          <a:chOff x="0" y="20"/>
                          <a:chExt cx="8220" cy="12160"/>
                        </a:xfrm>
                      </wpg:grpSpPr>
                      <pic:pic xmlns:pic="http://schemas.openxmlformats.org/drawingml/2006/picture">
                        <pic:nvPicPr>
                          <pic:cNvPr id="587" name="Picture 7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8" name="Picture 7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20"/>
                            <a:ext cx="8220" cy="1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9" name="Freeform 786"/>
                        <wps:cNvSpPr>
                          <a:spLocks/>
                        </wps:cNvSpPr>
                        <wps:spPr bwMode="auto">
                          <a:xfrm>
                            <a:off x="3188" y="2277"/>
                            <a:ext cx="298" cy="297"/>
                          </a:xfrm>
                          <a:custGeom>
                            <a:avLst/>
                            <a:gdLst>
                              <a:gd name="T0" fmla="+- 0 3337 3188"/>
                              <a:gd name="T1" fmla="*/ T0 w 298"/>
                              <a:gd name="T2" fmla="+- 0 2277 2277"/>
                              <a:gd name="T3" fmla="*/ 2277 h 297"/>
                              <a:gd name="T4" fmla="+- 0 3279 3188"/>
                              <a:gd name="T5" fmla="*/ T4 w 298"/>
                              <a:gd name="T6" fmla="+- 0 2289 2277"/>
                              <a:gd name="T7" fmla="*/ 2289 h 297"/>
                              <a:gd name="T8" fmla="+- 0 3232 3188"/>
                              <a:gd name="T9" fmla="*/ T8 w 298"/>
                              <a:gd name="T10" fmla="+- 0 2320 2277"/>
                              <a:gd name="T11" fmla="*/ 2320 h 297"/>
                              <a:gd name="T12" fmla="+- 0 3200 3188"/>
                              <a:gd name="T13" fmla="*/ T12 w 298"/>
                              <a:gd name="T14" fmla="+- 0 2368 2277"/>
                              <a:gd name="T15" fmla="*/ 2368 h 297"/>
                              <a:gd name="T16" fmla="+- 0 3188 3188"/>
                              <a:gd name="T17" fmla="*/ T16 w 298"/>
                              <a:gd name="T18" fmla="+- 0 2426 2277"/>
                              <a:gd name="T19" fmla="*/ 2426 h 297"/>
                              <a:gd name="T20" fmla="+- 0 3200 3188"/>
                              <a:gd name="T21" fmla="*/ T20 w 298"/>
                              <a:gd name="T22" fmla="+- 0 2484 2277"/>
                              <a:gd name="T23" fmla="*/ 2484 h 297"/>
                              <a:gd name="T24" fmla="+- 0 3232 3188"/>
                              <a:gd name="T25" fmla="*/ T24 w 298"/>
                              <a:gd name="T26" fmla="+- 0 2531 2277"/>
                              <a:gd name="T27" fmla="*/ 2531 h 297"/>
                              <a:gd name="T28" fmla="+- 0 3279 3188"/>
                              <a:gd name="T29" fmla="*/ T28 w 298"/>
                              <a:gd name="T30" fmla="+- 0 2563 2277"/>
                              <a:gd name="T31" fmla="*/ 2563 h 297"/>
                              <a:gd name="T32" fmla="+- 0 3337 3188"/>
                              <a:gd name="T33" fmla="*/ T32 w 298"/>
                              <a:gd name="T34" fmla="+- 0 2574 2277"/>
                              <a:gd name="T35" fmla="*/ 2574 h 297"/>
                              <a:gd name="T36" fmla="+- 0 3395 3188"/>
                              <a:gd name="T37" fmla="*/ T36 w 298"/>
                              <a:gd name="T38" fmla="+- 0 2563 2277"/>
                              <a:gd name="T39" fmla="*/ 2563 h 297"/>
                              <a:gd name="T40" fmla="+- 0 3442 3188"/>
                              <a:gd name="T41" fmla="*/ T40 w 298"/>
                              <a:gd name="T42" fmla="+- 0 2531 2277"/>
                              <a:gd name="T43" fmla="*/ 2531 h 297"/>
                              <a:gd name="T44" fmla="+- 0 3474 3188"/>
                              <a:gd name="T45" fmla="*/ T44 w 298"/>
                              <a:gd name="T46" fmla="+- 0 2484 2277"/>
                              <a:gd name="T47" fmla="*/ 2484 h 297"/>
                              <a:gd name="T48" fmla="+- 0 3486 3188"/>
                              <a:gd name="T49" fmla="*/ T48 w 298"/>
                              <a:gd name="T50" fmla="+- 0 2426 2277"/>
                              <a:gd name="T51" fmla="*/ 2426 h 297"/>
                              <a:gd name="T52" fmla="+- 0 3474 3188"/>
                              <a:gd name="T53" fmla="*/ T52 w 298"/>
                              <a:gd name="T54" fmla="+- 0 2368 2277"/>
                              <a:gd name="T55" fmla="*/ 2368 h 297"/>
                              <a:gd name="T56" fmla="+- 0 3442 3188"/>
                              <a:gd name="T57" fmla="*/ T56 w 298"/>
                              <a:gd name="T58" fmla="+- 0 2320 2277"/>
                              <a:gd name="T59" fmla="*/ 2320 h 297"/>
                              <a:gd name="T60" fmla="+- 0 3395 3188"/>
                              <a:gd name="T61" fmla="*/ T60 w 298"/>
                              <a:gd name="T62" fmla="+- 0 2289 2277"/>
                              <a:gd name="T63" fmla="*/ 2289 h 297"/>
                              <a:gd name="T64" fmla="+- 0 3337 3188"/>
                              <a:gd name="T65" fmla="*/ T64 w 298"/>
                              <a:gd name="T66" fmla="+- 0 2277 2277"/>
                              <a:gd name="T67" fmla="*/ 227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2"/>
                                </a:lnTo>
                                <a:lnTo>
                                  <a:pt x="44" y="43"/>
                                </a:lnTo>
                                <a:lnTo>
                                  <a:pt x="12" y="91"/>
                                </a:lnTo>
                                <a:lnTo>
                                  <a:pt x="0" y="149"/>
                                </a:lnTo>
                                <a:lnTo>
                                  <a:pt x="12" y="207"/>
                                </a:lnTo>
                                <a:lnTo>
                                  <a:pt x="44" y="254"/>
                                </a:lnTo>
                                <a:lnTo>
                                  <a:pt x="91" y="286"/>
                                </a:lnTo>
                                <a:lnTo>
                                  <a:pt x="149" y="297"/>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Freeform 785"/>
                        <wps:cNvSpPr>
                          <a:spLocks/>
                        </wps:cNvSpPr>
                        <wps:spPr bwMode="auto">
                          <a:xfrm>
                            <a:off x="3188" y="2277"/>
                            <a:ext cx="298" cy="297"/>
                          </a:xfrm>
                          <a:custGeom>
                            <a:avLst/>
                            <a:gdLst>
                              <a:gd name="T0" fmla="+- 0 3337 3188"/>
                              <a:gd name="T1" fmla="*/ T0 w 298"/>
                              <a:gd name="T2" fmla="+- 0 2574 2277"/>
                              <a:gd name="T3" fmla="*/ 2574 h 297"/>
                              <a:gd name="T4" fmla="+- 0 3395 3188"/>
                              <a:gd name="T5" fmla="*/ T4 w 298"/>
                              <a:gd name="T6" fmla="+- 0 2563 2277"/>
                              <a:gd name="T7" fmla="*/ 2563 h 297"/>
                              <a:gd name="T8" fmla="+- 0 3442 3188"/>
                              <a:gd name="T9" fmla="*/ T8 w 298"/>
                              <a:gd name="T10" fmla="+- 0 2531 2277"/>
                              <a:gd name="T11" fmla="*/ 2531 h 297"/>
                              <a:gd name="T12" fmla="+- 0 3474 3188"/>
                              <a:gd name="T13" fmla="*/ T12 w 298"/>
                              <a:gd name="T14" fmla="+- 0 2484 2277"/>
                              <a:gd name="T15" fmla="*/ 2484 h 297"/>
                              <a:gd name="T16" fmla="+- 0 3486 3188"/>
                              <a:gd name="T17" fmla="*/ T16 w 298"/>
                              <a:gd name="T18" fmla="+- 0 2426 2277"/>
                              <a:gd name="T19" fmla="*/ 2426 h 297"/>
                              <a:gd name="T20" fmla="+- 0 3474 3188"/>
                              <a:gd name="T21" fmla="*/ T20 w 298"/>
                              <a:gd name="T22" fmla="+- 0 2368 2277"/>
                              <a:gd name="T23" fmla="*/ 2368 h 297"/>
                              <a:gd name="T24" fmla="+- 0 3442 3188"/>
                              <a:gd name="T25" fmla="*/ T24 w 298"/>
                              <a:gd name="T26" fmla="+- 0 2320 2277"/>
                              <a:gd name="T27" fmla="*/ 2320 h 297"/>
                              <a:gd name="T28" fmla="+- 0 3395 3188"/>
                              <a:gd name="T29" fmla="*/ T28 w 298"/>
                              <a:gd name="T30" fmla="+- 0 2289 2277"/>
                              <a:gd name="T31" fmla="*/ 2289 h 297"/>
                              <a:gd name="T32" fmla="+- 0 3337 3188"/>
                              <a:gd name="T33" fmla="*/ T32 w 298"/>
                              <a:gd name="T34" fmla="+- 0 2277 2277"/>
                              <a:gd name="T35" fmla="*/ 2277 h 297"/>
                              <a:gd name="T36" fmla="+- 0 3279 3188"/>
                              <a:gd name="T37" fmla="*/ T36 w 298"/>
                              <a:gd name="T38" fmla="+- 0 2289 2277"/>
                              <a:gd name="T39" fmla="*/ 2289 h 297"/>
                              <a:gd name="T40" fmla="+- 0 3232 3188"/>
                              <a:gd name="T41" fmla="*/ T40 w 298"/>
                              <a:gd name="T42" fmla="+- 0 2320 2277"/>
                              <a:gd name="T43" fmla="*/ 2320 h 297"/>
                              <a:gd name="T44" fmla="+- 0 3200 3188"/>
                              <a:gd name="T45" fmla="*/ T44 w 298"/>
                              <a:gd name="T46" fmla="+- 0 2368 2277"/>
                              <a:gd name="T47" fmla="*/ 2368 h 297"/>
                              <a:gd name="T48" fmla="+- 0 3188 3188"/>
                              <a:gd name="T49" fmla="*/ T48 w 298"/>
                              <a:gd name="T50" fmla="+- 0 2426 2277"/>
                              <a:gd name="T51" fmla="*/ 2426 h 297"/>
                              <a:gd name="T52" fmla="+- 0 3200 3188"/>
                              <a:gd name="T53" fmla="*/ T52 w 298"/>
                              <a:gd name="T54" fmla="+- 0 2484 2277"/>
                              <a:gd name="T55" fmla="*/ 2484 h 297"/>
                              <a:gd name="T56" fmla="+- 0 3232 3188"/>
                              <a:gd name="T57" fmla="*/ T56 w 298"/>
                              <a:gd name="T58" fmla="+- 0 2531 2277"/>
                              <a:gd name="T59" fmla="*/ 2531 h 297"/>
                              <a:gd name="T60" fmla="+- 0 3279 3188"/>
                              <a:gd name="T61" fmla="*/ T60 w 298"/>
                              <a:gd name="T62" fmla="+- 0 2563 2277"/>
                              <a:gd name="T63" fmla="*/ 2563 h 297"/>
                              <a:gd name="T64" fmla="+- 0 3337 3188"/>
                              <a:gd name="T65" fmla="*/ T64 w 298"/>
                              <a:gd name="T66" fmla="+- 0 2574 2277"/>
                              <a:gd name="T67" fmla="*/ 257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 name="Freeform 784"/>
                        <wps:cNvSpPr>
                          <a:spLocks/>
                        </wps:cNvSpPr>
                        <wps:spPr bwMode="auto">
                          <a:xfrm>
                            <a:off x="4205" y="2283"/>
                            <a:ext cx="298" cy="298"/>
                          </a:xfrm>
                          <a:custGeom>
                            <a:avLst/>
                            <a:gdLst>
                              <a:gd name="T0" fmla="+- 0 4354 4205"/>
                              <a:gd name="T1" fmla="*/ T0 w 298"/>
                              <a:gd name="T2" fmla="+- 0 2283 2283"/>
                              <a:gd name="T3" fmla="*/ 2283 h 298"/>
                              <a:gd name="T4" fmla="+- 0 4296 4205"/>
                              <a:gd name="T5" fmla="*/ T4 w 298"/>
                              <a:gd name="T6" fmla="+- 0 2295 2283"/>
                              <a:gd name="T7" fmla="*/ 2295 h 298"/>
                              <a:gd name="T8" fmla="+- 0 4249 4205"/>
                              <a:gd name="T9" fmla="*/ T8 w 298"/>
                              <a:gd name="T10" fmla="+- 0 2327 2283"/>
                              <a:gd name="T11" fmla="*/ 2327 h 298"/>
                              <a:gd name="T12" fmla="+- 0 4217 4205"/>
                              <a:gd name="T13" fmla="*/ T12 w 298"/>
                              <a:gd name="T14" fmla="+- 0 2374 2283"/>
                              <a:gd name="T15" fmla="*/ 2374 h 298"/>
                              <a:gd name="T16" fmla="+- 0 4205 4205"/>
                              <a:gd name="T17" fmla="*/ T16 w 298"/>
                              <a:gd name="T18" fmla="+- 0 2432 2283"/>
                              <a:gd name="T19" fmla="*/ 2432 h 298"/>
                              <a:gd name="T20" fmla="+- 0 4217 4205"/>
                              <a:gd name="T21" fmla="*/ T20 w 298"/>
                              <a:gd name="T22" fmla="+- 0 2490 2283"/>
                              <a:gd name="T23" fmla="*/ 2490 h 298"/>
                              <a:gd name="T24" fmla="+- 0 4249 4205"/>
                              <a:gd name="T25" fmla="*/ T24 w 298"/>
                              <a:gd name="T26" fmla="+- 0 2538 2283"/>
                              <a:gd name="T27" fmla="*/ 2538 h 298"/>
                              <a:gd name="T28" fmla="+- 0 4296 4205"/>
                              <a:gd name="T29" fmla="*/ T28 w 298"/>
                              <a:gd name="T30" fmla="+- 0 2569 2283"/>
                              <a:gd name="T31" fmla="*/ 2569 h 298"/>
                              <a:gd name="T32" fmla="+- 0 4354 4205"/>
                              <a:gd name="T33" fmla="*/ T32 w 298"/>
                              <a:gd name="T34" fmla="+- 0 2581 2283"/>
                              <a:gd name="T35" fmla="*/ 2581 h 298"/>
                              <a:gd name="T36" fmla="+- 0 4412 4205"/>
                              <a:gd name="T37" fmla="*/ T36 w 298"/>
                              <a:gd name="T38" fmla="+- 0 2569 2283"/>
                              <a:gd name="T39" fmla="*/ 2569 h 298"/>
                              <a:gd name="T40" fmla="+- 0 4459 4205"/>
                              <a:gd name="T41" fmla="*/ T40 w 298"/>
                              <a:gd name="T42" fmla="+- 0 2538 2283"/>
                              <a:gd name="T43" fmla="*/ 2538 h 298"/>
                              <a:gd name="T44" fmla="+- 0 4491 4205"/>
                              <a:gd name="T45" fmla="*/ T44 w 298"/>
                              <a:gd name="T46" fmla="+- 0 2490 2283"/>
                              <a:gd name="T47" fmla="*/ 2490 h 298"/>
                              <a:gd name="T48" fmla="+- 0 4503 4205"/>
                              <a:gd name="T49" fmla="*/ T48 w 298"/>
                              <a:gd name="T50" fmla="+- 0 2432 2283"/>
                              <a:gd name="T51" fmla="*/ 2432 h 298"/>
                              <a:gd name="T52" fmla="+- 0 4491 4205"/>
                              <a:gd name="T53" fmla="*/ T52 w 298"/>
                              <a:gd name="T54" fmla="+- 0 2374 2283"/>
                              <a:gd name="T55" fmla="*/ 2374 h 298"/>
                              <a:gd name="T56" fmla="+- 0 4459 4205"/>
                              <a:gd name="T57" fmla="*/ T56 w 298"/>
                              <a:gd name="T58" fmla="+- 0 2327 2283"/>
                              <a:gd name="T59" fmla="*/ 2327 h 298"/>
                              <a:gd name="T60" fmla="+- 0 4412 4205"/>
                              <a:gd name="T61" fmla="*/ T60 w 298"/>
                              <a:gd name="T62" fmla="+- 0 2295 2283"/>
                              <a:gd name="T63" fmla="*/ 2295 h 298"/>
                              <a:gd name="T64" fmla="+- 0 4354 4205"/>
                              <a:gd name="T65" fmla="*/ T64 w 298"/>
                              <a:gd name="T66" fmla="+- 0 2283 2283"/>
                              <a:gd name="T67" fmla="*/ 228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783"/>
                        <wps:cNvSpPr>
                          <a:spLocks/>
                        </wps:cNvSpPr>
                        <wps:spPr bwMode="auto">
                          <a:xfrm>
                            <a:off x="4205" y="2283"/>
                            <a:ext cx="298" cy="298"/>
                          </a:xfrm>
                          <a:custGeom>
                            <a:avLst/>
                            <a:gdLst>
                              <a:gd name="T0" fmla="+- 0 4354 4205"/>
                              <a:gd name="T1" fmla="*/ T0 w 298"/>
                              <a:gd name="T2" fmla="+- 0 2581 2283"/>
                              <a:gd name="T3" fmla="*/ 2581 h 298"/>
                              <a:gd name="T4" fmla="+- 0 4412 4205"/>
                              <a:gd name="T5" fmla="*/ T4 w 298"/>
                              <a:gd name="T6" fmla="+- 0 2569 2283"/>
                              <a:gd name="T7" fmla="*/ 2569 h 298"/>
                              <a:gd name="T8" fmla="+- 0 4459 4205"/>
                              <a:gd name="T9" fmla="*/ T8 w 298"/>
                              <a:gd name="T10" fmla="+- 0 2538 2283"/>
                              <a:gd name="T11" fmla="*/ 2538 h 298"/>
                              <a:gd name="T12" fmla="+- 0 4491 4205"/>
                              <a:gd name="T13" fmla="*/ T12 w 298"/>
                              <a:gd name="T14" fmla="+- 0 2490 2283"/>
                              <a:gd name="T15" fmla="*/ 2490 h 298"/>
                              <a:gd name="T16" fmla="+- 0 4503 4205"/>
                              <a:gd name="T17" fmla="*/ T16 w 298"/>
                              <a:gd name="T18" fmla="+- 0 2432 2283"/>
                              <a:gd name="T19" fmla="*/ 2432 h 298"/>
                              <a:gd name="T20" fmla="+- 0 4491 4205"/>
                              <a:gd name="T21" fmla="*/ T20 w 298"/>
                              <a:gd name="T22" fmla="+- 0 2374 2283"/>
                              <a:gd name="T23" fmla="*/ 2374 h 298"/>
                              <a:gd name="T24" fmla="+- 0 4459 4205"/>
                              <a:gd name="T25" fmla="*/ T24 w 298"/>
                              <a:gd name="T26" fmla="+- 0 2327 2283"/>
                              <a:gd name="T27" fmla="*/ 2327 h 298"/>
                              <a:gd name="T28" fmla="+- 0 4412 4205"/>
                              <a:gd name="T29" fmla="*/ T28 w 298"/>
                              <a:gd name="T30" fmla="+- 0 2295 2283"/>
                              <a:gd name="T31" fmla="*/ 2295 h 298"/>
                              <a:gd name="T32" fmla="+- 0 4354 4205"/>
                              <a:gd name="T33" fmla="*/ T32 w 298"/>
                              <a:gd name="T34" fmla="+- 0 2283 2283"/>
                              <a:gd name="T35" fmla="*/ 2283 h 298"/>
                              <a:gd name="T36" fmla="+- 0 4296 4205"/>
                              <a:gd name="T37" fmla="*/ T36 w 298"/>
                              <a:gd name="T38" fmla="+- 0 2295 2283"/>
                              <a:gd name="T39" fmla="*/ 2295 h 298"/>
                              <a:gd name="T40" fmla="+- 0 4249 4205"/>
                              <a:gd name="T41" fmla="*/ T40 w 298"/>
                              <a:gd name="T42" fmla="+- 0 2327 2283"/>
                              <a:gd name="T43" fmla="*/ 2327 h 298"/>
                              <a:gd name="T44" fmla="+- 0 4217 4205"/>
                              <a:gd name="T45" fmla="*/ T44 w 298"/>
                              <a:gd name="T46" fmla="+- 0 2374 2283"/>
                              <a:gd name="T47" fmla="*/ 2374 h 298"/>
                              <a:gd name="T48" fmla="+- 0 4205 4205"/>
                              <a:gd name="T49" fmla="*/ T48 w 298"/>
                              <a:gd name="T50" fmla="+- 0 2432 2283"/>
                              <a:gd name="T51" fmla="*/ 2432 h 298"/>
                              <a:gd name="T52" fmla="+- 0 4217 4205"/>
                              <a:gd name="T53" fmla="*/ T52 w 298"/>
                              <a:gd name="T54" fmla="+- 0 2490 2283"/>
                              <a:gd name="T55" fmla="*/ 2490 h 298"/>
                              <a:gd name="T56" fmla="+- 0 4249 4205"/>
                              <a:gd name="T57" fmla="*/ T56 w 298"/>
                              <a:gd name="T58" fmla="+- 0 2538 2283"/>
                              <a:gd name="T59" fmla="*/ 2538 h 298"/>
                              <a:gd name="T60" fmla="+- 0 4296 4205"/>
                              <a:gd name="T61" fmla="*/ T60 w 298"/>
                              <a:gd name="T62" fmla="+- 0 2569 2283"/>
                              <a:gd name="T63" fmla="*/ 2569 h 298"/>
                              <a:gd name="T64" fmla="+- 0 4354 4205"/>
                              <a:gd name="T65" fmla="*/ T64 w 298"/>
                              <a:gd name="T66" fmla="+- 0 2581 2283"/>
                              <a:gd name="T67" fmla="*/ 258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 name="Freeform 782"/>
                        <wps:cNvSpPr>
                          <a:spLocks/>
                        </wps:cNvSpPr>
                        <wps:spPr bwMode="auto">
                          <a:xfrm>
                            <a:off x="5221" y="2294"/>
                            <a:ext cx="297" cy="297"/>
                          </a:xfrm>
                          <a:custGeom>
                            <a:avLst/>
                            <a:gdLst>
                              <a:gd name="T0" fmla="+- 0 5370 5221"/>
                              <a:gd name="T1" fmla="*/ T0 w 297"/>
                              <a:gd name="T2" fmla="+- 0 2294 2294"/>
                              <a:gd name="T3" fmla="*/ 2294 h 297"/>
                              <a:gd name="T4" fmla="+- 0 5312 5221"/>
                              <a:gd name="T5" fmla="*/ T4 w 297"/>
                              <a:gd name="T6" fmla="+- 0 2306 2294"/>
                              <a:gd name="T7" fmla="*/ 2306 h 297"/>
                              <a:gd name="T8" fmla="+- 0 5264 5221"/>
                              <a:gd name="T9" fmla="*/ T8 w 297"/>
                              <a:gd name="T10" fmla="+- 0 2337 2294"/>
                              <a:gd name="T11" fmla="*/ 2337 h 297"/>
                              <a:gd name="T12" fmla="+- 0 5232 5221"/>
                              <a:gd name="T13" fmla="*/ T12 w 297"/>
                              <a:gd name="T14" fmla="+- 0 2385 2294"/>
                              <a:gd name="T15" fmla="*/ 2385 h 297"/>
                              <a:gd name="T16" fmla="+- 0 5221 5221"/>
                              <a:gd name="T17" fmla="*/ T16 w 297"/>
                              <a:gd name="T18" fmla="+- 0 2443 2294"/>
                              <a:gd name="T19" fmla="*/ 2443 h 297"/>
                              <a:gd name="T20" fmla="+- 0 5232 5221"/>
                              <a:gd name="T21" fmla="*/ T20 w 297"/>
                              <a:gd name="T22" fmla="+- 0 2501 2294"/>
                              <a:gd name="T23" fmla="*/ 2501 h 297"/>
                              <a:gd name="T24" fmla="+- 0 5264 5221"/>
                              <a:gd name="T25" fmla="*/ T24 w 297"/>
                              <a:gd name="T26" fmla="+- 0 2548 2294"/>
                              <a:gd name="T27" fmla="*/ 2548 h 297"/>
                              <a:gd name="T28" fmla="+- 0 5312 5221"/>
                              <a:gd name="T29" fmla="*/ T28 w 297"/>
                              <a:gd name="T30" fmla="+- 0 2580 2294"/>
                              <a:gd name="T31" fmla="*/ 2580 h 297"/>
                              <a:gd name="T32" fmla="+- 0 5370 5221"/>
                              <a:gd name="T33" fmla="*/ T32 w 297"/>
                              <a:gd name="T34" fmla="+- 0 2591 2294"/>
                              <a:gd name="T35" fmla="*/ 2591 h 297"/>
                              <a:gd name="T36" fmla="+- 0 5427 5221"/>
                              <a:gd name="T37" fmla="*/ T36 w 297"/>
                              <a:gd name="T38" fmla="+- 0 2580 2294"/>
                              <a:gd name="T39" fmla="*/ 2580 h 297"/>
                              <a:gd name="T40" fmla="+- 0 5475 5221"/>
                              <a:gd name="T41" fmla="*/ T40 w 297"/>
                              <a:gd name="T42" fmla="+- 0 2548 2294"/>
                              <a:gd name="T43" fmla="*/ 2548 h 297"/>
                              <a:gd name="T44" fmla="+- 0 5507 5221"/>
                              <a:gd name="T45" fmla="*/ T44 w 297"/>
                              <a:gd name="T46" fmla="+- 0 2501 2294"/>
                              <a:gd name="T47" fmla="*/ 2501 h 297"/>
                              <a:gd name="T48" fmla="+- 0 5518 5221"/>
                              <a:gd name="T49" fmla="*/ T48 w 297"/>
                              <a:gd name="T50" fmla="+- 0 2443 2294"/>
                              <a:gd name="T51" fmla="*/ 2443 h 297"/>
                              <a:gd name="T52" fmla="+- 0 5507 5221"/>
                              <a:gd name="T53" fmla="*/ T52 w 297"/>
                              <a:gd name="T54" fmla="+- 0 2385 2294"/>
                              <a:gd name="T55" fmla="*/ 2385 h 297"/>
                              <a:gd name="T56" fmla="+- 0 5475 5221"/>
                              <a:gd name="T57" fmla="*/ T56 w 297"/>
                              <a:gd name="T58" fmla="+- 0 2337 2294"/>
                              <a:gd name="T59" fmla="*/ 2337 h 297"/>
                              <a:gd name="T60" fmla="+- 0 5427 5221"/>
                              <a:gd name="T61" fmla="*/ T60 w 297"/>
                              <a:gd name="T62" fmla="+- 0 2306 2294"/>
                              <a:gd name="T63" fmla="*/ 2306 h 297"/>
                              <a:gd name="T64" fmla="+- 0 5370 5221"/>
                              <a:gd name="T65" fmla="*/ T64 w 297"/>
                              <a:gd name="T66" fmla="+- 0 2294 2294"/>
                              <a:gd name="T67" fmla="*/ 229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2"/>
                                </a:lnTo>
                                <a:lnTo>
                                  <a:pt x="43" y="43"/>
                                </a:lnTo>
                                <a:lnTo>
                                  <a:pt x="11" y="91"/>
                                </a:lnTo>
                                <a:lnTo>
                                  <a:pt x="0" y="149"/>
                                </a:lnTo>
                                <a:lnTo>
                                  <a:pt x="11" y="207"/>
                                </a:lnTo>
                                <a:lnTo>
                                  <a:pt x="43" y="254"/>
                                </a:lnTo>
                                <a:lnTo>
                                  <a:pt x="91" y="286"/>
                                </a:lnTo>
                                <a:lnTo>
                                  <a:pt x="149" y="297"/>
                                </a:lnTo>
                                <a:lnTo>
                                  <a:pt x="206" y="286"/>
                                </a:lnTo>
                                <a:lnTo>
                                  <a:pt x="254" y="254"/>
                                </a:lnTo>
                                <a:lnTo>
                                  <a:pt x="286" y="207"/>
                                </a:lnTo>
                                <a:lnTo>
                                  <a:pt x="297" y="149"/>
                                </a:lnTo>
                                <a:lnTo>
                                  <a:pt x="286" y="91"/>
                                </a:lnTo>
                                <a:lnTo>
                                  <a:pt x="254" y="43"/>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781"/>
                        <wps:cNvSpPr>
                          <a:spLocks/>
                        </wps:cNvSpPr>
                        <wps:spPr bwMode="auto">
                          <a:xfrm>
                            <a:off x="5221" y="2294"/>
                            <a:ext cx="297" cy="297"/>
                          </a:xfrm>
                          <a:custGeom>
                            <a:avLst/>
                            <a:gdLst>
                              <a:gd name="T0" fmla="+- 0 5370 5221"/>
                              <a:gd name="T1" fmla="*/ T0 w 297"/>
                              <a:gd name="T2" fmla="+- 0 2591 2294"/>
                              <a:gd name="T3" fmla="*/ 2591 h 297"/>
                              <a:gd name="T4" fmla="+- 0 5427 5221"/>
                              <a:gd name="T5" fmla="*/ T4 w 297"/>
                              <a:gd name="T6" fmla="+- 0 2580 2294"/>
                              <a:gd name="T7" fmla="*/ 2580 h 297"/>
                              <a:gd name="T8" fmla="+- 0 5475 5221"/>
                              <a:gd name="T9" fmla="*/ T8 w 297"/>
                              <a:gd name="T10" fmla="+- 0 2548 2294"/>
                              <a:gd name="T11" fmla="*/ 2548 h 297"/>
                              <a:gd name="T12" fmla="+- 0 5507 5221"/>
                              <a:gd name="T13" fmla="*/ T12 w 297"/>
                              <a:gd name="T14" fmla="+- 0 2501 2294"/>
                              <a:gd name="T15" fmla="*/ 2501 h 297"/>
                              <a:gd name="T16" fmla="+- 0 5518 5221"/>
                              <a:gd name="T17" fmla="*/ T16 w 297"/>
                              <a:gd name="T18" fmla="+- 0 2443 2294"/>
                              <a:gd name="T19" fmla="*/ 2443 h 297"/>
                              <a:gd name="T20" fmla="+- 0 5507 5221"/>
                              <a:gd name="T21" fmla="*/ T20 w 297"/>
                              <a:gd name="T22" fmla="+- 0 2385 2294"/>
                              <a:gd name="T23" fmla="*/ 2385 h 297"/>
                              <a:gd name="T24" fmla="+- 0 5475 5221"/>
                              <a:gd name="T25" fmla="*/ T24 w 297"/>
                              <a:gd name="T26" fmla="+- 0 2337 2294"/>
                              <a:gd name="T27" fmla="*/ 2337 h 297"/>
                              <a:gd name="T28" fmla="+- 0 5427 5221"/>
                              <a:gd name="T29" fmla="*/ T28 w 297"/>
                              <a:gd name="T30" fmla="+- 0 2306 2294"/>
                              <a:gd name="T31" fmla="*/ 2306 h 297"/>
                              <a:gd name="T32" fmla="+- 0 5370 5221"/>
                              <a:gd name="T33" fmla="*/ T32 w 297"/>
                              <a:gd name="T34" fmla="+- 0 2294 2294"/>
                              <a:gd name="T35" fmla="*/ 2294 h 297"/>
                              <a:gd name="T36" fmla="+- 0 5312 5221"/>
                              <a:gd name="T37" fmla="*/ T36 w 297"/>
                              <a:gd name="T38" fmla="+- 0 2306 2294"/>
                              <a:gd name="T39" fmla="*/ 2306 h 297"/>
                              <a:gd name="T40" fmla="+- 0 5264 5221"/>
                              <a:gd name="T41" fmla="*/ T40 w 297"/>
                              <a:gd name="T42" fmla="+- 0 2337 2294"/>
                              <a:gd name="T43" fmla="*/ 2337 h 297"/>
                              <a:gd name="T44" fmla="+- 0 5232 5221"/>
                              <a:gd name="T45" fmla="*/ T44 w 297"/>
                              <a:gd name="T46" fmla="+- 0 2385 2294"/>
                              <a:gd name="T47" fmla="*/ 2385 h 297"/>
                              <a:gd name="T48" fmla="+- 0 5221 5221"/>
                              <a:gd name="T49" fmla="*/ T48 w 297"/>
                              <a:gd name="T50" fmla="+- 0 2443 2294"/>
                              <a:gd name="T51" fmla="*/ 2443 h 297"/>
                              <a:gd name="T52" fmla="+- 0 5232 5221"/>
                              <a:gd name="T53" fmla="*/ T52 w 297"/>
                              <a:gd name="T54" fmla="+- 0 2501 2294"/>
                              <a:gd name="T55" fmla="*/ 2501 h 297"/>
                              <a:gd name="T56" fmla="+- 0 5264 5221"/>
                              <a:gd name="T57" fmla="*/ T56 w 297"/>
                              <a:gd name="T58" fmla="+- 0 2548 2294"/>
                              <a:gd name="T59" fmla="*/ 2548 h 297"/>
                              <a:gd name="T60" fmla="+- 0 5312 5221"/>
                              <a:gd name="T61" fmla="*/ T60 w 297"/>
                              <a:gd name="T62" fmla="+- 0 2580 2294"/>
                              <a:gd name="T63" fmla="*/ 2580 h 297"/>
                              <a:gd name="T64" fmla="+- 0 5370 5221"/>
                              <a:gd name="T65" fmla="*/ T64 w 297"/>
                              <a:gd name="T66" fmla="+- 0 2591 2294"/>
                              <a:gd name="T67" fmla="*/ 259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6"/>
                                </a:lnTo>
                                <a:lnTo>
                                  <a:pt x="254" y="254"/>
                                </a:lnTo>
                                <a:lnTo>
                                  <a:pt x="286" y="207"/>
                                </a:lnTo>
                                <a:lnTo>
                                  <a:pt x="297" y="149"/>
                                </a:lnTo>
                                <a:lnTo>
                                  <a:pt x="286" y="91"/>
                                </a:lnTo>
                                <a:lnTo>
                                  <a:pt x="254" y="43"/>
                                </a:lnTo>
                                <a:lnTo>
                                  <a:pt x="206" y="12"/>
                                </a:lnTo>
                                <a:lnTo>
                                  <a:pt x="149" y="0"/>
                                </a:lnTo>
                                <a:lnTo>
                                  <a:pt x="91" y="12"/>
                                </a:lnTo>
                                <a:lnTo>
                                  <a:pt x="43" y="43"/>
                                </a:lnTo>
                                <a:lnTo>
                                  <a:pt x="11" y="91"/>
                                </a:lnTo>
                                <a:lnTo>
                                  <a:pt x="0" y="149"/>
                                </a:lnTo>
                                <a:lnTo>
                                  <a:pt x="11" y="207"/>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 name="Freeform 780"/>
                        <wps:cNvSpPr>
                          <a:spLocks/>
                        </wps:cNvSpPr>
                        <wps:spPr bwMode="auto">
                          <a:xfrm>
                            <a:off x="6238" y="2300"/>
                            <a:ext cx="298" cy="298"/>
                          </a:xfrm>
                          <a:custGeom>
                            <a:avLst/>
                            <a:gdLst>
                              <a:gd name="T0" fmla="+- 0 6387 6238"/>
                              <a:gd name="T1" fmla="*/ T0 w 298"/>
                              <a:gd name="T2" fmla="+- 0 2300 2300"/>
                              <a:gd name="T3" fmla="*/ 2300 h 298"/>
                              <a:gd name="T4" fmla="+- 0 6329 6238"/>
                              <a:gd name="T5" fmla="*/ T4 w 298"/>
                              <a:gd name="T6" fmla="+- 0 2312 2300"/>
                              <a:gd name="T7" fmla="*/ 2312 h 298"/>
                              <a:gd name="T8" fmla="+- 0 6282 6238"/>
                              <a:gd name="T9" fmla="*/ T8 w 298"/>
                              <a:gd name="T10" fmla="+- 0 2344 2300"/>
                              <a:gd name="T11" fmla="*/ 2344 h 298"/>
                              <a:gd name="T12" fmla="+- 0 6250 6238"/>
                              <a:gd name="T13" fmla="*/ T12 w 298"/>
                              <a:gd name="T14" fmla="+- 0 2391 2300"/>
                              <a:gd name="T15" fmla="*/ 2391 h 298"/>
                              <a:gd name="T16" fmla="+- 0 6238 6238"/>
                              <a:gd name="T17" fmla="*/ T16 w 298"/>
                              <a:gd name="T18" fmla="+- 0 2449 2300"/>
                              <a:gd name="T19" fmla="*/ 2449 h 298"/>
                              <a:gd name="T20" fmla="+- 0 6250 6238"/>
                              <a:gd name="T21" fmla="*/ T20 w 298"/>
                              <a:gd name="T22" fmla="+- 0 2507 2300"/>
                              <a:gd name="T23" fmla="*/ 2507 h 298"/>
                              <a:gd name="T24" fmla="+- 0 6282 6238"/>
                              <a:gd name="T25" fmla="*/ T24 w 298"/>
                              <a:gd name="T26" fmla="+- 0 2555 2300"/>
                              <a:gd name="T27" fmla="*/ 2555 h 298"/>
                              <a:gd name="T28" fmla="+- 0 6329 6238"/>
                              <a:gd name="T29" fmla="*/ T28 w 298"/>
                              <a:gd name="T30" fmla="+- 0 2586 2300"/>
                              <a:gd name="T31" fmla="*/ 2586 h 298"/>
                              <a:gd name="T32" fmla="+- 0 6387 6238"/>
                              <a:gd name="T33" fmla="*/ T32 w 298"/>
                              <a:gd name="T34" fmla="+- 0 2598 2300"/>
                              <a:gd name="T35" fmla="*/ 2598 h 298"/>
                              <a:gd name="T36" fmla="+- 0 6445 6238"/>
                              <a:gd name="T37" fmla="*/ T36 w 298"/>
                              <a:gd name="T38" fmla="+- 0 2586 2300"/>
                              <a:gd name="T39" fmla="*/ 2586 h 298"/>
                              <a:gd name="T40" fmla="+- 0 6492 6238"/>
                              <a:gd name="T41" fmla="*/ T40 w 298"/>
                              <a:gd name="T42" fmla="+- 0 2555 2300"/>
                              <a:gd name="T43" fmla="*/ 2555 h 298"/>
                              <a:gd name="T44" fmla="+- 0 6524 6238"/>
                              <a:gd name="T45" fmla="*/ T44 w 298"/>
                              <a:gd name="T46" fmla="+- 0 2507 2300"/>
                              <a:gd name="T47" fmla="*/ 2507 h 298"/>
                              <a:gd name="T48" fmla="+- 0 6536 6238"/>
                              <a:gd name="T49" fmla="*/ T48 w 298"/>
                              <a:gd name="T50" fmla="+- 0 2449 2300"/>
                              <a:gd name="T51" fmla="*/ 2449 h 298"/>
                              <a:gd name="T52" fmla="+- 0 6524 6238"/>
                              <a:gd name="T53" fmla="*/ T52 w 298"/>
                              <a:gd name="T54" fmla="+- 0 2391 2300"/>
                              <a:gd name="T55" fmla="*/ 2391 h 298"/>
                              <a:gd name="T56" fmla="+- 0 6492 6238"/>
                              <a:gd name="T57" fmla="*/ T56 w 298"/>
                              <a:gd name="T58" fmla="+- 0 2344 2300"/>
                              <a:gd name="T59" fmla="*/ 2344 h 298"/>
                              <a:gd name="T60" fmla="+- 0 6445 6238"/>
                              <a:gd name="T61" fmla="*/ T60 w 298"/>
                              <a:gd name="T62" fmla="+- 0 2312 2300"/>
                              <a:gd name="T63" fmla="*/ 2312 h 298"/>
                              <a:gd name="T64" fmla="+- 0 6387 6238"/>
                              <a:gd name="T65" fmla="*/ T64 w 298"/>
                              <a:gd name="T66" fmla="+- 0 2300 2300"/>
                              <a:gd name="T67" fmla="*/ 230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Freeform 779"/>
                        <wps:cNvSpPr>
                          <a:spLocks/>
                        </wps:cNvSpPr>
                        <wps:spPr bwMode="auto">
                          <a:xfrm>
                            <a:off x="6238" y="2300"/>
                            <a:ext cx="298" cy="298"/>
                          </a:xfrm>
                          <a:custGeom>
                            <a:avLst/>
                            <a:gdLst>
                              <a:gd name="T0" fmla="+- 0 6387 6238"/>
                              <a:gd name="T1" fmla="*/ T0 w 298"/>
                              <a:gd name="T2" fmla="+- 0 2598 2300"/>
                              <a:gd name="T3" fmla="*/ 2598 h 298"/>
                              <a:gd name="T4" fmla="+- 0 6445 6238"/>
                              <a:gd name="T5" fmla="*/ T4 w 298"/>
                              <a:gd name="T6" fmla="+- 0 2586 2300"/>
                              <a:gd name="T7" fmla="*/ 2586 h 298"/>
                              <a:gd name="T8" fmla="+- 0 6492 6238"/>
                              <a:gd name="T9" fmla="*/ T8 w 298"/>
                              <a:gd name="T10" fmla="+- 0 2555 2300"/>
                              <a:gd name="T11" fmla="*/ 2555 h 298"/>
                              <a:gd name="T12" fmla="+- 0 6524 6238"/>
                              <a:gd name="T13" fmla="*/ T12 w 298"/>
                              <a:gd name="T14" fmla="+- 0 2507 2300"/>
                              <a:gd name="T15" fmla="*/ 2507 h 298"/>
                              <a:gd name="T16" fmla="+- 0 6536 6238"/>
                              <a:gd name="T17" fmla="*/ T16 w 298"/>
                              <a:gd name="T18" fmla="+- 0 2449 2300"/>
                              <a:gd name="T19" fmla="*/ 2449 h 298"/>
                              <a:gd name="T20" fmla="+- 0 6524 6238"/>
                              <a:gd name="T21" fmla="*/ T20 w 298"/>
                              <a:gd name="T22" fmla="+- 0 2391 2300"/>
                              <a:gd name="T23" fmla="*/ 2391 h 298"/>
                              <a:gd name="T24" fmla="+- 0 6492 6238"/>
                              <a:gd name="T25" fmla="*/ T24 w 298"/>
                              <a:gd name="T26" fmla="+- 0 2344 2300"/>
                              <a:gd name="T27" fmla="*/ 2344 h 298"/>
                              <a:gd name="T28" fmla="+- 0 6445 6238"/>
                              <a:gd name="T29" fmla="*/ T28 w 298"/>
                              <a:gd name="T30" fmla="+- 0 2312 2300"/>
                              <a:gd name="T31" fmla="*/ 2312 h 298"/>
                              <a:gd name="T32" fmla="+- 0 6387 6238"/>
                              <a:gd name="T33" fmla="*/ T32 w 298"/>
                              <a:gd name="T34" fmla="+- 0 2300 2300"/>
                              <a:gd name="T35" fmla="*/ 2300 h 298"/>
                              <a:gd name="T36" fmla="+- 0 6329 6238"/>
                              <a:gd name="T37" fmla="*/ T36 w 298"/>
                              <a:gd name="T38" fmla="+- 0 2312 2300"/>
                              <a:gd name="T39" fmla="*/ 2312 h 298"/>
                              <a:gd name="T40" fmla="+- 0 6282 6238"/>
                              <a:gd name="T41" fmla="*/ T40 w 298"/>
                              <a:gd name="T42" fmla="+- 0 2344 2300"/>
                              <a:gd name="T43" fmla="*/ 2344 h 298"/>
                              <a:gd name="T44" fmla="+- 0 6250 6238"/>
                              <a:gd name="T45" fmla="*/ T44 w 298"/>
                              <a:gd name="T46" fmla="+- 0 2391 2300"/>
                              <a:gd name="T47" fmla="*/ 2391 h 298"/>
                              <a:gd name="T48" fmla="+- 0 6238 6238"/>
                              <a:gd name="T49" fmla="*/ T48 w 298"/>
                              <a:gd name="T50" fmla="+- 0 2449 2300"/>
                              <a:gd name="T51" fmla="*/ 2449 h 298"/>
                              <a:gd name="T52" fmla="+- 0 6250 6238"/>
                              <a:gd name="T53" fmla="*/ T52 w 298"/>
                              <a:gd name="T54" fmla="+- 0 2507 2300"/>
                              <a:gd name="T55" fmla="*/ 2507 h 298"/>
                              <a:gd name="T56" fmla="+- 0 6282 6238"/>
                              <a:gd name="T57" fmla="*/ T56 w 298"/>
                              <a:gd name="T58" fmla="+- 0 2555 2300"/>
                              <a:gd name="T59" fmla="*/ 2555 h 298"/>
                              <a:gd name="T60" fmla="+- 0 6329 6238"/>
                              <a:gd name="T61" fmla="*/ T60 w 298"/>
                              <a:gd name="T62" fmla="+- 0 2586 2300"/>
                              <a:gd name="T63" fmla="*/ 2586 h 298"/>
                              <a:gd name="T64" fmla="+- 0 6387 6238"/>
                              <a:gd name="T65" fmla="*/ T64 w 298"/>
                              <a:gd name="T66" fmla="+- 0 2598 2300"/>
                              <a:gd name="T67" fmla="*/ 259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 name="Line 778"/>
                        <wps:cNvCnPr>
                          <a:cxnSpLocks noChangeShapeType="1"/>
                        </wps:cNvCnPr>
                        <wps:spPr bwMode="auto">
                          <a:xfrm>
                            <a:off x="3336" y="2120"/>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98" name="Picture 7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725" y="230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9" name="Line 776"/>
                        <wps:cNvCnPr>
                          <a:cxnSpLocks noChangeShapeType="1"/>
                        </wps:cNvCnPr>
                        <wps:spPr bwMode="auto">
                          <a:xfrm>
                            <a:off x="6384" y="214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00" name="Picture 7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00" y="2280"/>
                            <a:ext cx="299"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 name="Line 774"/>
                        <wps:cNvCnPr>
                          <a:cxnSpLocks noChangeShapeType="1"/>
                        </wps:cNvCnPr>
                        <wps:spPr bwMode="auto">
                          <a:xfrm>
                            <a:off x="4345" y="213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02" name="Line 773"/>
                        <wps:cNvCnPr>
                          <a:cxnSpLocks noChangeShapeType="1"/>
                        </wps:cNvCnPr>
                        <wps:spPr bwMode="auto">
                          <a:xfrm>
                            <a:off x="5367" y="213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03" name="Line 772"/>
                        <wps:cNvCnPr>
                          <a:cxnSpLocks noChangeShapeType="1"/>
                        </wps:cNvCnPr>
                        <wps:spPr bwMode="auto">
                          <a:xfrm>
                            <a:off x="4340" y="2136"/>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04" name="Picture 7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708" y="228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5" name="Freeform 770"/>
                        <wps:cNvSpPr>
                          <a:spLocks/>
                        </wps:cNvSpPr>
                        <wps:spPr bwMode="auto">
                          <a:xfrm>
                            <a:off x="3188" y="2277"/>
                            <a:ext cx="298" cy="297"/>
                          </a:xfrm>
                          <a:custGeom>
                            <a:avLst/>
                            <a:gdLst>
                              <a:gd name="T0" fmla="+- 0 3337 3188"/>
                              <a:gd name="T1" fmla="*/ T0 w 298"/>
                              <a:gd name="T2" fmla="+- 0 2277 2277"/>
                              <a:gd name="T3" fmla="*/ 2277 h 297"/>
                              <a:gd name="T4" fmla="+- 0 3279 3188"/>
                              <a:gd name="T5" fmla="*/ T4 w 298"/>
                              <a:gd name="T6" fmla="+- 0 2289 2277"/>
                              <a:gd name="T7" fmla="*/ 2289 h 297"/>
                              <a:gd name="T8" fmla="+- 0 3232 3188"/>
                              <a:gd name="T9" fmla="*/ T8 w 298"/>
                              <a:gd name="T10" fmla="+- 0 2320 2277"/>
                              <a:gd name="T11" fmla="*/ 2320 h 297"/>
                              <a:gd name="T12" fmla="+- 0 3200 3188"/>
                              <a:gd name="T13" fmla="*/ T12 w 298"/>
                              <a:gd name="T14" fmla="+- 0 2368 2277"/>
                              <a:gd name="T15" fmla="*/ 2368 h 297"/>
                              <a:gd name="T16" fmla="+- 0 3188 3188"/>
                              <a:gd name="T17" fmla="*/ T16 w 298"/>
                              <a:gd name="T18" fmla="+- 0 2426 2277"/>
                              <a:gd name="T19" fmla="*/ 2426 h 297"/>
                              <a:gd name="T20" fmla="+- 0 3200 3188"/>
                              <a:gd name="T21" fmla="*/ T20 w 298"/>
                              <a:gd name="T22" fmla="+- 0 2484 2277"/>
                              <a:gd name="T23" fmla="*/ 2484 h 297"/>
                              <a:gd name="T24" fmla="+- 0 3232 3188"/>
                              <a:gd name="T25" fmla="*/ T24 w 298"/>
                              <a:gd name="T26" fmla="+- 0 2531 2277"/>
                              <a:gd name="T27" fmla="*/ 2531 h 297"/>
                              <a:gd name="T28" fmla="+- 0 3279 3188"/>
                              <a:gd name="T29" fmla="*/ T28 w 298"/>
                              <a:gd name="T30" fmla="+- 0 2563 2277"/>
                              <a:gd name="T31" fmla="*/ 2563 h 297"/>
                              <a:gd name="T32" fmla="+- 0 3337 3188"/>
                              <a:gd name="T33" fmla="*/ T32 w 298"/>
                              <a:gd name="T34" fmla="+- 0 2574 2277"/>
                              <a:gd name="T35" fmla="*/ 2574 h 297"/>
                              <a:gd name="T36" fmla="+- 0 3395 3188"/>
                              <a:gd name="T37" fmla="*/ T36 w 298"/>
                              <a:gd name="T38" fmla="+- 0 2563 2277"/>
                              <a:gd name="T39" fmla="*/ 2563 h 297"/>
                              <a:gd name="T40" fmla="+- 0 3442 3188"/>
                              <a:gd name="T41" fmla="*/ T40 w 298"/>
                              <a:gd name="T42" fmla="+- 0 2531 2277"/>
                              <a:gd name="T43" fmla="*/ 2531 h 297"/>
                              <a:gd name="T44" fmla="+- 0 3474 3188"/>
                              <a:gd name="T45" fmla="*/ T44 w 298"/>
                              <a:gd name="T46" fmla="+- 0 2484 2277"/>
                              <a:gd name="T47" fmla="*/ 2484 h 297"/>
                              <a:gd name="T48" fmla="+- 0 3486 3188"/>
                              <a:gd name="T49" fmla="*/ T48 w 298"/>
                              <a:gd name="T50" fmla="+- 0 2426 2277"/>
                              <a:gd name="T51" fmla="*/ 2426 h 297"/>
                              <a:gd name="T52" fmla="+- 0 3474 3188"/>
                              <a:gd name="T53" fmla="*/ T52 w 298"/>
                              <a:gd name="T54" fmla="+- 0 2368 2277"/>
                              <a:gd name="T55" fmla="*/ 2368 h 297"/>
                              <a:gd name="T56" fmla="+- 0 3442 3188"/>
                              <a:gd name="T57" fmla="*/ T56 w 298"/>
                              <a:gd name="T58" fmla="+- 0 2320 2277"/>
                              <a:gd name="T59" fmla="*/ 2320 h 297"/>
                              <a:gd name="T60" fmla="+- 0 3395 3188"/>
                              <a:gd name="T61" fmla="*/ T60 w 298"/>
                              <a:gd name="T62" fmla="+- 0 2289 2277"/>
                              <a:gd name="T63" fmla="*/ 2289 h 297"/>
                              <a:gd name="T64" fmla="+- 0 3337 3188"/>
                              <a:gd name="T65" fmla="*/ T64 w 298"/>
                              <a:gd name="T66" fmla="+- 0 2277 2277"/>
                              <a:gd name="T67" fmla="*/ 227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2"/>
                                </a:lnTo>
                                <a:lnTo>
                                  <a:pt x="44" y="43"/>
                                </a:lnTo>
                                <a:lnTo>
                                  <a:pt x="12" y="91"/>
                                </a:lnTo>
                                <a:lnTo>
                                  <a:pt x="0" y="149"/>
                                </a:lnTo>
                                <a:lnTo>
                                  <a:pt x="12" y="207"/>
                                </a:lnTo>
                                <a:lnTo>
                                  <a:pt x="44" y="254"/>
                                </a:lnTo>
                                <a:lnTo>
                                  <a:pt x="91" y="286"/>
                                </a:lnTo>
                                <a:lnTo>
                                  <a:pt x="149" y="297"/>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Freeform 769"/>
                        <wps:cNvSpPr>
                          <a:spLocks/>
                        </wps:cNvSpPr>
                        <wps:spPr bwMode="auto">
                          <a:xfrm>
                            <a:off x="3188" y="2277"/>
                            <a:ext cx="298" cy="297"/>
                          </a:xfrm>
                          <a:custGeom>
                            <a:avLst/>
                            <a:gdLst>
                              <a:gd name="T0" fmla="+- 0 3337 3188"/>
                              <a:gd name="T1" fmla="*/ T0 w 298"/>
                              <a:gd name="T2" fmla="+- 0 2574 2277"/>
                              <a:gd name="T3" fmla="*/ 2574 h 297"/>
                              <a:gd name="T4" fmla="+- 0 3395 3188"/>
                              <a:gd name="T5" fmla="*/ T4 w 298"/>
                              <a:gd name="T6" fmla="+- 0 2563 2277"/>
                              <a:gd name="T7" fmla="*/ 2563 h 297"/>
                              <a:gd name="T8" fmla="+- 0 3442 3188"/>
                              <a:gd name="T9" fmla="*/ T8 w 298"/>
                              <a:gd name="T10" fmla="+- 0 2531 2277"/>
                              <a:gd name="T11" fmla="*/ 2531 h 297"/>
                              <a:gd name="T12" fmla="+- 0 3474 3188"/>
                              <a:gd name="T13" fmla="*/ T12 w 298"/>
                              <a:gd name="T14" fmla="+- 0 2484 2277"/>
                              <a:gd name="T15" fmla="*/ 2484 h 297"/>
                              <a:gd name="T16" fmla="+- 0 3486 3188"/>
                              <a:gd name="T17" fmla="*/ T16 w 298"/>
                              <a:gd name="T18" fmla="+- 0 2426 2277"/>
                              <a:gd name="T19" fmla="*/ 2426 h 297"/>
                              <a:gd name="T20" fmla="+- 0 3474 3188"/>
                              <a:gd name="T21" fmla="*/ T20 w 298"/>
                              <a:gd name="T22" fmla="+- 0 2368 2277"/>
                              <a:gd name="T23" fmla="*/ 2368 h 297"/>
                              <a:gd name="T24" fmla="+- 0 3442 3188"/>
                              <a:gd name="T25" fmla="*/ T24 w 298"/>
                              <a:gd name="T26" fmla="+- 0 2320 2277"/>
                              <a:gd name="T27" fmla="*/ 2320 h 297"/>
                              <a:gd name="T28" fmla="+- 0 3395 3188"/>
                              <a:gd name="T29" fmla="*/ T28 w 298"/>
                              <a:gd name="T30" fmla="+- 0 2289 2277"/>
                              <a:gd name="T31" fmla="*/ 2289 h 297"/>
                              <a:gd name="T32" fmla="+- 0 3337 3188"/>
                              <a:gd name="T33" fmla="*/ T32 w 298"/>
                              <a:gd name="T34" fmla="+- 0 2277 2277"/>
                              <a:gd name="T35" fmla="*/ 2277 h 297"/>
                              <a:gd name="T36" fmla="+- 0 3279 3188"/>
                              <a:gd name="T37" fmla="*/ T36 w 298"/>
                              <a:gd name="T38" fmla="+- 0 2289 2277"/>
                              <a:gd name="T39" fmla="*/ 2289 h 297"/>
                              <a:gd name="T40" fmla="+- 0 3232 3188"/>
                              <a:gd name="T41" fmla="*/ T40 w 298"/>
                              <a:gd name="T42" fmla="+- 0 2320 2277"/>
                              <a:gd name="T43" fmla="*/ 2320 h 297"/>
                              <a:gd name="T44" fmla="+- 0 3200 3188"/>
                              <a:gd name="T45" fmla="*/ T44 w 298"/>
                              <a:gd name="T46" fmla="+- 0 2368 2277"/>
                              <a:gd name="T47" fmla="*/ 2368 h 297"/>
                              <a:gd name="T48" fmla="+- 0 3188 3188"/>
                              <a:gd name="T49" fmla="*/ T48 w 298"/>
                              <a:gd name="T50" fmla="+- 0 2426 2277"/>
                              <a:gd name="T51" fmla="*/ 2426 h 297"/>
                              <a:gd name="T52" fmla="+- 0 3200 3188"/>
                              <a:gd name="T53" fmla="*/ T52 w 298"/>
                              <a:gd name="T54" fmla="+- 0 2484 2277"/>
                              <a:gd name="T55" fmla="*/ 2484 h 297"/>
                              <a:gd name="T56" fmla="+- 0 3232 3188"/>
                              <a:gd name="T57" fmla="*/ T56 w 298"/>
                              <a:gd name="T58" fmla="+- 0 2531 2277"/>
                              <a:gd name="T59" fmla="*/ 2531 h 297"/>
                              <a:gd name="T60" fmla="+- 0 3279 3188"/>
                              <a:gd name="T61" fmla="*/ T60 w 298"/>
                              <a:gd name="T62" fmla="+- 0 2563 2277"/>
                              <a:gd name="T63" fmla="*/ 2563 h 297"/>
                              <a:gd name="T64" fmla="+- 0 3337 3188"/>
                              <a:gd name="T65" fmla="*/ T64 w 298"/>
                              <a:gd name="T66" fmla="+- 0 2574 2277"/>
                              <a:gd name="T67" fmla="*/ 257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7" name="Freeform 768"/>
                        <wps:cNvSpPr>
                          <a:spLocks/>
                        </wps:cNvSpPr>
                        <wps:spPr bwMode="auto">
                          <a:xfrm>
                            <a:off x="4205" y="2283"/>
                            <a:ext cx="298" cy="298"/>
                          </a:xfrm>
                          <a:custGeom>
                            <a:avLst/>
                            <a:gdLst>
                              <a:gd name="T0" fmla="+- 0 4354 4205"/>
                              <a:gd name="T1" fmla="*/ T0 w 298"/>
                              <a:gd name="T2" fmla="+- 0 2283 2283"/>
                              <a:gd name="T3" fmla="*/ 2283 h 298"/>
                              <a:gd name="T4" fmla="+- 0 4296 4205"/>
                              <a:gd name="T5" fmla="*/ T4 w 298"/>
                              <a:gd name="T6" fmla="+- 0 2295 2283"/>
                              <a:gd name="T7" fmla="*/ 2295 h 298"/>
                              <a:gd name="T8" fmla="+- 0 4249 4205"/>
                              <a:gd name="T9" fmla="*/ T8 w 298"/>
                              <a:gd name="T10" fmla="+- 0 2327 2283"/>
                              <a:gd name="T11" fmla="*/ 2327 h 298"/>
                              <a:gd name="T12" fmla="+- 0 4217 4205"/>
                              <a:gd name="T13" fmla="*/ T12 w 298"/>
                              <a:gd name="T14" fmla="+- 0 2374 2283"/>
                              <a:gd name="T15" fmla="*/ 2374 h 298"/>
                              <a:gd name="T16" fmla="+- 0 4205 4205"/>
                              <a:gd name="T17" fmla="*/ T16 w 298"/>
                              <a:gd name="T18" fmla="+- 0 2432 2283"/>
                              <a:gd name="T19" fmla="*/ 2432 h 298"/>
                              <a:gd name="T20" fmla="+- 0 4217 4205"/>
                              <a:gd name="T21" fmla="*/ T20 w 298"/>
                              <a:gd name="T22" fmla="+- 0 2490 2283"/>
                              <a:gd name="T23" fmla="*/ 2490 h 298"/>
                              <a:gd name="T24" fmla="+- 0 4249 4205"/>
                              <a:gd name="T25" fmla="*/ T24 w 298"/>
                              <a:gd name="T26" fmla="+- 0 2538 2283"/>
                              <a:gd name="T27" fmla="*/ 2538 h 298"/>
                              <a:gd name="T28" fmla="+- 0 4296 4205"/>
                              <a:gd name="T29" fmla="*/ T28 w 298"/>
                              <a:gd name="T30" fmla="+- 0 2569 2283"/>
                              <a:gd name="T31" fmla="*/ 2569 h 298"/>
                              <a:gd name="T32" fmla="+- 0 4354 4205"/>
                              <a:gd name="T33" fmla="*/ T32 w 298"/>
                              <a:gd name="T34" fmla="+- 0 2581 2283"/>
                              <a:gd name="T35" fmla="*/ 2581 h 298"/>
                              <a:gd name="T36" fmla="+- 0 4412 4205"/>
                              <a:gd name="T37" fmla="*/ T36 w 298"/>
                              <a:gd name="T38" fmla="+- 0 2569 2283"/>
                              <a:gd name="T39" fmla="*/ 2569 h 298"/>
                              <a:gd name="T40" fmla="+- 0 4459 4205"/>
                              <a:gd name="T41" fmla="*/ T40 w 298"/>
                              <a:gd name="T42" fmla="+- 0 2538 2283"/>
                              <a:gd name="T43" fmla="*/ 2538 h 298"/>
                              <a:gd name="T44" fmla="+- 0 4491 4205"/>
                              <a:gd name="T45" fmla="*/ T44 w 298"/>
                              <a:gd name="T46" fmla="+- 0 2490 2283"/>
                              <a:gd name="T47" fmla="*/ 2490 h 298"/>
                              <a:gd name="T48" fmla="+- 0 4503 4205"/>
                              <a:gd name="T49" fmla="*/ T48 w 298"/>
                              <a:gd name="T50" fmla="+- 0 2432 2283"/>
                              <a:gd name="T51" fmla="*/ 2432 h 298"/>
                              <a:gd name="T52" fmla="+- 0 4491 4205"/>
                              <a:gd name="T53" fmla="*/ T52 w 298"/>
                              <a:gd name="T54" fmla="+- 0 2374 2283"/>
                              <a:gd name="T55" fmla="*/ 2374 h 298"/>
                              <a:gd name="T56" fmla="+- 0 4459 4205"/>
                              <a:gd name="T57" fmla="*/ T56 w 298"/>
                              <a:gd name="T58" fmla="+- 0 2327 2283"/>
                              <a:gd name="T59" fmla="*/ 2327 h 298"/>
                              <a:gd name="T60" fmla="+- 0 4412 4205"/>
                              <a:gd name="T61" fmla="*/ T60 w 298"/>
                              <a:gd name="T62" fmla="+- 0 2295 2283"/>
                              <a:gd name="T63" fmla="*/ 2295 h 298"/>
                              <a:gd name="T64" fmla="+- 0 4354 4205"/>
                              <a:gd name="T65" fmla="*/ T64 w 298"/>
                              <a:gd name="T66" fmla="+- 0 2283 2283"/>
                              <a:gd name="T67" fmla="*/ 228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Freeform 767"/>
                        <wps:cNvSpPr>
                          <a:spLocks/>
                        </wps:cNvSpPr>
                        <wps:spPr bwMode="auto">
                          <a:xfrm>
                            <a:off x="4205" y="2283"/>
                            <a:ext cx="298" cy="298"/>
                          </a:xfrm>
                          <a:custGeom>
                            <a:avLst/>
                            <a:gdLst>
                              <a:gd name="T0" fmla="+- 0 4354 4205"/>
                              <a:gd name="T1" fmla="*/ T0 w 298"/>
                              <a:gd name="T2" fmla="+- 0 2581 2283"/>
                              <a:gd name="T3" fmla="*/ 2581 h 298"/>
                              <a:gd name="T4" fmla="+- 0 4412 4205"/>
                              <a:gd name="T5" fmla="*/ T4 w 298"/>
                              <a:gd name="T6" fmla="+- 0 2569 2283"/>
                              <a:gd name="T7" fmla="*/ 2569 h 298"/>
                              <a:gd name="T8" fmla="+- 0 4459 4205"/>
                              <a:gd name="T9" fmla="*/ T8 w 298"/>
                              <a:gd name="T10" fmla="+- 0 2538 2283"/>
                              <a:gd name="T11" fmla="*/ 2538 h 298"/>
                              <a:gd name="T12" fmla="+- 0 4491 4205"/>
                              <a:gd name="T13" fmla="*/ T12 w 298"/>
                              <a:gd name="T14" fmla="+- 0 2490 2283"/>
                              <a:gd name="T15" fmla="*/ 2490 h 298"/>
                              <a:gd name="T16" fmla="+- 0 4503 4205"/>
                              <a:gd name="T17" fmla="*/ T16 w 298"/>
                              <a:gd name="T18" fmla="+- 0 2432 2283"/>
                              <a:gd name="T19" fmla="*/ 2432 h 298"/>
                              <a:gd name="T20" fmla="+- 0 4491 4205"/>
                              <a:gd name="T21" fmla="*/ T20 w 298"/>
                              <a:gd name="T22" fmla="+- 0 2374 2283"/>
                              <a:gd name="T23" fmla="*/ 2374 h 298"/>
                              <a:gd name="T24" fmla="+- 0 4459 4205"/>
                              <a:gd name="T25" fmla="*/ T24 w 298"/>
                              <a:gd name="T26" fmla="+- 0 2327 2283"/>
                              <a:gd name="T27" fmla="*/ 2327 h 298"/>
                              <a:gd name="T28" fmla="+- 0 4412 4205"/>
                              <a:gd name="T29" fmla="*/ T28 w 298"/>
                              <a:gd name="T30" fmla="+- 0 2295 2283"/>
                              <a:gd name="T31" fmla="*/ 2295 h 298"/>
                              <a:gd name="T32" fmla="+- 0 4354 4205"/>
                              <a:gd name="T33" fmla="*/ T32 w 298"/>
                              <a:gd name="T34" fmla="+- 0 2283 2283"/>
                              <a:gd name="T35" fmla="*/ 2283 h 298"/>
                              <a:gd name="T36" fmla="+- 0 4296 4205"/>
                              <a:gd name="T37" fmla="*/ T36 w 298"/>
                              <a:gd name="T38" fmla="+- 0 2295 2283"/>
                              <a:gd name="T39" fmla="*/ 2295 h 298"/>
                              <a:gd name="T40" fmla="+- 0 4249 4205"/>
                              <a:gd name="T41" fmla="*/ T40 w 298"/>
                              <a:gd name="T42" fmla="+- 0 2327 2283"/>
                              <a:gd name="T43" fmla="*/ 2327 h 298"/>
                              <a:gd name="T44" fmla="+- 0 4217 4205"/>
                              <a:gd name="T45" fmla="*/ T44 w 298"/>
                              <a:gd name="T46" fmla="+- 0 2374 2283"/>
                              <a:gd name="T47" fmla="*/ 2374 h 298"/>
                              <a:gd name="T48" fmla="+- 0 4205 4205"/>
                              <a:gd name="T49" fmla="*/ T48 w 298"/>
                              <a:gd name="T50" fmla="+- 0 2432 2283"/>
                              <a:gd name="T51" fmla="*/ 2432 h 298"/>
                              <a:gd name="T52" fmla="+- 0 4217 4205"/>
                              <a:gd name="T53" fmla="*/ T52 w 298"/>
                              <a:gd name="T54" fmla="+- 0 2490 2283"/>
                              <a:gd name="T55" fmla="*/ 2490 h 298"/>
                              <a:gd name="T56" fmla="+- 0 4249 4205"/>
                              <a:gd name="T57" fmla="*/ T56 w 298"/>
                              <a:gd name="T58" fmla="+- 0 2538 2283"/>
                              <a:gd name="T59" fmla="*/ 2538 h 298"/>
                              <a:gd name="T60" fmla="+- 0 4296 4205"/>
                              <a:gd name="T61" fmla="*/ T60 w 298"/>
                              <a:gd name="T62" fmla="+- 0 2569 2283"/>
                              <a:gd name="T63" fmla="*/ 2569 h 298"/>
                              <a:gd name="T64" fmla="+- 0 4354 4205"/>
                              <a:gd name="T65" fmla="*/ T64 w 298"/>
                              <a:gd name="T66" fmla="+- 0 2581 2283"/>
                              <a:gd name="T67" fmla="*/ 258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 name="Freeform 766"/>
                        <wps:cNvSpPr>
                          <a:spLocks/>
                        </wps:cNvSpPr>
                        <wps:spPr bwMode="auto">
                          <a:xfrm>
                            <a:off x="5221" y="2294"/>
                            <a:ext cx="297" cy="297"/>
                          </a:xfrm>
                          <a:custGeom>
                            <a:avLst/>
                            <a:gdLst>
                              <a:gd name="T0" fmla="+- 0 5370 5221"/>
                              <a:gd name="T1" fmla="*/ T0 w 297"/>
                              <a:gd name="T2" fmla="+- 0 2294 2294"/>
                              <a:gd name="T3" fmla="*/ 2294 h 297"/>
                              <a:gd name="T4" fmla="+- 0 5312 5221"/>
                              <a:gd name="T5" fmla="*/ T4 w 297"/>
                              <a:gd name="T6" fmla="+- 0 2306 2294"/>
                              <a:gd name="T7" fmla="*/ 2306 h 297"/>
                              <a:gd name="T8" fmla="+- 0 5264 5221"/>
                              <a:gd name="T9" fmla="*/ T8 w 297"/>
                              <a:gd name="T10" fmla="+- 0 2337 2294"/>
                              <a:gd name="T11" fmla="*/ 2337 h 297"/>
                              <a:gd name="T12" fmla="+- 0 5232 5221"/>
                              <a:gd name="T13" fmla="*/ T12 w 297"/>
                              <a:gd name="T14" fmla="+- 0 2385 2294"/>
                              <a:gd name="T15" fmla="*/ 2385 h 297"/>
                              <a:gd name="T16" fmla="+- 0 5221 5221"/>
                              <a:gd name="T17" fmla="*/ T16 w 297"/>
                              <a:gd name="T18" fmla="+- 0 2443 2294"/>
                              <a:gd name="T19" fmla="*/ 2443 h 297"/>
                              <a:gd name="T20" fmla="+- 0 5232 5221"/>
                              <a:gd name="T21" fmla="*/ T20 w 297"/>
                              <a:gd name="T22" fmla="+- 0 2501 2294"/>
                              <a:gd name="T23" fmla="*/ 2501 h 297"/>
                              <a:gd name="T24" fmla="+- 0 5264 5221"/>
                              <a:gd name="T25" fmla="*/ T24 w 297"/>
                              <a:gd name="T26" fmla="+- 0 2548 2294"/>
                              <a:gd name="T27" fmla="*/ 2548 h 297"/>
                              <a:gd name="T28" fmla="+- 0 5312 5221"/>
                              <a:gd name="T29" fmla="*/ T28 w 297"/>
                              <a:gd name="T30" fmla="+- 0 2580 2294"/>
                              <a:gd name="T31" fmla="*/ 2580 h 297"/>
                              <a:gd name="T32" fmla="+- 0 5370 5221"/>
                              <a:gd name="T33" fmla="*/ T32 w 297"/>
                              <a:gd name="T34" fmla="+- 0 2591 2294"/>
                              <a:gd name="T35" fmla="*/ 2591 h 297"/>
                              <a:gd name="T36" fmla="+- 0 5427 5221"/>
                              <a:gd name="T37" fmla="*/ T36 w 297"/>
                              <a:gd name="T38" fmla="+- 0 2580 2294"/>
                              <a:gd name="T39" fmla="*/ 2580 h 297"/>
                              <a:gd name="T40" fmla="+- 0 5475 5221"/>
                              <a:gd name="T41" fmla="*/ T40 w 297"/>
                              <a:gd name="T42" fmla="+- 0 2548 2294"/>
                              <a:gd name="T43" fmla="*/ 2548 h 297"/>
                              <a:gd name="T44" fmla="+- 0 5507 5221"/>
                              <a:gd name="T45" fmla="*/ T44 w 297"/>
                              <a:gd name="T46" fmla="+- 0 2501 2294"/>
                              <a:gd name="T47" fmla="*/ 2501 h 297"/>
                              <a:gd name="T48" fmla="+- 0 5518 5221"/>
                              <a:gd name="T49" fmla="*/ T48 w 297"/>
                              <a:gd name="T50" fmla="+- 0 2443 2294"/>
                              <a:gd name="T51" fmla="*/ 2443 h 297"/>
                              <a:gd name="T52" fmla="+- 0 5507 5221"/>
                              <a:gd name="T53" fmla="*/ T52 w 297"/>
                              <a:gd name="T54" fmla="+- 0 2385 2294"/>
                              <a:gd name="T55" fmla="*/ 2385 h 297"/>
                              <a:gd name="T56" fmla="+- 0 5475 5221"/>
                              <a:gd name="T57" fmla="*/ T56 w 297"/>
                              <a:gd name="T58" fmla="+- 0 2337 2294"/>
                              <a:gd name="T59" fmla="*/ 2337 h 297"/>
                              <a:gd name="T60" fmla="+- 0 5427 5221"/>
                              <a:gd name="T61" fmla="*/ T60 w 297"/>
                              <a:gd name="T62" fmla="+- 0 2306 2294"/>
                              <a:gd name="T63" fmla="*/ 2306 h 297"/>
                              <a:gd name="T64" fmla="+- 0 5370 5221"/>
                              <a:gd name="T65" fmla="*/ T64 w 297"/>
                              <a:gd name="T66" fmla="+- 0 2294 2294"/>
                              <a:gd name="T67" fmla="*/ 229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2"/>
                                </a:lnTo>
                                <a:lnTo>
                                  <a:pt x="43" y="43"/>
                                </a:lnTo>
                                <a:lnTo>
                                  <a:pt x="11" y="91"/>
                                </a:lnTo>
                                <a:lnTo>
                                  <a:pt x="0" y="149"/>
                                </a:lnTo>
                                <a:lnTo>
                                  <a:pt x="11" y="207"/>
                                </a:lnTo>
                                <a:lnTo>
                                  <a:pt x="43" y="254"/>
                                </a:lnTo>
                                <a:lnTo>
                                  <a:pt x="91" y="286"/>
                                </a:lnTo>
                                <a:lnTo>
                                  <a:pt x="149" y="297"/>
                                </a:lnTo>
                                <a:lnTo>
                                  <a:pt x="206" y="286"/>
                                </a:lnTo>
                                <a:lnTo>
                                  <a:pt x="254" y="254"/>
                                </a:lnTo>
                                <a:lnTo>
                                  <a:pt x="286" y="207"/>
                                </a:lnTo>
                                <a:lnTo>
                                  <a:pt x="297" y="149"/>
                                </a:lnTo>
                                <a:lnTo>
                                  <a:pt x="286" y="91"/>
                                </a:lnTo>
                                <a:lnTo>
                                  <a:pt x="254" y="43"/>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Freeform 765"/>
                        <wps:cNvSpPr>
                          <a:spLocks/>
                        </wps:cNvSpPr>
                        <wps:spPr bwMode="auto">
                          <a:xfrm>
                            <a:off x="5221" y="2294"/>
                            <a:ext cx="297" cy="297"/>
                          </a:xfrm>
                          <a:custGeom>
                            <a:avLst/>
                            <a:gdLst>
                              <a:gd name="T0" fmla="+- 0 5370 5221"/>
                              <a:gd name="T1" fmla="*/ T0 w 297"/>
                              <a:gd name="T2" fmla="+- 0 2591 2294"/>
                              <a:gd name="T3" fmla="*/ 2591 h 297"/>
                              <a:gd name="T4" fmla="+- 0 5427 5221"/>
                              <a:gd name="T5" fmla="*/ T4 w 297"/>
                              <a:gd name="T6" fmla="+- 0 2580 2294"/>
                              <a:gd name="T7" fmla="*/ 2580 h 297"/>
                              <a:gd name="T8" fmla="+- 0 5475 5221"/>
                              <a:gd name="T9" fmla="*/ T8 w 297"/>
                              <a:gd name="T10" fmla="+- 0 2548 2294"/>
                              <a:gd name="T11" fmla="*/ 2548 h 297"/>
                              <a:gd name="T12" fmla="+- 0 5507 5221"/>
                              <a:gd name="T13" fmla="*/ T12 w 297"/>
                              <a:gd name="T14" fmla="+- 0 2501 2294"/>
                              <a:gd name="T15" fmla="*/ 2501 h 297"/>
                              <a:gd name="T16" fmla="+- 0 5518 5221"/>
                              <a:gd name="T17" fmla="*/ T16 w 297"/>
                              <a:gd name="T18" fmla="+- 0 2443 2294"/>
                              <a:gd name="T19" fmla="*/ 2443 h 297"/>
                              <a:gd name="T20" fmla="+- 0 5507 5221"/>
                              <a:gd name="T21" fmla="*/ T20 w 297"/>
                              <a:gd name="T22" fmla="+- 0 2385 2294"/>
                              <a:gd name="T23" fmla="*/ 2385 h 297"/>
                              <a:gd name="T24" fmla="+- 0 5475 5221"/>
                              <a:gd name="T25" fmla="*/ T24 w 297"/>
                              <a:gd name="T26" fmla="+- 0 2337 2294"/>
                              <a:gd name="T27" fmla="*/ 2337 h 297"/>
                              <a:gd name="T28" fmla="+- 0 5427 5221"/>
                              <a:gd name="T29" fmla="*/ T28 w 297"/>
                              <a:gd name="T30" fmla="+- 0 2306 2294"/>
                              <a:gd name="T31" fmla="*/ 2306 h 297"/>
                              <a:gd name="T32" fmla="+- 0 5370 5221"/>
                              <a:gd name="T33" fmla="*/ T32 w 297"/>
                              <a:gd name="T34" fmla="+- 0 2294 2294"/>
                              <a:gd name="T35" fmla="*/ 2294 h 297"/>
                              <a:gd name="T36" fmla="+- 0 5312 5221"/>
                              <a:gd name="T37" fmla="*/ T36 w 297"/>
                              <a:gd name="T38" fmla="+- 0 2306 2294"/>
                              <a:gd name="T39" fmla="*/ 2306 h 297"/>
                              <a:gd name="T40" fmla="+- 0 5264 5221"/>
                              <a:gd name="T41" fmla="*/ T40 w 297"/>
                              <a:gd name="T42" fmla="+- 0 2337 2294"/>
                              <a:gd name="T43" fmla="*/ 2337 h 297"/>
                              <a:gd name="T44" fmla="+- 0 5232 5221"/>
                              <a:gd name="T45" fmla="*/ T44 w 297"/>
                              <a:gd name="T46" fmla="+- 0 2385 2294"/>
                              <a:gd name="T47" fmla="*/ 2385 h 297"/>
                              <a:gd name="T48" fmla="+- 0 5221 5221"/>
                              <a:gd name="T49" fmla="*/ T48 w 297"/>
                              <a:gd name="T50" fmla="+- 0 2443 2294"/>
                              <a:gd name="T51" fmla="*/ 2443 h 297"/>
                              <a:gd name="T52" fmla="+- 0 5232 5221"/>
                              <a:gd name="T53" fmla="*/ T52 w 297"/>
                              <a:gd name="T54" fmla="+- 0 2501 2294"/>
                              <a:gd name="T55" fmla="*/ 2501 h 297"/>
                              <a:gd name="T56" fmla="+- 0 5264 5221"/>
                              <a:gd name="T57" fmla="*/ T56 w 297"/>
                              <a:gd name="T58" fmla="+- 0 2548 2294"/>
                              <a:gd name="T59" fmla="*/ 2548 h 297"/>
                              <a:gd name="T60" fmla="+- 0 5312 5221"/>
                              <a:gd name="T61" fmla="*/ T60 w 297"/>
                              <a:gd name="T62" fmla="+- 0 2580 2294"/>
                              <a:gd name="T63" fmla="*/ 2580 h 297"/>
                              <a:gd name="T64" fmla="+- 0 5370 5221"/>
                              <a:gd name="T65" fmla="*/ T64 w 297"/>
                              <a:gd name="T66" fmla="+- 0 2591 2294"/>
                              <a:gd name="T67" fmla="*/ 259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6"/>
                                </a:lnTo>
                                <a:lnTo>
                                  <a:pt x="254" y="254"/>
                                </a:lnTo>
                                <a:lnTo>
                                  <a:pt x="286" y="207"/>
                                </a:lnTo>
                                <a:lnTo>
                                  <a:pt x="297" y="149"/>
                                </a:lnTo>
                                <a:lnTo>
                                  <a:pt x="286" y="91"/>
                                </a:lnTo>
                                <a:lnTo>
                                  <a:pt x="254" y="43"/>
                                </a:lnTo>
                                <a:lnTo>
                                  <a:pt x="206" y="12"/>
                                </a:lnTo>
                                <a:lnTo>
                                  <a:pt x="149" y="0"/>
                                </a:lnTo>
                                <a:lnTo>
                                  <a:pt x="91" y="12"/>
                                </a:lnTo>
                                <a:lnTo>
                                  <a:pt x="43" y="43"/>
                                </a:lnTo>
                                <a:lnTo>
                                  <a:pt x="11" y="91"/>
                                </a:lnTo>
                                <a:lnTo>
                                  <a:pt x="0" y="149"/>
                                </a:lnTo>
                                <a:lnTo>
                                  <a:pt x="11" y="207"/>
                                </a:lnTo>
                                <a:lnTo>
                                  <a:pt x="43"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1" name="Freeform 764"/>
                        <wps:cNvSpPr>
                          <a:spLocks/>
                        </wps:cNvSpPr>
                        <wps:spPr bwMode="auto">
                          <a:xfrm>
                            <a:off x="6238" y="2300"/>
                            <a:ext cx="298" cy="298"/>
                          </a:xfrm>
                          <a:custGeom>
                            <a:avLst/>
                            <a:gdLst>
                              <a:gd name="T0" fmla="+- 0 6387 6238"/>
                              <a:gd name="T1" fmla="*/ T0 w 298"/>
                              <a:gd name="T2" fmla="+- 0 2300 2300"/>
                              <a:gd name="T3" fmla="*/ 2300 h 298"/>
                              <a:gd name="T4" fmla="+- 0 6329 6238"/>
                              <a:gd name="T5" fmla="*/ T4 w 298"/>
                              <a:gd name="T6" fmla="+- 0 2312 2300"/>
                              <a:gd name="T7" fmla="*/ 2312 h 298"/>
                              <a:gd name="T8" fmla="+- 0 6282 6238"/>
                              <a:gd name="T9" fmla="*/ T8 w 298"/>
                              <a:gd name="T10" fmla="+- 0 2344 2300"/>
                              <a:gd name="T11" fmla="*/ 2344 h 298"/>
                              <a:gd name="T12" fmla="+- 0 6250 6238"/>
                              <a:gd name="T13" fmla="*/ T12 w 298"/>
                              <a:gd name="T14" fmla="+- 0 2391 2300"/>
                              <a:gd name="T15" fmla="*/ 2391 h 298"/>
                              <a:gd name="T16" fmla="+- 0 6238 6238"/>
                              <a:gd name="T17" fmla="*/ T16 w 298"/>
                              <a:gd name="T18" fmla="+- 0 2449 2300"/>
                              <a:gd name="T19" fmla="*/ 2449 h 298"/>
                              <a:gd name="T20" fmla="+- 0 6250 6238"/>
                              <a:gd name="T21" fmla="*/ T20 w 298"/>
                              <a:gd name="T22" fmla="+- 0 2507 2300"/>
                              <a:gd name="T23" fmla="*/ 2507 h 298"/>
                              <a:gd name="T24" fmla="+- 0 6282 6238"/>
                              <a:gd name="T25" fmla="*/ T24 w 298"/>
                              <a:gd name="T26" fmla="+- 0 2555 2300"/>
                              <a:gd name="T27" fmla="*/ 2555 h 298"/>
                              <a:gd name="T28" fmla="+- 0 6329 6238"/>
                              <a:gd name="T29" fmla="*/ T28 w 298"/>
                              <a:gd name="T30" fmla="+- 0 2586 2300"/>
                              <a:gd name="T31" fmla="*/ 2586 h 298"/>
                              <a:gd name="T32" fmla="+- 0 6387 6238"/>
                              <a:gd name="T33" fmla="*/ T32 w 298"/>
                              <a:gd name="T34" fmla="+- 0 2598 2300"/>
                              <a:gd name="T35" fmla="*/ 2598 h 298"/>
                              <a:gd name="T36" fmla="+- 0 6445 6238"/>
                              <a:gd name="T37" fmla="*/ T36 w 298"/>
                              <a:gd name="T38" fmla="+- 0 2586 2300"/>
                              <a:gd name="T39" fmla="*/ 2586 h 298"/>
                              <a:gd name="T40" fmla="+- 0 6492 6238"/>
                              <a:gd name="T41" fmla="*/ T40 w 298"/>
                              <a:gd name="T42" fmla="+- 0 2555 2300"/>
                              <a:gd name="T43" fmla="*/ 2555 h 298"/>
                              <a:gd name="T44" fmla="+- 0 6524 6238"/>
                              <a:gd name="T45" fmla="*/ T44 w 298"/>
                              <a:gd name="T46" fmla="+- 0 2507 2300"/>
                              <a:gd name="T47" fmla="*/ 2507 h 298"/>
                              <a:gd name="T48" fmla="+- 0 6536 6238"/>
                              <a:gd name="T49" fmla="*/ T48 w 298"/>
                              <a:gd name="T50" fmla="+- 0 2449 2300"/>
                              <a:gd name="T51" fmla="*/ 2449 h 298"/>
                              <a:gd name="T52" fmla="+- 0 6524 6238"/>
                              <a:gd name="T53" fmla="*/ T52 w 298"/>
                              <a:gd name="T54" fmla="+- 0 2391 2300"/>
                              <a:gd name="T55" fmla="*/ 2391 h 298"/>
                              <a:gd name="T56" fmla="+- 0 6492 6238"/>
                              <a:gd name="T57" fmla="*/ T56 w 298"/>
                              <a:gd name="T58" fmla="+- 0 2344 2300"/>
                              <a:gd name="T59" fmla="*/ 2344 h 298"/>
                              <a:gd name="T60" fmla="+- 0 6445 6238"/>
                              <a:gd name="T61" fmla="*/ T60 w 298"/>
                              <a:gd name="T62" fmla="+- 0 2312 2300"/>
                              <a:gd name="T63" fmla="*/ 2312 h 298"/>
                              <a:gd name="T64" fmla="+- 0 6387 6238"/>
                              <a:gd name="T65" fmla="*/ T64 w 298"/>
                              <a:gd name="T66" fmla="+- 0 2300 2300"/>
                              <a:gd name="T67" fmla="*/ 230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Freeform 763"/>
                        <wps:cNvSpPr>
                          <a:spLocks/>
                        </wps:cNvSpPr>
                        <wps:spPr bwMode="auto">
                          <a:xfrm>
                            <a:off x="6238" y="2300"/>
                            <a:ext cx="298" cy="298"/>
                          </a:xfrm>
                          <a:custGeom>
                            <a:avLst/>
                            <a:gdLst>
                              <a:gd name="T0" fmla="+- 0 6387 6238"/>
                              <a:gd name="T1" fmla="*/ T0 w 298"/>
                              <a:gd name="T2" fmla="+- 0 2598 2300"/>
                              <a:gd name="T3" fmla="*/ 2598 h 298"/>
                              <a:gd name="T4" fmla="+- 0 6445 6238"/>
                              <a:gd name="T5" fmla="*/ T4 w 298"/>
                              <a:gd name="T6" fmla="+- 0 2586 2300"/>
                              <a:gd name="T7" fmla="*/ 2586 h 298"/>
                              <a:gd name="T8" fmla="+- 0 6492 6238"/>
                              <a:gd name="T9" fmla="*/ T8 w 298"/>
                              <a:gd name="T10" fmla="+- 0 2555 2300"/>
                              <a:gd name="T11" fmla="*/ 2555 h 298"/>
                              <a:gd name="T12" fmla="+- 0 6524 6238"/>
                              <a:gd name="T13" fmla="*/ T12 w 298"/>
                              <a:gd name="T14" fmla="+- 0 2507 2300"/>
                              <a:gd name="T15" fmla="*/ 2507 h 298"/>
                              <a:gd name="T16" fmla="+- 0 6536 6238"/>
                              <a:gd name="T17" fmla="*/ T16 w 298"/>
                              <a:gd name="T18" fmla="+- 0 2449 2300"/>
                              <a:gd name="T19" fmla="*/ 2449 h 298"/>
                              <a:gd name="T20" fmla="+- 0 6524 6238"/>
                              <a:gd name="T21" fmla="*/ T20 w 298"/>
                              <a:gd name="T22" fmla="+- 0 2391 2300"/>
                              <a:gd name="T23" fmla="*/ 2391 h 298"/>
                              <a:gd name="T24" fmla="+- 0 6492 6238"/>
                              <a:gd name="T25" fmla="*/ T24 w 298"/>
                              <a:gd name="T26" fmla="+- 0 2344 2300"/>
                              <a:gd name="T27" fmla="*/ 2344 h 298"/>
                              <a:gd name="T28" fmla="+- 0 6445 6238"/>
                              <a:gd name="T29" fmla="*/ T28 w 298"/>
                              <a:gd name="T30" fmla="+- 0 2312 2300"/>
                              <a:gd name="T31" fmla="*/ 2312 h 298"/>
                              <a:gd name="T32" fmla="+- 0 6387 6238"/>
                              <a:gd name="T33" fmla="*/ T32 w 298"/>
                              <a:gd name="T34" fmla="+- 0 2300 2300"/>
                              <a:gd name="T35" fmla="*/ 2300 h 298"/>
                              <a:gd name="T36" fmla="+- 0 6329 6238"/>
                              <a:gd name="T37" fmla="*/ T36 w 298"/>
                              <a:gd name="T38" fmla="+- 0 2312 2300"/>
                              <a:gd name="T39" fmla="*/ 2312 h 298"/>
                              <a:gd name="T40" fmla="+- 0 6282 6238"/>
                              <a:gd name="T41" fmla="*/ T40 w 298"/>
                              <a:gd name="T42" fmla="+- 0 2344 2300"/>
                              <a:gd name="T43" fmla="*/ 2344 h 298"/>
                              <a:gd name="T44" fmla="+- 0 6250 6238"/>
                              <a:gd name="T45" fmla="*/ T44 w 298"/>
                              <a:gd name="T46" fmla="+- 0 2391 2300"/>
                              <a:gd name="T47" fmla="*/ 2391 h 298"/>
                              <a:gd name="T48" fmla="+- 0 6238 6238"/>
                              <a:gd name="T49" fmla="*/ T48 w 298"/>
                              <a:gd name="T50" fmla="+- 0 2449 2300"/>
                              <a:gd name="T51" fmla="*/ 2449 h 298"/>
                              <a:gd name="T52" fmla="+- 0 6250 6238"/>
                              <a:gd name="T53" fmla="*/ T52 w 298"/>
                              <a:gd name="T54" fmla="+- 0 2507 2300"/>
                              <a:gd name="T55" fmla="*/ 2507 h 298"/>
                              <a:gd name="T56" fmla="+- 0 6282 6238"/>
                              <a:gd name="T57" fmla="*/ T56 w 298"/>
                              <a:gd name="T58" fmla="+- 0 2555 2300"/>
                              <a:gd name="T59" fmla="*/ 2555 h 298"/>
                              <a:gd name="T60" fmla="+- 0 6329 6238"/>
                              <a:gd name="T61" fmla="*/ T60 w 298"/>
                              <a:gd name="T62" fmla="+- 0 2586 2300"/>
                              <a:gd name="T63" fmla="*/ 2586 h 298"/>
                              <a:gd name="T64" fmla="+- 0 6387 6238"/>
                              <a:gd name="T65" fmla="*/ T64 w 298"/>
                              <a:gd name="T66" fmla="+- 0 2598 2300"/>
                              <a:gd name="T67" fmla="*/ 259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3" name="Line 762"/>
                        <wps:cNvCnPr>
                          <a:cxnSpLocks noChangeShapeType="1"/>
                        </wps:cNvCnPr>
                        <wps:spPr bwMode="auto">
                          <a:xfrm>
                            <a:off x="3336" y="2120"/>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14" name="Line 761"/>
                        <wps:cNvCnPr>
                          <a:cxnSpLocks noChangeShapeType="1"/>
                        </wps:cNvCnPr>
                        <wps:spPr bwMode="auto">
                          <a:xfrm>
                            <a:off x="6384" y="2148"/>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15" name="Line 760"/>
                        <wps:cNvCnPr>
                          <a:cxnSpLocks noChangeShapeType="1"/>
                        </wps:cNvCnPr>
                        <wps:spPr bwMode="auto">
                          <a:xfrm>
                            <a:off x="4345" y="213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16" name="Line 759"/>
                        <wps:cNvCnPr>
                          <a:cxnSpLocks noChangeShapeType="1"/>
                        </wps:cNvCnPr>
                        <wps:spPr bwMode="auto">
                          <a:xfrm>
                            <a:off x="5367" y="213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617" name="Line 758"/>
                        <wps:cNvCnPr>
                          <a:cxnSpLocks noChangeShapeType="1"/>
                        </wps:cNvCnPr>
                        <wps:spPr bwMode="auto">
                          <a:xfrm>
                            <a:off x="4340" y="2136"/>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13E31C" id="Group 757" o:spid="_x0000_s1026" style="position:absolute;margin-left:0;margin-top:1pt;width:411pt;height:608pt;z-index:-260672512;mso-position-horizontal-relative:page;mso-position-vertical-relative:page" coordorigin=",20" coordsize="8220,121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">
                <v:shape id="Picture 788"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">
                  <v:imagedata r:id="rId13" o:title=""/>
                </v:shape>
                <v:shape id="Picture 787" o:spid="_x0000_s1028" type="#_x0000_t75" style="position:absolute;top:20;width:822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">
                  <v:imagedata r:id="rId113" o:title=""/>
                </v:shape>
                <v:shape id="Freeform 786" o:spid="_x0000_s1029" style="position:absolute;left:3188;top:227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" path="m149,l91,12,44,43,12,91,,149r12,58l44,254r47,32l149,297r58,-11l254,254r32,-47l298,149,286,91,254,43,207,12,149,xe" stroked="f">
                  <v:path arrowok="t" o:connecttype="custom" o:connectlocs="149,2277;91,2289;44,2320;12,2368;0,2426;12,2484;44,2531;91,2563;149,2574;207,2563;254,2531;286,2484;298,2426;286,2368;254,2320;207,2289;149,2277" o:connectangles="0,0,0,0,0,0,0,0,0,0,0,0,0,0,0,0,0"/>
                </v:shape>
                <v:shape id="Freeform 785" o:spid="_x0000_s1030" style="position:absolute;left:3188;top:227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" path="m149,297r58,-11l254,254r32,-47l298,149,286,91,254,43,207,12,149,,91,12,44,43,12,91,,149r12,58l44,254r47,32l149,297xe" filled="f" strokeweight=".5pt">
                  <v:path arrowok="t" o:connecttype="custom" o:connectlocs="149,2574;207,2563;254,2531;286,2484;298,2426;286,2368;254,2320;207,2289;149,2277;91,2289;44,2320;12,2368;0,2426;12,2484;44,2531;91,2563;149,2574" o:connectangles="0,0,0,0,0,0,0,0,0,0,0,0,0,0,0,0,0"/>
                </v:shape>
                <v:shape id="Freeform 784" o:spid="_x0000_s1031" style="position:absolute;left:4205;top:228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" path="m149,l91,12,44,44,12,91,,149r12,58l44,255r47,31l149,298r58,-12l254,255r32,-48l298,149,286,91,254,44,207,12,149,xe" stroked="f">
                  <v:path arrowok="t" o:connecttype="custom" o:connectlocs="149,2283;91,2295;44,2327;12,2374;0,2432;12,2490;44,2538;91,2569;149,2581;207,2569;254,2538;286,2490;298,2432;286,2374;254,2327;207,2295;149,2283" o:connectangles="0,0,0,0,0,0,0,0,0,0,0,0,0,0,0,0,0"/>
                </v:shape>
                <v:shape id="Freeform 783" o:spid="_x0000_s1032" style="position:absolute;left:4205;top:228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" path="m149,298r58,-12l254,255r32,-48l298,149,286,91,254,44,207,12,149,,91,12,44,44,12,91,,149r12,58l44,255r47,31l149,298xe" filled="f" strokeweight=".5pt">
                  <v:path arrowok="t" o:connecttype="custom" o:connectlocs="149,2581;207,2569;254,2538;286,2490;298,2432;286,2374;254,2327;207,2295;149,2283;91,2295;44,2327;12,2374;0,2432;12,2490;44,2538;91,2569;149,2581" o:connectangles="0,0,0,0,0,0,0,0,0,0,0,0,0,0,0,0,0"/>
                </v:shape>
                <v:shape id="Freeform 782" o:spid="_x0000_s1033" style="position:absolute;left:5221;top:2294;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" path="m149,l91,12,43,43,11,91,,149r11,58l43,254r48,32l149,297r57,-11l254,254r32,-47l297,149,286,91,254,43,206,12,149,xe" stroked="f">
                  <v:path arrowok="t" o:connecttype="custom" o:connectlocs="149,2294;91,2306;43,2337;11,2385;0,2443;11,2501;43,2548;91,2580;149,2591;206,2580;254,2548;286,2501;297,2443;286,2385;254,2337;206,2306;149,2294" o:connectangles="0,0,0,0,0,0,0,0,0,0,0,0,0,0,0,0,0"/>
                </v:shape>
                <v:shape id="Freeform 781" o:spid="_x0000_s1034" style="position:absolute;left:5221;top:2294;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" path="m149,297r57,-11l254,254r32,-47l297,149,286,91,254,43,206,12,149,,91,12,43,43,11,91,,149r11,58l43,254r48,32l149,297xe" filled="f" strokeweight=".5pt">
                  <v:path arrowok="t" o:connecttype="custom" o:connectlocs="149,2591;206,2580;254,2548;286,2501;297,2443;286,2385;254,2337;206,2306;149,2294;91,2306;43,2337;11,2385;0,2443;11,2501;43,2548;91,2580;149,2591" o:connectangles="0,0,0,0,0,0,0,0,0,0,0,0,0,0,0,0,0"/>
                </v:shape>
                <v:shape id="Freeform 780" o:spid="_x0000_s1035" style="position:absolute;left:6238;top:230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" path="m149,l91,12,44,44,12,91,,149r12,58l44,255r47,31l149,298r58,-12l254,255r32,-48l298,149,286,91,254,44,207,12,149,xe" fillcolor="#41ad49" stroked="f">
                  <v:path arrowok="t" o:connecttype="custom" o:connectlocs="149,2300;91,2312;44,2344;12,2391;0,2449;12,2507;44,2555;91,2586;149,2598;207,2586;254,2555;286,2507;298,2449;286,2391;254,2344;207,2312;149,2300" o:connectangles="0,0,0,0,0,0,0,0,0,0,0,0,0,0,0,0,0"/>
                </v:shape>
                <v:shape id="Freeform 779" o:spid="_x0000_s1036" style="position:absolute;left:6238;top:230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" path="m149,298r58,-12l254,255r32,-48l298,149,286,91,254,44,207,12,149,,91,12,44,44,12,91,,149r12,58l44,255r47,31l149,298xe" filled="f" strokeweight=".5pt">
                  <v:path arrowok="t" o:connecttype="custom" o:connectlocs="149,2598;207,2586;254,2555;286,2507;298,2449;286,2391;254,2344;207,2312;149,2300;91,2312;44,2344;12,2391;0,2449;12,2507;44,2555;91,2586;149,2598" o:connectangles="0,0,0,0,0,0,0,0,0,0,0,0,0,0,0,0,0"/>
                </v:shape>
                <v:line id="Line 778" o:spid="_x0000_s1037" style="position:absolute;visibility:visible;mso-wrap-style:square" from="3336,2120" to="3336,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" strokecolor="white" strokeweight=".5pt"/>
                <v:shape id="Picture 777" o:spid="_x0000_s1038" type="#_x0000_t75" style="position:absolute;left:5725;top:230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">
                  <v:imagedata r:id="rId32" o:title=""/>
                </v:shape>
                <v:line id="Line 776" o:spid="_x0000_s1039" style="position:absolute;visibility:visible;mso-wrap-style:square" from="6384,2148" to="6384,2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" strokecolor="white" strokeweight=".5pt"/>
                <v:shape id="Picture 775" o:spid="_x0000_s1040" type="#_x0000_t75" style="position:absolute;left:3700;top:2280;width:299;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">
                  <v:imagedata r:id="rId32" o:title=""/>
                </v:shape>
                <v:line id="Line 774" o:spid="_x0000_s1041" style="position:absolute;visibility:visible;mso-wrap-style:square" from="4345,2131" to="4345,2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" strokecolor="white" strokeweight=".5pt"/>
                <v:line id="Line 773" o:spid="_x0000_s1042" style="position:absolute;visibility:visible;mso-wrap-style:square" from="5367,2131" to="5367,2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" strokecolor="white" strokeweight=".5pt"/>
                <v:line id="Line 772" o:spid="_x0000_s1043" style="position:absolute;visibility:visible;mso-wrap-style:square" from="4340,2136" to="5372,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" strokecolor="white" strokeweight=".5pt"/>
                <v:shape id="Picture 771" o:spid="_x0000_s1044" type="#_x0000_t75" style="position:absolute;left:4708;top:228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">
                  <v:imagedata r:id="rId32" o:title=""/>
                </v:shape>
                <v:shape id="Freeform 770" o:spid="_x0000_s1045" style="position:absolute;left:3188;top:227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" path="m149,l91,12,44,43,12,91,,149r12,58l44,254r47,32l149,297r58,-11l254,254r32,-47l298,149,286,91,254,43,207,12,149,xe" stroked="f">
                  <v:path arrowok="t" o:connecttype="custom" o:connectlocs="149,2277;91,2289;44,2320;12,2368;0,2426;12,2484;44,2531;91,2563;149,2574;207,2563;254,2531;286,2484;298,2426;286,2368;254,2320;207,2289;149,2277" o:connectangles="0,0,0,0,0,0,0,0,0,0,0,0,0,0,0,0,0"/>
                </v:shape>
                <v:shape id="Freeform 769" o:spid="_x0000_s1046" style="position:absolute;left:3188;top:227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" path="m149,297r58,-11l254,254r32,-47l298,149,286,91,254,43,207,12,149,,91,12,44,43,12,91,,149r12,58l44,254r47,32l149,297xe" filled="f" strokeweight=".5pt">
                  <v:path arrowok="t" o:connecttype="custom" o:connectlocs="149,2574;207,2563;254,2531;286,2484;298,2426;286,2368;254,2320;207,2289;149,2277;91,2289;44,2320;12,2368;0,2426;12,2484;44,2531;91,2563;149,2574" o:connectangles="0,0,0,0,0,0,0,0,0,0,0,0,0,0,0,0,0"/>
                </v:shape>
                <v:shape id="Freeform 768" o:spid="_x0000_s1047" style="position:absolute;left:4205;top:228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" path="m149,l91,12,44,44,12,91,,149r12,58l44,255r47,31l149,298r58,-12l254,255r32,-48l298,149,286,91,254,44,207,12,149,xe" stroked="f">
                  <v:path arrowok="t" o:connecttype="custom" o:connectlocs="149,2283;91,2295;44,2327;12,2374;0,2432;12,2490;44,2538;91,2569;149,2581;207,2569;254,2538;286,2490;298,2432;286,2374;254,2327;207,2295;149,2283" o:connectangles="0,0,0,0,0,0,0,0,0,0,0,0,0,0,0,0,0"/>
                </v:shape>
                <v:shape id="Freeform 767" o:spid="_x0000_s1048" style="position:absolute;left:4205;top:228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" path="m149,298r58,-12l254,255r32,-48l298,149,286,91,254,44,207,12,149,,91,12,44,44,12,91,,149r12,58l44,255r47,31l149,298xe" filled="f" strokeweight=".5pt">
                  <v:path arrowok="t" o:connecttype="custom" o:connectlocs="149,2581;207,2569;254,2538;286,2490;298,2432;286,2374;254,2327;207,2295;149,2283;91,2295;44,2327;12,2374;0,2432;12,2490;44,2538;91,2569;149,2581" o:connectangles="0,0,0,0,0,0,0,0,0,0,0,0,0,0,0,0,0"/>
                </v:shape>
                <v:shape id="Freeform 766" o:spid="_x0000_s1049" style="position:absolute;left:5221;top:2294;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" path="m149,l91,12,43,43,11,91,,149r11,58l43,254r48,32l149,297r57,-11l254,254r32,-47l297,149,286,91,254,43,206,12,149,xe" stroked="f">
                  <v:path arrowok="t" o:connecttype="custom" o:connectlocs="149,2294;91,2306;43,2337;11,2385;0,2443;11,2501;43,2548;91,2580;149,2591;206,2580;254,2548;286,2501;297,2443;286,2385;254,2337;206,2306;149,2294" o:connectangles="0,0,0,0,0,0,0,0,0,0,0,0,0,0,0,0,0"/>
                </v:shape>
                <v:shape id="Freeform 765" o:spid="_x0000_s1050" style="position:absolute;left:5221;top:2294;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" path="m149,297r57,-11l254,254r32,-47l297,149,286,91,254,43,206,12,149,,91,12,43,43,11,91,,149r11,58l43,254r48,32l149,297xe" filled="f" strokeweight=".5pt">
                  <v:path arrowok="t" o:connecttype="custom" o:connectlocs="149,2591;206,2580;254,2548;286,2501;297,2443;286,2385;254,2337;206,2306;149,2294;91,2306;43,2337;11,2385;0,2443;11,2501;43,2548;91,2580;149,2591" o:connectangles="0,0,0,0,0,0,0,0,0,0,0,0,0,0,0,0,0"/>
                </v:shape>
                <v:shape id="Freeform 764" o:spid="_x0000_s1051" style="position:absolute;left:6238;top:230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" path="m149,l91,12,44,44,12,91,,149r12,58l44,255r47,31l149,298r58,-12l254,255r32,-48l298,149,286,91,254,44,207,12,149,xe" fillcolor="#41ad49" stroked="f">
                  <v:path arrowok="t" o:connecttype="custom" o:connectlocs="149,2300;91,2312;44,2344;12,2391;0,2449;12,2507;44,2555;91,2586;149,2598;207,2586;254,2555;286,2507;298,2449;286,2391;254,2344;207,2312;149,2300" o:connectangles="0,0,0,0,0,0,0,0,0,0,0,0,0,0,0,0,0"/>
                </v:shape>
                <v:shape id="Freeform 763" o:spid="_x0000_s1052" style="position:absolute;left:6238;top:230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" path="m149,298r58,-12l254,255r32,-48l298,149,286,91,254,44,207,12,149,,91,12,44,44,12,91,,149r12,58l44,255r47,31l149,298xe" filled="f" strokeweight=".5pt">
                  <v:path arrowok="t" o:connecttype="custom" o:connectlocs="149,2598;207,2586;254,2555;286,2507;298,2449;286,2391;254,2344;207,2312;149,2300;91,2312;44,2344;12,2391;0,2449;12,2507;44,2555;91,2586;149,2598" o:connectangles="0,0,0,0,0,0,0,0,0,0,0,0,0,0,0,0,0"/>
                </v:shape>
                <v:line id="Line 762" o:spid="_x0000_s1053" style="position:absolute;visibility:visible;mso-wrap-style:square" from="3336,2120" to="3336,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" strokecolor="white" strokeweight=".5pt"/>
                <v:line id="Line 761" o:spid="_x0000_s1054" style="position:absolute;visibility:visible;mso-wrap-style:square" from="6384,2148" to="6384,2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" strokecolor="white" strokeweight=".5pt"/>
                <v:line id="Line 760" o:spid="_x0000_s1055" style="position:absolute;visibility:visible;mso-wrap-style:square" from="4345,2131" to="4345,2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" strokecolor="white" strokeweight=".5pt"/>
                <v:line id="Line 759" o:spid="_x0000_s1056" style="position:absolute;visibility:visible;mso-wrap-style:square" from="5367,2131" to="5367,2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" strokecolor="white" strokeweight=".5pt"/>
                <v:line id="Line 758" o:spid="_x0000_s1057" style="position:absolute;visibility:visible;mso-wrap-style:square" from="4340,2136" to="5372,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" strokecolor="white" strokeweight=".5pt"/>
                <w10:wrap anchorx="page" anchory="page"/>
              </v:group>
            </w:pict>
          </mc:Fallback>
        </mc:AlternateContent>
      </w:r>
    </w:p>
    <w:p w14:paraId="1DFFB062" w14:textId="77777777" w:rsidR="006500DE" w:rsidRPr="00AE6195" w:rsidRDefault="006500DE">
      <w:pPr>
        <w:pStyle w:val="BodyText"/>
        <w:rPr>
          <w:rFonts w:ascii="Trebuchet MS"/>
          <w:color w:val="FFFFFF" w:themeColor="background1"/>
        </w:rPr>
      </w:pPr>
    </w:p>
    <w:p w14:paraId="751E5E2A" w14:textId="77777777" w:rsidR="006500DE" w:rsidRPr="00AE6195" w:rsidRDefault="006500DE">
      <w:pPr>
        <w:pStyle w:val="BodyText"/>
        <w:spacing w:before="2"/>
        <w:rPr>
          <w:rFonts w:ascii="Trebuchet MS"/>
          <w:color w:val="FFFFFF" w:themeColor="background1"/>
          <w:sz w:val="16"/>
        </w:rPr>
      </w:pPr>
    </w:p>
    <w:p w14:paraId="290F64CD" w14:textId="77777777" w:rsidR="006500DE" w:rsidRPr="00AE6195" w:rsidRDefault="004A7191">
      <w:pPr>
        <w:spacing w:before="94"/>
        <w:ind w:left="3120"/>
        <w:rPr>
          <w:color w:val="FFFFFF" w:themeColor="background1"/>
          <w:sz w:val="16"/>
        </w:rPr>
      </w:pPr>
      <w:r w:rsidRPr="00AE6195">
        <w:rPr>
          <w:color w:val="FFFFFF" w:themeColor="background1"/>
          <w:sz w:val="16"/>
        </w:rPr>
        <w:t>Least Concern (IUCN 3.1)</w:t>
      </w:r>
    </w:p>
    <w:p w14:paraId="4E9AC38B" w14:textId="77777777" w:rsidR="006500DE" w:rsidRPr="00AE6195" w:rsidRDefault="006500DE">
      <w:pPr>
        <w:pStyle w:val="BodyText"/>
        <w:spacing w:before="10"/>
        <w:rPr>
          <w:color w:val="FFFFFF" w:themeColor="background1"/>
          <w:sz w:val="18"/>
        </w:rPr>
      </w:pPr>
    </w:p>
    <w:p w14:paraId="224C98BE" w14:textId="77777777" w:rsidR="006500DE" w:rsidRPr="00AE6195" w:rsidRDefault="004A7191">
      <w:pPr>
        <w:pStyle w:val="BodyText"/>
        <w:ind w:left="3160"/>
        <w:rPr>
          <w:rFonts w:ascii="Bookman Old Style"/>
          <w:b/>
          <w:color w:val="FFFFFF" w:themeColor="background1"/>
        </w:rPr>
      </w:pPr>
      <w:r w:rsidRPr="00AE6195">
        <w:rPr>
          <w:rFonts w:ascii="Bookman Old Style"/>
          <w:b/>
          <w:color w:val="FFFFFF" w:themeColor="background1"/>
        </w:rPr>
        <w:t>Scientific classification</w:t>
      </w:r>
    </w:p>
    <w:p w14:paraId="6F8C846B" w14:textId="77777777" w:rsidR="006500DE" w:rsidRPr="00AE6195" w:rsidRDefault="004A7191">
      <w:pPr>
        <w:pStyle w:val="BodyText"/>
        <w:tabs>
          <w:tab w:val="left" w:pos="5020"/>
        </w:tabs>
        <w:spacing w:before="107"/>
        <w:ind w:left="3160"/>
        <w:rPr>
          <w:color w:val="FFFFFF" w:themeColor="background1"/>
        </w:rPr>
      </w:pPr>
      <w:r w:rsidRPr="00AE6195">
        <w:rPr>
          <w:color w:val="FFFFFF" w:themeColor="background1"/>
        </w:rPr>
        <w:t>Kingdom:</w:t>
      </w:r>
      <w:r w:rsidRPr="00AE6195">
        <w:rPr>
          <w:color w:val="FFFFFF" w:themeColor="background1"/>
        </w:rPr>
        <w:tab/>
        <w:t>Animalia</w:t>
      </w:r>
    </w:p>
    <w:p w14:paraId="7CC0DD13" w14:textId="77777777" w:rsidR="006500DE" w:rsidRPr="00AE6195" w:rsidRDefault="004A7191">
      <w:pPr>
        <w:pStyle w:val="BodyText"/>
        <w:tabs>
          <w:tab w:val="left" w:pos="5020"/>
        </w:tabs>
        <w:spacing w:before="90"/>
        <w:ind w:left="3160"/>
        <w:rPr>
          <w:color w:val="FFFFFF" w:themeColor="background1"/>
        </w:rPr>
      </w:pPr>
      <w:r w:rsidRPr="00AE6195">
        <w:rPr>
          <w:color w:val="FFFFFF" w:themeColor="background1"/>
        </w:rPr>
        <w:t>Phylum:</w:t>
      </w:r>
      <w:r w:rsidRPr="00AE6195">
        <w:rPr>
          <w:color w:val="FFFFFF" w:themeColor="background1"/>
        </w:rPr>
        <w:tab/>
        <w:t>Chordata</w:t>
      </w:r>
    </w:p>
    <w:p w14:paraId="0DEE2ACD" w14:textId="77777777" w:rsidR="006500DE" w:rsidRPr="00AE6195" w:rsidRDefault="004A7191">
      <w:pPr>
        <w:pStyle w:val="BodyText"/>
        <w:tabs>
          <w:tab w:val="left" w:pos="5020"/>
        </w:tabs>
        <w:spacing w:before="110"/>
        <w:ind w:left="3160"/>
        <w:rPr>
          <w:color w:val="FFFFFF" w:themeColor="background1"/>
        </w:rPr>
      </w:pPr>
      <w:r w:rsidRPr="00AE6195">
        <w:rPr>
          <w:color w:val="FFFFFF" w:themeColor="background1"/>
        </w:rPr>
        <w:t>Class:</w:t>
      </w:r>
      <w:r w:rsidRPr="00AE6195">
        <w:rPr>
          <w:color w:val="FFFFFF" w:themeColor="background1"/>
        </w:rPr>
        <w:tab/>
      </w:r>
      <w:r w:rsidRPr="00AE6195">
        <w:rPr>
          <w:color w:val="FFFFFF" w:themeColor="background1"/>
          <w:spacing w:val="-7"/>
        </w:rPr>
        <w:t>Aves</w:t>
      </w:r>
    </w:p>
    <w:p w14:paraId="04ECA88F" w14:textId="77777777" w:rsidR="006500DE" w:rsidRPr="00AE6195" w:rsidRDefault="004A7191">
      <w:pPr>
        <w:pStyle w:val="BodyText"/>
        <w:tabs>
          <w:tab w:val="left" w:pos="5020"/>
        </w:tabs>
        <w:spacing w:before="90"/>
        <w:ind w:left="3160"/>
        <w:rPr>
          <w:color w:val="FFFFFF" w:themeColor="background1"/>
        </w:rPr>
      </w:pPr>
      <w:r w:rsidRPr="00AE6195">
        <w:rPr>
          <w:color w:val="FFFFFF" w:themeColor="background1"/>
        </w:rPr>
        <w:t>Order:</w:t>
      </w:r>
      <w:r w:rsidRPr="00AE6195">
        <w:rPr>
          <w:color w:val="FFFFFF" w:themeColor="background1"/>
        </w:rPr>
        <w:tab/>
        <w:t>Passeriformes</w:t>
      </w:r>
    </w:p>
    <w:p w14:paraId="060B1E44" w14:textId="77777777" w:rsidR="006500DE" w:rsidRPr="00AE6195" w:rsidRDefault="004A7191">
      <w:pPr>
        <w:pStyle w:val="BodyText"/>
        <w:tabs>
          <w:tab w:val="left" w:pos="5020"/>
        </w:tabs>
        <w:spacing w:before="110"/>
        <w:ind w:left="3160"/>
        <w:rPr>
          <w:color w:val="FFFFFF" w:themeColor="background1"/>
        </w:rPr>
      </w:pPr>
      <w:r w:rsidRPr="00AE6195">
        <w:rPr>
          <w:color w:val="FFFFFF" w:themeColor="background1"/>
        </w:rPr>
        <w:t>Family:</w:t>
      </w:r>
      <w:r w:rsidRPr="00AE6195">
        <w:rPr>
          <w:color w:val="FFFFFF" w:themeColor="background1"/>
        </w:rPr>
        <w:tab/>
        <w:t>Muscicapidae</w:t>
      </w:r>
    </w:p>
    <w:p w14:paraId="7394BF89" w14:textId="77777777" w:rsidR="006500DE" w:rsidRPr="00AE6195" w:rsidRDefault="004A7191">
      <w:pPr>
        <w:pStyle w:val="BodyText"/>
        <w:tabs>
          <w:tab w:val="left" w:pos="5020"/>
        </w:tabs>
        <w:spacing w:before="90"/>
        <w:ind w:left="3160"/>
        <w:rPr>
          <w:color w:val="FFFFFF" w:themeColor="background1"/>
        </w:rPr>
      </w:pPr>
      <w:r w:rsidRPr="00AE6195">
        <w:rPr>
          <w:color w:val="FFFFFF" w:themeColor="background1"/>
        </w:rPr>
        <w:t>Genus:</w:t>
      </w:r>
      <w:r w:rsidRPr="00AE6195">
        <w:rPr>
          <w:color w:val="FFFFFF" w:themeColor="background1"/>
        </w:rPr>
        <w:tab/>
      </w:r>
      <w:proofErr w:type="spellStart"/>
      <w:r w:rsidRPr="00AE6195">
        <w:rPr>
          <w:color w:val="FFFFFF" w:themeColor="background1"/>
        </w:rPr>
        <w:t>Copsychus</w:t>
      </w:r>
      <w:proofErr w:type="spellEnd"/>
    </w:p>
    <w:p w14:paraId="2C84EAC0" w14:textId="77777777" w:rsidR="006500DE" w:rsidRPr="00AE6195" w:rsidRDefault="004A7191">
      <w:pPr>
        <w:tabs>
          <w:tab w:val="left" w:pos="5020"/>
        </w:tabs>
        <w:spacing w:before="110"/>
        <w:ind w:left="3160"/>
        <w:rPr>
          <w:rFonts w:ascii="Georgia"/>
          <w:i/>
          <w:color w:val="FFFFFF" w:themeColor="background1"/>
          <w:sz w:val="20"/>
        </w:rPr>
      </w:pPr>
      <w:r w:rsidRPr="00AE6195">
        <w:rPr>
          <w:color w:val="FFFFFF" w:themeColor="background1"/>
          <w:sz w:val="20"/>
        </w:rPr>
        <w:t>Species:</w:t>
      </w:r>
      <w:r w:rsidRPr="00AE6195">
        <w:rPr>
          <w:color w:val="FFFFFF" w:themeColor="background1"/>
          <w:sz w:val="20"/>
        </w:rPr>
        <w:tab/>
      </w:r>
      <w:r w:rsidRPr="00AE6195">
        <w:rPr>
          <w:rFonts w:ascii="Georgia"/>
          <w:i/>
          <w:color w:val="FFFFFF" w:themeColor="background1"/>
          <w:sz w:val="20"/>
        </w:rPr>
        <w:t>C.</w:t>
      </w:r>
      <w:r w:rsidRPr="00AE6195">
        <w:rPr>
          <w:rFonts w:ascii="Georgia"/>
          <w:i/>
          <w:color w:val="FFFFFF" w:themeColor="background1"/>
          <w:spacing w:val="-13"/>
          <w:sz w:val="20"/>
        </w:rPr>
        <w:t xml:space="preserve"> </w:t>
      </w:r>
      <w:proofErr w:type="spellStart"/>
      <w:r w:rsidRPr="00AE6195">
        <w:rPr>
          <w:rFonts w:ascii="Georgia"/>
          <w:i/>
          <w:color w:val="FFFFFF" w:themeColor="background1"/>
          <w:sz w:val="20"/>
        </w:rPr>
        <w:t>saularis</w:t>
      </w:r>
      <w:proofErr w:type="spellEnd"/>
    </w:p>
    <w:p w14:paraId="022E8485" w14:textId="77777777" w:rsidR="006500DE" w:rsidRPr="00AE6195" w:rsidRDefault="006500DE">
      <w:pPr>
        <w:pStyle w:val="BodyText"/>
        <w:rPr>
          <w:rFonts w:ascii="Georgia"/>
          <w:i/>
          <w:color w:val="FFFFFF" w:themeColor="background1"/>
          <w:sz w:val="22"/>
        </w:rPr>
      </w:pPr>
    </w:p>
    <w:p w14:paraId="4D9EA1B5" w14:textId="77777777" w:rsidR="006500DE" w:rsidRPr="00AE6195" w:rsidRDefault="006500DE">
      <w:pPr>
        <w:pStyle w:val="BodyText"/>
        <w:rPr>
          <w:rFonts w:ascii="Georgia"/>
          <w:i/>
          <w:color w:val="FFFFFF" w:themeColor="background1"/>
          <w:sz w:val="22"/>
        </w:rPr>
      </w:pPr>
    </w:p>
    <w:p w14:paraId="59AE69DB" w14:textId="77777777" w:rsidR="006500DE" w:rsidRPr="00AE6195" w:rsidRDefault="006500DE">
      <w:pPr>
        <w:pStyle w:val="BodyText"/>
        <w:rPr>
          <w:rFonts w:ascii="Georgia"/>
          <w:i/>
          <w:color w:val="FFFFFF" w:themeColor="background1"/>
          <w:sz w:val="22"/>
        </w:rPr>
      </w:pPr>
    </w:p>
    <w:p w14:paraId="131FE3E2" w14:textId="77777777" w:rsidR="006500DE" w:rsidRPr="00AE6195" w:rsidRDefault="006500DE">
      <w:pPr>
        <w:pStyle w:val="BodyText"/>
        <w:rPr>
          <w:rFonts w:ascii="Georgia"/>
          <w:i/>
          <w:color w:val="FFFFFF" w:themeColor="background1"/>
          <w:sz w:val="22"/>
        </w:rPr>
      </w:pPr>
    </w:p>
    <w:p w14:paraId="4976091A" w14:textId="77777777" w:rsidR="006500DE" w:rsidRPr="00AE6195" w:rsidRDefault="006500DE">
      <w:pPr>
        <w:pStyle w:val="BodyText"/>
        <w:rPr>
          <w:rFonts w:ascii="Georgia"/>
          <w:i/>
          <w:color w:val="FFFFFF" w:themeColor="background1"/>
          <w:sz w:val="22"/>
        </w:rPr>
      </w:pPr>
    </w:p>
    <w:p w14:paraId="50480688" w14:textId="77777777" w:rsidR="006500DE" w:rsidRPr="00AE6195" w:rsidRDefault="006500DE">
      <w:pPr>
        <w:pStyle w:val="BodyText"/>
        <w:rPr>
          <w:rFonts w:ascii="Georgia"/>
          <w:i/>
          <w:color w:val="FFFFFF" w:themeColor="background1"/>
          <w:sz w:val="22"/>
        </w:rPr>
      </w:pPr>
    </w:p>
    <w:p w14:paraId="762F724F" w14:textId="77777777" w:rsidR="006500DE" w:rsidRPr="00AE6195" w:rsidRDefault="006500DE">
      <w:pPr>
        <w:pStyle w:val="BodyText"/>
        <w:rPr>
          <w:rFonts w:ascii="Georgia"/>
          <w:i/>
          <w:color w:val="FFFFFF" w:themeColor="background1"/>
          <w:sz w:val="22"/>
        </w:rPr>
      </w:pPr>
    </w:p>
    <w:p w14:paraId="154137EA" w14:textId="77777777" w:rsidR="006500DE" w:rsidRPr="00AE6195" w:rsidRDefault="006500DE">
      <w:pPr>
        <w:pStyle w:val="BodyText"/>
        <w:rPr>
          <w:rFonts w:ascii="Georgia"/>
          <w:i/>
          <w:color w:val="FFFFFF" w:themeColor="background1"/>
          <w:sz w:val="22"/>
        </w:rPr>
      </w:pPr>
    </w:p>
    <w:p w14:paraId="020ABF30" w14:textId="77777777" w:rsidR="006500DE" w:rsidRPr="00AE6195" w:rsidRDefault="006500DE">
      <w:pPr>
        <w:pStyle w:val="BodyText"/>
        <w:rPr>
          <w:rFonts w:ascii="Georgia"/>
          <w:i/>
          <w:color w:val="FFFFFF" w:themeColor="background1"/>
          <w:sz w:val="22"/>
        </w:rPr>
      </w:pPr>
    </w:p>
    <w:p w14:paraId="71554A3C" w14:textId="77777777" w:rsidR="006500DE" w:rsidRPr="00AE6195" w:rsidRDefault="006500DE">
      <w:pPr>
        <w:pStyle w:val="BodyText"/>
        <w:rPr>
          <w:rFonts w:ascii="Georgia"/>
          <w:i/>
          <w:color w:val="FFFFFF" w:themeColor="background1"/>
          <w:sz w:val="22"/>
        </w:rPr>
      </w:pPr>
    </w:p>
    <w:p w14:paraId="700DC9AC" w14:textId="77777777" w:rsidR="006500DE" w:rsidRPr="00AE6195" w:rsidRDefault="006500DE">
      <w:pPr>
        <w:pStyle w:val="BodyText"/>
        <w:rPr>
          <w:rFonts w:ascii="Georgia"/>
          <w:i/>
          <w:color w:val="FFFFFF" w:themeColor="background1"/>
          <w:sz w:val="22"/>
        </w:rPr>
      </w:pPr>
    </w:p>
    <w:p w14:paraId="5BFEAF36" w14:textId="77777777" w:rsidR="006500DE" w:rsidRPr="00AE6195" w:rsidRDefault="006500DE">
      <w:pPr>
        <w:pStyle w:val="BodyText"/>
        <w:rPr>
          <w:rFonts w:ascii="Georgia"/>
          <w:i/>
          <w:color w:val="FFFFFF" w:themeColor="background1"/>
          <w:sz w:val="22"/>
        </w:rPr>
      </w:pPr>
    </w:p>
    <w:p w14:paraId="5494A1D4" w14:textId="77777777" w:rsidR="006500DE" w:rsidRPr="00AE6195" w:rsidRDefault="006500DE">
      <w:pPr>
        <w:pStyle w:val="BodyText"/>
        <w:rPr>
          <w:rFonts w:ascii="Georgia"/>
          <w:i/>
          <w:color w:val="FFFFFF" w:themeColor="background1"/>
          <w:sz w:val="22"/>
        </w:rPr>
      </w:pPr>
    </w:p>
    <w:p w14:paraId="65111B7A" w14:textId="77777777" w:rsidR="006500DE" w:rsidRPr="00AE6195" w:rsidRDefault="006500DE">
      <w:pPr>
        <w:pStyle w:val="BodyText"/>
        <w:rPr>
          <w:rFonts w:ascii="Georgia"/>
          <w:i/>
          <w:color w:val="FFFFFF" w:themeColor="background1"/>
          <w:sz w:val="22"/>
        </w:rPr>
      </w:pPr>
    </w:p>
    <w:p w14:paraId="5C5812E0" w14:textId="77777777" w:rsidR="006500DE" w:rsidRPr="00AE6195" w:rsidRDefault="006500DE">
      <w:pPr>
        <w:pStyle w:val="BodyText"/>
        <w:rPr>
          <w:rFonts w:ascii="Georgia"/>
          <w:i/>
          <w:color w:val="FFFFFF" w:themeColor="background1"/>
          <w:sz w:val="22"/>
        </w:rPr>
      </w:pPr>
    </w:p>
    <w:p w14:paraId="39D9095F" w14:textId="77777777" w:rsidR="006500DE" w:rsidRPr="00AE6195" w:rsidRDefault="006500DE">
      <w:pPr>
        <w:pStyle w:val="BodyText"/>
        <w:rPr>
          <w:rFonts w:ascii="Georgia"/>
          <w:i/>
          <w:color w:val="FFFFFF" w:themeColor="background1"/>
          <w:sz w:val="22"/>
        </w:rPr>
      </w:pPr>
    </w:p>
    <w:p w14:paraId="56494DDD" w14:textId="77777777" w:rsidR="006500DE" w:rsidRPr="00AE6195" w:rsidRDefault="006500DE">
      <w:pPr>
        <w:pStyle w:val="BodyText"/>
        <w:rPr>
          <w:rFonts w:ascii="Georgia"/>
          <w:i/>
          <w:color w:val="FFFFFF" w:themeColor="background1"/>
          <w:sz w:val="22"/>
        </w:rPr>
      </w:pPr>
    </w:p>
    <w:p w14:paraId="553CF4A5" w14:textId="77777777" w:rsidR="006500DE" w:rsidRPr="00AE6195" w:rsidRDefault="006500DE">
      <w:pPr>
        <w:pStyle w:val="BodyText"/>
        <w:rPr>
          <w:rFonts w:ascii="Georgia"/>
          <w:i/>
          <w:color w:val="FFFFFF" w:themeColor="background1"/>
          <w:sz w:val="22"/>
        </w:rPr>
      </w:pPr>
    </w:p>
    <w:p w14:paraId="1E824439" w14:textId="77777777" w:rsidR="006500DE" w:rsidRPr="00AE6195" w:rsidRDefault="006500DE">
      <w:pPr>
        <w:pStyle w:val="BodyText"/>
        <w:rPr>
          <w:rFonts w:ascii="Georgia"/>
          <w:i/>
          <w:color w:val="FFFFFF" w:themeColor="background1"/>
          <w:sz w:val="22"/>
        </w:rPr>
      </w:pPr>
    </w:p>
    <w:p w14:paraId="067FEFDD" w14:textId="77777777" w:rsidR="006500DE" w:rsidRPr="00AE6195" w:rsidRDefault="004A7191">
      <w:pPr>
        <w:spacing w:before="185"/>
        <w:ind w:left="5350"/>
        <w:rPr>
          <w:rFonts w:ascii="Trebuchet MS"/>
          <w:color w:val="FFFFFF" w:themeColor="background1"/>
          <w:sz w:val="16"/>
        </w:rPr>
      </w:pPr>
      <w:r w:rsidRPr="00AE6195">
        <w:rPr>
          <w:rFonts w:ascii="Trebuchet MS"/>
          <w:color w:val="FFFFFF" w:themeColor="background1"/>
          <w:sz w:val="16"/>
        </w:rPr>
        <w:t xml:space="preserve">Photograph: </w:t>
      </w:r>
      <w:proofErr w:type="spellStart"/>
      <w:r w:rsidR="00AE6195" w:rsidRPr="00AE6195">
        <w:rPr>
          <w:rFonts w:ascii="Trebuchet MS"/>
          <w:color w:val="FFFFFF" w:themeColor="background1"/>
          <w:sz w:val="16"/>
        </w:rPr>
        <w:t>Urjit</w:t>
      </w:r>
      <w:proofErr w:type="spellEnd"/>
      <w:r w:rsidR="00AE6195" w:rsidRPr="00AE6195">
        <w:rPr>
          <w:rFonts w:ascii="Trebuchet MS"/>
          <w:color w:val="FFFFFF" w:themeColor="background1"/>
          <w:sz w:val="16"/>
        </w:rPr>
        <w:t xml:space="preserve"> </w:t>
      </w:r>
      <w:r w:rsidRPr="00AE6195">
        <w:rPr>
          <w:rFonts w:ascii="Trebuchet MS"/>
          <w:color w:val="FFFFFF" w:themeColor="background1"/>
          <w:sz w:val="16"/>
        </w:rPr>
        <w:t>Dwivedi</w:t>
      </w:r>
    </w:p>
    <w:p w14:paraId="7521AAC1" w14:textId="77777777" w:rsidR="006500DE" w:rsidRPr="00AE6195" w:rsidRDefault="006500DE">
      <w:pPr>
        <w:rPr>
          <w:rFonts w:ascii="Trebuchet MS"/>
          <w:color w:val="FFFFFF" w:themeColor="background1"/>
          <w:sz w:val="16"/>
        </w:rPr>
        <w:sectPr w:rsidR="006500DE" w:rsidRPr="00AE6195">
          <w:type w:val="continuous"/>
          <w:pgSz w:w="8240" w:h="12200"/>
          <w:pgMar w:top="880" w:right="0" w:bottom="280" w:left="0" w:header="720" w:footer="720" w:gutter="0"/>
          <w:cols w:space="720"/>
        </w:sectPr>
      </w:pPr>
    </w:p>
    <w:p w14:paraId="27A0942B" w14:textId="77777777" w:rsidR="00B447C2" w:rsidRDefault="00B447C2">
      <w:pPr>
        <w:pStyle w:val="BodyText"/>
        <w:spacing w:before="4"/>
        <w:rPr>
          <w:color w:val="000000" w:themeColor="text1"/>
          <w:sz w:val="17"/>
        </w:rPr>
      </w:pPr>
    </w:p>
    <w:p w14:paraId="5660F862" w14:textId="77777777" w:rsidR="006500DE" w:rsidRPr="004A7191" w:rsidRDefault="00AE6195">
      <w:pPr>
        <w:pStyle w:val="BodyText"/>
        <w:spacing w:before="4"/>
        <w:rPr>
          <w:color w:val="000000" w:themeColor="text1"/>
          <w:sz w:val="17"/>
        </w:rPr>
      </w:pPr>
      <w:r w:rsidRPr="004A7191">
        <w:rPr>
          <w:noProof/>
          <w:color w:val="000000" w:themeColor="text1"/>
        </w:rPr>
        <mc:AlternateContent>
          <mc:Choice Requires="wps">
            <w:drawing>
              <wp:anchor distT="0" distB="0" distL="114300" distR="114300" simplePos="0" relativeHeight="242644992" behindDoc="1" locked="0" layoutInCell="1" allowOverlap="1" wp14:anchorId="0C7B2677" wp14:editId="6B7F562E">
                <wp:simplePos x="0" y="0"/>
                <wp:positionH relativeFrom="page">
                  <wp:posOffset>2565400</wp:posOffset>
                </wp:positionH>
                <wp:positionV relativeFrom="page">
                  <wp:posOffset>7136765</wp:posOffset>
                </wp:positionV>
                <wp:extent cx="242570" cy="154940"/>
                <wp:effectExtent l="0" t="0" r="0" b="0"/>
                <wp:wrapNone/>
                <wp:docPr id="585" name="Text 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B67D0" w14:textId="77777777" w:rsidR="00B7268B" w:rsidRDefault="00B7268B">
                            <w:pPr>
                              <w:pStyle w:val="BodyText"/>
                              <w:rPr>
                                <w:rFonts w:ascii="Verdana"/>
                              </w:rPr>
                            </w:pPr>
                            <w:r>
                              <w:rPr>
                                <w:rFonts w:ascii="Verdana"/>
                                <w:color w:val="58595B"/>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B2677" id="Text Box 756" o:spid="_x0000_s1115" type="#_x0000_t202" style="position:absolute;margin-left:202pt;margin-top:561.95pt;width:19.1pt;height:12.2pt;z-index:-26067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" filled="f" stroked="f">
                <v:textbox inset="0,0,0,0">
                  <w:txbxContent>
                    <w:p w14:paraId="050B67D0" w14:textId="77777777" w:rsidR="00B7268B" w:rsidRDefault="00B7268B">
                      <w:pPr>
                        <w:pStyle w:val="BodyText"/>
                        <w:rPr>
                          <w:rFonts w:ascii="Verdana"/>
                        </w:rPr>
                      </w:pPr>
                      <w:r>
                        <w:rPr>
                          <w:rFonts w:ascii="Verdana"/>
                          <w:color w:val="58595B"/>
                        </w:rPr>
                        <w:t>10</w:t>
                      </w:r>
                    </w:p>
                  </w:txbxContent>
                </v:textbox>
                <w10:wrap anchorx="page" anchory="page"/>
              </v:shape>
            </w:pict>
          </mc:Fallback>
        </mc:AlternateContent>
      </w:r>
    </w:p>
    <w:p w14:paraId="61259B5F" w14:textId="77777777" w:rsidR="006500DE" w:rsidRPr="004A7191" w:rsidRDefault="00AE6195">
      <w:pPr>
        <w:pStyle w:val="Heading1"/>
        <w:tabs>
          <w:tab w:val="left" w:pos="1159"/>
          <w:tab w:val="left" w:pos="7739"/>
        </w:tabs>
        <w:rPr>
          <w:color w:val="000000" w:themeColor="text1"/>
        </w:rPr>
      </w:pPr>
      <w:r w:rsidRPr="004A7191">
        <w:rPr>
          <w:noProof/>
          <w:color w:val="000000" w:themeColor="text1"/>
        </w:rPr>
        <mc:AlternateContent>
          <mc:Choice Requires="wps">
            <w:drawing>
              <wp:anchor distT="0" distB="0" distL="114300" distR="114300" simplePos="0" relativeHeight="242649088" behindDoc="1" locked="0" layoutInCell="1" allowOverlap="1" wp14:anchorId="0F1A1056" wp14:editId="75F15CD3">
                <wp:simplePos x="0" y="0"/>
                <wp:positionH relativeFrom="page">
                  <wp:posOffset>2565400</wp:posOffset>
                </wp:positionH>
                <wp:positionV relativeFrom="paragraph">
                  <wp:posOffset>304165</wp:posOffset>
                </wp:positionV>
                <wp:extent cx="242570" cy="154940"/>
                <wp:effectExtent l="0" t="0" r="0" b="0"/>
                <wp:wrapNone/>
                <wp:docPr id="584"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9C24F" w14:textId="77777777" w:rsidR="00B7268B" w:rsidRDefault="00B7268B">
                            <w:pPr>
                              <w:pStyle w:val="BodyText"/>
                              <w:rPr>
                                <w:rFonts w:ascii="Verdana"/>
                              </w:rPr>
                            </w:pPr>
                            <w:r>
                              <w:rPr>
                                <w:rFonts w:ascii="Verdana"/>
                                <w:color w:val="58595B"/>
                              </w:rPr>
                              <w:t>102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A1056" id="Text Box 748" o:spid="_x0000_s1116" type="#_x0000_t202" style="position:absolute;margin-left:202pt;margin-top:23.95pt;width:19.1pt;height:12.2pt;z-index:-26066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" filled="f" stroked="f">
                <v:textbox inset="0,0,0,0">
                  <w:txbxContent>
                    <w:p w14:paraId="35C9C24F" w14:textId="77777777" w:rsidR="00B7268B" w:rsidRDefault="00B7268B">
                      <w:pPr>
                        <w:pStyle w:val="BodyText"/>
                        <w:rPr>
                          <w:rFonts w:ascii="Verdana"/>
                        </w:rPr>
                      </w:pPr>
                      <w:r>
                        <w:rPr>
                          <w:rFonts w:ascii="Verdana"/>
                          <w:color w:val="58595B"/>
                        </w:rPr>
                        <w:t>102</w:t>
                      </w:r>
                    </w:p>
                  </w:txbxContent>
                </v:textbox>
                <w10:wrap anchorx="page"/>
              </v:shape>
            </w:pict>
          </mc:Fallback>
        </mc:AlternateContent>
      </w:r>
      <w:r w:rsidR="004A7191" w:rsidRPr="004A7191">
        <w:rPr>
          <w:color w:val="000000" w:themeColor="text1"/>
          <w:shd w:val="clear" w:color="auto" w:fill="7C2800"/>
        </w:rPr>
        <w:t xml:space="preserve"> </w:t>
      </w:r>
      <w:r w:rsidR="004A7191" w:rsidRPr="004A7191">
        <w:rPr>
          <w:color w:val="000000" w:themeColor="text1"/>
          <w:shd w:val="clear" w:color="auto" w:fill="7C2800"/>
        </w:rPr>
        <w:tab/>
        <w:t xml:space="preserve">41. </w:t>
      </w:r>
      <w:r w:rsidR="004A7191" w:rsidRPr="004A7191">
        <w:rPr>
          <w:color w:val="000000" w:themeColor="text1"/>
          <w:spacing w:val="-5"/>
          <w:shd w:val="clear" w:color="auto" w:fill="7C2800"/>
        </w:rPr>
        <w:t>Hodgson’s</w:t>
      </w:r>
      <w:r w:rsidR="004A7191" w:rsidRPr="004A7191">
        <w:rPr>
          <w:color w:val="000000" w:themeColor="text1"/>
          <w:spacing w:val="55"/>
          <w:shd w:val="clear" w:color="auto" w:fill="7C2800"/>
        </w:rPr>
        <w:t xml:space="preserve"> </w:t>
      </w:r>
      <w:r w:rsidR="004A7191" w:rsidRPr="004A7191">
        <w:rPr>
          <w:color w:val="000000" w:themeColor="text1"/>
          <w:shd w:val="clear" w:color="auto" w:fill="7C2800"/>
        </w:rPr>
        <w:t>Redstart</w:t>
      </w:r>
      <w:r w:rsidR="004A7191" w:rsidRPr="004A7191">
        <w:rPr>
          <w:color w:val="000000" w:themeColor="text1"/>
          <w:shd w:val="clear" w:color="auto" w:fill="7C2800"/>
        </w:rPr>
        <w:tab/>
      </w:r>
    </w:p>
    <w:p w14:paraId="7AC66832" w14:textId="77777777" w:rsidR="006500DE" w:rsidRPr="004A7191" w:rsidRDefault="004A7191">
      <w:pPr>
        <w:spacing w:before="303" w:line="261" w:lineRule="auto"/>
        <w:ind w:left="1140" w:right="1117"/>
        <w:rPr>
          <w:color w:val="000000" w:themeColor="text1"/>
          <w:sz w:val="24"/>
        </w:rPr>
      </w:pPr>
      <w:r w:rsidRPr="004A7191">
        <w:rPr>
          <w:color w:val="000000" w:themeColor="text1"/>
          <w:sz w:val="24"/>
        </w:rPr>
        <w:t>The Hodgson's redstart (</w:t>
      </w:r>
      <w:proofErr w:type="spellStart"/>
      <w:r w:rsidRPr="004A7191">
        <w:rPr>
          <w:color w:val="000000" w:themeColor="text1"/>
          <w:sz w:val="24"/>
        </w:rPr>
        <w:t>Phoenicurus</w:t>
      </w:r>
      <w:proofErr w:type="spellEnd"/>
      <w:r w:rsidRPr="004A7191">
        <w:rPr>
          <w:color w:val="000000" w:themeColor="text1"/>
          <w:sz w:val="24"/>
        </w:rPr>
        <w:t xml:space="preserve"> </w:t>
      </w:r>
      <w:proofErr w:type="spellStart"/>
      <w:r w:rsidRPr="004A7191">
        <w:rPr>
          <w:color w:val="000000" w:themeColor="text1"/>
          <w:sz w:val="24"/>
        </w:rPr>
        <w:t>hodgsoni</w:t>
      </w:r>
      <w:proofErr w:type="spellEnd"/>
      <w:r w:rsidRPr="004A7191">
        <w:rPr>
          <w:color w:val="000000" w:themeColor="text1"/>
          <w:sz w:val="24"/>
        </w:rPr>
        <w:t>) is a species of bird in the family Muscicapidae.</w:t>
      </w:r>
    </w:p>
    <w:p w14:paraId="28983A74" w14:textId="77777777" w:rsidR="006500DE" w:rsidRPr="004A7191" w:rsidRDefault="004A7191">
      <w:pPr>
        <w:spacing w:before="18" w:line="261" w:lineRule="auto"/>
        <w:ind w:left="1420" w:right="1317"/>
        <w:rPr>
          <w:color w:val="000000" w:themeColor="text1"/>
          <w:sz w:val="24"/>
        </w:rPr>
      </w:pPr>
      <w:r w:rsidRPr="004A7191">
        <w:rPr>
          <w:color w:val="000000" w:themeColor="text1"/>
          <w:sz w:val="24"/>
        </w:rPr>
        <w:t>It is found in Bhutan, China, India, Myanmar, and</w:t>
      </w:r>
      <w:r w:rsidRPr="004A7191">
        <w:rPr>
          <w:color w:val="000000" w:themeColor="text1"/>
          <w:spacing w:val="-23"/>
          <w:sz w:val="24"/>
        </w:rPr>
        <w:t xml:space="preserve"> </w:t>
      </w:r>
      <w:r w:rsidRPr="004A7191">
        <w:rPr>
          <w:color w:val="000000" w:themeColor="text1"/>
          <w:sz w:val="24"/>
        </w:rPr>
        <w:t>Nepal. Its natural habitat is temperate</w:t>
      </w:r>
      <w:r w:rsidRPr="004A7191">
        <w:rPr>
          <w:color w:val="000000" w:themeColor="text1"/>
          <w:spacing w:val="-3"/>
          <w:sz w:val="24"/>
        </w:rPr>
        <w:t xml:space="preserve"> </w:t>
      </w:r>
      <w:r w:rsidRPr="004A7191">
        <w:rPr>
          <w:color w:val="000000" w:themeColor="text1"/>
          <w:sz w:val="24"/>
        </w:rPr>
        <w:t>forests.</w:t>
      </w:r>
    </w:p>
    <w:p w14:paraId="73074A61" w14:textId="77777777" w:rsidR="006500DE" w:rsidRPr="004A7191" w:rsidRDefault="004A7191">
      <w:pPr>
        <w:spacing w:before="18"/>
        <w:ind w:left="1420"/>
        <w:rPr>
          <w:color w:val="000000" w:themeColor="text1"/>
          <w:sz w:val="24"/>
        </w:rPr>
      </w:pPr>
      <w:r w:rsidRPr="004A7191">
        <w:rPr>
          <w:color w:val="000000" w:themeColor="text1"/>
          <w:sz w:val="24"/>
        </w:rPr>
        <w:t>It is a winter visitor in the</w:t>
      </w:r>
      <w:r w:rsidRPr="004A7191">
        <w:rPr>
          <w:color w:val="000000" w:themeColor="text1"/>
          <w:spacing w:val="-9"/>
          <w:sz w:val="24"/>
        </w:rPr>
        <w:t xml:space="preserve"> </w:t>
      </w:r>
      <w:r w:rsidRPr="004A7191">
        <w:rPr>
          <w:color w:val="000000" w:themeColor="text1"/>
          <w:sz w:val="24"/>
        </w:rPr>
        <w:t>Himalayas.</w:t>
      </w:r>
    </w:p>
    <w:p w14:paraId="79BD6E0F" w14:textId="77777777" w:rsidR="006500DE" w:rsidRPr="004A7191" w:rsidRDefault="006500DE">
      <w:pPr>
        <w:pStyle w:val="BodyText"/>
        <w:rPr>
          <w:color w:val="000000" w:themeColor="text1"/>
          <w:sz w:val="26"/>
        </w:rPr>
      </w:pPr>
    </w:p>
    <w:p w14:paraId="73343B58" w14:textId="77777777" w:rsidR="006500DE" w:rsidRPr="004A7191" w:rsidRDefault="006500DE">
      <w:pPr>
        <w:pStyle w:val="BodyText"/>
        <w:rPr>
          <w:color w:val="000000" w:themeColor="text1"/>
          <w:sz w:val="26"/>
        </w:rPr>
      </w:pPr>
    </w:p>
    <w:p w14:paraId="35D58F96" w14:textId="77777777" w:rsidR="006500DE" w:rsidRPr="004A7191" w:rsidRDefault="006500DE">
      <w:pPr>
        <w:pStyle w:val="BodyText"/>
        <w:rPr>
          <w:color w:val="000000" w:themeColor="text1"/>
          <w:sz w:val="26"/>
        </w:rPr>
      </w:pPr>
    </w:p>
    <w:p w14:paraId="5CF247A1" w14:textId="77777777" w:rsidR="006500DE" w:rsidRPr="004A7191" w:rsidRDefault="006500DE">
      <w:pPr>
        <w:pStyle w:val="BodyText"/>
        <w:rPr>
          <w:color w:val="000000" w:themeColor="text1"/>
          <w:sz w:val="26"/>
        </w:rPr>
      </w:pPr>
    </w:p>
    <w:p w14:paraId="55B2D908" w14:textId="77777777" w:rsidR="006500DE" w:rsidRPr="004A7191" w:rsidRDefault="006500DE">
      <w:pPr>
        <w:pStyle w:val="BodyText"/>
        <w:rPr>
          <w:color w:val="000000" w:themeColor="text1"/>
          <w:sz w:val="26"/>
        </w:rPr>
      </w:pPr>
    </w:p>
    <w:p w14:paraId="493CF72D" w14:textId="77777777" w:rsidR="006500DE" w:rsidRPr="004A7191" w:rsidRDefault="006500DE">
      <w:pPr>
        <w:pStyle w:val="BodyText"/>
        <w:rPr>
          <w:color w:val="000000" w:themeColor="text1"/>
          <w:sz w:val="26"/>
        </w:rPr>
      </w:pPr>
    </w:p>
    <w:p w14:paraId="42E34912" w14:textId="77777777" w:rsidR="006500DE" w:rsidRPr="004A7191" w:rsidRDefault="006500DE">
      <w:pPr>
        <w:pStyle w:val="BodyText"/>
        <w:rPr>
          <w:color w:val="000000" w:themeColor="text1"/>
          <w:sz w:val="26"/>
        </w:rPr>
      </w:pPr>
    </w:p>
    <w:p w14:paraId="24771B92" w14:textId="77777777" w:rsidR="006500DE" w:rsidRPr="004A7191" w:rsidRDefault="006500DE">
      <w:pPr>
        <w:pStyle w:val="BodyText"/>
        <w:rPr>
          <w:color w:val="000000" w:themeColor="text1"/>
          <w:sz w:val="26"/>
        </w:rPr>
      </w:pPr>
    </w:p>
    <w:p w14:paraId="08697653" w14:textId="77777777" w:rsidR="006500DE" w:rsidRPr="004A7191" w:rsidRDefault="006500DE">
      <w:pPr>
        <w:pStyle w:val="BodyText"/>
        <w:rPr>
          <w:color w:val="000000" w:themeColor="text1"/>
          <w:sz w:val="26"/>
        </w:rPr>
      </w:pPr>
    </w:p>
    <w:p w14:paraId="50ED102A" w14:textId="77777777" w:rsidR="006500DE" w:rsidRPr="004A7191" w:rsidRDefault="006500DE">
      <w:pPr>
        <w:pStyle w:val="BodyText"/>
        <w:spacing w:before="6"/>
        <w:rPr>
          <w:color w:val="000000" w:themeColor="text1"/>
          <w:sz w:val="32"/>
        </w:rPr>
      </w:pPr>
    </w:p>
    <w:p w14:paraId="3191F612" w14:textId="77777777" w:rsidR="006500DE" w:rsidRPr="004A7191" w:rsidRDefault="004A7191">
      <w:pPr>
        <w:ind w:left="1160"/>
        <w:rPr>
          <w:b/>
          <w:color w:val="000000" w:themeColor="text1"/>
          <w:sz w:val="24"/>
        </w:rPr>
      </w:pPr>
      <w:r w:rsidRPr="004A7191">
        <w:rPr>
          <w:b/>
          <w:color w:val="000000" w:themeColor="text1"/>
          <w:sz w:val="24"/>
        </w:rPr>
        <w:t>Conservation status</w:t>
      </w:r>
    </w:p>
    <w:p w14:paraId="4799F013" w14:textId="77777777" w:rsidR="006500DE" w:rsidRPr="004A7191" w:rsidRDefault="006500DE">
      <w:pPr>
        <w:pStyle w:val="BodyText"/>
        <w:spacing w:before="1"/>
        <w:rPr>
          <w:b/>
          <w:color w:val="000000" w:themeColor="text1"/>
          <w:sz w:val="16"/>
        </w:rPr>
      </w:pPr>
    </w:p>
    <w:p w14:paraId="779BD314" w14:textId="77777777" w:rsidR="006500DE" w:rsidRPr="004A7191" w:rsidRDefault="006500DE">
      <w:pPr>
        <w:rPr>
          <w:color w:val="000000" w:themeColor="text1"/>
          <w:sz w:val="16"/>
        </w:rPr>
        <w:sectPr w:rsidR="006500DE" w:rsidRPr="004A7191">
          <w:pgSz w:w="8240" w:h="12200"/>
          <w:pgMar w:top="1060" w:right="0" w:bottom="280" w:left="0" w:header="720" w:footer="720" w:gutter="0"/>
          <w:cols w:space="720"/>
        </w:sectPr>
      </w:pPr>
    </w:p>
    <w:p w14:paraId="2FFD9FBA" w14:textId="77777777" w:rsidR="006500DE" w:rsidRPr="004A7191" w:rsidRDefault="004A7191">
      <w:pPr>
        <w:spacing w:before="93"/>
        <w:ind w:left="1140"/>
        <w:rPr>
          <w:color w:val="000000" w:themeColor="text1"/>
          <w:sz w:val="16"/>
        </w:rPr>
      </w:pPr>
      <w:r w:rsidRPr="004A7191">
        <w:rPr>
          <w:color w:val="000000" w:themeColor="text1"/>
          <w:sz w:val="16"/>
        </w:rPr>
        <w:t>Extinct</w:t>
      </w:r>
    </w:p>
    <w:p w14:paraId="2FE566FB" w14:textId="77777777" w:rsidR="006500DE" w:rsidRPr="004A7191" w:rsidRDefault="006500DE">
      <w:pPr>
        <w:pStyle w:val="BodyText"/>
        <w:spacing w:before="5"/>
        <w:rPr>
          <w:color w:val="000000" w:themeColor="text1"/>
          <w:sz w:val="15"/>
        </w:rPr>
      </w:pPr>
    </w:p>
    <w:p w14:paraId="0EAC7ECF" w14:textId="77777777" w:rsidR="006500DE" w:rsidRPr="004A7191" w:rsidRDefault="004A7191">
      <w:pPr>
        <w:pStyle w:val="BodyText"/>
        <w:tabs>
          <w:tab w:val="left" w:pos="1738"/>
        </w:tabs>
        <w:spacing w:before="1"/>
        <w:ind w:left="1260"/>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17"/>
        </w:rPr>
        <w:t>EW</w:t>
      </w:r>
    </w:p>
    <w:p w14:paraId="0A897397" w14:textId="77777777" w:rsidR="006500DE" w:rsidRPr="004A7191" w:rsidRDefault="004A7191">
      <w:pPr>
        <w:spacing w:before="93"/>
        <w:ind w:left="276"/>
        <w:jc w:val="center"/>
        <w:rPr>
          <w:color w:val="000000" w:themeColor="text1"/>
          <w:sz w:val="16"/>
        </w:rPr>
      </w:pPr>
      <w:r w:rsidRPr="004A7191">
        <w:rPr>
          <w:color w:val="000000" w:themeColor="text1"/>
        </w:rPr>
        <w:br w:type="column"/>
      </w:r>
      <w:proofErr w:type="spellStart"/>
      <w:r w:rsidRPr="004A7191">
        <w:rPr>
          <w:color w:val="000000" w:themeColor="text1"/>
          <w:sz w:val="16"/>
        </w:rPr>
        <w:t>Threatned</w:t>
      </w:r>
      <w:proofErr w:type="spellEnd"/>
    </w:p>
    <w:p w14:paraId="562417A9" w14:textId="77777777" w:rsidR="006500DE" w:rsidRPr="004A7191" w:rsidRDefault="006500DE">
      <w:pPr>
        <w:pStyle w:val="BodyText"/>
        <w:spacing w:before="2"/>
        <w:rPr>
          <w:color w:val="000000" w:themeColor="text1"/>
          <w:sz w:val="17"/>
        </w:rPr>
      </w:pPr>
    </w:p>
    <w:p w14:paraId="41AC83E3" w14:textId="77777777" w:rsidR="006500DE" w:rsidRPr="004A7191" w:rsidRDefault="004A7191">
      <w:pPr>
        <w:pStyle w:val="BodyText"/>
        <w:tabs>
          <w:tab w:val="left" w:pos="744"/>
          <w:tab w:val="left" w:pos="1245"/>
        </w:tabs>
        <w:spacing w:before="1"/>
        <w:ind w:left="237"/>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124C7EF9" w14:textId="77777777" w:rsidR="006500DE" w:rsidRPr="004A7191" w:rsidRDefault="004A7191">
      <w:pPr>
        <w:spacing w:before="113" w:line="208" w:lineRule="auto"/>
        <w:ind w:left="570" w:right="3538" w:firstLine="100"/>
        <w:rPr>
          <w:color w:val="000000" w:themeColor="text1"/>
          <w:sz w:val="16"/>
        </w:rPr>
      </w:pPr>
      <w:r w:rsidRPr="004A7191">
        <w:rPr>
          <w:color w:val="000000" w:themeColor="text1"/>
        </w:rPr>
        <w:br w:type="column"/>
      </w:r>
      <w:r w:rsidRPr="004A7191">
        <w:rPr>
          <w:color w:val="000000" w:themeColor="text1"/>
          <w:sz w:val="16"/>
        </w:rPr>
        <w:t>Least Concern</w:t>
      </w:r>
    </w:p>
    <w:p w14:paraId="1BAFD254"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43249903"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2003" w:space="40"/>
            <w:col w:w="1487" w:space="39"/>
            <w:col w:w="4671"/>
          </w:cols>
        </w:sectPr>
      </w:pPr>
    </w:p>
    <w:p w14:paraId="6E0EE047" w14:textId="77777777" w:rsidR="006500DE" w:rsidRPr="004A7191" w:rsidRDefault="006500DE">
      <w:pPr>
        <w:pStyle w:val="BodyText"/>
        <w:spacing w:before="7"/>
        <w:rPr>
          <w:rFonts w:ascii="Trebuchet MS"/>
          <w:color w:val="000000" w:themeColor="text1"/>
          <w:sz w:val="16"/>
        </w:rPr>
      </w:pPr>
    </w:p>
    <w:p w14:paraId="4BBEFBFA" w14:textId="77777777" w:rsidR="006500DE" w:rsidRPr="004A7191" w:rsidRDefault="004A7191">
      <w:pPr>
        <w:spacing w:before="93"/>
        <w:ind w:left="1160"/>
        <w:rPr>
          <w:color w:val="000000" w:themeColor="text1"/>
          <w:sz w:val="16"/>
        </w:rPr>
      </w:pPr>
      <w:r w:rsidRPr="004A7191">
        <w:rPr>
          <w:color w:val="000000" w:themeColor="text1"/>
          <w:sz w:val="16"/>
        </w:rPr>
        <w:t>Least Concern (IUCN 3.1)</w:t>
      </w:r>
    </w:p>
    <w:p w14:paraId="78D58D25" w14:textId="77777777" w:rsidR="006500DE" w:rsidRPr="004A7191" w:rsidRDefault="006500DE">
      <w:pPr>
        <w:pStyle w:val="BodyText"/>
        <w:spacing w:before="1"/>
        <w:rPr>
          <w:color w:val="000000" w:themeColor="text1"/>
          <w:sz w:val="17"/>
        </w:rPr>
      </w:pPr>
    </w:p>
    <w:p w14:paraId="3394B0CA" w14:textId="77777777" w:rsidR="006500DE" w:rsidRPr="004A7191" w:rsidRDefault="004A7191">
      <w:pPr>
        <w:pStyle w:val="BodyText"/>
        <w:tabs>
          <w:tab w:val="left" w:pos="2315"/>
        </w:tabs>
        <w:spacing w:before="1" w:line="331" w:lineRule="auto"/>
        <w:ind w:left="1220" w:right="5177"/>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6A4F0208" w14:textId="77777777" w:rsidR="006500DE" w:rsidRPr="004A7191" w:rsidRDefault="004A7191">
      <w:pPr>
        <w:pStyle w:val="BodyText"/>
        <w:tabs>
          <w:tab w:val="left" w:pos="2315"/>
        </w:tabs>
        <w:spacing w:line="229" w:lineRule="exact"/>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740DE623" w14:textId="77777777" w:rsidR="006500DE" w:rsidRPr="004A7191" w:rsidRDefault="004A7191">
      <w:pPr>
        <w:pStyle w:val="BodyText"/>
        <w:tabs>
          <w:tab w:val="left" w:pos="2315"/>
        </w:tabs>
        <w:spacing w:before="110"/>
        <w:ind w:left="1220"/>
        <w:rPr>
          <w:color w:val="000000" w:themeColor="text1"/>
        </w:rPr>
      </w:pPr>
      <w:r w:rsidRPr="004A7191">
        <w:rPr>
          <w:color w:val="000000" w:themeColor="text1"/>
        </w:rPr>
        <w:t>Order:</w:t>
      </w:r>
      <w:r w:rsidRPr="004A7191">
        <w:rPr>
          <w:color w:val="000000" w:themeColor="text1"/>
        </w:rPr>
        <w:tab/>
      </w:r>
      <w:r w:rsidRPr="004A7191">
        <w:rPr>
          <w:color w:val="000000" w:themeColor="text1"/>
          <w:spacing w:val="-4"/>
        </w:rPr>
        <w:t>Passeriformes</w:t>
      </w:r>
    </w:p>
    <w:p w14:paraId="5442C8DF" w14:textId="77777777" w:rsidR="006500DE" w:rsidRPr="004A7191" w:rsidRDefault="004A7191">
      <w:pPr>
        <w:pStyle w:val="BodyText"/>
        <w:tabs>
          <w:tab w:val="left" w:pos="2315"/>
        </w:tabs>
        <w:spacing w:before="110"/>
        <w:ind w:left="1220"/>
        <w:rPr>
          <w:color w:val="000000" w:themeColor="text1"/>
        </w:rPr>
      </w:pPr>
      <w:r w:rsidRPr="004A7191">
        <w:rPr>
          <w:color w:val="000000" w:themeColor="text1"/>
        </w:rPr>
        <w:t>Family:</w:t>
      </w:r>
      <w:r w:rsidRPr="004A7191">
        <w:rPr>
          <w:color w:val="000000" w:themeColor="text1"/>
        </w:rPr>
        <w:tab/>
      </w:r>
      <w:r w:rsidRPr="004A7191">
        <w:rPr>
          <w:color w:val="000000" w:themeColor="text1"/>
          <w:spacing w:val="-2"/>
        </w:rPr>
        <w:t>Muscicapidae</w:t>
      </w:r>
    </w:p>
    <w:p w14:paraId="2120EC1B" w14:textId="77777777" w:rsidR="006500DE" w:rsidRPr="004A7191" w:rsidRDefault="004A7191" w:rsidP="00B447C2">
      <w:pPr>
        <w:tabs>
          <w:tab w:val="left" w:pos="2315"/>
          <w:tab w:val="left" w:pos="4208"/>
        </w:tabs>
        <w:spacing w:before="90"/>
        <w:ind w:left="122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Phoenicurus</w:t>
      </w:r>
      <w:proofErr w:type="spellEnd"/>
      <w:r w:rsidR="00B447C2">
        <w:rPr>
          <w:rFonts w:ascii="Georgia"/>
          <w:i/>
          <w:color w:val="000000" w:themeColor="text1"/>
          <w:sz w:val="20"/>
        </w:rPr>
        <w:tab/>
      </w:r>
    </w:p>
    <w:p w14:paraId="070E7A2A" w14:textId="77777777" w:rsidR="006500DE" w:rsidRPr="004A7191" w:rsidRDefault="004A7191">
      <w:pPr>
        <w:tabs>
          <w:tab w:val="left" w:pos="2315"/>
        </w:tabs>
        <w:spacing w:before="109"/>
        <w:ind w:left="1220"/>
        <w:rPr>
          <w:rFonts w:ascii="Georgia"/>
          <w:i/>
          <w:color w:val="000000" w:themeColor="text1"/>
          <w:sz w:val="20"/>
        </w:rPr>
      </w:pPr>
      <w:r w:rsidRPr="004A7191">
        <w:rPr>
          <w:color w:val="000000" w:themeColor="text1"/>
          <w:sz w:val="20"/>
        </w:rPr>
        <w:t>Species:</w:t>
      </w:r>
      <w:r w:rsidRPr="004A7191">
        <w:rPr>
          <w:color w:val="000000" w:themeColor="text1"/>
          <w:sz w:val="20"/>
        </w:rPr>
        <w:tab/>
      </w:r>
      <w:proofErr w:type="spellStart"/>
      <w:r w:rsidRPr="004A7191">
        <w:rPr>
          <w:rFonts w:ascii="Georgia"/>
          <w:i/>
          <w:color w:val="000000" w:themeColor="text1"/>
          <w:spacing w:val="-3"/>
          <w:sz w:val="20"/>
        </w:rPr>
        <w:t>P.auroreus</w:t>
      </w:r>
      <w:proofErr w:type="spellEnd"/>
    </w:p>
    <w:p w14:paraId="51715321" w14:textId="77777777" w:rsidR="006500DE" w:rsidRPr="004A7191" w:rsidRDefault="006500DE">
      <w:pPr>
        <w:rPr>
          <w:rFonts w:ascii="Georgia"/>
          <w:color w:val="000000" w:themeColor="text1"/>
          <w:sz w:val="20"/>
        </w:rPr>
        <w:sectPr w:rsidR="006500DE" w:rsidRPr="004A7191">
          <w:type w:val="continuous"/>
          <w:pgSz w:w="8240" w:h="12200"/>
          <w:pgMar w:top="880" w:right="0" w:bottom="280" w:left="0" w:header="720" w:footer="720" w:gutter="0"/>
          <w:cols w:space="720"/>
        </w:sectPr>
      </w:pPr>
    </w:p>
    <w:p w14:paraId="038F09D6" w14:textId="77777777" w:rsidR="006500DE" w:rsidRPr="004A7191" w:rsidRDefault="00AE6195">
      <w:pPr>
        <w:pStyle w:val="BodyText"/>
        <w:rPr>
          <w:rFonts w:ascii="Georgia"/>
          <w:i/>
          <w:color w:val="000000" w:themeColor="text1"/>
        </w:rPr>
      </w:pPr>
      <w:r w:rsidRPr="004A7191">
        <w:rPr>
          <w:noProof/>
          <w:color w:val="000000" w:themeColor="text1"/>
        </w:rPr>
        <w:lastRenderedPageBreak/>
        <mc:AlternateContent>
          <mc:Choice Requires="wpg">
            <w:drawing>
              <wp:anchor distT="0" distB="0" distL="114300" distR="114300" simplePos="0" relativeHeight="242652160" behindDoc="1" locked="0" layoutInCell="1" allowOverlap="1" wp14:anchorId="47830396" wp14:editId="082D71EE">
                <wp:simplePos x="0" y="0"/>
                <wp:positionH relativeFrom="page">
                  <wp:posOffset>77190</wp:posOffset>
                </wp:positionH>
                <wp:positionV relativeFrom="page">
                  <wp:posOffset>160317</wp:posOffset>
                </wp:positionV>
                <wp:extent cx="6757554" cy="7734300"/>
                <wp:effectExtent l="0" t="0" r="5715" b="0"/>
                <wp:wrapNone/>
                <wp:docPr id="581"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7554" cy="7734300"/>
                          <a:chOff x="0" y="0"/>
                          <a:chExt cx="8220" cy="12180"/>
                        </a:xfrm>
                      </wpg:grpSpPr>
                      <pic:pic xmlns:pic="http://schemas.openxmlformats.org/drawingml/2006/picture">
                        <pic:nvPicPr>
                          <pic:cNvPr id="582" name="Picture 7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3" name="Picture 7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7E2DE1" id="Group 712" o:spid="_x0000_s1026" style="position:absolute;margin-left:6.1pt;margin-top:12.6pt;width:532.1pt;height:609pt;z-index:-260664320;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">
                <v:shape id="Picture 714"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">
                  <v:imagedata r:id="rId66" o:title=""/>
                </v:shape>
                <v:shape id="Picture 713"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">
                  <v:imagedata r:id="rId115" o:title=""/>
                </v:shape>
                <w10:wrap anchorx="page" anchory="page"/>
              </v:group>
            </w:pict>
          </mc:Fallback>
        </mc:AlternateContent>
      </w:r>
      <w:r w:rsidRPr="004A7191">
        <w:rPr>
          <w:noProof/>
          <w:color w:val="000000" w:themeColor="text1"/>
        </w:rPr>
        <mc:AlternateContent>
          <mc:Choice Requires="wps">
            <w:drawing>
              <wp:anchor distT="0" distB="0" distL="114300" distR="114300" simplePos="0" relativeHeight="242651136" behindDoc="1" locked="0" layoutInCell="1" allowOverlap="1" wp14:anchorId="5278622B" wp14:editId="6F5AF9FD">
                <wp:simplePos x="0" y="0"/>
                <wp:positionH relativeFrom="page">
                  <wp:posOffset>2235200</wp:posOffset>
                </wp:positionH>
                <wp:positionV relativeFrom="page">
                  <wp:posOffset>227965</wp:posOffset>
                </wp:positionV>
                <wp:extent cx="242570" cy="154940"/>
                <wp:effectExtent l="0" t="0" r="0" b="0"/>
                <wp:wrapNone/>
                <wp:docPr id="580"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22647" w14:textId="77777777" w:rsidR="00B7268B" w:rsidRDefault="00B7268B">
                            <w:pPr>
                              <w:pStyle w:val="BodyText"/>
                              <w:rPr>
                                <w:rFonts w:ascii="Verdana"/>
                              </w:rPr>
                            </w:pPr>
                            <w:r>
                              <w:rPr>
                                <w:rFonts w:ascii="Verdana"/>
                                <w:color w:val="58595B"/>
                              </w:rPr>
                              <w:t>103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8622B" id="Text Box 715" o:spid="_x0000_s1117" type="#_x0000_t202" style="position:absolute;margin-left:176pt;margin-top:17.95pt;width:19.1pt;height:12.2pt;z-index:-26066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" filled="f" stroked="f">
                <v:textbox inset="0,0,0,0">
                  <w:txbxContent>
                    <w:p w14:paraId="07B22647" w14:textId="77777777" w:rsidR="00B7268B" w:rsidRDefault="00B7268B">
                      <w:pPr>
                        <w:pStyle w:val="BodyText"/>
                        <w:rPr>
                          <w:rFonts w:ascii="Verdana"/>
                        </w:rPr>
                      </w:pPr>
                      <w:r>
                        <w:rPr>
                          <w:rFonts w:ascii="Verdana"/>
                          <w:color w:val="58595B"/>
                        </w:rPr>
                        <w:t>103</w:t>
                      </w:r>
                    </w:p>
                  </w:txbxContent>
                </v:textbox>
                <w10:wrap anchorx="page" anchory="page"/>
              </v:shape>
            </w:pict>
          </mc:Fallback>
        </mc:AlternateContent>
      </w:r>
    </w:p>
    <w:p w14:paraId="2178F8FD" w14:textId="77777777" w:rsidR="006500DE" w:rsidRPr="004A7191" w:rsidRDefault="006500DE">
      <w:pPr>
        <w:pStyle w:val="BodyText"/>
        <w:rPr>
          <w:rFonts w:ascii="Georgia"/>
          <w:i/>
          <w:color w:val="000000" w:themeColor="text1"/>
        </w:rPr>
      </w:pPr>
    </w:p>
    <w:p w14:paraId="38F4B5C3" w14:textId="77777777" w:rsidR="006500DE" w:rsidRPr="004A7191" w:rsidRDefault="006500DE">
      <w:pPr>
        <w:pStyle w:val="BodyText"/>
        <w:rPr>
          <w:rFonts w:ascii="Georgia"/>
          <w:i/>
          <w:color w:val="000000" w:themeColor="text1"/>
        </w:rPr>
      </w:pPr>
    </w:p>
    <w:p w14:paraId="1EEDC7FE" w14:textId="77777777" w:rsidR="006500DE" w:rsidRPr="004A7191" w:rsidRDefault="006500DE">
      <w:pPr>
        <w:pStyle w:val="BodyText"/>
        <w:rPr>
          <w:rFonts w:ascii="Georgia"/>
          <w:i/>
          <w:color w:val="000000" w:themeColor="text1"/>
        </w:rPr>
      </w:pPr>
    </w:p>
    <w:p w14:paraId="231E200F" w14:textId="77777777" w:rsidR="006500DE" w:rsidRPr="004A7191" w:rsidRDefault="006500DE">
      <w:pPr>
        <w:pStyle w:val="BodyText"/>
        <w:rPr>
          <w:rFonts w:ascii="Georgia"/>
          <w:i/>
          <w:color w:val="000000" w:themeColor="text1"/>
        </w:rPr>
      </w:pPr>
    </w:p>
    <w:p w14:paraId="55C0AF8C" w14:textId="77777777" w:rsidR="006500DE" w:rsidRPr="004A7191" w:rsidRDefault="006500DE">
      <w:pPr>
        <w:pStyle w:val="BodyText"/>
        <w:rPr>
          <w:rFonts w:ascii="Georgia"/>
          <w:i/>
          <w:color w:val="000000" w:themeColor="text1"/>
        </w:rPr>
      </w:pPr>
    </w:p>
    <w:p w14:paraId="5C1B6E5E" w14:textId="77777777" w:rsidR="006500DE" w:rsidRPr="004A7191" w:rsidRDefault="006500DE">
      <w:pPr>
        <w:pStyle w:val="BodyText"/>
        <w:rPr>
          <w:rFonts w:ascii="Georgia"/>
          <w:i/>
          <w:color w:val="000000" w:themeColor="text1"/>
        </w:rPr>
      </w:pPr>
    </w:p>
    <w:p w14:paraId="2365E431" w14:textId="77777777" w:rsidR="006500DE" w:rsidRPr="004A7191" w:rsidRDefault="006500DE">
      <w:pPr>
        <w:pStyle w:val="BodyText"/>
        <w:rPr>
          <w:rFonts w:ascii="Georgia"/>
          <w:i/>
          <w:color w:val="000000" w:themeColor="text1"/>
        </w:rPr>
      </w:pPr>
    </w:p>
    <w:p w14:paraId="16EFEFB0" w14:textId="77777777" w:rsidR="006500DE" w:rsidRPr="004A7191" w:rsidRDefault="006500DE">
      <w:pPr>
        <w:pStyle w:val="BodyText"/>
        <w:rPr>
          <w:rFonts w:ascii="Georgia"/>
          <w:i/>
          <w:color w:val="000000" w:themeColor="text1"/>
        </w:rPr>
      </w:pPr>
    </w:p>
    <w:p w14:paraId="0DCAFC25" w14:textId="77777777" w:rsidR="006500DE" w:rsidRPr="004A7191" w:rsidRDefault="006500DE">
      <w:pPr>
        <w:pStyle w:val="BodyText"/>
        <w:rPr>
          <w:rFonts w:ascii="Georgia"/>
          <w:i/>
          <w:color w:val="000000" w:themeColor="text1"/>
        </w:rPr>
      </w:pPr>
    </w:p>
    <w:p w14:paraId="3F37DCAD" w14:textId="77777777" w:rsidR="006500DE" w:rsidRPr="004A7191" w:rsidRDefault="006500DE">
      <w:pPr>
        <w:pStyle w:val="BodyText"/>
        <w:rPr>
          <w:rFonts w:ascii="Georgia"/>
          <w:i/>
          <w:color w:val="000000" w:themeColor="text1"/>
        </w:rPr>
      </w:pPr>
    </w:p>
    <w:p w14:paraId="5D19AC64" w14:textId="77777777" w:rsidR="006500DE" w:rsidRPr="004A7191" w:rsidRDefault="006500DE">
      <w:pPr>
        <w:pStyle w:val="BodyText"/>
        <w:rPr>
          <w:rFonts w:ascii="Georgia"/>
          <w:i/>
          <w:color w:val="000000" w:themeColor="text1"/>
        </w:rPr>
      </w:pPr>
    </w:p>
    <w:p w14:paraId="3CF76679" w14:textId="77777777" w:rsidR="006500DE" w:rsidRPr="004A7191" w:rsidRDefault="006500DE">
      <w:pPr>
        <w:pStyle w:val="BodyText"/>
        <w:rPr>
          <w:rFonts w:ascii="Georgia"/>
          <w:i/>
          <w:color w:val="000000" w:themeColor="text1"/>
        </w:rPr>
      </w:pPr>
    </w:p>
    <w:p w14:paraId="7A230A3E" w14:textId="77777777" w:rsidR="006500DE" w:rsidRPr="004A7191" w:rsidRDefault="006500DE">
      <w:pPr>
        <w:pStyle w:val="BodyText"/>
        <w:rPr>
          <w:rFonts w:ascii="Georgia"/>
          <w:i/>
          <w:color w:val="000000" w:themeColor="text1"/>
        </w:rPr>
      </w:pPr>
    </w:p>
    <w:p w14:paraId="2D4CE802" w14:textId="77777777" w:rsidR="006500DE" w:rsidRPr="004A7191" w:rsidRDefault="006500DE">
      <w:pPr>
        <w:pStyle w:val="BodyText"/>
        <w:rPr>
          <w:rFonts w:ascii="Georgia"/>
          <w:i/>
          <w:color w:val="000000" w:themeColor="text1"/>
        </w:rPr>
      </w:pPr>
    </w:p>
    <w:p w14:paraId="7A6D5563" w14:textId="77777777" w:rsidR="006500DE" w:rsidRPr="004A7191" w:rsidRDefault="006500DE">
      <w:pPr>
        <w:pStyle w:val="BodyText"/>
        <w:rPr>
          <w:rFonts w:ascii="Georgia"/>
          <w:i/>
          <w:color w:val="000000" w:themeColor="text1"/>
        </w:rPr>
      </w:pPr>
    </w:p>
    <w:p w14:paraId="4F71ADCD" w14:textId="77777777" w:rsidR="006500DE" w:rsidRPr="004A7191" w:rsidRDefault="006500DE">
      <w:pPr>
        <w:pStyle w:val="BodyText"/>
        <w:rPr>
          <w:rFonts w:ascii="Georgia"/>
          <w:i/>
          <w:color w:val="000000" w:themeColor="text1"/>
        </w:rPr>
      </w:pPr>
    </w:p>
    <w:p w14:paraId="57256E9C" w14:textId="77777777" w:rsidR="006500DE" w:rsidRPr="004A7191" w:rsidRDefault="006500DE">
      <w:pPr>
        <w:pStyle w:val="BodyText"/>
        <w:rPr>
          <w:rFonts w:ascii="Georgia"/>
          <w:i/>
          <w:color w:val="000000" w:themeColor="text1"/>
        </w:rPr>
      </w:pPr>
    </w:p>
    <w:p w14:paraId="5211280B" w14:textId="77777777" w:rsidR="006500DE" w:rsidRPr="004A7191" w:rsidRDefault="006500DE">
      <w:pPr>
        <w:pStyle w:val="BodyText"/>
        <w:rPr>
          <w:rFonts w:ascii="Georgia"/>
          <w:i/>
          <w:color w:val="000000" w:themeColor="text1"/>
        </w:rPr>
      </w:pPr>
    </w:p>
    <w:p w14:paraId="773A11DF" w14:textId="77777777" w:rsidR="006500DE" w:rsidRPr="004A7191" w:rsidRDefault="006500DE">
      <w:pPr>
        <w:pStyle w:val="BodyText"/>
        <w:rPr>
          <w:rFonts w:ascii="Georgia"/>
          <w:i/>
          <w:color w:val="000000" w:themeColor="text1"/>
        </w:rPr>
      </w:pPr>
    </w:p>
    <w:p w14:paraId="09CC9D17" w14:textId="77777777" w:rsidR="006500DE" w:rsidRPr="004A7191" w:rsidRDefault="006500DE">
      <w:pPr>
        <w:pStyle w:val="BodyText"/>
        <w:rPr>
          <w:rFonts w:ascii="Georgia"/>
          <w:i/>
          <w:color w:val="000000" w:themeColor="text1"/>
        </w:rPr>
      </w:pPr>
    </w:p>
    <w:p w14:paraId="09B31F40" w14:textId="77777777" w:rsidR="006500DE" w:rsidRPr="004A7191" w:rsidRDefault="006500DE">
      <w:pPr>
        <w:pStyle w:val="BodyText"/>
        <w:rPr>
          <w:rFonts w:ascii="Georgia"/>
          <w:i/>
          <w:color w:val="000000" w:themeColor="text1"/>
        </w:rPr>
      </w:pPr>
    </w:p>
    <w:p w14:paraId="37C28DF4" w14:textId="77777777" w:rsidR="006500DE" w:rsidRPr="004A7191" w:rsidRDefault="006500DE">
      <w:pPr>
        <w:pStyle w:val="BodyText"/>
        <w:rPr>
          <w:rFonts w:ascii="Georgia"/>
          <w:i/>
          <w:color w:val="000000" w:themeColor="text1"/>
        </w:rPr>
      </w:pPr>
    </w:p>
    <w:p w14:paraId="3DCC89DB" w14:textId="77777777" w:rsidR="006500DE" w:rsidRPr="004A7191" w:rsidRDefault="006500DE">
      <w:pPr>
        <w:pStyle w:val="BodyText"/>
        <w:rPr>
          <w:rFonts w:ascii="Georgia"/>
          <w:i/>
          <w:color w:val="000000" w:themeColor="text1"/>
        </w:rPr>
      </w:pPr>
    </w:p>
    <w:p w14:paraId="6AD16395" w14:textId="77777777" w:rsidR="006500DE" w:rsidRPr="004A7191" w:rsidRDefault="006500DE">
      <w:pPr>
        <w:pStyle w:val="BodyText"/>
        <w:rPr>
          <w:rFonts w:ascii="Georgia"/>
          <w:i/>
          <w:color w:val="000000" w:themeColor="text1"/>
        </w:rPr>
      </w:pPr>
    </w:p>
    <w:p w14:paraId="7DE640D6" w14:textId="77777777" w:rsidR="006500DE" w:rsidRPr="004A7191" w:rsidRDefault="006500DE">
      <w:pPr>
        <w:pStyle w:val="BodyText"/>
        <w:rPr>
          <w:rFonts w:ascii="Georgia"/>
          <w:i/>
          <w:color w:val="000000" w:themeColor="text1"/>
        </w:rPr>
      </w:pPr>
    </w:p>
    <w:p w14:paraId="05525FBC" w14:textId="77777777" w:rsidR="006500DE" w:rsidRPr="004A7191" w:rsidRDefault="006500DE">
      <w:pPr>
        <w:pStyle w:val="BodyText"/>
        <w:rPr>
          <w:rFonts w:ascii="Georgia"/>
          <w:i/>
          <w:color w:val="000000" w:themeColor="text1"/>
        </w:rPr>
      </w:pPr>
    </w:p>
    <w:p w14:paraId="442F6ADD" w14:textId="77777777" w:rsidR="006500DE" w:rsidRPr="004A7191" w:rsidRDefault="006500DE">
      <w:pPr>
        <w:pStyle w:val="BodyText"/>
        <w:rPr>
          <w:rFonts w:ascii="Georgia"/>
          <w:i/>
          <w:color w:val="000000" w:themeColor="text1"/>
        </w:rPr>
      </w:pPr>
    </w:p>
    <w:p w14:paraId="6A2389A2" w14:textId="77777777" w:rsidR="006500DE" w:rsidRPr="004A7191" w:rsidRDefault="006500DE">
      <w:pPr>
        <w:pStyle w:val="BodyText"/>
        <w:rPr>
          <w:rFonts w:ascii="Georgia"/>
          <w:i/>
          <w:color w:val="000000" w:themeColor="text1"/>
        </w:rPr>
      </w:pPr>
    </w:p>
    <w:p w14:paraId="7063F486" w14:textId="77777777" w:rsidR="006500DE" w:rsidRPr="004A7191" w:rsidRDefault="006500DE">
      <w:pPr>
        <w:pStyle w:val="BodyText"/>
        <w:rPr>
          <w:rFonts w:ascii="Georgia"/>
          <w:i/>
          <w:color w:val="000000" w:themeColor="text1"/>
        </w:rPr>
      </w:pPr>
    </w:p>
    <w:p w14:paraId="45A8AF5E" w14:textId="77777777" w:rsidR="006500DE" w:rsidRPr="004A7191" w:rsidRDefault="006500DE">
      <w:pPr>
        <w:pStyle w:val="BodyText"/>
        <w:rPr>
          <w:rFonts w:ascii="Georgia"/>
          <w:i/>
          <w:color w:val="000000" w:themeColor="text1"/>
        </w:rPr>
      </w:pPr>
    </w:p>
    <w:p w14:paraId="735C7832" w14:textId="77777777" w:rsidR="006500DE" w:rsidRPr="004A7191" w:rsidRDefault="006500DE">
      <w:pPr>
        <w:pStyle w:val="BodyText"/>
        <w:rPr>
          <w:rFonts w:ascii="Georgia"/>
          <w:i/>
          <w:color w:val="000000" w:themeColor="text1"/>
        </w:rPr>
      </w:pPr>
    </w:p>
    <w:p w14:paraId="3D7C0835" w14:textId="77777777" w:rsidR="006500DE" w:rsidRPr="004A7191" w:rsidRDefault="006500DE">
      <w:pPr>
        <w:pStyle w:val="BodyText"/>
        <w:rPr>
          <w:rFonts w:ascii="Georgia"/>
          <w:i/>
          <w:color w:val="000000" w:themeColor="text1"/>
        </w:rPr>
      </w:pPr>
    </w:p>
    <w:p w14:paraId="5A539E69" w14:textId="77777777" w:rsidR="006500DE" w:rsidRPr="004A7191" w:rsidRDefault="006500DE">
      <w:pPr>
        <w:pStyle w:val="BodyText"/>
        <w:rPr>
          <w:rFonts w:ascii="Georgia"/>
          <w:i/>
          <w:color w:val="000000" w:themeColor="text1"/>
        </w:rPr>
      </w:pPr>
    </w:p>
    <w:p w14:paraId="54F11515" w14:textId="77777777" w:rsidR="006500DE" w:rsidRPr="004A7191" w:rsidRDefault="006500DE">
      <w:pPr>
        <w:pStyle w:val="BodyText"/>
        <w:rPr>
          <w:rFonts w:ascii="Georgia"/>
          <w:i/>
          <w:color w:val="000000" w:themeColor="text1"/>
        </w:rPr>
      </w:pPr>
    </w:p>
    <w:p w14:paraId="3FC2B8E5" w14:textId="77777777" w:rsidR="006500DE" w:rsidRPr="004A7191" w:rsidRDefault="006500DE">
      <w:pPr>
        <w:pStyle w:val="BodyText"/>
        <w:rPr>
          <w:rFonts w:ascii="Georgia"/>
          <w:i/>
          <w:color w:val="000000" w:themeColor="text1"/>
        </w:rPr>
      </w:pPr>
    </w:p>
    <w:p w14:paraId="2C3C031B" w14:textId="77777777" w:rsidR="006500DE" w:rsidRPr="004A7191" w:rsidRDefault="006500DE">
      <w:pPr>
        <w:pStyle w:val="BodyText"/>
        <w:rPr>
          <w:rFonts w:ascii="Georgia"/>
          <w:i/>
          <w:color w:val="000000" w:themeColor="text1"/>
        </w:rPr>
      </w:pPr>
    </w:p>
    <w:p w14:paraId="154FFB74" w14:textId="77777777" w:rsidR="006500DE" w:rsidRPr="004A7191" w:rsidRDefault="006500DE">
      <w:pPr>
        <w:pStyle w:val="BodyText"/>
        <w:rPr>
          <w:rFonts w:ascii="Georgia"/>
          <w:i/>
          <w:color w:val="000000" w:themeColor="text1"/>
        </w:rPr>
      </w:pPr>
    </w:p>
    <w:p w14:paraId="386E400C" w14:textId="77777777" w:rsidR="006500DE" w:rsidRPr="004A7191" w:rsidRDefault="006500DE">
      <w:pPr>
        <w:pStyle w:val="BodyText"/>
        <w:rPr>
          <w:rFonts w:ascii="Georgia"/>
          <w:i/>
          <w:color w:val="000000" w:themeColor="text1"/>
        </w:rPr>
      </w:pPr>
    </w:p>
    <w:p w14:paraId="789BDAF5" w14:textId="77777777" w:rsidR="006500DE" w:rsidRPr="004A7191" w:rsidRDefault="006500DE">
      <w:pPr>
        <w:pStyle w:val="BodyText"/>
        <w:rPr>
          <w:rFonts w:ascii="Georgia"/>
          <w:i/>
          <w:color w:val="000000" w:themeColor="text1"/>
        </w:rPr>
      </w:pPr>
    </w:p>
    <w:p w14:paraId="0E2BD79A" w14:textId="77777777" w:rsidR="006500DE" w:rsidRPr="004A7191" w:rsidRDefault="006500DE">
      <w:pPr>
        <w:pStyle w:val="BodyText"/>
        <w:spacing w:before="7"/>
        <w:rPr>
          <w:rFonts w:ascii="Georgia"/>
          <w:i/>
          <w:color w:val="000000" w:themeColor="text1"/>
          <w:sz w:val="24"/>
        </w:rPr>
      </w:pPr>
    </w:p>
    <w:p w14:paraId="42FAE651"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2E62942F" w14:textId="77777777" w:rsidR="006500DE" w:rsidRPr="004A7191" w:rsidRDefault="00AE6195">
      <w:pPr>
        <w:pStyle w:val="Heading1"/>
        <w:tabs>
          <w:tab w:val="left" w:pos="1140"/>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42653184" behindDoc="1" locked="0" layoutInCell="1" allowOverlap="1" wp14:anchorId="10354E1B" wp14:editId="68022A90">
                <wp:simplePos x="0" y="0"/>
                <wp:positionH relativeFrom="page">
                  <wp:posOffset>2565400</wp:posOffset>
                </wp:positionH>
                <wp:positionV relativeFrom="page">
                  <wp:posOffset>7136765</wp:posOffset>
                </wp:positionV>
                <wp:extent cx="242570" cy="154940"/>
                <wp:effectExtent l="0" t="0" r="0" b="0"/>
                <wp:wrapNone/>
                <wp:docPr id="579" name="Text 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7871D"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54E1B" id="Text Box 711" o:spid="_x0000_s1118" type="#_x0000_t202" style="position:absolute;margin-left:202pt;margin-top:561.95pt;width:19.1pt;height:12.2pt;z-index:-26066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" filled="f" stroked="f">
                <v:textbox inset="0,0,0,0">
                  <w:txbxContent>
                    <w:p w14:paraId="5607871D" w14:textId="77777777" w:rsidR="00B7268B" w:rsidRDefault="00B7268B">
                      <w:pPr>
                        <w:pStyle w:val="BodyText"/>
                        <w:rPr>
                          <w:rFonts w:ascii="Verdana"/>
                        </w:rPr>
                      </w:pPr>
                    </w:p>
                  </w:txbxContent>
                </v:textbox>
                <w10:wrap anchorx="page" anchory="page"/>
              </v:shape>
            </w:pict>
          </mc:Fallback>
        </mc:AlternateContent>
      </w:r>
      <w:r w:rsidR="004A7191" w:rsidRPr="004A7191">
        <w:rPr>
          <w:color w:val="000000" w:themeColor="text1"/>
          <w:shd w:val="clear" w:color="auto" w:fill="987D6C"/>
        </w:rPr>
        <w:t xml:space="preserve"> </w:t>
      </w:r>
      <w:r w:rsidR="004A7191" w:rsidRPr="004A7191">
        <w:rPr>
          <w:color w:val="000000" w:themeColor="text1"/>
          <w:shd w:val="clear" w:color="auto" w:fill="987D6C"/>
        </w:rPr>
        <w:tab/>
        <w:t>42. Red-vented</w:t>
      </w:r>
      <w:r w:rsidR="004A7191" w:rsidRPr="004A7191">
        <w:rPr>
          <w:color w:val="000000" w:themeColor="text1"/>
          <w:spacing w:val="-48"/>
          <w:shd w:val="clear" w:color="auto" w:fill="987D6C"/>
        </w:rPr>
        <w:t xml:space="preserve"> </w:t>
      </w:r>
      <w:r w:rsidR="004A7191" w:rsidRPr="004A7191">
        <w:rPr>
          <w:color w:val="000000" w:themeColor="text1"/>
          <w:shd w:val="clear" w:color="auto" w:fill="987D6C"/>
        </w:rPr>
        <w:t>Bulbul</w:t>
      </w:r>
      <w:r w:rsidR="004A7191" w:rsidRPr="004A7191">
        <w:rPr>
          <w:color w:val="000000" w:themeColor="text1"/>
          <w:shd w:val="clear" w:color="auto" w:fill="987D6C"/>
        </w:rPr>
        <w:tab/>
      </w:r>
    </w:p>
    <w:p w14:paraId="16DB91FD" w14:textId="77777777" w:rsidR="006500DE" w:rsidRPr="004A7191" w:rsidRDefault="004A7191">
      <w:pPr>
        <w:pStyle w:val="BodyText"/>
        <w:spacing w:before="342" w:line="237" w:lineRule="auto"/>
        <w:ind w:left="1120" w:right="1204"/>
        <w:rPr>
          <w:color w:val="000000" w:themeColor="text1"/>
        </w:rPr>
      </w:pPr>
      <w:r w:rsidRPr="004A7191">
        <w:rPr>
          <w:color w:val="000000" w:themeColor="text1"/>
        </w:rPr>
        <w:t>The red-vented bulbul (</w:t>
      </w:r>
      <w:proofErr w:type="spellStart"/>
      <w:r w:rsidRPr="004A7191">
        <w:rPr>
          <w:rFonts w:ascii="Georgia" w:hAnsi="Georgia"/>
          <w:i/>
          <w:color w:val="000000" w:themeColor="text1"/>
        </w:rPr>
        <w:t>Pycnonotus</w:t>
      </w:r>
      <w:proofErr w:type="spellEnd"/>
      <w:r w:rsidRPr="004A7191">
        <w:rPr>
          <w:rFonts w:ascii="Georgia" w:hAnsi="Georgia"/>
          <w:i/>
          <w:color w:val="000000" w:themeColor="text1"/>
        </w:rPr>
        <w:t xml:space="preserve"> </w:t>
      </w:r>
      <w:proofErr w:type="spellStart"/>
      <w:r w:rsidRPr="004A7191">
        <w:rPr>
          <w:rFonts w:ascii="Georgia" w:hAnsi="Georgia"/>
          <w:i/>
          <w:color w:val="000000" w:themeColor="text1"/>
        </w:rPr>
        <w:t>cafer</w:t>
      </w:r>
      <w:proofErr w:type="spellEnd"/>
      <w:r w:rsidRPr="004A7191">
        <w:rPr>
          <w:color w:val="000000" w:themeColor="text1"/>
        </w:rPr>
        <w:t>) is a member of the bulbul family of passerines. It is resident breeder across the Indian subcontinent, including</w:t>
      </w:r>
      <w:r w:rsidRPr="004A7191">
        <w:rPr>
          <w:color w:val="000000" w:themeColor="text1"/>
          <w:spacing w:val="-19"/>
        </w:rPr>
        <w:t xml:space="preserve"> </w:t>
      </w:r>
      <w:r w:rsidRPr="004A7191">
        <w:rPr>
          <w:color w:val="000000" w:themeColor="text1"/>
        </w:rPr>
        <w:t>Sri</w:t>
      </w:r>
      <w:r w:rsidRPr="004A7191">
        <w:rPr>
          <w:color w:val="000000" w:themeColor="text1"/>
          <w:spacing w:val="-19"/>
        </w:rPr>
        <w:t xml:space="preserve"> </w:t>
      </w:r>
      <w:r w:rsidRPr="004A7191">
        <w:rPr>
          <w:color w:val="000000" w:themeColor="text1"/>
        </w:rPr>
        <w:t>Lanka</w:t>
      </w:r>
      <w:r w:rsidRPr="004A7191">
        <w:rPr>
          <w:color w:val="000000" w:themeColor="text1"/>
          <w:spacing w:val="-19"/>
        </w:rPr>
        <w:t xml:space="preserve"> </w:t>
      </w:r>
      <w:r w:rsidRPr="004A7191">
        <w:rPr>
          <w:color w:val="000000" w:themeColor="text1"/>
        </w:rPr>
        <w:t>extending</w:t>
      </w:r>
      <w:r w:rsidRPr="004A7191">
        <w:rPr>
          <w:color w:val="000000" w:themeColor="text1"/>
          <w:spacing w:val="-20"/>
        </w:rPr>
        <w:t xml:space="preserve"> </w:t>
      </w:r>
      <w:r w:rsidRPr="004A7191">
        <w:rPr>
          <w:color w:val="000000" w:themeColor="text1"/>
        </w:rPr>
        <w:t>east</w:t>
      </w:r>
      <w:r w:rsidRPr="004A7191">
        <w:rPr>
          <w:color w:val="000000" w:themeColor="text1"/>
          <w:spacing w:val="-19"/>
        </w:rPr>
        <w:t xml:space="preserve"> </w:t>
      </w:r>
      <w:r w:rsidRPr="004A7191">
        <w:rPr>
          <w:color w:val="000000" w:themeColor="text1"/>
        </w:rPr>
        <w:t>to</w:t>
      </w:r>
      <w:r w:rsidRPr="004A7191">
        <w:rPr>
          <w:color w:val="000000" w:themeColor="text1"/>
          <w:spacing w:val="-20"/>
        </w:rPr>
        <w:t xml:space="preserve"> </w:t>
      </w:r>
      <w:r w:rsidRPr="004A7191">
        <w:rPr>
          <w:color w:val="000000" w:themeColor="text1"/>
        </w:rPr>
        <w:t>Burma</w:t>
      </w:r>
      <w:r w:rsidRPr="004A7191">
        <w:rPr>
          <w:color w:val="000000" w:themeColor="text1"/>
          <w:spacing w:val="-2"/>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parts</w:t>
      </w:r>
      <w:r w:rsidRPr="004A7191">
        <w:rPr>
          <w:color w:val="000000" w:themeColor="text1"/>
          <w:spacing w:val="-2"/>
        </w:rPr>
        <w:t xml:space="preserve"> </w:t>
      </w:r>
      <w:r w:rsidRPr="004A7191">
        <w:rPr>
          <w:color w:val="000000" w:themeColor="text1"/>
        </w:rPr>
        <w:t>of</w:t>
      </w:r>
      <w:r w:rsidRPr="004A7191">
        <w:rPr>
          <w:color w:val="000000" w:themeColor="text1"/>
          <w:spacing w:val="-6"/>
        </w:rPr>
        <w:t xml:space="preserve"> </w:t>
      </w:r>
      <w:r w:rsidRPr="004A7191">
        <w:rPr>
          <w:color w:val="000000" w:themeColor="text1"/>
        </w:rPr>
        <w:t>Tibet.</w:t>
      </w:r>
      <w:r w:rsidRPr="004A7191">
        <w:rPr>
          <w:color w:val="000000" w:themeColor="text1"/>
          <w:spacing w:val="-2"/>
        </w:rPr>
        <w:t xml:space="preserve"> </w:t>
      </w:r>
      <w:r w:rsidRPr="004A7191">
        <w:rPr>
          <w:color w:val="000000" w:themeColor="text1"/>
        </w:rPr>
        <w:t>It</w:t>
      </w:r>
      <w:r w:rsidRPr="004A7191">
        <w:rPr>
          <w:color w:val="000000" w:themeColor="text1"/>
          <w:spacing w:val="-8"/>
        </w:rPr>
        <w:t xml:space="preserve"> </w:t>
      </w:r>
      <w:r w:rsidRPr="004A7191">
        <w:rPr>
          <w:color w:val="000000" w:themeColor="text1"/>
        </w:rPr>
        <w:t>has</w:t>
      </w:r>
      <w:r w:rsidRPr="004A7191">
        <w:rPr>
          <w:color w:val="000000" w:themeColor="text1"/>
          <w:spacing w:val="-1"/>
        </w:rPr>
        <w:t xml:space="preserve"> </w:t>
      </w:r>
      <w:r w:rsidRPr="004A7191">
        <w:rPr>
          <w:color w:val="000000" w:themeColor="text1"/>
        </w:rPr>
        <w:t>been introduced</w:t>
      </w:r>
      <w:r w:rsidRPr="004A7191">
        <w:rPr>
          <w:color w:val="000000" w:themeColor="text1"/>
          <w:spacing w:val="-1"/>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many</w:t>
      </w:r>
      <w:r w:rsidRPr="004A7191">
        <w:rPr>
          <w:color w:val="000000" w:themeColor="text1"/>
          <w:spacing w:val="-1"/>
        </w:rPr>
        <w:t xml:space="preserve"> </w:t>
      </w:r>
      <w:r w:rsidRPr="004A7191">
        <w:rPr>
          <w:color w:val="000000" w:themeColor="text1"/>
        </w:rPr>
        <w:t>other</w:t>
      </w:r>
      <w:r w:rsidRPr="004A7191">
        <w:rPr>
          <w:color w:val="000000" w:themeColor="text1"/>
          <w:spacing w:val="-1"/>
        </w:rPr>
        <w:t xml:space="preserve"> </w:t>
      </w:r>
      <w:r w:rsidRPr="004A7191">
        <w:rPr>
          <w:color w:val="000000" w:themeColor="text1"/>
        </w:rPr>
        <w:t>parts</w:t>
      </w:r>
      <w:r w:rsidRPr="004A7191">
        <w:rPr>
          <w:color w:val="000000" w:themeColor="text1"/>
          <w:spacing w:val="-1"/>
        </w:rPr>
        <w:t xml:space="preserve"> </w:t>
      </w:r>
      <w:r w:rsidRPr="004A7191">
        <w:rPr>
          <w:color w:val="000000" w:themeColor="text1"/>
        </w:rPr>
        <w:t>of</w:t>
      </w:r>
      <w:r w:rsidRPr="004A7191">
        <w:rPr>
          <w:color w:val="000000" w:themeColor="text1"/>
          <w:spacing w:val="-1"/>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world</w:t>
      </w:r>
      <w:r w:rsidRPr="004A7191">
        <w:rPr>
          <w:color w:val="000000" w:themeColor="text1"/>
          <w:spacing w:val="-18"/>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has</w:t>
      </w:r>
      <w:r w:rsidRPr="004A7191">
        <w:rPr>
          <w:color w:val="000000" w:themeColor="text1"/>
          <w:spacing w:val="-17"/>
        </w:rPr>
        <w:t xml:space="preserve"> </w:t>
      </w:r>
      <w:r w:rsidRPr="004A7191">
        <w:rPr>
          <w:color w:val="000000" w:themeColor="text1"/>
        </w:rPr>
        <w:t>established</w:t>
      </w:r>
      <w:r w:rsidRPr="004A7191">
        <w:rPr>
          <w:color w:val="000000" w:themeColor="text1"/>
          <w:spacing w:val="-20"/>
        </w:rPr>
        <w:t xml:space="preserve"> </w:t>
      </w:r>
      <w:r w:rsidRPr="004A7191">
        <w:rPr>
          <w:color w:val="000000" w:themeColor="text1"/>
        </w:rPr>
        <w:t>itself</w:t>
      </w:r>
      <w:r w:rsidRPr="004A7191">
        <w:rPr>
          <w:color w:val="000000" w:themeColor="text1"/>
          <w:spacing w:val="-18"/>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the wild</w:t>
      </w:r>
      <w:r w:rsidRPr="004A7191">
        <w:rPr>
          <w:color w:val="000000" w:themeColor="text1"/>
          <w:spacing w:val="-20"/>
        </w:rPr>
        <w:t xml:space="preserve"> </w:t>
      </w:r>
      <w:r w:rsidRPr="004A7191">
        <w:rPr>
          <w:color w:val="000000" w:themeColor="text1"/>
        </w:rPr>
        <w:t>on</w:t>
      </w:r>
      <w:r w:rsidRPr="004A7191">
        <w:rPr>
          <w:color w:val="000000" w:themeColor="text1"/>
          <w:spacing w:val="-18"/>
        </w:rPr>
        <w:t xml:space="preserve"> </w:t>
      </w:r>
      <w:r w:rsidRPr="004A7191">
        <w:rPr>
          <w:color w:val="000000" w:themeColor="text1"/>
        </w:rPr>
        <w:t>several</w:t>
      </w:r>
      <w:r w:rsidRPr="004A7191">
        <w:rPr>
          <w:color w:val="000000" w:themeColor="text1"/>
          <w:spacing w:val="-18"/>
        </w:rPr>
        <w:t xml:space="preserve"> </w:t>
      </w:r>
      <w:r w:rsidRPr="004A7191">
        <w:rPr>
          <w:color w:val="000000" w:themeColor="text1"/>
        </w:rPr>
        <w:t>Pacific</w:t>
      </w:r>
      <w:r w:rsidRPr="004A7191">
        <w:rPr>
          <w:color w:val="000000" w:themeColor="text1"/>
          <w:spacing w:val="-1"/>
        </w:rPr>
        <w:t xml:space="preserve"> </w:t>
      </w:r>
      <w:r w:rsidRPr="004A7191">
        <w:rPr>
          <w:color w:val="000000" w:themeColor="text1"/>
        </w:rPr>
        <w:t>islands including</w:t>
      </w:r>
      <w:r w:rsidRPr="004A7191">
        <w:rPr>
          <w:color w:val="000000" w:themeColor="text1"/>
          <w:spacing w:val="-1"/>
        </w:rPr>
        <w:t xml:space="preserve"> </w:t>
      </w:r>
      <w:r w:rsidRPr="004A7191">
        <w:rPr>
          <w:color w:val="000000" w:themeColor="text1"/>
        </w:rPr>
        <w:t>Fiji, Samoa,</w:t>
      </w:r>
      <w:r w:rsidRPr="004A7191">
        <w:rPr>
          <w:color w:val="000000" w:themeColor="text1"/>
          <w:spacing w:val="-5"/>
        </w:rPr>
        <w:t xml:space="preserve"> </w:t>
      </w:r>
      <w:r w:rsidRPr="004A7191">
        <w:rPr>
          <w:color w:val="000000" w:themeColor="text1"/>
          <w:spacing w:val="-7"/>
        </w:rPr>
        <w:t>Tonga</w:t>
      </w:r>
      <w:r w:rsidRPr="004A7191">
        <w:rPr>
          <w:color w:val="000000" w:themeColor="text1"/>
          <w:spacing w:val="-1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 xml:space="preserve">Hawaii. </w:t>
      </w:r>
      <w:r w:rsidRPr="004A7191">
        <w:rPr>
          <w:color w:val="000000" w:themeColor="text1"/>
          <w:spacing w:val="-3"/>
        </w:rPr>
        <w:t xml:space="preserve">It </w:t>
      </w:r>
      <w:r w:rsidRPr="004A7191">
        <w:rPr>
          <w:color w:val="000000" w:themeColor="text1"/>
        </w:rPr>
        <w:t xml:space="preserve">has also established itself in parts of the </w:t>
      </w:r>
      <w:r w:rsidRPr="004A7191">
        <w:rPr>
          <w:color w:val="000000" w:themeColor="text1"/>
          <w:spacing w:val="-4"/>
        </w:rPr>
        <w:t xml:space="preserve">United </w:t>
      </w:r>
      <w:r w:rsidRPr="004A7191">
        <w:rPr>
          <w:color w:val="000000" w:themeColor="text1"/>
        </w:rPr>
        <w:t>Arab Emirates, Bahrain, the</w:t>
      </w:r>
      <w:r w:rsidRPr="004A7191">
        <w:rPr>
          <w:color w:val="000000" w:themeColor="text1"/>
          <w:spacing w:val="-1"/>
        </w:rPr>
        <w:t xml:space="preserve"> </w:t>
      </w:r>
      <w:r w:rsidRPr="004A7191">
        <w:rPr>
          <w:color w:val="000000" w:themeColor="text1"/>
          <w:spacing w:val="-4"/>
        </w:rPr>
        <w:t>United</w:t>
      </w:r>
      <w:r w:rsidRPr="004A7191">
        <w:rPr>
          <w:color w:val="000000" w:themeColor="text1"/>
          <w:spacing w:val="-6"/>
        </w:rPr>
        <w:t xml:space="preserve"> </w:t>
      </w:r>
      <w:r w:rsidRPr="004A7191">
        <w:rPr>
          <w:color w:val="000000" w:themeColor="text1"/>
        </w:rPr>
        <w:t>States</w:t>
      </w:r>
      <w:r w:rsidRPr="004A7191">
        <w:rPr>
          <w:color w:val="000000" w:themeColor="text1"/>
          <w:spacing w:val="-1"/>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Argentina.</w:t>
      </w:r>
      <w:r w:rsidRPr="004A7191">
        <w:rPr>
          <w:color w:val="000000" w:themeColor="text1"/>
          <w:spacing w:val="-1"/>
        </w:rPr>
        <w:t xml:space="preserve"> </w:t>
      </w:r>
      <w:r w:rsidRPr="004A7191">
        <w:rPr>
          <w:color w:val="000000" w:themeColor="text1"/>
        </w:rPr>
        <w:t>It</w:t>
      </w:r>
      <w:r w:rsidRPr="004A7191">
        <w:rPr>
          <w:color w:val="000000" w:themeColor="text1"/>
          <w:spacing w:val="-6"/>
        </w:rPr>
        <w:t xml:space="preserve"> </w:t>
      </w:r>
      <w:r w:rsidRPr="004A7191">
        <w:rPr>
          <w:color w:val="000000" w:themeColor="text1"/>
        </w:rPr>
        <w:t>is</w:t>
      </w:r>
      <w:r w:rsidRPr="004A7191">
        <w:rPr>
          <w:color w:val="000000" w:themeColor="text1"/>
          <w:spacing w:val="-1"/>
        </w:rPr>
        <w:t xml:space="preserve"> </w:t>
      </w:r>
      <w:r w:rsidRPr="004A7191">
        <w:rPr>
          <w:color w:val="000000" w:themeColor="text1"/>
        </w:rPr>
        <w:t>included in</w:t>
      </w:r>
      <w:r w:rsidRPr="004A7191">
        <w:rPr>
          <w:color w:val="000000" w:themeColor="text1"/>
          <w:spacing w:val="-1"/>
        </w:rPr>
        <w:t xml:space="preserve"> </w:t>
      </w:r>
      <w:r w:rsidRPr="004A7191">
        <w:rPr>
          <w:color w:val="000000" w:themeColor="text1"/>
        </w:rPr>
        <w:t>the</w:t>
      </w:r>
      <w:r w:rsidRPr="004A7191">
        <w:rPr>
          <w:color w:val="000000" w:themeColor="text1"/>
          <w:spacing w:val="-1"/>
        </w:rPr>
        <w:t xml:space="preserve"> </w:t>
      </w:r>
      <w:r w:rsidRPr="004A7191">
        <w:rPr>
          <w:color w:val="000000" w:themeColor="text1"/>
        </w:rPr>
        <w:t>list</w:t>
      </w:r>
      <w:r w:rsidRPr="004A7191">
        <w:rPr>
          <w:color w:val="000000" w:themeColor="text1"/>
          <w:spacing w:val="-1"/>
        </w:rPr>
        <w:t xml:space="preserve"> </w:t>
      </w:r>
      <w:r w:rsidRPr="004A7191">
        <w:rPr>
          <w:color w:val="000000" w:themeColor="text1"/>
        </w:rPr>
        <w:t>of</w:t>
      </w:r>
      <w:r w:rsidRPr="004A7191">
        <w:rPr>
          <w:color w:val="000000" w:themeColor="text1"/>
          <w:spacing w:val="-1"/>
        </w:rPr>
        <w:t xml:space="preserve"> </w:t>
      </w:r>
      <w:r w:rsidRPr="004A7191">
        <w:rPr>
          <w:color w:val="000000" w:themeColor="text1"/>
        </w:rPr>
        <w:t xml:space="preserve">the </w:t>
      </w:r>
      <w:r w:rsidRPr="004A7191">
        <w:rPr>
          <w:color w:val="000000" w:themeColor="text1"/>
          <w:spacing w:val="-6"/>
        </w:rPr>
        <w:t>world’s</w:t>
      </w:r>
      <w:r w:rsidRPr="004A7191">
        <w:rPr>
          <w:color w:val="000000" w:themeColor="text1"/>
          <w:spacing w:val="-22"/>
        </w:rPr>
        <w:t xml:space="preserve"> </w:t>
      </w:r>
      <w:r w:rsidRPr="004A7191">
        <w:rPr>
          <w:color w:val="000000" w:themeColor="text1"/>
        </w:rPr>
        <w:t>100 worst</w:t>
      </w:r>
      <w:r w:rsidRPr="004A7191">
        <w:rPr>
          <w:color w:val="000000" w:themeColor="text1"/>
          <w:spacing w:val="-17"/>
        </w:rPr>
        <w:t xml:space="preserve"> </w:t>
      </w:r>
      <w:r w:rsidRPr="004A7191">
        <w:rPr>
          <w:color w:val="000000" w:themeColor="text1"/>
        </w:rPr>
        <w:t>invasive</w:t>
      </w:r>
      <w:r w:rsidRPr="004A7191">
        <w:rPr>
          <w:color w:val="000000" w:themeColor="text1"/>
          <w:spacing w:val="-16"/>
        </w:rPr>
        <w:t xml:space="preserve"> </w:t>
      </w:r>
      <w:r w:rsidRPr="004A7191">
        <w:rPr>
          <w:color w:val="000000" w:themeColor="text1"/>
        </w:rPr>
        <w:t>alien</w:t>
      </w:r>
      <w:r w:rsidRPr="004A7191">
        <w:rPr>
          <w:color w:val="000000" w:themeColor="text1"/>
          <w:spacing w:val="-14"/>
        </w:rPr>
        <w:t xml:space="preserve"> </w:t>
      </w:r>
      <w:r w:rsidRPr="004A7191">
        <w:rPr>
          <w:color w:val="000000" w:themeColor="text1"/>
        </w:rPr>
        <w:t>species.</w:t>
      </w:r>
    </w:p>
    <w:p w14:paraId="007C5242" w14:textId="77777777" w:rsidR="006500DE" w:rsidRPr="004A7191" w:rsidRDefault="004A7191">
      <w:pPr>
        <w:pStyle w:val="BodyText"/>
        <w:ind w:left="1120" w:right="1144" w:firstLine="280"/>
        <w:rPr>
          <w:color w:val="000000" w:themeColor="text1"/>
        </w:rPr>
      </w:pPr>
      <w:r w:rsidRPr="004A7191">
        <w:rPr>
          <w:color w:val="000000" w:themeColor="text1"/>
        </w:rPr>
        <w:t xml:space="preserve">The red-vented bulbul is easily identified by its short crest giving the head a squarish appearance. The body is dark </w:t>
      </w:r>
      <w:r w:rsidRPr="004A7191">
        <w:rPr>
          <w:color w:val="000000" w:themeColor="text1"/>
          <w:spacing w:val="-3"/>
        </w:rPr>
        <w:t xml:space="preserve">brown </w:t>
      </w:r>
      <w:r w:rsidRPr="004A7191">
        <w:rPr>
          <w:color w:val="000000" w:themeColor="text1"/>
        </w:rPr>
        <w:t>with a scaly pattern while</w:t>
      </w:r>
      <w:r w:rsidRPr="004A7191">
        <w:rPr>
          <w:color w:val="000000" w:themeColor="text1"/>
          <w:spacing w:val="-17"/>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head</w:t>
      </w:r>
      <w:r w:rsidRPr="004A7191">
        <w:rPr>
          <w:color w:val="000000" w:themeColor="text1"/>
          <w:spacing w:val="-15"/>
        </w:rPr>
        <w:t xml:space="preserve"> </w:t>
      </w:r>
      <w:r w:rsidRPr="004A7191">
        <w:rPr>
          <w:color w:val="000000" w:themeColor="text1"/>
        </w:rPr>
        <w:t>is</w:t>
      </w:r>
      <w:r w:rsidRPr="004A7191">
        <w:rPr>
          <w:color w:val="000000" w:themeColor="text1"/>
          <w:spacing w:val="-16"/>
        </w:rPr>
        <w:t xml:space="preserve"> </w:t>
      </w:r>
      <w:r w:rsidRPr="004A7191">
        <w:rPr>
          <w:color w:val="000000" w:themeColor="text1"/>
        </w:rPr>
        <w:t>darker</w:t>
      </w:r>
      <w:r w:rsidRPr="004A7191">
        <w:rPr>
          <w:color w:val="000000" w:themeColor="text1"/>
          <w:spacing w:val="-16"/>
        </w:rPr>
        <w:t xml:space="preserve"> </w:t>
      </w:r>
      <w:r w:rsidRPr="004A7191">
        <w:rPr>
          <w:color w:val="000000" w:themeColor="text1"/>
        </w:rPr>
        <w:t>or</w:t>
      </w:r>
      <w:r w:rsidRPr="004A7191">
        <w:rPr>
          <w:color w:val="000000" w:themeColor="text1"/>
          <w:spacing w:val="-16"/>
        </w:rPr>
        <w:t xml:space="preserve"> </w:t>
      </w:r>
      <w:r w:rsidRPr="004A7191">
        <w:rPr>
          <w:color w:val="000000" w:themeColor="text1"/>
        </w:rPr>
        <w:t>black.</w:t>
      </w:r>
      <w:r w:rsidRPr="004A7191">
        <w:rPr>
          <w:color w:val="000000" w:themeColor="text1"/>
          <w:spacing w:val="-28"/>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rump</w:t>
      </w:r>
      <w:r w:rsidRPr="004A7191">
        <w:rPr>
          <w:color w:val="000000" w:themeColor="text1"/>
          <w:spacing w:val="-15"/>
        </w:rPr>
        <w:t xml:space="preserve"> </w:t>
      </w:r>
      <w:r w:rsidRPr="004A7191">
        <w:rPr>
          <w:color w:val="000000" w:themeColor="text1"/>
        </w:rPr>
        <w:t>is</w:t>
      </w:r>
      <w:r w:rsidRPr="004A7191">
        <w:rPr>
          <w:color w:val="000000" w:themeColor="text1"/>
          <w:spacing w:val="-1"/>
        </w:rPr>
        <w:t xml:space="preserve"> </w:t>
      </w:r>
      <w:r w:rsidRPr="004A7191">
        <w:rPr>
          <w:color w:val="000000" w:themeColor="text1"/>
        </w:rPr>
        <w:t>white</w:t>
      </w:r>
      <w:r w:rsidRPr="004A7191">
        <w:rPr>
          <w:color w:val="000000" w:themeColor="text1"/>
          <w:spacing w:val="-23"/>
        </w:rPr>
        <w:t xml:space="preserve"> </w:t>
      </w:r>
      <w:r w:rsidRPr="004A7191">
        <w:rPr>
          <w:color w:val="000000" w:themeColor="text1"/>
        </w:rPr>
        <w:t>while</w:t>
      </w:r>
      <w:r w:rsidRPr="004A7191">
        <w:rPr>
          <w:color w:val="000000" w:themeColor="text1"/>
          <w:spacing w:val="-22"/>
        </w:rPr>
        <w:t xml:space="preserve"> </w:t>
      </w:r>
      <w:r w:rsidRPr="004A7191">
        <w:rPr>
          <w:color w:val="000000" w:themeColor="text1"/>
        </w:rPr>
        <w:t>the</w:t>
      </w:r>
      <w:r w:rsidRPr="004A7191">
        <w:rPr>
          <w:color w:val="000000" w:themeColor="text1"/>
          <w:spacing w:val="-21"/>
        </w:rPr>
        <w:t xml:space="preserve"> </w:t>
      </w:r>
      <w:r w:rsidRPr="004A7191">
        <w:rPr>
          <w:color w:val="000000" w:themeColor="text1"/>
        </w:rPr>
        <w:t>vent</w:t>
      </w:r>
      <w:r w:rsidRPr="004A7191">
        <w:rPr>
          <w:color w:val="000000" w:themeColor="text1"/>
          <w:spacing w:val="-22"/>
        </w:rPr>
        <w:t xml:space="preserve"> </w:t>
      </w:r>
      <w:r w:rsidRPr="004A7191">
        <w:rPr>
          <w:color w:val="000000" w:themeColor="text1"/>
        </w:rPr>
        <w:t>is</w:t>
      </w:r>
      <w:r w:rsidRPr="004A7191">
        <w:rPr>
          <w:color w:val="000000" w:themeColor="text1"/>
          <w:spacing w:val="-22"/>
        </w:rPr>
        <w:t xml:space="preserve"> </w:t>
      </w:r>
      <w:r w:rsidRPr="004A7191">
        <w:rPr>
          <w:color w:val="000000" w:themeColor="text1"/>
        </w:rPr>
        <w:t>red.</w:t>
      </w:r>
      <w:r w:rsidRPr="004A7191">
        <w:rPr>
          <w:color w:val="000000" w:themeColor="text1"/>
          <w:spacing w:val="-31"/>
        </w:rPr>
        <w:t xml:space="preserve"> </w:t>
      </w:r>
      <w:r w:rsidRPr="004A7191">
        <w:rPr>
          <w:color w:val="000000" w:themeColor="text1"/>
        </w:rPr>
        <w:t>The black tail is tipped in white. Sexes are similar in plumage, but young birds are</w:t>
      </w:r>
      <w:r w:rsidRPr="004A7191">
        <w:rPr>
          <w:color w:val="000000" w:themeColor="text1"/>
          <w:spacing w:val="-15"/>
        </w:rPr>
        <w:t xml:space="preserve"> </w:t>
      </w:r>
      <w:r w:rsidRPr="004A7191">
        <w:rPr>
          <w:color w:val="000000" w:themeColor="text1"/>
        </w:rPr>
        <w:t>duller</w:t>
      </w:r>
      <w:r w:rsidRPr="004A7191">
        <w:rPr>
          <w:color w:val="000000" w:themeColor="text1"/>
          <w:spacing w:val="-14"/>
        </w:rPr>
        <w:t xml:space="preserve"> </w:t>
      </w:r>
      <w:r w:rsidRPr="004A7191">
        <w:rPr>
          <w:color w:val="000000" w:themeColor="text1"/>
        </w:rPr>
        <w:t>than</w:t>
      </w:r>
      <w:r w:rsidRPr="004A7191">
        <w:rPr>
          <w:color w:val="000000" w:themeColor="text1"/>
          <w:spacing w:val="-13"/>
        </w:rPr>
        <w:t xml:space="preserve"> </w:t>
      </w:r>
      <w:r w:rsidRPr="004A7191">
        <w:rPr>
          <w:color w:val="000000" w:themeColor="text1"/>
        </w:rPr>
        <w:t>adults.</w:t>
      </w:r>
    </w:p>
    <w:p w14:paraId="3C6C5C0F" w14:textId="77777777" w:rsidR="006500DE" w:rsidRPr="004A7191" w:rsidRDefault="004A7191">
      <w:pPr>
        <w:pStyle w:val="BodyText"/>
        <w:spacing w:before="14" w:line="230" w:lineRule="auto"/>
        <w:ind w:left="1120" w:right="1359"/>
        <w:rPr>
          <w:color w:val="000000" w:themeColor="text1"/>
        </w:rPr>
      </w:pPr>
      <w:r w:rsidRPr="004A7191">
        <w:rPr>
          <w:color w:val="000000" w:themeColor="text1"/>
        </w:rPr>
        <w:t>The</w:t>
      </w:r>
      <w:r w:rsidRPr="004A7191">
        <w:rPr>
          <w:color w:val="000000" w:themeColor="text1"/>
          <w:spacing w:val="-14"/>
        </w:rPr>
        <w:t xml:space="preserve"> </w:t>
      </w:r>
      <w:r w:rsidRPr="004A7191">
        <w:rPr>
          <w:color w:val="000000" w:themeColor="text1"/>
        </w:rPr>
        <w:t>typical</w:t>
      </w:r>
      <w:r w:rsidRPr="004A7191">
        <w:rPr>
          <w:color w:val="000000" w:themeColor="text1"/>
          <w:spacing w:val="-12"/>
        </w:rPr>
        <w:t xml:space="preserve"> </w:t>
      </w:r>
      <w:r w:rsidRPr="004A7191">
        <w:rPr>
          <w:color w:val="000000" w:themeColor="text1"/>
        </w:rPr>
        <w:t>call</w:t>
      </w:r>
      <w:r w:rsidRPr="004A7191">
        <w:rPr>
          <w:color w:val="000000" w:themeColor="text1"/>
          <w:spacing w:val="-14"/>
        </w:rPr>
        <w:t xml:space="preserve"> </w:t>
      </w:r>
      <w:r w:rsidRPr="004A7191">
        <w:rPr>
          <w:color w:val="000000" w:themeColor="text1"/>
        </w:rPr>
        <w:t>has</w:t>
      </w:r>
      <w:r w:rsidRPr="004A7191">
        <w:rPr>
          <w:color w:val="000000" w:themeColor="text1"/>
          <w:spacing w:val="-12"/>
        </w:rPr>
        <w:t xml:space="preserve"> </w:t>
      </w:r>
      <w:r w:rsidRPr="004A7191">
        <w:rPr>
          <w:color w:val="000000" w:themeColor="text1"/>
        </w:rPr>
        <w:t>been</w:t>
      </w:r>
      <w:r w:rsidRPr="004A7191">
        <w:rPr>
          <w:color w:val="000000" w:themeColor="text1"/>
          <w:spacing w:val="-13"/>
        </w:rPr>
        <w:t xml:space="preserve"> </w:t>
      </w:r>
      <w:r w:rsidRPr="004A7191">
        <w:rPr>
          <w:color w:val="000000" w:themeColor="text1"/>
        </w:rPr>
        <w:t>transcribed</w:t>
      </w:r>
      <w:r w:rsidRPr="004A7191">
        <w:rPr>
          <w:color w:val="000000" w:themeColor="text1"/>
          <w:spacing w:val="-13"/>
        </w:rPr>
        <w:t xml:space="preserve"> </w:t>
      </w:r>
      <w:r w:rsidRPr="004A7191">
        <w:rPr>
          <w:color w:val="000000" w:themeColor="text1"/>
        </w:rPr>
        <w:t>as</w:t>
      </w:r>
      <w:r w:rsidRPr="004A7191">
        <w:rPr>
          <w:color w:val="000000" w:themeColor="text1"/>
          <w:spacing w:val="-12"/>
        </w:rPr>
        <w:t xml:space="preserve"> </w:t>
      </w:r>
      <w:r w:rsidRPr="004A7191">
        <w:rPr>
          <w:color w:val="000000" w:themeColor="text1"/>
        </w:rPr>
        <w:t>ginger</w:t>
      </w:r>
      <w:r w:rsidRPr="004A7191">
        <w:rPr>
          <w:color w:val="000000" w:themeColor="text1"/>
          <w:spacing w:val="-13"/>
        </w:rPr>
        <w:t xml:space="preserve"> </w:t>
      </w:r>
      <w:r w:rsidRPr="004A7191">
        <w:rPr>
          <w:color w:val="000000" w:themeColor="text1"/>
        </w:rPr>
        <w:t>beer</w:t>
      </w:r>
      <w:r w:rsidRPr="004A7191">
        <w:rPr>
          <w:color w:val="000000" w:themeColor="text1"/>
          <w:spacing w:val="-13"/>
        </w:rPr>
        <w:t xml:space="preserve"> </w:t>
      </w:r>
      <w:r w:rsidRPr="004A7191">
        <w:rPr>
          <w:color w:val="000000" w:themeColor="text1"/>
        </w:rPr>
        <w:t>but</w:t>
      </w:r>
      <w:r w:rsidRPr="004A7191">
        <w:rPr>
          <w:color w:val="000000" w:themeColor="text1"/>
          <w:spacing w:val="-12"/>
        </w:rPr>
        <w:t xml:space="preserve"> </w:t>
      </w:r>
      <w:r w:rsidRPr="004A7191">
        <w:rPr>
          <w:color w:val="000000" w:themeColor="text1"/>
        </w:rPr>
        <w:t>a</w:t>
      </w:r>
      <w:r w:rsidRPr="004A7191">
        <w:rPr>
          <w:color w:val="000000" w:themeColor="text1"/>
          <w:spacing w:val="-13"/>
        </w:rPr>
        <w:t xml:space="preserve"> </w:t>
      </w:r>
      <w:r w:rsidRPr="004A7191">
        <w:rPr>
          <w:color w:val="000000" w:themeColor="text1"/>
        </w:rPr>
        <w:t>number</w:t>
      </w:r>
      <w:r w:rsidRPr="004A7191">
        <w:rPr>
          <w:color w:val="000000" w:themeColor="text1"/>
          <w:spacing w:val="-1"/>
        </w:rPr>
        <w:t xml:space="preserve"> </w:t>
      </w:r>
      <w:r w:rsidRPr="004A7191">
        <w:rPr>
          <w:color w:val="000000" w:themeColor="text1"/>
        </w:rPr>
        <w:t>of</w:t>
      </w:r>
      <w:r w:rsidRPr="004A7191">
        <w:rPr>
          <w:color w:val="000000" w:themeColor="text1"/>
          <w:spacing w:val="-21"/>
        </w:rPr>
        <w:t xml:space="preserve"> </w:t>
      </w:r>
      <w:r w:rsidRPr="004A7191">
        <w:rPr>
          <w:color w:val="000000" w:themeColor="text1"/>
        </w:rPr>
        <w:t xml:space="preserve">sharp single note calls likened as </w:t>
      </w:r>
      <w:proofErr w:type="spellStart"/>
      <w:r w:rsidRPr="004A7191">
        <w:rPr>
          <w:color w:val="000000" w:themeColor="text1"/>
        </w:rPr>
        <w:t>pickare</w:t>
      </w:r>
      <w:proofErr w:type="spellEnd"/>
      <w:r w:rsidRPr="004A7191">
        <w:rPr>
          <w:color w:val="000000" w:themeColor="text1"/>
        </w:rPr>
        <w:t xml:space="preserve"> also produced. Their alarm calls are usually responded to and heeded by many other species of</w:t>
      </w:r>
      <w:r w:rsidRPr="004A7191">
        <w:rPr>
          <w:color w:val="000000" w:themeColor="text1"/>
          <w:spacing w:val="-39"/>
        </w:rPr>
        <w:t xml:space="preserve"> </w:t>
      </w:r>
      <w:r w:rsidRPr="004A7191">
        <w:rPr>
          <w:color w:val="000000" w:themeColor="text1"/>
        </w:rPr>
        <w:t>bird.</w:t>
      </w:r>
    </w:p>
    <w:p w14:paraId="24147A21" w14:textId="77777777" w:rsidR="006500DE" w:rsidRPr="004A7191" w:rsidRDefault="004A7191">
      <w:pPr>
        <w:pStyle w:val="BodyText"/>
        <w:spacing w:before="17" w:line="230" w:lineRule="auto"/>
        <w:ind w:left="1120" w:right="1188" w:firstLine="280"/>
        <w:rPr>
          <w:color w:val="000000" w:themeColor="text1"/>
        </w:rPr>
      </w:pPr>
      <w:r w:rsidRPr="004A7191">
        <w:rPr>
          <w:color w:val="000000" w:themeColor="text1"/>
        </w:rPr>
        <w:t>This</w:t>
      </w:r>
      <w:r w:rsidRPr="004A7191">
        <w:rPr>
          <w:color w:val="000000" w:themeColor="text1"/>
          <w:spacing w:val="-19"/>
        </w:rPr>
        <w:t xml:space="preserve"> </w:t>
      </w:r>
      <w:r w:rsidRPr="004A7191">
        <w:rPr>
          <w:color w:val="000000" w:themeColor="text1"/>
        </w:rPr>
        <w:t>is</w:t>
      </w:r>
      <w:r w:rsidRPr="004A7191">
        <w:rPr>
          <w:color w:val="000000" w:themeColor="text1"/>
          <w:spacing w:val="-18"/>
        </w:rPr>
        <w:t xml:space="preserve"> </w:t>
      </w:r>
      <w:r w:rsidRPr="004A7191">
        <w:rPr>
          <w:color w:val="000000" w:themeColor="text1"/>
        </w:rPr>
        <w:t>a</w:t>
      </w:r>
      <w:r w:rsidRPr="004A7191">
        <w:rPr>
          <w:color w:val="000000" w:themeColor="text1"/>
          <w:spacing w:val="-18"/>
        </w:rPr>
        <w:t xml:space="preserve"> </w:t>
      </w:r>
      <w:r w:rsidRPr="004A7191">
        <w:rPr>
          <w:color w:val="000000" w:themeColor="text1"/>
        </w:rPr>
        <w:t>bird</w:t>
      </w:r>
      <w:r w:rsidRPr="004A7191">
        <w:rPr>
          <w:color w:val="000000" w:themeColor="text1"/>
          <w:spacing w:val="-18"/>
        </w:rPr>
        <w:t xml:space="preserve"> </w:t>
      </w:r>
      <w:r w:rsidRPr="004A7191">
        <w:rPr>
          <w:color w:val="000000" w:themeColor="text1"/>
        </w:rPr>
        <w:t>of</w:t>
      </w:r>
      <w:r w:rsidRPr="004A7191">
        <w:rPr>
          <w:color w:val="000000" w:themeColor="text1"/>
          <w:spacing w:val="-18"/>
        </w:rPr>
        <w:t xml:space="preserve"> </w:t>
      </w:r>
      <w:r w:rsidRPr="004A7191">
        <w:rPr>
          <w:color w:val="000000" w:themeColor="text1"/>
        </w:rPr>
        <w:t>dry</w:t>
      </w:r>
      <w:r w:rsidRPr="004A7191">
        <w:rPr>
          <w:color w:val="000000" w:themeColor="text1"/>
          <w:spacing w:val="-18"/>
        </w:rPr>
        <w:t xml:space="preserve"> </w:t>
      </w:r>
      <w:r w:rsidRPr="004A7191">
        <w:rPr>
          <w:color w:val="000000" w:themeColor="text1"/>
        </w:rPr>
        <w:t>scrub,</w:t>
      </w:r>
      <w:r w:rsidRPr="004A7191">
        <w:rPr>
          <w:color w:val="000000" w:themeColor="text1"/>
          <w:spacing w:val="-18"/>
        </w:rPr>
        <w:t xml:space="preserve"> </w:t>
      </w:r>
      <w:r w:rsidRPr="004A7191">
        <w:rPr>
          <w:color w:val="000000" w:themeColor="text1"/>
        </w:rPr>
        <w:t>open</w:t>
      </w:r>
      <w:r w:rsidRPr="004A7191">
        <w:rPr>
          <w:color w:val="000000" w:themeColor="text1"/>
          <w:spacing w:val="-18"/>
        </w:rPr>
        <w:t xml:space="preserve"> </w:t>
      </w:r>
      <w:r w:rsidRPr="004A7191">
        <w:rPr>
          <w:color w:val="000000" w:themeColor="text1"/>
        </w:rPr>
        <w:t>forest,</w:t>
      </w:r>
      <w:r w:rsidRPr="004A7191">
        <w:rPr>
          <w:color w:val="000000" w:themeColor="text1"/>
          <w:spacing w:val="-19"/>
        </w:rPr>
        <w:t xml:space="preserve"> </w:t>
      </w:r>
      <w:r w:rsidRPr="004A7191">
        <w:rPr>
          <w:color w:val="000000" w:themeColor="text1"/>
        </w:rPr>
        <w:t>plains</w:t>
      </w:r>
      <w:r w:rsidRPr="004A7191">
        <w:rPr>
          <w:color w:val="000000" w:themeColor="text1"/>
          <w:spacing w:val="-17"/>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cultivated</w:t>
      </w:r>
      <w:r w:rsidRPr="004A7191">
        <w:rPr>
          <w:color w:val="000000" w:themeColor="text1"/>
          <w:spacing w:val="-1"/>
        </w:rPr>
        <w:t xml:space="preserve"> </w:t>
      </w:r>
      <w:r w:rsidRPr="004A7191">
        <w:rPr>
          <w:color w:val="000000" w:themeColor="text1"/>
        </w:rPr>
        <w:t>lands.</w:t>
      </w:r>
      <w:r w:rsidRPr="004A7191">
        <w:rPr>
          <w:color w:val="000000" w:themeColor="text1"/>
          <w:spacing w:val="-17"/>
        </w:rPr>
        <w:t xml:space="preserve"> </w:t>
      </w:r>
      <w:r w:rsidRPr="004A7191">
        <w:rPr>
          <w:color w:val="000000" w:themeColor="text1"/>
        </w:rPr>
        <w:t>In</w:t>
      </w:r>
      <w:r w:rsidRPr="004A7191">
        <w:rPr>
          <w:color w:val="000000" w:themeColor="text1"/>
          <w:spacing w:val="-17"/>
        </w:rPr>
        <w:t xml:space="preserve"> </w:t>
      </w:r>
      <w:r w:rsidRPr="004A7191">
        <w:rPr>
          <w:color w:val="000000" w:themeColor="text1"/>
          <w:spacing w:val="-4"/>
        </w:rPr>
        <w:t xml:space="preserve">its </w:t>
      </w:r>
      <w:r w:rsidRPr="004A7191">
        <w:rPr>
          <w:color w:val="000000" w:themeColor="text1"/>
        </w:rPr>
        <w:t>native</w:t>
      </w:r>
      <w:r w:rsidRPr="004A7191">
        <w:rPr>
          <w:color w:val="000000" w:themeColor="text1"/>
          <w:spacing w:val="-17"/>
        </w:rPr>
        <w:t xml:space="preserve"> </w:t>
      </w:r>
      <w:r w:rsidRPr="004A7191">
        <w:rPr>
          <w:color w:val="000000" w:themeColor="text1"/>
        </w:rPr>
        <w:t>range</w:t>
      </w:r>
      <w:r w:rsidRPr="004A7191">
        <w:rPr>
          <w:color w:val="000000" w:themeColor="text1"/>
          <w:spacing w:val="-15"/>
        </w:rPr>
        <w:t xml:space="preserve"> </w:t>
      </w:r>
      <w:r w:rsidRPr="004A7191">
        <w:rPr>
          <w:color w:val="000000" w:themeColor="text1"/>
        </w:rPr>
        <w:t>it</w:t>
      </w:r>
      <w:r w:rsidRPr="004A7191">
        <w:rPr>
          <w:color w:val="000000" w:themeColor="text1"/>
          <w:spacing w:val="-15"/>
        </w:rPr>
        <w:t xml:space="preserve"> </w:t>
      </w:r>
      <w:r w:rsidRPr="004A7191">
        <w:rPr>
          <w:color w:val="000000" w:themeColor="text1"/>
        </w:rPr>
        <w:t>is</w:t>
      </w:r>
      <w:r w:rsidRPr="004A7191">
        <w:rPr>
          <w:color w:val="000000" w:themeColor="text1"/>
          <w:spacing w:val="-15"/>
        </w:rPr>
        <w:t xml:space="preserve"> </w:t>
      </w:r>
      <w:r w:rsidRPr="004A7191">
        <w:rPr>
          <w:color w:val="000000" w:themeColor="text1"/>
        </w:rPr>
        <w:t>rarely</w:t>
      </w:r>
      <w:r w:rsidRPr="004A7191">
        <w:rPr>
          <w:color w:val="000000" w:themeColor="text1"/>
          <w:spacing w:val="-16"/>
        </w:rPr>
        <w:t xml:space="preserve"> </w:t>
      </w:r>
      <w:r w:rsidRPr="004A7191">
        <w:rPr>
          <w:color w:val="000000" w:themeColor="text1"/>
        </w:rPr>
        <w:t>found</w:t>
      </w:r>
      <w:r w:rsidRPr="004A7191">
        <w:rPr>
          <w:color w:val="000000" w:themeColor="text1"/>
          <w:spacing w:val="-15"/>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mature</w:t>
      </w:r>
      <w:r w:rsidRPr="004A7191">
        <w:rPr>
          <w:color w:val="000000" w:themeColor="text1"/>
          <w:spacing w:val="-16"/>
        </w:rPr>
        <w:t xml:space="preserve"> </w:t>
      </w:r>
      <w:r w:rsidRPr="004A7191">
        <w:rPr>
          <w:color w:val="000000" w:themeColor="text1"/>
        </w:rPr>
        <w:t>forests.</w:t>
      </w:r>
    </w:p>
    <w:p w14:paraId="409DF84A" w14:textId="77777777" w:rsidR="006500DE" w:rsidRPr="004A7191" w:rsidRDefault="004A7191">
      <w:pPr>
        <w:pStyle w:val="BodyText"/>
        <w:spacing w:before="11"/>
        <w:ind w:left="1120" w:right="1138" w:firstLine="280"/>
        <w:rPr>
          <w:color w:val="000000" w:themeColor="text1"/>
        </w:rPr>
      </w:pPr>
      <w:r w:rsidRPr="004A7191">
        <w:rPr>
          <w:color w:val="000000" w:themeColor="text1"/>
        </w:rPr>
        <w:t>Red-vented bulbuls feed on fruits, petals of flowers, nectar, insects and occasionally geckos. They have also been seen feeding on the leaves of Medicago sativa.</w:t>
      </w:r>
    </w:p>
    <w:p w14:paraId="074B007C" w14:textId="77777777" w:rsidR="006500DE" w:rsidRPr="004A7191" w:rsidRDefault="004A7191">
      <w:pPr>
        <w:pStyle w:val="BodyText"/>
        <w:spacing w:line="230" w:lineRule="auto"/>
        <w:ind w:left="1120" w:right="1245" w:firstLine="280"/>
        <w:rPr>
          <w:color w:val="000000" w:themeColor="text1"/>
        </w:rPr>
      </w:pPr>
      <w:r w:rsidRPr="004A7191">
        <w:rPr>
          <w:color w:val="000000" w:themeColor="text1"/>
        </w:rPr>
        <w:t>Red-vented</w:t>
      </w:r>
      <w:r w:rsidRPr="004A7191">
        <w:rPr>
          <w:color w:val="000000" w:themeColor="text1"/>
          <w:spacing w:val="-16"/>
        </w:rPr>
        <w:t xml:space="preserve"> </w:t>
      </w:r>
      <w:r w:rsidRPr="004A7191">
        <w:rPr>
          <w:color w:val="000000" w:themeColor="text1"/>
        </w:rPr>
        <w:t>bulbuls</w:t>
      </w:r>
      <w:r w:rsidRPr="004A7191">
        <w:rPr>
          <w:color w:val="000000" w:themeColor="text1"/>
          <w:spacing w:val="-15"/>
        </w:rPr>
        <w:t xml:space="preserve"> </w:t>
      </w:r>
      <w:r w:rsidRPr="004A7191">
        <w:rPr>
          <w:color w:val="000000" w:themeColor="text1"/>
        </w:rPr>
        <w:t>build</w:t>
      </w:r>
      <w:r w:rsidRPr="004A7191">
        <w:rPr>
          <w:color w:val="000000" w:themeColor="text1"/>
          <w:spacing w:val="-15"/>
        </w:rPr>
        <w:t xml:space="preserve"> </w:t>
      </w:r>
      <w:r w:rsidRPr="004A7191">
        <w:rPr>
          <w:color w:val="000000" w:themeColor="text1"/>
        </w:rPr>
        <w:t>their</w:t>
      </w:r>
      <w:r w:rsidRPr="004A7191">
        <w:rPr>
          <w:color w:val="000000" w:themeColor="text1"/>
          <w:spacing w:val="-14"/>
        </w:rPr>
        <w:t xml:space="preserve"> </w:t>
      </w:r>
      <w:r w:rsidRPr="004A7191">
        <w:rPr>
          <w:color w:val="000000" w:themeColor="text1"/>
        </w:rPr>
        <w:t>nests</w:t>
      </w:r>
      <w:r w:rsidRPr="004A7191">
        <w:rPr>
          <w:color w:val="000000" w:themeColor="text1"/>
          <w:spacing w:val="-14"/>
        </w:rPr>
        <w:t xml:space="preserve"> </w:t>
      </w:r>
      <w:r w:rsidRPr="004A7191">
        <w:rPr>
          <w:color w:val="000000" w:themeColor="text1"/>
        </w:rPr>
        <w:t>in</w:t>
      </w:r>
      <w:r w:rsidRPr="004A7191">
        <w:rPr>
          <w:color w:val="000000" w:themeColor="text1"/>
          <w:spacing w:val="-14"/>
        </w:rPr>
        <w:t xml:space="preserve"> </w:t>
      </w:r>
      <w:r w:rsidRPr="004A7191">
        <w:rPr>
          <w:color w:val="000000" w:themeColor="text1"/>
        </w:rPr>
        <w:t>bushes</w:t>
      </w:r>
      <w:r w:rsidRPr="004A7191">
        <w:rPr>
          <w:color w:val="000000" w:themeColor="text1"/>
          <w:spacing w:val="-16"/>
        </w:rPr>
        <w:t xml:space="preserve"> </w:t>
      </w:r>
      <w:r w:rsidRPr="004A7191">
        <w:rPr>
          <w:color w:val="000000" w:themeColor="text1"/>
        </w:rPr>
        <w:t>at</w:t>
      </w:r>
      <w:r w:rsidRPr="004A7191">
        <w:rPr>
          <w:color w:val="000000" w:themeColor="text1"/>
          <w:spacing w:val="-14"/>
        </w:rPr>
        <w:t xml:space="preserve"> </w:t>
      </w:r>
      <w:r w:rsidRPr="004A7191">
        <w:rPr>
          <w:color w:val="000000" w:themeColor="text1"/>
        </w:rPr>
        <w:t>a</w:t>
      </w:r>
      <w:r w:rsidRPr="004A7191">
        <w:rPr>
          <w:color w:val="000000" w:themeColor="text1"/>
          <w:spacing w:val="-14"/>
        </w:rPr>
        <w:t xml:space="preserve"> </w:t>
      </w:r>
      <w:r w:rsidRPr="004A7191">
        <w:rPr>
          <w:color w:val="000000" w:themeColor="text1"/>
        </w:rPr>
        <w:t>height</w:t>
      </w:r>
      <w:r w:rsidRPr="004A7191">
        <w:rPr>
          <w:color w:val="000000" w:themeColor="text1"/>
          <w:spacing w:val="-13"/>
        </w:rPr>
        <w:t xml:space="preserve"> </w:t>
      </w:r>
      <w:r w:rsidRPr="004A7191">
        <w:rPr>
          <w:color w:val="000000" w:themeColor="text1"/>
        </w:rPr>
        <w:t>of</w:t>
      </w:r>
      <w:r w:rsidRPr="004A7191">
        <w:rPr>
          <w:color w:val="000000" w:themeColor="text1"/>
          <w:spacing w:val="-2"/>
        </w:rPr>
        <w:t xml:space="preserve"> </w:t>
      </w:r>
      <w:r w:rsidRPr="004A7191">
        <w:rPr>
          <w:color w:val="000000" w:themeColor="text1"/>
        </w:rPr>
        <w:t>around</w:t>
      </w:r>
      <w:r w:rsidRPr="004A7191">
        <w:rPr>
          <w:color w:val="000000" w:themeColor="text1"/>
          <w:spacing w:val="-22"/>
        </w:rPr>
        <w:t xml:space="preserve"> </w:t>
      </w:r>
      <w:r w:rsidRPr="004A7191">
        <w:rPr>
          <w:color w:val="000000" w:themeColor="text1"/>
        </w:rPr>
        <w:t>2–3 m</w:t>
      </w:r>
      <w:r w:rsidRPr="004A7191">
        <w:rPr>
          <w:color w:val="000000" w:themeColor="text1"/>
          <w:spacing w:val="-22"/>
        </w:rPr>
        <w:t xml:space="preserve"> </w:t>
      </w:r>
      <w:r w:rsidRPr="004A7191">
        <w:rPr>
          <w:color w:val="000000" w:themeColor="text1"/>
        </w:rPr>
        <w:t>(6.6–9.8</w:t>
      </w:r>
      <w:r w:rsidRPr="004A7191">
        <w:rPr>
          <w:color w:val="000000" w:themeColor="text1"/>
          <w:spacing w:val="-22"/>
        </w:rPr>
        <w:t xml:space="preserve"> </w:t>
      </w:r>
      <w:r w:rsidRPr="004A7191">
        <w:rPr>
          <w:color w:val="000000" w:themeColor="text1"/>
        </w:rPr>
        <w:t>ft)</w:t>
      </w:r>
      <w:r w:rsidRPr="004A7191">
        <w:rPr>
          <w:color w:val="000000" w:themeColor="text1"/>
          <w:spacing w:val="-21"/>
        </w:rPr>
        <w:t xml:space="preserve"> </w:t>
      </w:r>
      <w:r w:rsidRPr="004A7191">
        <w:rPr>
          <w:color w:val="000000" w:themeColor="text1"/>
        </w:rPr>
        <w:t>two</w:t>
      </w:r>
      <w:r w:rsidRPr="004A7191">
        <w:rPr>
          <w:color w:val="000000" w:themeColor="text1"/>
          <w:spacing w:val="-21"/>
        </w:rPr>
        <w:t xml:space="preserve"> </w:t>
      </w:r>
      <w:r w:rsidRPr="004A7191">
        <w:rPr>
          <w:color w:val="000000" w:themeColor="text1"/>
        </w:rPr>
        <w:t>or</w:t>
      </w:r>
      <w:r w:rsidRPr="004A7191">
        <w:rPr>
          <w:color w:val="000000" w:themeColor="text1"/>
          <w:spacing w:val="-22"/>
        </w:rPr>
        <w:t xml:space="preserve"> </w:t>
      </w:r>
      <w:r w:rsidRPr="004A7191">
        <w:rPr>
          <w:color w:val="000000" w:themeColor="text1"/>
        </w:rPr>
        <w:t>three</w:t>
      </w:r>
      <w:r w:rsidRPr="004A7191">
        <w:rPr>
          <w:color w:val="000000" w:themeColor="text1"/>
          <w:spacing w:val="-22"/>
        </w:rPr>
        <w:t xml:space="preserve"> </w:t>
      </w:r>
      <w:r w:rsidRPr="004A7191">
        <w:rPr>
          <w:color w:val="000000" w:themeColor="text1"/>
        </w:rPr>
        <w:t>eggs</w:t>
      </w:r>
      <w:r w:rsidRPr="004A7191">
        <w:rPr>
          <w:color w:val="000000" w:themeColor="text1"/>
          <w:spacing w:val="-22"/>
        </w:rPr>
        <w:t xml:space="preserve"> </w:t>
      </w:r>
      <w:r w:rsidRPr="004A7191">
        <w:rPr>
          <w:color w:val="000000" w:themeColor="text1"/>
        </w:rPr>
        <w:t>is</w:t>
      </w:r>
      <w:r w:rsidRPr="004A7191">
        <w:rPr>
          <w:color w:val="000000" w:themeColor="text1"/>
          <w:spacing w:val="-21"/>
        </w:rPr>
        <w:t xml:space="preserve"> </w:t>
      </w:r>
      <w:r w:rsidRPr="004A7191">
        <w:rPr>
          <w:color w:val="000000" w:themeColor="text1"/>
        </w:rPr>
        <w:t>a</w:t>
      </w:r>
      <w:r w:rsidRPr="004A7191">
        <w:rPr>
          <w:color w:val="000000" w:themeColor="text1"/>
          <w:spacing w:val="-21"/>
        </w:rPr>
        <w:t xml:space="preserve"> </w:t>
      </w:r>
      <w:r w:rsidRPr="004A7191">
        <w:rPr>
          <w:color w:val="000000" w:themeColor="text1"/>
        </w:rPr>
        <w:t>typical</w:t>
      </w:r>
      <w:r w:rsidRPr="004A7191">
        <w:rPr>
          <w:color w:val="000000" w:themeColor="text1"/>
          <w:spacing w:val="-22"/>
        </w:rPr>
        <w:t xml:space="preserve"> </w:t>
      </w:r>
      <w:r w:rsidRPr="004A7191">
        <w:rPr>
          <w:color w:val="000000" w:themeColor="text1"/>
        </w:rPr>
        <w:t>clutch.</w:t>
      </w:r>
    </w:p>
    <w:p w14:paraId="635E411A" w14:textId="77777777" w:rsidR="006500DE" w:rsidRPr="004A7191" w:rsidRDefault="004A7191">
      <w:pPr>
        <w:pStyle w:val="BodyText"/>
        <w:spacing w:before="9"/>
        <w:ind w:left="1120"/>
        <w:rPr>
          <w:color w:val="000000" w:themeColor="text1"/>
        </w:rPr>
      </w:pPr>
      <w:r w:rsidRPr="004A7191">
        <w:rPr>
          <w:color w:val="000000" w:themeColor="text1"/>
        </w:rPr>
        <w:t>Nests are occasionally built inside houses or in a hole in a mud bank.</w:t>
      </w:r>
    </w:p>
    <w:p w14:paraId="31F47B28" w14:textId="77777777" w:rsidR="006500DE" w:rsidRPr="004A7191" w:rsidRDefault="006500DE">
      <w:pPr>
        <w:rPr>
          <w:color w:val="000000" w:themeColor="text1"/>
        </w:rPr>
        <w:sectPr w:rsidR="006500DE" w:rsidRPr="004A7191">
          <w:pgSz w:w="8240" w:h="12200"/>
          <w:pgMar w:top="1060" w:right="0" w:bottom="280" w:left="0" w:header="720" w:footer="720" w:gutter="0"/>
          <w:cols w:space="720"/>
        </w:sectPr>
      </w:pPr>
    </w:p>
    <w:p w14:paraId="0B2578EA" w14:textId="77777777" w:rsidR="006500DE" w:rsidRPr="00750405" w:rsidRDefault="00750405">
      <w:pPr>
        <w:pStyle w:val="Heading2"/>
        <w:ind w:left="3520"/>
        <w:rPr>
          <w:color w:val="FFFFFF" w:themeColor="background1"/>
        </w:rPr>
      </w:pPr>
      <w:r w:rsidRPr="00750405">
        <w:rPr>
          <w:rFonts w:ascii="Trebuchet MS"/>
          <w:noProof/>
          <w:color w:val="FFFFFF" w:themeColor="background1"/>
          <w:sz w:val="14"/>
        </w:rPr>
        <w:lastRenderedPageBreak/>
        <w:drawing>
          <wp:anchor distT="0" distB="0" distL="114300" distR="114300" simplePos="0" relativeHeight="252026880" behindDoc="1" locked="0" layoutInCell="1" allowOverlap="1" wp14:anchorId="3627BE77" wp14:editId="2DC2A124">
            <wp:simplePos x="0" y="0"/>
            <wp:positionH relativeFrom="column">
              <wp:posOffset>-1033054</wp:posOffset>
            </wp:positionH>
            <wp:positionV relativeFrom="paragraph">
              <wp:posOffset>-252095</wp:posOffset>
            </wp:positionV>
            <wp:extent cx="6650439" cy="548667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50439" cy="54866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191" w:rsidRPr="00750405">
        <w:rPr>
          <w:color w:val="FFFFFF" w:themeColor="background1"/>
        </w:rPr>
        <w:t>Conservation status</w:t>
      </w:r>
    </w:p>
    <w:p w14:paraId="379C5225" w14:textId="77777777" w:rsidR="006500DE" w:rsidRPr="00750405" w:rsidRDefault="006500DE">
      <w:pPr>
        <w:pStyle w:val="BodyText"/>
        <w:spacing w:before="1"/>
        <w:rPr>
          <w:b/>
          <w:color w:val="FFFFFF" w:themeColor="background1"/>
          <w:sz w:val="16"/>
        </w:rPr>
      </w:pPr>
    </w:p>
    <w:p w14:paraId="03082492" w14:textId="77777777" w:rsidR="006500DE" w:rsidRPr="00750405" w:rsidRDefault="006500DE">
      <w:pPr>
        <w:rPr>
          <w:color w:val="FFFFFF" w:themeColor="background1"/>
          <w:sz w:val="16"/>
        </w:rPr>
        <w:sectPr w:rsidR="006500DE" w:rsidRPr="00750405">
          <w:pgSz w:w="8240" w:h="12200"/>
          <w:pgMar w:top="940" w:right="0" w:bottom="280" w:left="0" w:header="720" w:footer="720" w:gutter="0"/>
          <w:cols w:space="720"/>
        </w:sectPr>
      </w:pPr>
    </w:p>
    <w:p w14:paraId="6A6FA152" w14:textId="77777777" w:rsidR="006500DE" w:rsidRPr="00750405" w:rsidRDefault="004A7191">
      <w:pPr>
        <w:tabs>
          <w:tab w:val="left" w:pos="4950"/>
        </w:tabs>
        <w:spacing w:before="93"/>
        <w:ind w:left="3500"/>
        <w:rPr>
          <w:color w:val="FFFFFF" w:themeColor="background1"/>
          <w:sz w:val="16"/>
        </w:rPr>
      </w:pPr>
      <w:r w:rsidRPr="00750405">
        <w:rPr>
          <w:color w:val="FFFFFF" w:themeColor="background1"/>
          <w:position w:val="-1"/>
          <w:sz w:val="16"/>
        </w:rPr>
        <w:t>Extinct</w:t>
      </w:r>
      <w:r w:rsidRPr="00750405">
        <w:rPr>
          <w:color w:val="FFFFFF" w:themeColor="background1"/>
          <w:position w:val="-1"/>
          <w:sz w:val="16"/>
        </w:rPr>
        <w:tab/>
      </w:r>
      <w:proofErr w:type="spellStart"/>
      <w:r w:rsidRPr="00750405">
        <w:rPr>
          <w:color w:val="FFFFFF" w:themeColor="background1"/>
          <w:sz w:val="16"/>
        </w:rPr>
        <w:t>Threatned</w:t>
      </w:r>
      <w:proofErr w:type="spellEnd"/>
    </w:p>
    <w:p w14:paraId="578CAE0B" w14:textId="77777777" w:rsidR="006500DE" w:rsidRPr="00750405" w:rsidRDefault="004A7191">
      <w:pPr>
        <w:pStyle w:val="BodyText"/>
        <w:tabs>
          <w:tab w:val="left" w:pos="4098"/>
          <w:tab w:val="left" w:pos="4629"/>
          <w:tab w:val="left" w:pos="5135"/>
          <w:tab w:val="left" w:pos="5637"/>
        </w:tabs>
        <w:spacing w:before="178"/>
        <w:ind w:left="3620"/>
        <w:rPr>
          <w:rFonts w:ascii="Trebuchet MS"/>
          <w:color w:val="FFFFFF" w:themeColor="background1"/>
        </w:rPr>
      </w:pPr>
      <w:r w:rsidRPr="00750405">
        <w:rPr>
          <w:rFonts w:ascii="Trebuchet MS"/>
          <w:color w:val="FFFFFF" w:themeColor="background1"/>
          <w:position w:val="2"/>
        </w:rPr>
        <w:t>EX</w:t>
      </w:r>
      <w:r w:rsidRPr="00750405">
        <w:rPr>
          <w:rFonts w:ascii="Trebuchet MS"/>
          <w:color w:val="FFFFFF" w:themeColor="background1"/>
          <w:position w:val="2"/>
        </w:rPr>
        <w:tab/>
      </w:r>
      <w:r w:rsidRPr="00750405">
        <w:rPr>
          <w:rFonts w:ascii="Trebuchet MS"/>
          <w:color w:val="FFFFFF" w:themeColor="background1"/>
        </w:rPr>
        <w:t>EW</w:t>
      </w:r>
      <w:r w:rsidRPr="00750405">
        <w:rPr>
          <w:rFonts w:ascii="Trebuchet MS"/>
          <w:color w:val="FFFFFF" w:themeColor="background1"/>
        </w:rPr>
        <w:tab/>
        <w:t>CR</w:t>
      </w:r>
      <w:r w:rsidRPr="00750405">
        <w:rPr>
          <w:rFonts w:ascii="Trebuchet MS"/>
          <w:color w:val="FFFFFF" w:themeColor="background1"/>
        </w:rPr>
        <w:tab/>
        <w:t>EN</w:t>
      </w:r>
      <w:r w:rsidRPr="00750405">
        <w:rPr>
          <w:rFonts w:ascii="Trebuchet MS"/>
          <w:color w:val="FFFFFF" w:themeColor="background1"/>
        </w:rPr>
        <w:tab/>
      </w:r>
      <w:r w:rsidRPr="00750405">
        <w:rPr>
          <w:rFonts w:ascii="Trebuchet MS"/>
          <w:color w:val="FFFFFF" w:themeColor="background1"/>
          <w:spacing w:val="-13"/>
          <w:position w:val="-1"/>
        </w:rPr>
        <w:t>VU</w:t>
      </w:r>
    </w:p>
    <w:p w14:paraId="4AFDB203" w14:textId="77777777" w:rsidR="006500DE" w:rsidRPr="00750405" w:rsidRDefault="004A7191">
      <w:pPr>
        <w:spacing w:before="113" w:line="208" w:lineRule="auto"/>
        <w:ind w:left="600" w:right="1157" w:firstLine="100"/>
        <w:rPr>
          <w:color w:val="FFFFFF" w:themeColor="background1"/>
          <w:sz w:val="16"/>
        </w:rPr>
      </w:pPr>
      <w:r w:rsidRPr="00750405">
        <w:rPr>
          <w:color w:val="FFFFFF" w:themeColor="background1"/>
        </w:rPr>
        <w:br w:type="column"/>
      </w:r>
      <w:r w:rsidRPr="00750405">
        <w:rPr>
          <w:color w:val="FFFFFF" w:themeColor="background1"/>
          <w:sz w:val="16"/>
        </w:rPr>
        <w:t>Least Concern</w:t>
      </w:r>
    </w:p>
    <w:p w14:paraId="01A30B04" w14:textId="77777777" w:rsidR="006500DE" w:rsidRPr="00750405" w:rsidRDefault="006500DE">
      <w:pPr>
        <w:pStyle w:val="BodyText"/>
        <w:spacing w:before="1"/>
        <w:rPr>
          <w:color w:val="FFFFFF" w:themeColor="background1"/>
          <w:sz w:val="14"/>
        </w:rPr>
      </w:pPr>
    </w:p>
    <w:p w14:paraId="66EA3779" w14:textId="77777777" w:rsidR="006500DE" w:rsidRPr="00750405" w:rsidRDefault="004A7191">
      <w:pPr>
        <w:pStyle w:val="BodyText"/>
        <w:tabs>
          <w:tab w:val="left" w:pos="770"/>
        </w:tabs>
        <w:ind w:left="240"/>
        <w:rPr>
          <w:rFonts w:ascii="Trebuchet MS"/>
          <w:color w:val="FFFFFF" w:themeColor="background1"/>
        </w:rPr>
      </w:pPr>
      <w:r w:rsidRPr="00750405">
        <w:rPr>
          <w:rFonts w:ascii="Trebuchet MS"/>
          <w:color w:val="FFFFFF" w:themeColor="background1"/>
        </w:rPr>
        <w:t>NT</w:t>
      </w:r>
      <w:r w:rsidRPr="00750405">
        <w:rPr>
          <w:rFonts w:ascii="Trebuchet MS"/>
          <w:color w:val="FFFFFF" w:themeColor="background1"/>
        </w:rPr>
        <w:tab/>
        <w:t>LC</w:t>
      </w:r>
    </w:p>
    <w:p w14:paraId="425EFE71" w14:textId="77777777" w:rsidR="006500DE" w:rsidRPr="00750405" w:rsidRDefault="006500DE">
      <w:pPr>
        <w:rPr>
          <w:rFonts w:ascii="Trebuchet MS"/>
          <w:color w:val="FFFFFF" w:themeColor="background1"/>
        </w:rPr>
        <w:sectPr w:rsidR="006500DE" w:rsidRPr="00750405">
          <w:type w:val="continuous"/>
          <w:pgSz w:w="8240" w:h="12200"/>
          <w:pgMar w:top="880" w:right="0" w:bottom="280" w:left="0" w:header="720" w:footer="720" w:gutter="0"/>
          <w:cols w:num="2" w:space="720" w:equalWidth="0">
            <w:col w:w="5880" w:space="40"/>
            <w:col w:w="2320"/>
          </w:cols>
        </w:sectPr>
      </w:pPr>
    </w:p>
    <w:p w14:paraId="5154000E" w14:textId="77777777" w:rsidR="006500DE" w:rsidRPr="00750405" w:rsidRDefault="006500DE">
      <w:pPr>
        <w:pStyle w:val="BodyText"/>
        <w:spacing w:before="10"/>
        <w:rPr>
          <w:rFonts w:ascii="Trebuchet MS"/>
          <w:color w:val="FFFFFF" w:themeColor="background1"/>
          <w:sz w:val="14"/>
        </w:rPr>
      </w:pPr>
    </w:p>
    <w:p w14:paraId="1E92EC1C" w14:textId="77777777" w:rsidR="006500DE" w:rsidRPr="00750405" w:rsidRDefault="004A7191">
      <w:pPr>
        <w:spacing w:before="93"/>
        <w:ind w:left="3099" w:right="2593"/>
        <w:jc w:val="center"/>
        <w:rPr>
          <w:color w:val="FFFFFF" w:themeColor="background1"/>
          <w:sz w:val="16"/>
        </w:rPr>
      </w:pPr>
      <w:r w:rsidRPr="00750405">
        <w:rPr>
          <w:color w:val="FFFFFF" w:themeColor="background1"/>
          <w:sz w:val="16"/>
        </w:rPr>
        <w:t>Least Concern (IUCN 3.1)</w:t>
      </w:r>
    </w:p>
    <w:p w14:paraId="0578AB8B" w14:textId="77777777" w:rsidR="006500DE" w:rsidRPr="00750405" w:rsidRDefault="004A7191">
      <w:pPr>
        <w:pStyle w:val="BodyText"/>
        <w:tabs>
          <w:tab w:val="left" w:pos="5321"/>
        </w:tabs>
        <w:spacing w:before="157" w:line="331" w:lineRule="auto"/>
        <w:ind w:left="4200" w:right="2171"/>
        <w:rPr>
          <w:color w:val="FFFFFF" w:themeColor="background1"/>
        </w:rPr>
      </w:pPr>
      <w:r w:rsidRPr="00750405">
        <w:rPr>
          <w:rFonts w:ascii="Bookman Old Style"/>
          <w:b/>
          <w:color w:val="FFFFFF" w:themeColor="background1"/>
        </w:rPr>
        <w:t xml:space="preserve">Scientific classification </w:t>
      </w:r>
      <w:r w:rsidRPr="00750405">
        <w:rPr>
          <w:color w:val="FFFFFF" w:themeColor="background1"/>
        </w:rPr>
        <w:t>Kingdom:</w:t>
      </w:r>
      <w:r w:rsidRPr="00750405">
        <w:rPr>
          <w:color w:val="FFFFFF" w:themeColor="background1"/>
        </w:rPr>
        <w:tab/>
      </w:r>
      <w:r w:rsidRPr="00750405">
        <w:rPr>
          <w:color w:val="FFFFFF" w:themeColor="background1"/>
          <w:spacing w:val="-3"/>
        </w:rPr>
        <w:t xml:space="preserve">Animalia </w:t>
      </w:r>
      <w:r w:rsidRPr="00750405">
        <w:rPr>
          <w:color w:val="FFFFFF" w:themeColor="background1"/>
        </w:rPr>
        <w:t>Phylum:</w:t>
      </w:r>
      <w:r w:rsidRPr="00750405">
        <w:rPr>
          <w:color w:val="FFFFFF" w:themeColor="background1"/>
        </w:rPr>
        <w:tab/>
        <w:t>Chordata</w:t>
      </w:r>
    </w:p>
    <w:p w14:paraId="01599DE9" w14:textId="77777777" w:rsidR="006500DE" w:rsidRPr="00750405" w:rsidRDefault="004A7191">
      <w:pPr>
        <w:pStyle w:val="BodyText"/>
        <w:tabs>
          <w:tab w:val="left" w:pos="5321"/>
        </w:tabs>
        <w:spacing w:line="229" w:lineRule="exact"/>
        <w:ind w:left="4200"/>
        <w:rPr>
          <w:color w:val="FFFFFF" w:themeColor="background1"/>
        </w:rPr>
      </w:pPr>
      <w:r w:rsidRPr="00750405">
        <w:rPr>
          <w:color w:val="FFFFFF" w:themeColor="background1"/>
        </w:rPr>
        <w:t>Class:</w:t>
      </w:r>
      <w:r w:rsidRPr="00750405">
        <w:rPr>
          <w:color w:val="FFFFFF" w:themeColor="background1"/>
        </w:rPr>
        <w:tab/>
      </w:r>
      <w:r w:rsidRPr="00750405">
        <w:rPr>
          <w:color w:val="FFFFFF" w:themeColor="background1"/>
          <w:spacing w:val="-7"/>
        </w:rPr>
        <w:t>Aves</w:t>
      </w:r>
    </w:p>
    <w:p w14:paraId="660B9FC6" w14:textId="77777777" w:rsidR="006500DE" w:rsidRPr="00750405" w:rsidRDefault="004A7191">
      <w:pPr>
        <w:pStyle w:val="BodyText"/>
        <w:tabs>
          <w:tab w:val="left" w:pos="5321"/>
        </w:tabs>
        <w:spacing w:before="90" w:line="345" w:lineRule="auto"/>
        <w:ind w:left="4200" w:right="1609"/>
        <w:jc w:val="both"/>
        <w:rPr>
          <w:rFonts w:ascii="Georgia"/>
          <w:i/>
          <w:color w:val="FFFFFF" w:themeColor="background1"/>
        </w:rPr>
      </w:pPr>
      <w:r w:rsidRPr="00750405">
        <w:rPr>
          <w:color w:val="FFFFFF" w:themeColor="background1"/>
        </w:rPr>
        <w:t>Order:</w:t>
      </w:r>
      <w:r w:rsidRPr="00750405">
        <w:rPr>
          <w:color w:val="FFFFFF" w:themeColor="background1"/>
        </w:rPr>
        <w:tab/>
      </w:r>
      <w:r w:rsidRPr="00750405">
        <w:rPr>
          <w:color w:val="FFFFFF" w:themeColor="background1"/>
          <w:spacing w:val="12"/>
        </w:rPr>
        <w:t xml:space="preserve">Passeriformes </w:t>
      </w:r>
      <w:r w:rsidRPr="00750405">
        <w:rPr>
          <w:color w:val="FFFFFF" w:themeColor="background1"/>
        </w:rPr>
        <w:t xml:space="preserve">Family: Pycnonotidae </w:t>
      </w:r>
      <w:r w:rsidRPr="00750405">
        <w:rPr>
          <w:color w:val="FFFFFF" w:themeColor="background1"/>
          <w:spacing w:val="-3"/>
        </w:rPr>
        <w:t xml:space="preserve">Genus: </w:t>
      </w:r>
      <w:proofErr w:type="spellStart"/>
      <w:r w:rsidRPr="00750405">
        <w:rPr>
          <w:rFonts w:ascii="Georgia"/>
          <w:i/>
          <w:color w:val="FFFFFF" w:themeColor="background1"/>
        </w:rPr>
        <w:t>Pycnonotus</w:t>
      </w:r>
      <w:proofErr w:type="spellEnd"/>
    </w:p>
    <w:p w14:paraId="66FD6E9B" w14:textId="77777777" w:rsidR="006500DE" w:rsidRPr="00750405" w:rsidRDefault="004A7191">
      <w:pPr>
        <w:spacing w:line="221" w:lineRule="exact"/>
        <w:ind w:left="4200"/>
        <w:jc w:val="both"/>
        <w:rPr>
          <w:rFonts w:ascii="Georgia"/>
          <w:i/>
          <w:color w:val="FFFFFF" w:themeColor="background1"/>
          <w:sz w:val="20"/>
        </w:rPr>
      </w:pPr>
      <w:r w:rsidRPr="00750405">
        <w:rPr>
          <w:color w:val="FFFFFF" w:themeColor="background1"/>
          <w:sz w:val="20"/>
        </w:rPr>
        <w:t xml:space="preserve">Species: </w:t>
      </w:r>
      <w:r w:rsidRPr="00750405">
        <w:rPr>
          <w:rFonts w:ascii="Georgia"/>
          <w:i/>
          <w:color w:val="FFFFFF" w:themeColor="background1"/>
          <w:sz w:val="20"/>
        </w:rPr>
        <w:t xml:space="preserve">P. </w:t>
      </w:r>
      <w:proofErr w:type="spellStart"/>
      <w:r w:rsidRPr="00750405">
        <w:rPr>
          <w:rFonts w:ascii="Georgia"/>
          <w:i/>
          <w:color w:val="FFFFFF" w:themeColor="background1"/>
          <w:sz w:val="20"/>
        </w:rPr>
        <w:t>cafer</w:t>
      </w:r>
      <w:proofErr w:type="spellEnd"/>
    </w:p>
    <w:p w14:paraId="23892965" w14:textId="77777777" w:rsidR="006500DE" w:rsidRPr="00750405" w:rsidRDefault="006500DE">
      <w:pPr>
        <w:pStyle w:val="BodyText"/>
        <w:rPr>
          <w:rFonts w:ascii="Georgia"/>
          <w:i/>
          <w:color w:val="FFFFFF" w:themeColor="background1"/>
          <w:sz w:val="22"/>
        </w:rPr>
      </w:pPr>
    </w:p>
    <w:p w14:paraId="6005CF8C" w14:textId="77777777" w:rsidR="006500DE" w:rsidRPr="004A7191" w:rsidRDefault="006500DE">
      <w:pPr>
        <w:pStyle w:val="BodyText"/>
        <w:rPr>
          <w:rFonts w:ascii="Georgia"/>
          <w:i/>
          <w:color w:val="000000" w:themeColor="text1"/>
          <w:sz w:val="22"/>
        </w:rPr>
      </w:pPr>
    </w:p>
    <w:p w14:paraId="59F80F1D" w14:textId="77777777" w:rsidR="006500DE" w:rsidRPr="004A7191" w:rsidRDefault="006500DE">
      <w:pPr>
        <w:pStyle w:val="BodyText"/>
        <w:rPr>
          <w:rFonts w:ascii="Georgia"/>
          <w:i/>
          <w:color w:val="000000" w:themeColor="text1"/>
          <w:sz w:val="22"/>
        </w:rPr>
      </w:pPr>
    </w:p>
    <w:p w14:paraId="1C68C2E6" w14:textId="77777777" w:rsidR="006500DE" w:rsidRPr="004A7191" w:rsidRDefault="006500DE">
      <w:pPr>
        <w:pStyle w:val="BodyText"/>
        <w:rPr>
          <w:rFonts w:ascii="Georgia"/>
          <w:i/>
          <w:color w:val="000000" w:themeColor="text1"/>
          <w:sz w:val="22"/>
        </w:rPr>
      </w:pPr>
    </w:p>
    <w:p w14:paraId="7A09B297" w14:textId="77777777" w:rsidR="006500DE" w:rsidRPr="004A7191" w:rsidRDefault="006500DE">
      <w:pPr>
        <w:pStyle w:val="BodyText"/>
        <w:rPr>
          <w:rFonts w:ascii="Georgia"/>
          <w:i/>
          <w:color w:val="000000" w:themeColor="text1"/>
          <w:sz w:val="22"/>
        </w:rPr>
      </w:pPr>
    </w:p>
    <w:p w14:paraId="61153E2B" w14:textId="77777777" w:rsidR="006500DE" w:rsidRPr="004A7191" w:rsidRDefault="006500DE">
      <w:pPr>
        <w:pStyle w:val="BodyText"/>
        <w:rPr>
          <w:rFonts w:ascii="Georgia"/>
          <w:i/>
          <w:color w:val="000000" w:themeColor="text1"/>
          <w:sz w:val="22"/>
        </w:rPr>
      </w:pPr>
    </w:p>
    <w:p w14:paraId="06FEE672" w14:textId="77777777" w:rsidR="006500DE" w:rsidRPr="004A7191" w:rsidRDefault="006500DE">
      <w:pPr>
        <w:pStyle w:val="BodyText"/>
        <w:rPr>
          <w:rFonts w:ascii="Georgia"/>
          <w:i/>
          <w:color w:val="000000" w:themeColor="text1"/>
          <w:sz w:val="22"/>
        </w:rPr>
      </w:pPr>
    </w:p>
    <w:p w14:paraId="7BDB4953" w14:textId="77777777" w:rsidR="006500DE" w:rsidRPr="004A7191" w:rsidRDefault="006500DE">
      <w:pPr>
        <w:pStyle w:val="BodyText"/>
        <w:rPr>
          <w:rFonts w:ascii="Georgia"/>
          <w:i/>
          <w:color w:val="000000" w:themeColor="text1"/>
          <w:sz w:val="22"/>
        </w:rPr>
      </w:pPr>
    </w:p>
    <w:p w14:paraId="2698F1E9" w14:textId="77777777" w:rsidR="006500DE" w:rsidRPr="004A7191" w:rsidRDefault="006500DE">
      <w:pPr>
        <w:pStyle w:val="BodyText"/>
        <w:rPr>
          <w:rFonts w:ascii="Georgia"/>
          <w:i/>
          <w:color w:val="000000" w:themeColor="text1"/>
          <w:sz w:val="22"/>
        </w:rPr>
      </w:pPr>
    </w:p>
    <w:p w14:paraId="54853BC1" w14:textId="77777777" w:rsidR="006500DE" w:rsidRPr="004A7191" w:rsidRDefault="006500DE">
      <w:pPr>
        <w:pStyle w:val="BodyText"/>
        <w:rPr>
          <w:rFonts w:ascii="Georgia"/>
          <w:i/>
          <w:color w:val="000000" w:themeColor="text1"/>
          <w:sz w:val="22"/>
        </w:rPr>
      </w:pPr>
    </w:p>
    <w:p w14:paraId="1652393A" w14:textId="77777777" w:rsidR="006500DE" w:rsidRPr="004A7191" w:rsidRDefault="006500DE">
      <w:pPr>
        <w:pStyle w:val="BodyText"/>
        <w:rPr>
          <w:rFonts w:ascii="Georgia"/>
          <w:i/>
          <w:color w:val="000000" w:themeColor="text1"/>
          <w:sz w:val="22"/>
        </w:rPr>
      </w:pPr>
    </w:p>
    <w:p w14:paraId="6B6A1EF0" w14:textId="77777777" w:rsidR="006500DE" w:rsidRPr="004A7191" w:rsidRDefault="006500DE">
      <w:pPr>
        <w:pStyle w:val="BodyText"/>
        <w:rPr>
          <w:rFonts w:ascii="Georgia"/>
          <w:i/>
          <w:color w:val="000000" w:themeColor="text1"/>
          <w:sz w:val="22"/>
        </w:rPr>
      </w:pPr>
    </w:p>
    <w:p w14:paraId="6131D838" w14:textId="77777777" w:rsidR="006500DE" w:rsidRPr="004A7191" w:rsidRDefault="006500DE">
      <w:pPr>
        <w:pStyle w:val="BodyText"/>
        <w:rPr>
          <w:rFonts w:ascii="Georgia"/>
          <w:i/>
          <w:color w:val="000000" w:themeColor="text1"/>
          <w:sz w:val="22"/>
        </w:rPr>
      </w:pPr>
    </w:p>
    <w:p w14:paraId="5040C013" w14:textId="77777777" w:rsidR="006500DE" w:rsidRPr="004A7191" w:rsidRDefault="006500DE">
      <w:pPr>
        <w:pStyle w:val="BodyText"/>
        <w:rPr>
          <w:rFonts w:ascii="Georgia"/>
          <w:i/>
          <w:color w:val="000000" w:themeColor="text1"/>
          <w:sz w:val="22"/>
        </w:rPr>
      </w:pPr>
    </w:p>
    <w:p w14:paraId="5F1569AC" w14:textId="77777777" w:rsidR="006500DE" w:rsidRPr="004A7191" w:rsidRDefault="006500DE">
      <w:pPr>
        <w:pStyle w:val="BodyText"/>
        <w:rPr>
          <w:rFonts w:ascii="Georgia"/>
          <w:i/>
          <w:color w:val="000000" w:themeColor="text1"/>
          <w:sz w:val="22"/>
        </w:rPr>
      </w:pPr>
    </w:p>
    <w:p w14:paraId="5383E458" w14:textId="77777777" w:rsidR="006500DE" w:rsidRPr="004A7191" w:rsidRDefault="006500DE">
      <w:pPr>
        <w:pStyle w:val="BodyText"/>
        <w:rPr>
          <w:rFonts w:ascii="Georgia"/>
          <w:i/>
          <w:color w:val="000000" w:themeColor="text1"/>
          <w:sz w:val="22"/>
        </w:rPr>
      </w:pPr>
    </w:p>
    <w:p w14:paraId="05DBDD4A" w14:textId="77777777" w:rsidR="006500DE" w:rsidRPr="004A7191" w:rsidRDefault="006500DE">
      <w:pPr>
        <w:pStyle w:val="BodyText"/>
        <w:rPr>
          <w:rFonts w:ascii="Georgia"/>
          <w:i/>
          <w:color w:val="000000" w:themeColor="text1"/>
          <w:sz w:val="22"/>
        </w:rPr>
      </w:pPr>
    </w:p>
    <w:p w14:paraId="5EC500C6" w14:textId="77777777" w:rsidR="006500DE" w:rsidRPr="004A7191" w:rsidRDefault="006500DE">
      <w:pPr>
        <w:pStyle w:val="BodyText"/>
        <w:rPr>
          <w:rFonts w:ascii="Georgia"/>
          <w:i/>
          <w:color w:val="000000" w:themeColor="text1"/>
          <w:sz w:val="22"/>
        </w:rPr>
      </w:pPr>
    </w:p>
    <w:p w14:paraId="46BBA22B" w14:textId="77777777" w:rsidR="006500DE" w:rsidRPr="004A7191" w:rsidRDefault="006500DE">
      <w:pPr>
        <w:pStyle w:val="BodyText"/>
        <w:rPr>
          <w:rFonts w:ascii="Georgia"/>
          <w:i/>
          <w:color w:val="000000" w:themeColor="text1"/>
          <w:sz w:val="22"/>
        </w:rPr>
      </w:pPr>
    </w:p>
    <w:p w14:paraId="2749173A" w14:textId="77777777" w:rsidR="006500DE" w:rsidRPr="004A7191" w:rsidRDefault="006500DE">
      <w:pPr>
        <w:pStyle w:val="BodyText"/>
        <w:rPr>
          <w:rFonts w:ascii="Georgia"/>
          <w:i/>
          <w:color w:val="000000" w:themeColor="text1"/>
          <w:sz w:val="22"/>
        </w:rPr>
      </w:pPr>
    </w:p>
    <w:p w14:paraId="3A0CCA1D" w14:textId="77777777" w:rsidR="006500DE" w:rsidRPr="004A7191" w:rsidRDefault="006500DE">
      <w:pPr>
        <w:pStyle w:val="BodyText"/>
        <w:rPr>
          <w:rFonts w:ascii="Georgia"/>
          <w:i/>
          <w:color w:val="000000" w:themeColor="text1"/>
          <w:sz w:val="22"/>
        </w:rPr>
      </w:pPr>
    </w:p>
    <w:p w14:paraId="17B27D4D" w14:textId="77777777" w:rsidR="006500DE" w:rsidRPr="004A7191" w:rsidRDefault="006500DE">
      <w:pPr>
        <w:pStyle w:val="BodyText"/>
        <w:spacing w:before="7"/>
        <w:rPr>
          <w:rFonts w:ascii="Georgia"/>
          <w:i/>
          <w:color w:val="000000" w:themeColor="text1"/>
          <w:sz w:val="22"/>
        </w:rPr>
      </w:pPr>
    </w:p>
    <w:p w14:paraId="357DA061" w14:textId="77777777" w:rsidR="006500DE" w:rsidRPr="004A7191" w:rsidRDefault="004A7191">
      <w:pPr>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2F7E85ED"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3E4A306" w14:textId="77777777" w:rsidR="003B34BB" w:rsidRPr="004A7191" w:rsidRDefault="003B34BB" w:rsidP="003B34BB">
      <w:pPr>
        <w:pStyle w:val="Heading1"/>
        <w:tabs>
          <w:tab w:val="left" w:pos="1132"/>
          <w:tab w:val="left" w:pos="7739"/>
        </w:tabs>
        <w:rPr>
          <w:color w:val="000000" w:themeColor="text1"/>
        </w:rPr>
      </w:pPr>
      <w:r w:rsidRPr="004A7191">
        <w:rPr>
          <w:noProof/>
          <w:color w:val="000000" w:themeColor="text1"/>
        </w:rPr>
        <w:lastRenderedPageBreak/>
        <mc:AlternateContent>
          <mc:Choice Requires="wps">
            <w:drawing>
              <wp:anchor distT="0" distB="0" distL="114300" distR="114300" simplePos="0" relativeHeight="252002304" behindDoc="1" locked="0" layoutInCell="1" allowOverlap="1" wp14:anchorId="1EACA79D" wp14:editId="60A6FB17">
                <wp:simplePos x="0" y="0"/>
                <wp:positionH relativeFrom="page">
                  <wp:posOffset>2565400</wp:posOffset>
                </wp:positionH>
                <wp:positionV relativeFrom="page">
                  <wp:posOffset>7136765</wp:posOffset>
                </wp:positionV>
                <wp:extent cx="161925" cy="154940"/>
                <wp:effectExtent l="0" t="0" r="0" b="0"/>
                <wp:wrapNone/>
                <wp:docPr id="1676" name="Text Box 1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6FB25" w14:textId="77777777" w:rsidR="00B7268B" w:rsidRDefault="00B7268B" w:rsidP="003B34B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CA79D" id="_x0000_s1119" type="#_x0000_t202" style="position:absolute;margin-left:202pt;margin-top:561.95pt;width:12.75pt;height:12.2pt;z-index:-25131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" filled="f" stroked="f">
                <v:textbox inset="0,0,0,0">
                  <w:txbxContent>
                    <w:p w14:paraId="5456FB25" w14:textId="77777777" w:rsidR="00B7268B" w:rsidRDefault="00B7268B" w:rsidP="003B34BB">
                      <w:pPr>
                        <w:pStyle w:val="BodyText"/>
                        <w:rPr>
                          <w:rFonts w:ascii="Verdana"/>
                        </w:rPr>
                      </w:pPr>
                    </w:p>
                  </w:txbxContent>
                </v:textbox>
                <w10:wrap anchorx="page" anchory="page"/>
              </v:shape>
            </w:pict>
          </mc:Fallback>
        </mc:AlternateContent>
      </w:r>
      <w:r w:rsidRPr="004A7191">
        <w:rPr>
          <w:color w:val="000000" w:themeColor="text1"/>
          <w:shd w:val="clear" w:color="auto" w:fill="86B273"/>
        </w:rPr>
        <w:t xml:space="preserve"> </w:t>
      </w:r>
      <w:r w:rsidRPr="004A7191">
        <w:rPr>
          <w:color w:val="000000" w:themeColor="text1"/>
          <w:shd w:val="clear" w:color="auto" w:fill="86B273"/>
        </w:rPr>
        <w:tab/>
      </w:r>
      <w:r>
        <w:rPr>
          <w:color w:val="000000" w:themeColor="text1"/>
          <w:shd w:val="clear" w:color="auto" w:fill="86B273"/>
        </w:rPr>
        <w:t>4</w:t>
      </w:r>
      <w:r w:rsidRPr="004A7191">
        <w:rPr>
          <w:color w:val="000000" w:themeColor="text1"/>
          <w:shd w:val="clear" w:color="auto" w:fill="86B273"/>
        </w:rPr>
        <w:t>3.</w:t>
      </w:r>
      <w:r w:rsidRPr="004A7191">
        <w:rPr>
          <w:color w:val="000000" w:themeColor="text1"/>
          <w:spacing w:val="36"/>
          <w:shd w:val="clear" w:color="auto" w:fill="86B273"/>
        </w:rPr>
        <w:t xml:space="preserve"> </w:t>
      </w:r>
      <w:r>
        <w:rPr>
          <w:color w:val="000000" w:themeColor="text1"/>
          <w:shd w:val="clear" w:color="auto" w:fill="86B273"/>
        </w:rPr>
        <w:t>Common Myna</w:t>
      </w:r>
      <w:r w:rsidRPr="004A7191">
        <w:rPr>
          <w:color w:val="000000" w:themeColor="text1"/>
          <w:shd w:val="clear" w:color="auto" w:fill="86B273"/>
        </w:rPr>
        <w:tab/>
      </w:r>
    </w:p>
    <w:p w14:paraId="154EF36D" w14:textId="77777777" w:rsidR="006500DE" w:rsidRPr="004A7191" w:rsidRDefault="004A7191">
      <w:pPr>
        <w:pStyle w:val="BodyText"/>
        <w:spacing w:before="324" w:line="235" w:lineRule="auto"/>
        <w:ind w:left="1140" w:right="1065"/>
        <w:rPr>
          <w:color w:val="000000" w:themeColor="text1"/>
        </w:rPr>
      </w:pPr>
      <w:r w:rsidRPr="004A7191">
        <w:rPr>
          <w:color w:val="000000" w:themeColor="text1"/>
        </w:rPr>
        <w:t>The common myna/Indian mynah (</w:t>
      </w:r>
      <w:proofErr w:type="spellStart"/>
      <w:r w:rsidRPr="004A7191">
        <w:rPr>
          <w:rFonts w:ascii="Georgia" w:hAnsi="Georgia"/>
          <w:i/>
          <w:color w:val="000000" w:themeColor="text1"/>
        </w:rPr>
        <w:t>Acridotheres</w:t>
      </w:r>
      <w:proofErr w:type="spellEnd"/>
      <w:r w:rsidRPr="004A7191">
        <w:rPr>
          <w:rFonts w:ascii="Georgia" w:hAnsi="Georgia"/>
          <w:i/>
          <w:color w:val="000000" w:themeColor="text1"/>
        </w:rPr>
        <w:t xml:space="preserve"> tristis</w:t>
      </w:r>
      <w:r w:rsidRPr="004A7191">
        <w:rPr>
          <w:color w:val="000000" w:themeColor="text1"/>
        </w:rPr>
        <w:t>), sometimes spelled mynah, also</w:t>
      </w:r>
      <w:r w:rsidRPr="004A7191">
        <w:rPr>
          <w:color w:val="000000" w:themeColor="text1"/>
          <w:spacing w:val="1"/>
        </w:rPr>
        <w:t xml:space="preserve"> </w:t>
      </w:r>
      <w:r w:rsidRPr="004A7191">
        <w:rPr>
          <w:color w:val="000000" w:themeColor="text1"/>
        </w:rPr>
        <w:t>sometimes known as</w:t>
      </w:r>
      <w:r w:rsidRPr="004A7191">
        <w:rPr>
          <w:color w:val="000000" w:themeColor="text1"/>
          <w:spacing w:val="1"/>
        </w:rPr>
        <w:t xml:space="preserve"> </w:t>
      </w:r>
      <w:r w:rsidRPr="004A7191">
        <w:rPr>
          <w:color w:val="000000" w:themeColor="text1"/>
        </w:rPr>
        <w:t xml:space="preserve">“Indian </w:t>
      </w:r>
      <w:proofErr w:type="spellStart"/>
      <w:r w:rsidRPr="004A7191">
        <w:rPr>
          <w:color w:val="000000" w:themeColor="text1"/>
          <w:spacing w:val="-6"/>
        </w:rPr>
        <w:t>myna”,is</w:t>
      </w:r>
      <w:proofErr w:type="spellEnd"/>
      <w:r w:rsidRPr="004A7191">
        <w:rPr>
          <w:color w:val="000000" w:themeColor="text1"/>
          <w:spacing w:val="-25"/>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member</w:t>
      </w:r>
      <w:r w:rsidRPr="004A7191">
        <w:rPr>
          <w:color w:val="000000" w:themeColor="text1"/>
          <w:spacing w:val="-17"/>
        </w:rPr>
        <w:t xml:space="preserve"> </w:t>
      </w:r>
      <w:r w:rsidRPr="004A7191">
        <w:rPr>
          <w:color w:val="000000" w:themeColor="text1"/>
        </w:rPr>
        <w:t>of</w:t>
      </w:r>
      <w:r w:rsidRPr="004A7191">
        <w:rPr>
          <w:color w:val="000000" w:themeColor="text1"/>
          <w:spacing w:val="-18"/>
        </w:rPr>
        <w:t xml:space="preserve"> </w:t>
      </w:r>
      <w:r w:rsidRPr="004A7191">
        <w:rPr>
          <w:color w:val="000000" w:themeColor="text1"/>
          <w:spacing w:val="-5"/>
        </w:rPr>
        <w:t xml:space="preserve">the </w:t>
      </w:r>
      <w:r w:rsidRPr="004A7191">
        <w:rPr>
          <w:color w:val="000000" w:themeColor="text1"/>
        </w:rPr>
        <w:t>family</w:t>
      </w:r>
      <w:r w:rsidRPr="004A7191">
        <w:rPr>
          <w:color w:val="000000" w:themeColor="text1"/>
          <w:spacing w:val="-18"/>
        </w:rPr>
        <w:t xml:space="preserve"> </w:t>
      </w:r>
      <w:r w:rsidRPr="004A7191">
        <w:rPr>
          <w:color w:val="000000" w:themeColor="text1"/>
        </w:rPr>
        <w:t>Sturnidae</w:t>
      </w:r>
      <w:r w:rsidRPr="004A7191">
        <w:rPr>
          <w:color w:val="000000" w:themeColor="text1"/>
          <w:spacing w:val="-19"/>
        </w:rPr>
        <w:t xml:space="preserve"> </w:t>
      </w:r>
      <w:r w:rsidRPr="004A7191">
        <w:rPr>
          <w:color w:val="000000" w:themeColor="text1"/>
        </w:rPr>
        <w:t>(starlings</w:t>
      </w:r>
      <w:r w:rsidRPr="004A7191">
        <w:rPr>
          <w:color w:val="000000" w:themeColor="text1"/>
          <w:spacing w:val="-20"/>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mynas)</w:t>
      </w:r>
      <w:r w:rsidRPr="004A7191">
        <w:rPr>
          <w:color w:val="000000" w:themeColor="text1"/>
          <w:spacing w:val="-1"/>
        </w:rPr>
        <w:t xml:space="preserve"> </w:t>
      </w:r>
      <w:r w:rsidRPr="004A7191">
        <w:rPr>
          <w:color w:val="000000" w:themeColor="text1"/>
        </w:rPr>
        <w:t>native</w:t>
      </w:r>
      <w:r w:rsidRPr="004A7191">
        <w:rPr>
          <w:color w:val="000000" w:themeColor="text1"/>
          <w:spacing w:val="-23"/>
        </w:rPr>
        <w:t xml:space="preserve"> </w:t>
      </w:r>
      <w:r w:rsidRPr="004A7191">
        <w:rPr>
          <w:color w:val="000000" w:themeColor="text1"/>
        </w:rPr>
        <w:t>to</w:t>
      </w:r>
      <w:r w:rsidRPr="004A7191">
        <w:rPr>
          <w:color w:val="000000" w:themeColor="text1"/>
          <w:spacing w:val="-33"/>
        </w:rPr>
        <w:t xml:space="preserve"> </w:t>
      </w:r>
      <w:r w:rsidRPr="004A7191">
        <w:rPr>
          <w:color w:val="000000" w:themeColor="text1"/>
        </w:rPr>
        <w:t>Asia.</w:t>
      </w:r>
      <w:r w:rsidRPr="004A7191">
        <w:rPr>
          <w:color w:val="000000" w:themeColor="text1"/>
          <w:spacing w:val="-32"/>
        </w:rPr>
        <w:t xml:space="preserve"> </w:t>
      </w:r>
      <w:r w:rsidRPr="004A7191">
        <w:rPr>
          <w:color w:val="000000" w:themeColor="text1"/>
        </w:rPr>
        <w:t>An</w:t>
      </w:r>
      <w:r w:rsidRPr="004A7191">
        <w:rPr>
          <w:color w:val="000000" w:themeColor="text1"/>
          <w:spacing w:val="-21"/>
        </w:rPr>
        <w:t xml:space="preserve"> </w:t>
      </w:r>
      <w:r w:rsidRPr="004A7191">
        <w:rPr>
          <w:color w:val="000000" w:themeColor="text1"/>
        </w:rPr>
        <w:t>omnivorous</w:t>
      </w:r>
      <w:r w:rsidRPr="004A7191">
        <w:rPr>
          <w:color w:val="000000" w:themeColor="text1"/>
          <w:spacing w:val="-21"/>
        </w:rPr>
        <w:t xml:space="preserve"> </w:t>
      </w:r>
      <w:r w:rsidRPr="004A7191">
        <w:rPr>
          <w:color w:val="000000" w:themeColor="text1"/>
        </w:rPr>
        <w:t>open woodland bird with a strong territorial instinct, the myna has adapted extremely well to</w:t>
      </w:r>
      <w:r w:rsidRPr="004A7191">
        <w:rPr>
          <w:color w:val="000000" w:themeColor="text1"/>
          <w:spacing w:val="-38"/>
        </w:rPr>
        <w:t xml:space="preserve"> </w:t>
      </w:r>
      <w:r w:rsidRPr="004A7191">
        <w:rPr>
          <w:color w:val="000000" w:themeColor="text1"/>
        </w:rPr>
        <w:t>urban environments.</w:t>
      </w:r>
    </w:p>
    <w:p w14:paraId="10DD52B3" w14:textId="77777777" w:rsidR="006500DE" w:rsidRPr="004A7191" w:rsidRDefault="004A7191">
      <w:pPr>
        <w:pStyle w:val="BodyText"/>
        <w:spacing w:before="10" w:line="237" w:lineRule="auto"/>
        <w:ind w:left="1140" w:right="1126" w:firstLine="280"/>
        <w:rPr>
          <w:color w:val="000000" w:themeColor="text1"/>
        </w:rPr>
      </w:pPr>
      <w:r w:rsidRPr="004A7191">
        <w:rPr>
          <w:color w:val="000000" w:themeColor="text1"/>
        </w:rPr>
        <w:t>The</w:t>
      </w:r>
      <w:r w:rsidRPr="004A7191">
        <w:rPr>
          <w:color w:val="000000" w:themeColor="text1"/>
          <w:spacing w:val="-2"/>
        </w:rPr>
        <w:t xml:space="preserve"> </w:t>
      </w:r>
      <w:r w:rsidRPr="004A7191">
        <w:rPr>
          <w:color w:val="000000" w:themeColor="text1"/>
        </w:rPr>
        <w:t>range</w:t>
      </w:r>
      <w:r w:rsidRPr="004A7191">
        <w:rPr>
          <w:color w:val="000000" w:themeColor="text1"/>
          <w:spacing w:val="-2"/>
        </w:rPr>
        <w:t xml:space="preserve"> </w:t>
      </w:r>
      <w:r w:rsidRPr="004A7191">
        <w:rPr>
          <w:color w:val="000000" w:themeColor="text1"/>
        </w:rPr>
        <w:t>of</w:t>
      </w:r>
      <w:r w:rsidRPr="004A7191">
        <w:rPr>
          <w:color w:val="000000" w:themeColor="text1"/>
          <w:spacing w:val="-1"/>
        </w:rPr>
        <w:t xml:space="preserve"> </w:t>
      </w:r>
      <w:r w:rsidRPr="004A7191">
        <w:rPr>
          <w:color w:val="000000" w:themeColor="text1"/>
        </w:rPr>
        <w:t>the</w:t>
      </w:r>
      <w:r w:rsidRPr="004A7191">
        <w:rPr>
          <w:color w:val="000000" w:themeColor="text1"/>
          <w:spacing w:val="-1"/>
        </w:rPr>
        <w:t xml:space="preserve"> </w:t>
      </w:r>
      <w:r w:rsidRPr="004A7191">
        <w:rPr>
          <w:color w:val="000000" w:themeColor="text1"/>
        </w:rPr>
        <w:t>common</w:t>
      </w:r>
      <w:r w:rsidRPr="004A7191">
        <w:rPr>
          <w:color w:val="000000" w:themeColor="text1"/>
          <w:spacing w:val="-1"/>
        </w:rPr>
        <w:t xml:space="preserve"> </w:t>
      </w:r>
      <w:r w:rsidRPr="004A7191">
        <w:rPr>
          <w:color w:val="000000" w:themeColor="text1"/>
        </w:rPr>
        <w:t>myna</w:t>
      </w:r>
      <w:r w:rsidRPr="004A7191">
        <w:rPr>
          <w:color w:val="000000" w:themeColor="text1"/>
          <w:spacing w:val="-2"/>
        </w:rPr>
        <w:t xml:space="preserve"> </w:t>
      </w:r>
      <w:r w:rsidRPr="004A7191">
        <w:rPr>
          <w:color w:val="000000" w:themeColor="text1"/>
        </w:rPr>
        <w:t>is increasing</w:t>
      </w:r>
      <w:r w:rsidRPr="004A7191">
        <w:rPr>
          <w:color w:val="000000" w:themeColor="text1"/>
          <w:spacing w:val="-1"/>
        </w:rPr>
        <w:t xml:space="preserve"> </w:t>
      </w:r>
      <w:r w:rsidRPr="004A7191">
        <w:rPr>
          <w:color w:val="000000" w:themeColor="text1"/>
        </w:rPr>
        <w:t>at</w:t>
      </w:r>
      <w:r w:rsidRPr="004A7191">
        <w:rPr>
          <w:color w:val="000000" w:themeColor="text1"/>
          <w:spacing w:val="-1"/>
        </w:rPr>
        <w:t xml:space="preserve"> </w:t>
      </w:r>
      <w:r w:rsidRPr="004A7191">
        <w:rPr>
          <w:color w:val="000000" w:themeColor="text1"/>
        </w:rPr>
        <w:t>such a</w:t>
      </w:r>
      <w:r w:rsidRPr="004A7191">
        <w:rPr>
          <w:color w:val="000000" w:themeColor="text1"/>
          <w:spacing w:val="-1"/>
        </w:rPr>
        <w:t xml:space="preserve"> </w:t>
      </w:r>
      <w:r w:rsidRPr="004A7191">
        <w:rPr>
          <w:color w:val="000000" w:themeColor="text1"/>
        </w:rPr>
        <w:t>rapid</w:t>
      </w:r>
      <w:r w:rsidRPr="004A7191">
        <w:rPr>
          <w:color w:val="000000" w:themeColor="text1"/>
          <w:spacing w:val="-1"/>
        </w:rPr>
        <w:t xml:space="preserve"> </w:t>
      </w:r>
      <w:r w:rsidRPr="004A7191">
        <w:rPr>
          <w:color w:val="000000" w:themeColor="text1"/>
        </w:rPr>
        <w:t>rate</w:t>
      </w:r>
      <w:r w:rsidRPr="004A7191">
        <w:rPr>
          <w:color w:val="000000" w:themeColor="text1"/>
          <w:spacing w:val="-27"/>
        </w:rPr>
        <w:t xml:space="preserve"> </w:t>
      </w:r>
      <w:r w:rsidRPr="004A7191">
        <w:rPr>
          <w:color w:val="000000" w:themeColor="text1"/>
        </w:rPr>
        <w:t>that</w:t>
      </w:r>
      <w:r w:rsidRPr="004A7191">
        <w:rPr>
          <w:color w:val="000000" w:themeColor="text1"/>
          <w:spacing w:val="-27"/>
        </w:rPr>
        <w:t xml:space="preserve"> </w:t>
      </w:r>
      <w:r w:rsidRPr="004A7191">
        <w:rPr>
          <w:color w:val="000000" w:themeColor="text1"/>
        </w:rPr>
        <w:t>in 2000</w:t>
      </w:r>
      <w:r w:rsidRPr="004A7191">
        <w:rPr>
          <w:color w:val="000000" w:themeColor="text1"/>
          <w:spacing w:val="-27"/>
        </w:rPr>
        <w:t xml:space="preserve"> </w:t>
      </w:r>
      <w:r w:rsidRPr="004A7191">
        <w:rPr>
          <w:color w:val="000000" w:themeColor="text1"/>
        </w:rPr>
        <w:t>the</w:t>
      </w:r>
      <w:r w:rsidRPr="004A7191">
        <w:rPr>
          <w:color w:val="000000" w:themeColor="text1"/>
          <w:spacing w:val="-27"/>
        </w:rPr>
        <w:t xml:space="preserve"> </w:t>
      </w:r>
      <w:r w:rsidRPr="004A7191">
        <w:rPr>
          <w:color w:val="000000" w:themeColor="text1"/>
        </w:rPr>
        <w:t>IUCN</w:t>
      </w:r>
      <w:r w:rsidRPr="004A7191">
        <w:rPr>
          <w:color w:val="000000" w:themeColor="text1"/>
          <w:spacing w:val="-28"/>
        </w:rPr>
        <w:t xml:space="preserve"> </w:t>
      </w:r>
      <w:r w:rsidRPr="004A7191">
        <w:rPr>
          <w:color w:val="000000" w:themeColor="text1"/>
        </w:rPr>
        <w:t>Species</w:t>
      </w:r>
      <w:r w:rsidRPr="004A7191">
        <w:rPr>
          <w:color w:val="000000" w:themeColor="text1"/>
          <w:spacing w:val="-27"/>
        </w:rPr>
        <w:t xml:space="preserve"> </w:t>
      </w:r>
      <w:r w:rsidRPr="004A7191">
        <w:rPr>
          <w:color w:val="000000" w:themeColor="text1"/>
        </w:rPr>
        <w:t>Survival</w:t>
      </w:r>
      <w:r w:rsidRPr="004A7191">
        <w:rPr>
          <w:color w:val="000000" w:themeColor="text1"/>
          <w:spacing w:val="-28"/>
        </w:rPr>
        <w:t xml:space="preserve"> </w:t>
      </w:r>
      <w:r w:rsidRPr="004A7191">
        <w:rPr>
          <w:color w:val="000000" w:themeColor="text1"/>
        </w:rPr>
        <w:t>Commission</w:t>
      </w:r>
      <w:r w:rsidRPr="004A7191">
        <w:rPr>
          <w:color w:val="000000" w:themeColor="text1"/>
          <w:spacing w:val="-27"/>
        </w:rPr>
        <w:t xml:space="preserve"> </w:t>
      </w:r>
      <w:r w:rsidRPr="004A7191">
        <w:rPr>
          <w:color w:val="000000" w:themeColor="text1"/>
        </w:rPr>
        <w:t>declared it</w:t>
      </w:r>
      <w:r w:rsidRPr="004A7191">
        <w:rPr>
          <w:color w:val="000000" w:themeColor="text1"/>
          <w:spacing w:val="-1"/>
        </w:rPr>
        <w:t xml:space="preserve"> </w:t>
      </w:r>
      <w:r w:rsidRPr="004A7191">
        <w:rPr>
          <w:color w:val="000000" w:themeColor="text1"/>
        </w:rPr>
        <w:t>one</w:t>
      </w:r>
      <w:r w:rsidRPr="004A7191">
        <w:rPr>
          <w:color w:val="000000" w:themeColor="text1"/>
          <w:spacing w:val="-2"/>
        </w:rPr>
        <w:t xml:space="preserve"> </w:t>
      </w:r>
      <w:r w:rsidRPr="004A7191">
        <w:rPr>
          <w:color w:val="000000" w:themeColor="text1"/>
        </w:rPr>
        <w:t>of the</w:t>
      </w:r>
      <w:r w:rsidRPr="004A7191">
        <w:rPr>
          <w:color w:val="000000" w:themeColor="text1"/>
          <w:spacing w:val="-1"/>
        </w:rPr>
        <w:t xml:space="preserve"> </w:t>
      </w:r>
      <w:r w:rsidRPr="004A7191">
        <w:rPr>
          <w:color w:val="000000" w:themeColor="text1"/>
          <w:spacing w:val="-6"/>
        </w:rPr>
        <w:t xml:space="preserve">world’s </w:t>
      </w:r>
      <w:r w:rsidRPr="004A7191">
        <w:rPr>
          <w:color w:val="000000" w:themeColor="text1"/>
        </w:rPr>
        <w:t xml:space="preserve">most invasive species and one of only three birds in the top 100 species that pose an impact to </w:t>
      </w:r>
      <w:r w:rsidRPr="004A7191">
        <w:rPr>
          <w:color w:val="000000" w:themeColor="text1"/>
          <w:spacing w:val="-4"/>
        </w:rPr>
        <w:t xml:space="preserve">biodiversity, </w:t>
      </w:r>
      <w:r w:rsidRPr="004A7191">
        <w:rPr>
          <w:color w:val="000000" w:themeColor="text1"/>
        </w:rPr>
        <w:t>agriculture and human interests. In particular, the species poses a serious threat to the ecosystems of Australia where</w:t>
      </w:r>
      <w:r w:rsidRPr="004A7191">
        <w:rPr>
          <w:color w:val="000000" w:themeColor="text1"/>
          <w:spacing w:val="-17"/>
        </w:rPr>
        <w:t xml:space="preserve"> </w:t>
      </w:r>
      <w:r w:rsidRPr="004A7191">
        <w:rPr>
          <w:color w:val="000000" w:themeColor="text1"/>
        </w:rPr>
        <w:t>it</w:t>
      </w:r>
      <w:r w:rsidRPr="004A7191">
        <w:rPr>
          <w:color w:val="000000" w:themeColor="text1"/>
          <w:spacing w:val="-17"/>
        </w:rPr>
        <w:t xml:space="preserve"> </w:t>
      </w:r>
      <w:r w:rsidRPr="004A7191">
        <w:rPr>
          <w:color w:val="000000" w:themeColor="text1"/>
        </w:rPr>
        <w:t>was</w:t>
      </w:r>
      <w:r w:rsidRPr="004A7191">
        <w:rPr>
          <w:color w:val="000000" w:themeColor="text1"/>
          <w:spacing w:val="-18"/>
        </w:rPr>
        <w:t xml:space="preserve"> </w:t>
      </w:r>
      <w:r w:rsidRPr="004A7191">
        <w:rPr>
          <w:color w:val="000000" w:themeColor="text1"/>
        </w:rPr>
        <w:t>named “The</w:t>
      </w:r>
      <w:r w:rsidRPr="004A7191">
        <w:rPr>
          <w:color w:val="000000" w:themeColor="text1"/>
          <w:spacing w:val="-1"/>
        </w:rPr>
        <w:t xml:space="preserve"> </w:t>
      </w:r>
      <w:r w:rsidRPr="004A7191">
        <w:rPr>
          <w:color w:val="000000" w:themeColor="text1"/>
        </w:rPr>
        <w:t xml:space="preserve">Most </w:t>
      </w:r>
      <w:proofErr w:type="spellStart"/>
      <w:r w:rsidRPr="004A7191">
        <w:rPr>
          <w:color w:val="000000" w:themeColor="text1"/>
          <w:spacing w:val="-3"/>
        </w:rPr>
        <w:t>ImportantPest</w:t>
      </w:r>
      <w:proofErr w:type="spellEnd"/>
      <w:r w:rsidRPr="004A7191">
        <w:rPr>
          <w:color w:val="000000" w:themeColor="text1"/>
          <w:spacing w:val="-3"/>
        </w:rPr>
        <w:t>/Problem”.</w:t>
      </w:r>
    </w:p>
    <w:p w14:paraId="15BA560D" w14:textId="77777777" w:rsidR="006500DE" w:rsidRPr="004A7191" w:rsidRDefault="004A7191">
      <w:pPr>
        <w:pStyle w:val="BodyText"/>
        <w:spacing w:before="20" w:line="230" w:lineRule="auto"/>
        <w:ind w:left="1140" w:right="1309" w:firstLine="320"/>
        <w:jc w:val="both"/>
        <w:rPr>
          <w:color w:val="000000" w:themeColor="text1"/>
        </w:rPr>
      </w:pPr>
      <w:r w:rsidRPr="004A7191">
        <w:rPr>
          <w:color w:val="000000" w:themeColor="text1"/>
        </w:rPr>
        <w:t>The</w:t>
      </w:r>
      <w:r w:rsidRPr="004A7191">
        <w:rPr>
          <w:color w:val="000000" w:themeColor="text1"/>
          <w:spacing w:val="-15"/>
        </w:rPr>
        <w:t xml:space="preserve"> </w:t>
      </w:r>
      <w:r w:rsidRPr="004A7191">
        <w:rPr>
          <w:color w:val="000000" w:themeColor="text1"/>
        </w:rPr>
        <w:t>range</w:t>
      </w:r>
      <w:r w:rsidRPr="004A7191">
        <w:rPr>
          <w:color w:val="000000" w:themeColor="text1"/>
          <w:spacing w:val="-13"/>
        </w:rPr>
        <w:t xml:space="preserve"> </w:t>
      </w:r>
      <w:r w:rsidRPr="004A7191">
        <w:rPr>
          <w:color w:val="000000" w:themeColor="text1"/>
        </w:rPr>
        <w:t>of</w:t>
      </w:r>
      <w:r w:rsidRPr="004A7191">
        <w:rPr>
          <w:color w:val="000000" w:themeColor="text1"/>
          <w:spacing w:val="-15"/>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common</w:t>
      </w:r>
      <w:r w:rsidRPr="004A7191">
        <w:rPr>
          <w:color w:val="000000" w:themeColor="text1"/>
          <w:spacing w:val="-14"/>
        </w:rPr>
        <w:t xml:space="preserve"> </w:t>
      </w:r>
      <w:r w:rsidRPr="004A7191">
        <w:rPr>
          <w:color w:val="000000" w:themeColor="text1"/>
        </w:rPr>
        <w:t>myna</w:t>
      </w:r>
      <w:r w:rsidRPr="004A7191">
        <w:rPr>
          <w:color w:val="000000" w:themeColor="text1"/>
          <w:spacing w:val="-14"/>
        </w:rPr>
        <w:t xml:space="preserve"> </w:t>
      </w:r>
      <w:r w:rsidRPr="004A7191">
        <w:rPr>
          <w:color w:val="000000" w:themeColor="text1"/>
        </w:rPr>
        <w:t>is</w:t>
      </w:r>
      <w:r w:rsidRPr="004A7191">
        <w:rPr>
          <w:color w:val="000000" w:themeColor="text1"/>
          <w:spacing w:val="-13"/>
        </w:rPr>
        <w:t xml:space="preserve"> </w:t>
      </w:r>
      <w:r w:rsidRPr="004A7191">
        <w:rPr>
          <w:color w:val="000000" w:themeColor="text1"/>
        </w:rPr>
        <w:t>increasing</w:t>
      </w:r>
      <w:r w:rsidRPr="004A7191">
        <w:rPr>
          <w:color w:val="000000" w:themeColor="text1"/>
          <w:spacing w:val="-14"/>
        </w:rPr>
        <w:t xml:space="preserve"> </w:t>
      </w:r>
      <w:r w:rsidRPr="004A7191">
        <w:rPr>
          <w:color w:val="000000" w:themeColor="text1"/>
        </w:rPr>
        <w:t>to</w:t>
      </w:r>
      <w:r w:rsidRPr="004A7191">
        <w:rPr>
          <w:color w:val="000000" w:themeColor="text1"/>
          <w:spacing w:val="-13"/>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extent</w:t>
      </w:r>
      <w:r w:rsidRPr="004A7191">
        <w:rPr>
          <w:color w:val="000000" w:themeColor="text1"/>
          <w:spacing w:val="-1"/>
        </w:rPr>
        <w:t xml:space="preserve"> </w:t>
      </w:r>
      <w:r w:rsidRPr="004A7191">
        <w:rPr>
          <w:color w:val="000000" w:themeColor="text1"/>
        </w:rPr>
        <w:t>that</w:t>
      </w:r>
      <w:r w:rsidRPr="004A7191">
        <w:rPr>
          <w:color w:val="000000" w:themeColor="text1"/>
          <w:spacing w:val="-30"/>
        </w:rPr>
        <w:t xml:space="preserve"> </w:t>
      </w:r>
      <w:r w:rsidRPr="004A7191">
        <w:rPr>
          <w:color w:val="000000" w:themeColor="text1"/>
        </w:rPr>
        <w:t>in</w:t>
      </w:r>
      <w:r w:rsidRPr="004A7191">
        <w:rPr>
          <w:color w:val="000000" w:themeColor="text1"/>
          <w:spacing w:val="-29"/>
        </w:rPr>
        <w:t xml:space="preserve"> </w:t>
      </w:r>
      <w:r w:rsidRPr="004A7191">
        <w:rPr>
          <w:color w:val="000000" w:themeColor="text1"/>
          <w:spacing w:val="-3"/>
        </w:rPr>
        <w:t xml:space="preserve">2000 </w:t>
      </w:r>
      <w:r w:rsidRPr="004A7191">
        <w:rPr>
          <w:color w:val="000000" w:themeColor="text1"/>
        </w:rPr>
        <w:t>the</w:t>
      </w:r>
      <w:r w:rsidRPr="004A7191">
        <w:rPr>
          <w:color w:val="000000" w:themeColor="text1"/>
          <w:spacing w:val="-30"/>
        </w:rPr>
        <w:t xml:space="preserve"> </w:t>
      </w:r>
      <w:r w:rsidRPr="004A7191">
        <w:rPr>
          <w:color w:val="000000" w:themeColor="text1"/>
        </w:rPr>
        <w:t>IUCN</w:t>
      </w:r>
      <w:r w:rsidRPr="004A7191">
        <w:rPr>
          <w:color w:val="000000" w:themeColor="text1"/>
          <w:spacing w:val="-31"/>
        </w:rPr>
        <w:t xml:space="preserve"> </w:t>
      </w:r>
      <w:r w:rsidRPr="004A7191">
        <w:rPr>
          <w:color w:val="000000" w:themeColor="text1"/>
        </w:rPr>
        <w:t>Species</w:t>
      </w:r>
      <w:r w:rsidRPr="004A7191">
        <w:rPr>
          <w:color w:val="000000" w:themeColor="text1"/>
          <w:spacing w:val="-29"/>
        </w:rPr>
        <w:t xml:space="preserve"> </w:t>
      </w:r>
      <w:r w:rsidRPr="004A7191">
        <w:rPr>
          <w:color w:val="000000" w:themeColor="text1"/>
        </w:rPr>
        <w:t>Survival</w:t>
      </w:r>
      <w:r w:rsidRPr="004A7191">
        <w:rPr>
          <w:color w:val="000000" w:themeColor="text1"/>
          <w:spacing w:val="-29"/>
        </w:rPr>
        <w:t xml:space="preserve"> </w:t>
      </w:r>
      <w:r w:rsidRPr="004A7191">
        <w:rPr>
          <w:color w:val="000000" w:themeColor="text1"/>
        </w:rPr>
        <w:t>Commission</w:t>
      </w:r>
      <w:r w:rsidRPr="004A7191">
        <w:rPr>
          <w:color w:val="000000" w:themeColor="text1"/>
          <w:spacing w:val="-30"/>
        </w:rPr>
        <w:t xml:space="preserve"> </w:t>
      </w:r>
      <w:r w:rsidRPr="004A7191">
        <w:rPr>
          <w:color w:val="000000" w:themeColor="text1"/>
        </w:rPr>
        <w:t>declared</w:t>
      </w:r>
      <w:r w:rsidRPr="004A7191">
        <w:rPr>
          <w:color w:val="000000" w:themeColor="text1"/>
          <w:spacing w:val="-29"/>
        </w:rPr>
        <w:t xml:space="preserve"> </w:t>
      </w:r>
      <w:r w:rsidRPr="004A7191">
        <w:rPr>
          <w:color w:val="000000" w:themeColor="text1"/>
        </w:rPr>
        <w:t>it among</w:t>
      </w:r>
      <w:r w:rsidRPr="004A7191">
        <w:rPr>
          <w:color w:val="000000" w:themeColor="text1"/>
          <w:spacing w:val="-16"/>
        </w:rPr>
        <w:t xml:space="preserve"> </w:t>
      </w:r>
      <w:r w:rsidRPr="004A7191">
        <w:rPr>
          <w:color w:val="000000" w:themeColor="text1"/>
        </w:rPr>
        <w:t>the</w:t>
      </w:r>
      <w:r w:rsidRPr="004A7191">
        <w:rPr>
          <w:color w:val="000000" w:themeColor="text1"/>
          <w:spacing w:val="-30"/>
        </w:rPr>
        <w:t xml:space="preserve"> </w:t>
      </w:r>
      <w:r w:rsidRPr="004A7191">
        <w:rPr>
          <w:color w:val="000000" w:themeColor="text1"/>
          <w:spacing w:val="-11"/>
        </w:rPr>
        <w:t>World’s</w:t>
      </w:r>
      <w:r w:rsidRPr="004A7191">
        <w:rPr>
          <w:color w:val="000000" w:themeColor="text1"/>
          <w:spacing w:val="-24"/>
        </w:rPr>
        <w:t xml:space="preserve"> </w:t>
      </w:r>
      <w:r w:rsidRPr="004A7191">
        <w:rPr>
          <w:color w:val="000000" w:themeColor="text1"/>
        </w:rPr>
        <w:t>100 worst invasive</w:t>
      </w:r>
      <w:r w:rsidRPr="004A7191">
        <w:rPr>
          <w:color w:val="000000" w:themeColor="text1"/>
          <w:spacing w:val="-35"/>
        </w:rPr>
        <w:t xml:space="preserve"> </w:t>
      </w:r>
      <w:r w:rsidRPr="004A7191">
        <w:rPr>
          <w:color w:val="000000" w:themeColor="text1"/>
        </w:rPr>
        <w:t>species.</w:t>
      </w:r>
    </w:p>
    <w:p w14:paraId="2883ECF7" w14:textId="77777777" w:rsidR="006500DE" w:rsidRPr="004A7191" w:rsidRDefault="006500DE">
      <w:pPr>
        <w:pStyle w:val="BodyText"/>
        <w:rPr>
          <w:color w:val="000000" w:themeColor="text1"/>
          <w:sz w:val="22"/>
        </w:rPr>
      </w:pPr>
    </w:p>
    <w:p w14:paraId="68269B11" w14:textId="77777777" w:rsidR="006500DE" w:rsidRPr="004A7191" w:rsidRDefault="006500DE">
      <w:pPr>
        <w:pStyle w:val="BodyText"/>
        <w:rPr>
          <w:color w:val="000000" w:themeColor="text1"/>
          <w:sz w:val="22"/>
        </w:rPr>
      </w:pPr>
    </w:p>
    <w:p w14:paraId="2C17C520" w14:textId="77777777" w:rsidR="006500DE" w:rsidRPr="004A7191" w:rsidRDefault="006500DE">
      <w:pPr>
        <w:pStyle w:val="BodyText"/>
        <w:spacing w:before="2"/>
        <w:rPr>
          <w:color w:val="000000" w:themeColor="text1"/>
          <w:sz w:val="30"/>
        </w:rPr>
      </w:pPr>
    </w:p>
    <w:p w14:paraId="26F23052" w14:textId="77777777" w:rsidR="006500DE" w:rsidRPr="004A7191" w:rsidRDefault="004A7191">
      <w:pPr>
        <w:pStyle w:val="Heading2"/>
        <w:spacing w:before="0"/>
        <w:rPr>
          <w:color w:val="000000" w:themeColor="text1"/>
        </w:rPr>
      </w:pPr>
      <w:r w:rsidRPr="004A7191">
        <w:rPr>
          <w:color w:val="000000" w:themeColor="text1"/>
        </w:rPr>
        <w:t>Conservation status</w:t>
      </w:r>
    </w:p>
    <w:p w14:paraId="34348F82" w14:textId="77777777" w:rsidR="006500DE" w:rsidRPr="004A7191" w:rsidRDefault="006500DE">
      <w:pPr>
        <w:pStyle w:val="BodyText"/>
        <w:spacing w:before="4"/>
        <w:rPr>
          <w:b/>
          <w:color w:val="000000" w:themeColor="text1"/>
          <w:sz w:val="14"/>
        </w:rPr>
      </w:pPr>
    </w:p>
    <w:p w14:paraId="5F724045" w14:textId="77777777" w:rsidR="006500DE" w:rsidRPr="004A7191" w:rsidRDefault="006500DE">
      <w:pPr>
        <w:rPr>
          <w:color w:val="000000" w:themeColor="text1"/>
          <w:sz w:val="14"/>
        </w:rPr>
        <w:sectPr w:rsidR="006500DE" w:rsidRPr="004A7191">
          <w:pgSz w:w="8240" w:h="12200"/>
          <w:pgMar w:top="1080" w:right="0" w:bottom="280" w:left="0" w:header="720" w:footer="720" w:gutter="0"/>
          <w:cols w:space="720"/>
        </w:sectPr>
      </w:pPr>
    </w:p>
    <w:p w14:paraId="3D18934C" w14:textId="77777777" w:rsidR="006500DE" w:rsidRPr="004A7191" w:rsidRDefault="004A7191">
      <w:pPr>
        <w:spacing w:before="94"/>
        <w:ind w:left="1140"/>
        <w:rPr>
          <w:color w:val="000000" w:themeColor="text1"/>
          <w:sz w:val="16"/>
        </w:rPr>
      </w:pPr>
      <w:r w:rsidRPr="004A7191">
        <w:rPr>
          <w:color w:val="000000" w:themeColor="text1"/>
          <w:sz w:val="16"/>
        </w:rPr>
        <w:t>Extinct</w:t>
      </w:r>
    </w:p>
    <w:p w14:paraId="72D7AA97" w14:textId="77777777" w:rsidR="006500DE" w:rsidRPr="004A7191" w:rsidRDefault="006500DE">
      <w:pPr>
        <w:pStyle w:val="BodyText"/>
        <w:spacing w:before="4"/>
        <w:rPr>
          <w:color w:val="000000" w:themeColor="text1"/>
          <w:sz w:val="15"/>
        </w:rPr>
      </w:pPr>
    </w:p>
    <w:p w14:paraId="56B856D8" w14:textId="77777777" w:rsidR="006500DE" w:rsidRPr="004A7191" w:rsidRDefault="004A7191">
      <w:pPr>
        <w:pStyle w:val="BodyText"/>
        <w:tabs>
          <w:tab w:val="left" w:pos="1738"/>
        </w:tabs>
        <w:spacing w:before="1"/>
        <w:ind w:left="1260"/>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17"/>
        </w:rPr>
        <w:t>EW</w:t>
      </w:r>
    </w:p>
    <w:p w14:paraId="78E87D33" w14:textId="77777777" w:rsidR="006500DE" w:rsidRPr="004A7191" w:rsidRDefault="004A7191">
      <w:pPr>
        <w:spacing w:before="94"/>
        <w:ind w:left="276"/>
        <w:jc w:val="center"/>
        <w:rPr>
          <w:color w:val="000000" w:themeColor="text1"/>
          <w:sz w:val="16"/>
        </w:rPr>
      </w:pPr>
      <w:r w:rsidRPr="004A7191">
        <w:rPr>
          <w:color w:val="000000" w:themeColor="text1"/>
        </w:rPr>
        <w:br w:type="column"/>
      </w:r>
      <w:proofErr w:type="spellStart"/>
      <w:r w:rsidRPr="004A7191">
        <w:rPr>
          <w:color w:val="000000" w:themeColor="text1"/>
          <w:sz w:val="16"/>
        </w:rPr>
        <w:t>Threatned</w:t>
      </w:r>
      <w:proofErr w:type="spellEnd"/>
    </w:p>
    <w:p w14:paraId="0A17FA7A" w14:textId="77777777" w:rsidR="006500DE" w:rsidRPr="004A7191" w:rsidRDefault="006500DE">
      <w:pPr>
        <w:pStyle w:val="BodyText"/>
        <w:spacing w:before="1"/>
        <w:rPr>
          <w:color w:val="000000" w:themeColor="text1"/>
          <w:sz w:val="17"/>
        </w:rPr>
      </w:pPr>
    </w:p>
    <w:p w14:paraId="54F0D1FE" w14:textId="77777777" w:rsidR="006500DE" w:rsidRPr="004A7191" w:rsidRDefault="004A7191">
      <w:pPr>
        <w:pStyle w:val="BodyText"/>
        <w:tabs>
          <w:tab w:val="left" w:pos="744"/>
          <w:tab w:val="left" w:pos="1245"/>
        </w:tabs>
        <w:spacing w:before="1"/>
        <w:ind w:left="237"/>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35B4D58A" w14:textId="77777777" w:rsidR="006500DE" w:rsidRPr="004A7191" w:rsidRDefault="004A7191">
      <w:pPr>
        <w:spacing w:before="113" w:line="208" w:lineRule="auto"/>
        <w:ind w:left="570" w:right="3538" w:firstLine="100"/>
        <w:rPr>
          <w:color w:val="000000" w:themeColor="text1"/>
          <w:sz w:val="16"/>
        </w:rPr>
      </w:pPr>
      <w:r w:rsidRPr="004A7191">
        <w:rPr>
          <w:color w:val="000000" w:themeColor="text1"/>
        </w:rPr>
        <w:br w:type="column"/>
      </w:r>
      <w:r w:rsidRPr="004A7191">
        <w:rPr>
          <w:color w:val="000000" w:themeColor="text1"/>
          <w:sz w:val="16"/>
        </w:rPr>
        <w:t>Least Concern</w:t>
      </w:r>
    </w:p>
    <w:p w14:paraId="7570E7EB"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077E2BF1"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2003" w:space="40"/>
            <w:col w:w="1487" w:space="39"/>
            <w:col w:w="4671"/>
          </w:cols>
        </w:sectPr>
      </w:pPr>
    </w:p>
    <w:p w14:paraId="0E6882E9" w14:textId="77777777" w:rsidR="006500DE" w:rsidRPr="004A7191" w:rsidRDefault="00AE6195">
      <w:pPr>
        <w:pStyle w:val="BodyText"/>
        <w:rPr>
          <w:rFonts w:ascii="Trebuchet MS"/>
          <w:color w:val="000000" w:themeColor="text1"/>
        </w:rPr>
      </w:pPr>
      <w:r w:rsidRPr="004A7191">
        <w:rPr>
          <w:noProof/>
          <w:color w:val="000000" w:themeColor="text1"/>
        </w:rPr>
        <mc:AlternateContent>
          <mc:Choice Requires="wps">
            <w:drawing>
              <wp:anchor distT="0" distB="0" distL="114300" distR="114300" simplePos="0" relativeHeight="242657280" behindDoc="1" locked="0" layoutInCell="1" allowOverlap="1" wp14:anchorId="00FB7F05" wp14:editId="4B44983D">
                <wp:simplePos x="0" y="0"/>
                <wp:positionH relativeFrom="page">
                  <wp:posOffset>2565400</wp:posOffset>
                </wp:positionH>
                <wp:positionV relativeFrom="page">
                  <wp:posOffset>380365</wp:posOffset>
                </wp:positionV>
                <wp:extent cx="242570" cy="154940"/>
                <wp:effectExtent l="0" t="0" r="0" b="0"/>
                <wp:wrapNone/>
                <wp:docPr id="545"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FC469" w14:textId="77777777" w:rsidR="00B7268B" w:rsidRDefault="00B7268B">
                            <w:pPr>
                              <w:pStyle w:val="BodyText"/>
                              <w:rPr>
                                <w:rFonts w:ascii="Verdan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B7F05" id="Text Box 674" o:spid="_x0000_s1120" type="#_x0000_t202" style="position:absolute;margin-left:202pt;margin-top:29.95pt;width:19.1pt;height:12.2pt;z-index:-26065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" filled="f" stroked="f">
                <v:textbox inset="0,0,0,0">
                  <w:txbxContent>
                    <w:p w14:paraId="62BFC469" w14:textId="77777777" w:rsidR="00B7268B" w:rsidRDefault="00B7268B">
                      <w:pPr>
                        <w:pStyle w:val="BodyText"/>
                        <w:rPr>
                          <w:rFonts w:ascii="Verdana"/>
                        </w:rPr>
                      </w:pPr>
                    </w:p>
                  </w:txbxContent>
                </v:textbox>
                <w10:wrap anchorx="page" anchory="page"/>
              </v:shape>
            </w:pict>
          </mc:Fallback>
        </mc:AlternateContent>
      </w:r>
    </w:p>
    <w:p w14:paraId="5A72EDA0" w14:textId="77777777" w:rsidR="006500DE" w:rsidRPr="004A7191" w:rsidRDefault="006500DE">
      <w:pPr>
        <w:pStyle w:val="BodyText"/>
        <w:spacing w:before="8"/>
        <w:rPr>
          <w:rFonts w:ascii="Trebuchet MS"/>
          <w:color w:val="000000" w:themeColor="text1"/>
        </w:rPr>
      </w:pPr>
    </w:p>
    <w:p w14:paraId="0612E9D2" w14:textId="77777777" w:rsidR="006500DE" w:rsidRPr="004A7191" w:rsidRDefault="004A7191">
      <w:pPr>
        <w:tabs>
          <w:tab w:val="left" w:pos="2388"/>
        </w:tabs>
        <w:spacing w:before="94" w:line="338" w:lineRule="auto"/>
        <w:ind w:left="1220" w:right="5104" w:hanging="60"/>
        <w:rPr>
          <w:color w:val="000000" w:themeColor="text1"/>
          <w:sz w:val="20"/>
        </w:rPr>
      </w:pPr>
      <w:r w:rsidRPr="004A7191">
        <w:rPr>
          <w:color w:val="000000" w:themeColor="text1"/>
          <w:sz w:val="16"/>
        </w:rPr>
        <w:t xml:space="preserve">Least Concern (IUCN 3.1) </w:t>
      </w:r>
      <w:r w:rsidRPr="004A7191">
        <w:rPr>
          <w:rFonts w:ascii="Bookman Old Style"/>
          <w:b/>
          <w:color w:val="000000" w:themeColor="text1"/>
          <w:sz w:val="20"/>
        </w:rPr>
        <w:t xml:space="preserve">Scientific classification </w:t>
      </w:r>
      <w:r w:rsidRPr="004A7191">
        <w:rPr>
          <w:color w:val="000000" w:themeColor="text1"/>
          <w:sz w:val="20"/>
        </w:rPr>
        <w:t>Kingdom:</w:t>
      </w:r>
      <w:r w:rsidRPr="004A7191">
        <w:rPr>
          <w:color w:val="000000" w:themeColor="text1"/>
          <w:sz w:val="20"/>
        </w:rPr>
        <w:tab/>
      </w:r>
      <w:r w:rsidRPr="004A7191">
        <w:rPr>
          <w:color w:val="000000" w:themeColor="text1"/>
          <w:spacing w:val="-3"/>
          <w:sz w:val="20"/>
        </w:rPr>
        <w:t xml:space="preserve">Animalia </w:t>
      </w:r>
      <w:r w:rsidRPr="004A7191">
        <w:rPr>
          <w:color w:val="000000" w:themeColor="text1"/>
          <w:sz w:val="20"/>
        </w:rPr>
        <w:t>Phylum:</w:t>
      </w:r>
      <w:r w:rsidRPr="004A7191">
        <w:rPr>
          <w:color w:val="000000" w:themeColor="text1"/>
          <w:sz w:val="20"/>
        </w:rPr>
        <w:tab/>
        <w:t>Chordata</w:t>
      </w:r>
    </w:p>
    <w:p w14:paraId="1EA0D6D6" w14:textId="77777777" w:rsidR="006500DE" w:rsidRPr="004A7191" w:rsidRDefault="004A7191">
      <w:pPr>
        <w:pStyle w:val="BodyText"/>
        <w:tabs>
          <w:tab w:val="left" w:pos="2388"/>
        </w:tabs>
        <w:spacing w:before="12"/>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1B5E9667" w14:textId="77777777" w:rsidR="006500DE" w:rsidRPr="004A7191" w:rsidRDefault="004A7191">
      <w:pPr>
        <w:pStyle w:val="BodyText"/>
        <w:tabs>
          <w:tab w:val="left" w:pos="2388"/>
        </w:tabs>
        <w:spacing w:before="90"/>
        <w:ind w:left="1220"/>
        <w:rPr>
          <w:color w:val="000000" w:themeColor="text1"/>
        </w:rPr>
      </w:pPr>
      <w:r w:rsidRPr="004A7191">
        <w:rPr>
          <w:color w:val="000000" w:themeColor="text1"/>
        </w:rPr>
        <w:t>Order:</w:t>
      </w:r>
      <w:r w:rsidRPr="004A7191">
        <w:rPr>
          <w:color w:val="000000" w:themeColor="text1"/>
        </w:rPr>
        <w:tab/>
        <w:t>Passeriformes</w:t>
      </w:r>
    </w:p>
    <w:p w14:paraId="16BCABE9" w14:textId="77777777" w:rsidR="006500DE" w:rsidRPr="004A7191" w:rsidRDefault="004A7191">
      <w:pPr>
        <w:pStyle w:val="BodyText"/>
        <w:tabs>
          <w:tab w:val="left" w:pos="2388"/>
        </w:tabs>
        <w:spacing w:before="110"/>
        <w:ind w:left="1220"/>
        <w:rPr>
          <w:color w:val="000000" w:themeColor="text1"/>
        </w:rPr>
      </w:pPr>
      <w:r w:rsidRPr="004A7191">
        <w:rPr>
          <w:color w:val="000000" w:themeColor="text1"/>
        </w:rPr>
        <w:t>Family:</w:t>
      </w:r>
      <w:r w:rsidRPr="004A7191">
        <w:rPr>
          <w:color w:val="000000" w:themeColor="text1"/>
        </w:rPr>
        <w:tab/>
        <w:t>Sturnidae</w:t>
      </w:r>
    </w:p>
    <w:p w14:paraId="5F1BCFDA" w14:textId="77777777" w:rsidR="006500DE" w:rsidRPr="004A7191" w:rsidRDefault="004A7191">
      <w:pPr>
        <w:pStyle w:val="BodyText"/>
        <w:tabs>
          <w:tab w:val="left" w:pos="2388"/>
        </w:tabs>
        <w:spacing w:before="90"/>
        <w:ind w:left="1220"/>
        <w:rPr>
          <w:color w:val="000000" w:themeColor="text1"/>
        </w:rPr>
      </w:pPr>
      <w:r w:rsidRPr="004A7191">
        <w:rPr>
          <w:color w:val="000000" w:themeColor="text1"/>
        </w:rPr>
        <w:t>Genus:</w:t>
      </w:r>
      <w:r w:rsidRPr="004A7191">
        <w:rPr>
          <w:color w:val="000000" w:themeColor="text1"/>
        </w:rPr>
        <w:tab/>
      </w:r>
      <w:proofErr w:type="spellStart"/>
      <w:r w:rsidRPr="004A7191">
        <w:rPr>
          <w:color w:val="000000" w:themeColor="text1"/>
        </w:rPr>
        <w:t>Acridotheres</w:t>
      </w:r>
      <w:proofErr w:type="spellEnd"/>
    </w:p>
    <w:p w14:paraId="4901BF9A" w14:textId="77777777" w:rsidR="006500DE" w:rsidRPr="004A7191" w:rsidRDefault="004A7191">
      <w:pPr>
        <w:tabs>
          <w:tab w:val="left" w:pos="2388"/>
        </w:tabs>
        <w:spacing w:before="130"/>
        <w:ind w:left="122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A.</w:t>
      </w:r>
      <w:r w:rsidRPr="004A7191">
        <w:rPr>
          <w:rFonts w:ascii="Georgia"/>
          <w:i/>
          <w:color w:val="000000" w:themeColor="text1"/>
          <w:spacing w:val="-14"/>
          <w:sz w:val="20"/>
        </w:rPr>
        <w:t xml:space="preserve"> </w:t>
      </w:r>
      <w:r w:rsidRPr="004A7191">
        <w:rPr>
          <w:rFonts w:ascii="Georgia"/>
          <w:i/>
          <w:color w:val="000000" w:themeColor="text1"/>
          <w:sz w:val="20"/>
        </w:rPr>
        <w:t>tristis</w:t>
      </w:r>
    </w:p>
    <w:p w14:paraId="632055E1" w14:textId="77777777" w:rsidR="006500DE" w:rsidRPr="004A7191" w:rsidRDefault="006500DE">
      <w:pPr>
        <w:rPr>
          <w:rFonts w:ascii="Georgia"/>
          <w:color w:val="000000" w:themeColor="text1"/>
          <w:sz w:val="20"/>
        </w:rPr>
        <w:sectPr w:rsidR="006500DE" w:rsidRPr="004A7191">
          <w:type w:val="continuous"/>
          <w:pgSz w:w="8240" w:h="12200"/>
          <w:pgMar w:top="880" w:right="0" w:bottom="280" w:left="0" w:header="720" w:footer="720" w:gutter="0"/>
          <w:cols w:space="720"/>
        </w:sectPr>
      </w:pPr>
    </w:p>
    <w:p w14:paraId="6A8B77E5" w14:textId="77777777" w:rsidR="006500DE" w:rsidRPr="004A7191" w:rsidRDefault="00AE6195">
      <w:pPr>
        <w:pStyle w:val="BodyText"/>
        <w:rPr>
          <w:rFonts w:ascii="Georgia"/>
          <w:i/>
          <w:color w:val="000000" w:themeColor="text1"/>
        </w:rPr>
      </w:pPr>
      <w:r w:rsidRPr="004A7191">
        <w:rPr>
          <w:noProof/>
          <w:color w:val="000000" w:themeColor="text1"/>
        </w:rPr>
        <w:lastRenderedPageBreak/>
        <mc:AlternateContent>
          <mc:Choice Requires="wps">
            <w:drawing>
              <wp:anchor distT="0" distB="0" distL="114300" distR="114300" simplePos="0" relativeHeight="242659328" behindDoc="1" locked="0" layoutInCell="1" allowOverlap="1" wp14:anchorId="2191498F" wp14:editId="5DBFB961">
                <wp:simplePos x="0" y="0"/>
                <wp:positionH relativeFrom="page">
                  <wp:posOffset>2235200</wp:posOffset>
                </wp:positionH>
                <wp:positionV relativeFrom="page">
                  <wp:posOffset>227965</wp:posOffset>
                </wp:positionV>
                <wp:extent cx="242570" cy="154940"/>
                <wp:effectExtent l="0" t="0" r="0" b="0"/>
                <wp:wrapNone/>
                <wp:docPr id="544"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3CBFF" w14:textId="77777777" w:rsidR="00B7268B" w:rsidRDefault="00B7268B">
                            <w:pPr>
                              <w:pStyle w:val="BodyText"/>
                              <w:rPr>
                                <w:rFonts w:ascii="Verdana"/>
                              </w:rPr>
                            </w:pPr>
                            <w:r>
                              <w:rPr>
                                <w:rFonts w:ascii="Verdana"/>
                                <w:color w:val="58595B"/>
                              </w:rPr>
                              <w:t>107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1498F" id="Text Box 638" o:spid="_x0000_s1121" type="#_x0000_t202" style="position:absolute;margin-left:176pt;margin-top:17.95pt;width:19.1pt;height:12.2pt;z-index:-26065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" filled="f" stroked="f">
                <v:textbox inset="0,0,0,0">
                  <w:txbxContent>
                    <w:p w14:paraId="0C33CBFF" w14:textId="77777777" w:rsidR="00B7268B" w:rsidRDefault="00B7268B">
                      <w:pPr>
                        <w:pStyle w:val="BodyText"/>
                        <w:rPr>
                          <w:rFonts w:ascii="Verdana"/>
                        </w:rPr>
                      </w:pPr>
                      <w:r>
                        <w:rPr>
                          <w:rFonts w:ascii="Verdana"/>
                          <w:color w:val="58595B"/>
                        </w:rPr>
                        <w:t>107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60352" behindDoc="1" locked="0" layoutInCell="1" allowOverlap="1" wp14:anchorId="1F37B48D" wp14:editId="371657CB">
                <wp:simplePos x="0" y="0"/>
                <wp:positionH relativeFrom="page">
                  <wp:posOffset>-1270</wp:posOffset>
                </wp:positionH>
                <wp:positionV relativeFrom="page">
                  <wp:posOffset>0</wp:posOffset>
                </wp:positionV>
                <wp:extent cx="5221605" cy="7734300"/>
                <wp:effectExtent l="0" t="0" r="0" b="0"/>
                <wp:wrapNone/>
                <wp:docPr id="540"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541" name="Picture 6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2" name="Picture 6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3" name="Line 635"/>
                        <wps:cNvCnPr>
                          <a:cxnSpLocks noChangeShapeType="1"/>
                        </wps:cNvCnPr>
                        <wps:spPr bwMode="auto">
                          <a:xfrm>
                            <a:off x="0" y="1134"/>
                            <a:ext cx="0" cy="869"/>
                          </a:xfrm>
                          <a:prstGeom prst="line">
                            <a:avLst/>
                          </a:prstGeom>
                          <a:noFill/>
                          <a:ln w="3175">
                            <a:solidFill>
                              <a:srgbClr val="8B786A"/>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3907F9" id="Group 634" o:spid="_x0000_s1026" style="position:absolute;margin-left:-.1pt;margin-top:0;width:411.15pt;height:609pt;z-index:-260656128;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">
                <v:shape id="Picture 637"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">
                  <v:imagedata r:id="rId13" o:title=""/>
                </v:shape>
                <v:shape id="Picture 636"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">
                  <v:imagedata r:id="rId121" o:title=""/>
                </v:shape>
                <v:line id="Line 635"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" strokecolor="#8b786a" strokeweight=".25pt"/>
                <w10:wrap anchorx="page" anchory="page"/>
              </v:group>
            </w:pict>
          </mc:Fallback>
        </mc:AlternateContent>
      </w:r>
    </w:p>
    <w:p w14:paraId="03838042" w14:textId="77777777" w:rsidR="006500DE" w:rsidRPr="004A7191" w:rsidRDefault="006500DE">
      <w:pPr>
        <w:pStyle w:val="BodyText"/>
        <w:rPr>
          <w:rFonts w:ascii="Georgia"/>
          <w:i/>
          <w:color w:val="000000" w:themeColor="text1"/>
        </w:rPr>
      </w:pPr>
    </w:p>
    <w:p w14:paraId="66DC2550" w14:textId="77777777" w:rsidR="006500DE" w:rsidRPr="004A7191" w:rsidRDefault="006500DE">
      <w:pPr>
        <w:pStyle w:val="BodyText"/>
        <w:rPr>
          <w:rFonts w:ascii="Georgia"/>
          <w:i/>
          <w:color w:val="000000" w:themeColor="text1"/>
        </w:rPr>
      </w:pPr>
    </w:p>
    <w:p w14:paraId="269056E4" w14:textId="77777777" w:rsidR="006500DE" w:rsidRPr="004A7191" w:rsidRDefault="006500DE">
      <w:pPr>
        <w:pStyle w:val="BodyText"/>
        <w:rPr>
          <w:rFonts w:ascii="Georgia"/>
          <w:i/>
          <w:color w:val="000000" w:themeColor="text1"/>
        </w:rPr>
      </w:pPr>
    </w:p>
    <w:p w14:paraId="0A6220BA" w14:textId="77777777" w:rsidR="006500DE" w:rsidRPr="004A7191" w:rsidRDefault="006500DE">
      <w:pPr>
        <w:pStyle w:val="BodyText"/>
        <w:rPr>
          <w:rFonts w:ascii="Georgia"/>
          <w:i/>
          <w:color w:val="000000" w:themeColor="text1"/>
        </w:rPr>
      </w:pPr>
    </w:p>
    <w:p w14:paraId="718E4660" w14:textId="77777777" w:rsidR="006500DE" w:rsidRPr="004A7191" w:rsidRDefault="006500DE">
      <w:pPr>
        <w:pStyle w:val="BodyText"/>
        <w:rPr>
          <w:rFonts w:ascii="Georgia"/>
          <w:i/>
          <w:color w:val="000000" w:themeColor="text1"/>
        </w:rPr>
      </w:pPr>
    </w:p>
    <w:p w14:paraId="7A2EC3A9" w14:textId="77777777" w:rsidR="006500DE" w:rsidRPr="004A7191" w:rsidRDefault="006500DE">
      <w:pPr>
        <w:pStyle w:val="BodyText"/>
        <w:rPr>
          <w:rFonts w:ascii="Georgia"/>
          <w:i/>
          <w:color w:val="000000" w:themeColor="text1"/>
        </w:rPr>
      </w:pPr>
    </w:p>
    <w:p w14:paraId="6F153516" w14:textId="77777777" w:rsidR="006500DE" w:rsidRPr="004A7191" w:rsidRDefault="006500DE">
      <w:pPr>
        <w:pStyle w:val="BodyText"/>
        <w:rPr>
          <w:rFonts w:ascii="Georgia"/>
          <w:i/>
          <w:color w:val="000000" w:themeColor="text1"/>
        </w:rPr>
      </w:pPr>
    </w:p>
    <w:p w14:paraId="1BA26F3A" w14:textId="77777777" w:rsidR="006500DE" w:rsidRPr="004A7191" w:rsidRDefault="006500DE">
      <w:pPr>
        <w:pStyle w:val="BodyText"/>
        <w:rPr>
          <w:rFonts w:ascii="Georgia"/>
          <w:i/>
          <w:color w:val="000000" w:themeColor="text1"/>
        </w:rPr>
      </w:pPr>
    </w:p>
    <w:p w14:paraId="4191BCA4" w14:textId="77777777" w:rsidR="006500DE" w:rsidRPr="004A7191" w:rsidRDefault="006500DE">
      <w:pPr>
        <w:pStyle w:val="BodyText"/>
        <w:rPr>
          <w:rFonts w:ascii="Georgia"/>
          <w:i/>
          <w:color w:val="000000" w:themeColor="text1"/>
        </w:rPr>
      </w:pPr>
    </w:p>
    <w:p w14:paraId="0EFEBEBE" w14:textId="77777777" w:rsidR="006500DE" w:rsidRPr="004A7191" w:rsidRDefault="006500DE">
      <w:pPr>
        <w:pStyle w:val="BodyText"/>
        <w:rPr>
          <w:rFonts w:ascii="Georgia"/>
          <w:i/>
          <w:color w:val="000000" w:themeColor="text1"/>
        </w:rPr>
      </w:pPr>
    </w:p>
    <w:p w14:paraId="5DE8265C" w14:textId="77777777" w:rsidR="006500DE" w:rsidRPr="004A7191" w:rsidRDefault="006500DE">
      <w:pPr>
        <w:pStyle w:val="BodyText"/>
        <w:rPr>
          <w:rFonts w:ascii="Georgia"/>
          <w:i/>
          <w:color w:val="000000" w:themeColor="text1"/>
        </w:rPr>
      </w:pPr>
    </w:p>
    <w:p w14:paraId="2E147F20" w14:textId="77777777" w:rsidR="006500DE" w:rsidRPr="004A7191" w:rsidRDefault="006500DE">
      <w:pPr>
        <w:pStyle w:val="BodyText"/>
        <w:rPr>
          <w:rFonts w:ascii="Georgia"/>
          <w:i/>
          <w:color w:val="000000" w:themeColor="text1"/>
        </w:rPr>
      </w:pPr>
    </w:p>
    <w:p w14:paraId="635DB116" w14:textId="77777777" w:rsidR="006500DE" w:rsidRPr="004A7191" w:rsidRDefault="006500DE">
      <w:pPr>
        <w:pStyle w:val="BodyText"/>
        <w:rPr>
          <w:rFonts w:ascii="Georgia"/>
          <w:i/>
          <w:color w:val="000000" w:themeColor="text1"/>
        </w:rPr>
      </w:pPr>
    </w:p>
    <w:p w14:paraId="1C5F7741" w14:textId="77777777" w:rsidR="006500DE" w:rsidRPr="004A7191" w:rsidRDefault="006500DE">
      <w:pPr>
        <w:pStyle w:val="BodyText"/>
        <w:rPr>
          <w:rFonts w:ascii="Georgia"/>
          <w:i/>
          <w:color w:val="000000" w:themeColor="text1"/>
        </w:rPr>
      </w:pPr>
    </w:p>
    <w:p w14:paraId="156EBF6C" w14:textId="77777777" w:rsidR="006500DE" w:rsidRPr="004A7191" w:rsidRDefault="006500DE">
      <w:pPr>
        <w:pStyle w:val="BodyText"/>
        <w:rPr>
          <w:rFonts w:ascii="Georgia"/>
          <w:i/>
          <w:color w:val="000000" w:themeColor="text1"/>
        </w:rPr>
      </w:pPr>
    </w:p>
    <w:p w14:paraId="54B25EA9" w14:textId="77777777" w:rsidR="006500DE" w:rsidRPr="004A7191" w:rsidRDefault="006500DE">
      <w:pPr>
        <w:pStyle w:val="BodyText"/>
        <w:rPr>
          <w:rFonts w:ascii="Georgia"/>
          <w:i/>
          <w:color w:val="000000" w:themeColor="text1"/>
        </w:rPr>
      </w:pPr>
    </w:p>
    <w:p w14:paraId="59E65DB9" w14:textId="77777777" w:rsidR="006500DE" w:rsidRPr="004A7191" w:rsidRDefault="006500DE">
      <w:pPr>
        <w:pStyle w:val="BodyText"/>
        <w:rPr>
          <w:rFonts w:ascii="Georgia"/>
          <w:i/>
          <w:color w:val="000000" w:themeColor="text1"/>
        </w:rPr>
      </w:pPr>
    </w:p>
    <w:p w14:paraId="75A6645C" w14:textId="77777777" w:rsidR="006500DE" w:rsidRPr="004A7191" w:rsidRDefault="006500DE">
      <w:pPr>
        <w:pStyle w:val="BodyText"/>
        <w:rPr>
          <w:rFonts w:ascii="Georgia"/>
          <w:i/>
          <w:color w:val="000000" w:themeColor="text1"/>
        </w:rPr>
      </w:pPr>
    </w:p>
    <w:p w14:paraId="0B651BAE" w14:textId="77777777" w:rsidR="006500DE" w:rsidRPr="004A7191" w:rsidRDefault="006500DE">
      <w:pPr>
        <w:pStyle w:val="BodyText"/>
        <w:rPr>
          <w:rFonts w:ascii="Georgia"/>
          <w:i/>
          <w:color w:val="000000" w:themeColor="text1"/>
        </w:rPr>
      </w:pPr>
    </w:p>
    <w:p w14:paraId="40E3983C" w14:textId="77777777" w:rsidR="006500DE" w:rsidRPr="004A7191" w:rsidRDefault="006500DE">
      <w:pPr>
        <w:pStyle w:val="BodyText"/>
        <w:rPr>
          <w:rFonts w:ascii="Georgia"/>
          <w:i/>
          <w:color w:val="000000" w:themeColor="text1"/>
        </w:rPr>
      </w:pPr>
    </w:p>
    <w:p w14:paraId="76540E36" w14:textId="77777777" w:rsidR="006500DE" w:rsidRPr="004A7191" w:rsidRDefault="006500DE">
      <w:pPr>
        <w:pStyle w:val="BodyText"/>
        <w:rPr>
          <w:rFonts w:ascii="Georgia"/>
          <w:i/>
          <w:color w:val="000000" w:themeColor="text1"/>
        </w:rPr>
      </w:pPr>
    </w:p>
    <w:p w14:paraId="11B21459" w14:textId="77777777" w:rsidR="006500DE" w:rsidRPr="004A7191" w:rsidRDefault="006500DE">
      <w:pPr>
        <w:pStyle w:val="BodyText"/>
        <w:rPr>
          <w:rFonts w:ascii="Georgia"/>
          <w:i/>
          <w:color w:val="000000" w:themeColor="text1"/>
        </w:rPr>
      </w:pPr>
    </w:p>
    <w:p w14:paraId="77C34F01" w14:textId="77777777" w:rsidR="006500DE" w:rsidRPr="004A7191" w:rsidRDefault="006500DE">
      <w:pPr>
        <w:pStyle w:val="BodyText"/>
        <w:rPr>
          <w:rFonts w:ascii="Georgia"/>
          <w:i/>
          <w:color w:val="000000" w:themeColor="text1"/>
        </w:rPr>
      </w:pPr>
    </w:p>
    <w:p w14:paraId="1ABACDCE" w14:textId="77777777" w:rsidR="006500DE" w:rsidRPr="004A7191" w:rsidRDefault="006500DE">
      <w:pPr>
        <w:pStyle w:val="BodyText"/>
        <w:rPr>
          <w:rFonts w:ascii="Georgia"/>
          <w:i/>
          <w:color w:val="000000" w:themeColor="text1"/>
        </w:rPr>
      </w:pPr>
    </w:p>
    <w:p w14:paraId="0B7615CE" w14:textId="77777777" w:rsidR="006500DE" w:rsidRPr="004A7191" w:rsidRDefault="006500DE">
      <w:pPr>
        <w:pStyle w:val="BodyText"/>
        <w:rPr>
          <w:rFonts w:ascii="Georgia"/>
          <w:i/>
          <w:color w:val="000000" w:themeColor="text1"/>
        </w:rPr>
      </w:pPr>
    </w:p>
    <w:p w14:paraId="4C2F3BA1" w14:textId="77777777" w:rsidR="006500DE" w:rsidRPr="004A7191" w:rsidRDefault="006500DE">
      <w:pPr>
        <w:pStyle w:val="BodyText"/>
        <w:rPr>
          <w:rFonts w:ascii="Georgia"/>
          <w:i/>
          <w:color w:val="000000" w:themeColor="text1"/>
        </w:rPr>
      </w:pPr>
    </w:p>
    <w:p w14:paraId="4B0F6761" w14:textId="77777777" w:rsidR="006500DE" w:rsidRPr="004A7191" w:rsidRDefault="006500DE">
      <w:pPr>
        <w:pStyle w:val="BodyText"/>
        <w:rPr>
          <w:rFonts w:ascii="Georgia"/>
          <w:i/>
          <w:color w:val="000000" w:themeColor="text1"/>
        </w:rPr>
      </w:pPr>
    </w:p>
    <w:p w14:paraId="28FDD08D" w14:textId="77777777" w:rsidR="006500DE" w:rsidRPr="004A7191" w:rsidRDefault="006500DE">
      <w:pPr>
        <w:pStyle w:val="BodyText"/>
        <w:rPr>
          <w:rFonts w:ascii="Georgia"/>
          <w:i/>
          <w:color w:val="000000" w:themeColor="text1"/>
        </w:rPr>
      </w:pPr>
    </w:p>
    <w:p w14:paraId="2C3682AC" w14:textId="77777777" w:rsidR="006500DE" w:rsidRPr="004A7191" w:rsidRDefault="006500DE">
      <w:pPr>
        <w:pStyle w:val="BodyText"/>
        <w:rPr>
          <w:rFonts w:ascii="Georgia"/>
          <w:i/>
          <w:color w:val="000000" w:themeColor="text1"/>
        </w:rPr>
      </w:pPr>
    </w:p>
    <w:p w14:paraId="423FC4F8" w14:textId="77777777" w:rsidR="006500DE" w:rsidRPr="004A7191" w:rsidRDefault="006500DE">
      <w:pPr>
        <w:pStyle w:val="BodyText"/>
        <w:rPr>
          <w:rFonts w:ascii="Georgia"/>
          <w:i/>
          <w:color w:val="000000" w:themeColor="text1"/>
        </w:rPr>
      </w:pPr>
    </w:p>
    <w:p w14:paraId="237438AF" w14:textId="77777777" w:rsidR="006500DE" w:rsidRPr="004A7191" w:rsidRDefault="006500DE">
      <w:pPr>
        <w:pStyle w:val="BodyText"/>
        <w:rPr>
          <w:rFonts w:ascii="Georgia"/>
          <w:i/>
          <w:color w:val="000000" w:themeColor="text1"/>
        </w:rPr>
      </w:pPr>
    </w:p>
    <w:p w14:paraId="3CAF5C34" w14:textId="77777777" w:rsidR="006500DE" w:rsidRPr="004A7191" w:rsidRDefault="006500DE">
      <w:pPr>
        <w:pStyle w:val="BodyText"/>
        <w:rPr>
          <w:rFonts w:ascii="Georgia"/>
          <w:i/>
          <w:color w:val="000000" w:themeColor="text1"/>
        </w:rPr>
      </w:pPr>
    </w:p>
    <w:p w14:paraId="2E710D6F" w14:textId="77777777" w:rsidR="006500DE" w:rsidRPr="004A7191" w:rsidRDefault="006500DE">
      <w:pPr>
        <w:pStyle w:val="BodyText"/>
        <w:rPr>
          <w:rFonts w:ascii="Georgia"/>
          <w:i/>
          <w:color w:val="000000" w:themeColor="text1"/>
        </w:rPr>
      </w:pPr>
    </w:p>
    <w:p w14:paraId="421D2D4C" w14:textId="77777777" w:rsidR="006500DE" w:rsidRPr="004A7191" w:rsidRDefault="006500DE">
      <w:pPr>
        <w:pStyle w:val="BodyText"/>
        <w:rPr>
          <w:rFonts w:ascii="Georgia"/>
          <w:i/>
          <w:color w:val="000000" w:themeColor="text1"/>
        </w:rPr>
      </w:pPr>
    </w:p>
    <w:p w14:paraId="745F8B82" w14:textId="77777777" w:rsidR="006500DE" w:rsidRPr="004A7191" w:rsidRDefault="006500DE">
      <w:pPr>
        <w:pStyle w:val="BodyText"/>
        <w:rPr>
          <w:rFonts w:ascii="Georgia"/>
          <w:i/>
          <w:color w:val="000000" w:themeColor="text1"/>
        </w:rPr>
      </w:pPr>
    </w:p>
    <w:p w14:paraId="1077DE56" w14:textId="77777777" w:rsidR="006500DE" w:rsidRPr="004A7191" w:rsidRDefault="006500DE">
      <w:pPr>
        <w:pStyle w:val="BodyText"/>
        <w:rPr>
          <w:rFonts w:ascii="Georgia"/>
          <w:i/>
          <w:color w:val="000000" w:themeColor="text1"/>
        </w:rPr>
      </w:pPr>
    </w:p>
    <w:p w14:paraId="61993021" w14:textId="77777777" w:rsidR="006500DE" w:rsidRPr="004A7191" w:rsidRDefault="006500DE">
      <w:pPr>
        <w:pStyle w:val="BodyText"/>
        <w:rPr>
          <w:rFonts w:ascii="Georgia"/>
          <w:i/>
          <w:color w:val="000000" w:themeColor="text1"/>
        </w:rPr>
      </w:pPr>
    </w:p>
    <w:p w14:paraId="4CD8463E" w14:textId="77777777" w:rsidR="006500DE" w:rsidRPr="004A7191" w:rsidRDefault="006500DE">
      <w:pPr>
        <w:pStyle w:val="BodyText"/>
        <w:rPr>
          <w:rFonts w:ascii="Georgia"/>
          <w:i/>
          <w:color w:val="000000" w:themeColor="text1"/>
        </w:rPr>
      </w:pPr>
    </w:p>
    <w:p w14:paraId="200B93B7" w14:textId="77777777" w:rsidR="006500DE" w:rsidRPr="004A7191" w:rsidRDefault="006500DE">
      <w:pPr>
        <w:pStyle w:val="BodyText"/>
        <w:rPr>
          <w:rFonts w:ascii="Georgia"/>
          <w:i/>
          <w:color w:val="000000" w:themeColor="text1"/>
        </w:rPr>
      </w:pPr>
    </w:p>
    <w:p w14:paraId="772E8920" w14:textId="77777777" w:rsidR="006500DE" w:rsidRPr="004A7191" w:rsidRDefault="006500DE">
      <w:pPr>
        <w:pStyle w:val="BodyText"/>
        <w:spacing w:before="9"/>
        <w:rPr>
          <w:rFonts w:ascii="Georgia"/>
          <w:i/>
          <w:color w:val="000000" w:themeColor="text1"/>
          <w:sz w:val="22"/>
        </w:rPr>
      </w:pPr>
    </w:p>
    <w:p w14:paraId="4F4F92ED" w14:textId="77777777" w:rsidR="006500DE" w:rsidRPr="004A7191" w:rsidRDefault="004A7191">
      <w:pPr>
        <w:spacing w:before="101"/>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3AC46324"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1B1C3C24" w14:textId="77777777" w:rsidR="006500DE" w:rsidRPr="004A7191" w:rsidRDefault="004A7191">
      <w:pPr>
        <w:pStyle w:val="Heading1"/>
        <w:tabs>
          <w:tab w:val="left" w:pos="1158"/>
          <w:tab w:val="left" w:pos="7739"/>
        </w:tabs>
        <w:rPr>
          <w:color w:val="000000" w:themeColor="text1"/>
        </w:rPr>
      </w:pPr>
      <w:r w:rsidRPr="004A7191">
        <w:rPr>
          <w:color w:val="000000" w:themeColor="text1"/>
          <w:shd w:val="clear" w:color="auto" w:fill="EB7A2C"/>
        </w:rPr>
        <w:lastRenderedPageBreak/>
        <w:t xml:space="preserve"> </w:t>
      </w:r>
      <w:r w:rsidRPr="004A7191">
        <w:rPr>
          <w:color w:val="000000" w:themeColor="text1"/>
          <w:shd w:val="clear" w:color="auto" w:fill="EB7A2C"/>
        </w:rPr>
        <w:tab/>
        <w:t>44. Pied</w:t>
      </w:r>
      <w:r w:rsidRPr="004A7191">
        <w:rPr>
          <w:color w:val="000000" w:themeColor="text1"/>
          <w:spacing w:val="-11"/>
          <w:shd w:val="clear" w:color="auto" w:fill="EB7A2C"/>
        </w:rPr>
        <w:t xml:space="preserve"> </w:t>
      </w:r>
      <w:r w:rsidRPr="004A7191">
        <w:rPr>
          <w:color w:val="000000" w:themeColor="text1"/>
          <w:shd w:val="clear" w:color="auto" w:fill="EB7A2C"/>
        </w:rPr>
        <w:t>Myna</w:t>
      </w:r>
      <w:r w:rsidRPr="004A7191">
        <w:rPr>
          <w:color w:val="000000" w:themeColor="text1"/>
          <w:shd w:val="clear" w:color="auto" w:fill="EB7A2C"/>
        </w:rPr>
        <w:tab/>
      </w:r>
    </w:p>
    <w:p w14:paraId="253BDF50" w14:textId="77777777" w:rsidR="006500DE" w:rsidRPr="004A7191" w:rsidRDefault="006500DE">
      <w:pPr>
        <w:pStyle w:val="BodyText"/>
        <w:rPr>
          <w:rFonts w:ascii="Arial"/>
          <w:color w:val="000000" w:themeColor="text1"/>
          <w:sz w:val="48"/>
        </w:rPr>
      </w:pPr>
    </w:p>
    <w:p w14:paraId="04F2B651" w14:textId="77777777" w:rsidR="006500DE" w:rsidRPr="004A7191" w:rsidRDefault="006500DE">
      <w:pPr>
        <w:pStyle w:val="BodyText"/>
        <w:rPr>
          <w:rFonts w:ascii="Arial"/>
          <w:color w:val="000000" w:themeColor="text1"/>
          <w:sz w:val="53"/>
        </w:rPr>
      </w:pPr>
    </w:p>
    <w:p w14:paraId="6E48E204" w14:textId="77777777" w:rsidR="006500DE" w:rsidRPr="004A7191" w:rsidRDefault="004A7191">
      <w:pPr>
        <w:pStyle w:val="BodyText"/>
        <w:spacing w:line="228" w:lineRule="auto"/>
        <w:ind w:left="1160" w:right="2227"/>
        <w:rPr>
          <w:color w:val="000000" w:themeColor="text1"/>
        </w:rPr>
      </w:pPr>
      <w:r w:rsidRPr="004A7191">
        <w:rPr>
          <w:color w:val="000000" w:themeColor="text1"/>
        </w:rPr>
        <w:t>The</w:t>
      </w:r>
      <w:r w:rsidRPr="004A7191">
        <w:rPr>
          <w:color w:val="000000" w:themeColor="text1"/>
          <w:spacing w:val="-26"/>
        </w:rPr>
        <w:t xml:space="preserve"> </w:t>
      </w:r>
      <w:r w:rsidRPr="004A7191">
        <w:rPr>
          <w:color w:val="000000" w:themeColor="text1"/>
        </w:rPr>
        <w:t>Pied</w:t>
      </w:r>
      <w:r w:rsidRPr="004A7191">
        <w:rPr>
          <w:color w:val="000000" w:themeColor="text1"/>
          <w:spacing w:val="-26"/>
        </w:rPr>
        <w:t xml:space="preserve"> </w:t>
      </w:r>
      <w:r w:rsidRPr="004A7191">
        <w:rPr>
          <w:color w:val="000000" w:themeColor="text1"/>
        </w:rPr>
        <w:t>myna</w:t>
      </w:r>
      <w:r w:rsidRPr="004A7191">
        <w:rPr>
          <w:color w:val="000000" w:themeColor="text1"/>
          <w:spacing w:val="-25"/>
        </w:rPr>
        <w:t xml:space="preserve"> </w:t>
      </w:r>
      <w:r w:rsidRPr="004A7191">
        <w:rPr>
          <w:color w:val="000000" w:themeColor="text1"/>
        </w:rPr>
        <w:t>or</w:t>
      </w:r>
      <w:r w:rsidRPr="004A7191">
        <w:rPr>
          <w:color w:val="000000" w:themeColor="text1"/>
          <w:spacing w:val="-37"/>
        </w:rPr>
        <w:t xml:space="preserve"> </w:t>
      </w:r>
      <w:r w:rsidRPr="004A7191">
        <w:rPr>
          <w:color w:val="000000" w:themeColor="text1"/>
        </w:rPr>
        <w:t>Asian</w:t>
      </w:r>
      <w:r w:rsidRPr="004A7191">
        <w:rPr>
          <w:color w:val="000000" w:themeColor="text1"/>
          <w:spacing w:val="-26"/>
        </w:rPr>
        <w:t xml:space="preserve"> </w:t>
      </w:r>
      <w:r w:rsidRPr="004A7191">
        <w:rPr>
          <w:color w:val="000000" w:themeColor="text1"/>
        </w:rPr>
        <w:t>pied</w:t>
      </w:r>
      <w:r w:rsidRPr="004A7191">
        <w:rPr>
          <w:color w:val="000000" w:themeColor="text1"/>
          <w:spacing w:val="-24"/>
        </w:rPr>
        <w:t xml:space="preserve"> </w:t>
      </w:r>
      <w:r w:rsidRPr="004A7191">
        <w:rPr>
          <w:color w:val="000000" w:themeColor="text1"/>
        </w:rPr>
        <w:t>starling</w:t>
      </w:r>
      <w:r w:rsidRPr="004A7191">
        <w:rPr>
          <w:color w:val="000000" w:themeColor="text1"/>
          <w:spacing w:val="-26"/>
        </w:rPr>
        <w:t xml:space="preserve"> </w:t>
      </w:r>
      <w:r w:rsidRPr="004A7191">
        <w:rPr>
          <w:color w:val="000000" w:themeColor="text1"/>
        </w:rPr>
        <w:t>(</w:t>
      </w:r>
      <w:proofErr w:type="spellStart"/>
      <w:r w:rsidRPr="004A7191">
        <w:rPr>
          <w:rFonts w:ascii="Georgia"/>
          <w:i/>
          <w:color w:val="000000" w:themeColor="text1"/>
        </w:rPr>
        <w:t>Gracupica</w:t>
      </w:r>
      <w:proofErr w:type="spellEnd"/>
      <w:r w:rsidRPr="004A7191">
        <w:rPr>
          <w:rFonts w:ascii="Georgia"/>
          <w:i/>
          <w:color w:val="000000" w:themeColor="text1"/>
          <w:spacing w:val="-23"/>
        </w:rPr>
        <w:t xml:space="preserve"> </w:t>
      </w:r>
      <w:r w:rsidRPr="004A7191">
        <w:rPr>
          <w:rFonts w:ascii="Georgia"/>
          <w:i/>
          <w:color w:val="000000" w:themeColor="text1"/>
        </w:rPr>
        <w:t>contra</w:t>
      </w:r>
      <w:r w:rsidRPr="004A7191">
        <w:rPr>
          <w:color w:val="000000" w:themeColor="text1"/>
        </w:rPr>
        <w:t>)</w:t>
      </w:r>
      <w:r w:rsidRPr="004A7191">
        <w:rPr>
          <w:color w:val="000000" w:themeColor="text1"/>
          <w:spacing w:val="-25"/>
        </w:rPr>
        <w:t xml:space="preserve"> </w:t>
      </w:r>
      <w:r w:rsidRPr="004A7191">
        <w:rPr>
          <w:color w:val="000000" w:themeColor="text1"/>
        </w:rPr>
        <w:t>is</w:t>
      </w:r>
      <w:r w:rsidRPr="004A7191">
        <w:rPr>
          <w:color w:val="000000" w:themeColor="text1"/>
          <w:spacing w:val="-2"/>
        </w:rPr>
        <w:t xml:space="preserve"> </w:t>
      </w:r>
      <w:r w:rsidRPr="004A7191">
        <w:rPr>
          <w:color w:val="000000" w:themeColor="text1"/>
        </w:rPr>
        <w:t>a species</w:t>
      </w:r>
      <w:r w:rsidRPr="004A7191">
        <w:rPr>
          <w:color w:val="000000" w:themeColor="text1"/>
          <w:spacing w:val="-12"/>
        </w:rPr>
        <w:t xml:space="preserve"> </w:t>
      </w:r>
      <w:r w:rsidRPr="004A7191">
        <w:rPr>
          <w:color w:val="000000" w:themeColor="text1"/>
        </w:rPr>
        <w:t>of</w:t>
      </w:r>
      <w:r w:rsidRPr="004A7191">
        <w:rPr>
          <w:color w:val="000000" w:themeColor="text1"/>
          <w:spacing w:val="-10"/>
        </w:rPr>
        <w:t xml:space="preserve"> </w:t>
      </w:r>
      <w:r w:rsidRPr="004A7191">
        <w:rPr>
          <w:color w:val="000000" w:themeColor="text1"/>
        </w:rPr>
        <w:t>starling</w:t>
      </w:r>
      <w:r w:rsidRPr="004A7191">
        <w:rPr>
          <w:color w:val="000000" w:themeColor="text1"/>
          <w:spacing w:val="-11"/>
        </w:rPr>
        <w:t xml:space="preserve"> </w:t>
      </w:r>
      <w:r w:rsidRPr="004A7191">
        <w:rPr>
          <w:color w:val="000000" w:themeColor="text1"/>
        </w:rPr>
        <w:t>found</w:t>
      </w:r>
      <w:r w:rsidRPr="004A7191">
        <w:rPr>
          <w:color w:val="000000" w:themeColor="text1"/>
          <w:spacing w:val="-11"/>
        </w:rPr>
        <w:t xml:space="preserve"> </w:t>
      </w:r>
      <w:r w:rsidRPr="004A7191">
        <w:rPr>
          <w:color w:val="000000" w:themeColor="text1"/>
        </w:rPr>
        <w:t>in</w:t>
      </w:r>
      <w:r w:rsidRPr="004A7191">
        <w:rPr>
          <w:color w:val="000000" w:themeColor="text1"/>
          <w:spacing w:val="-9"/>
        </w:rPr>
        <w:t xml:space="preserve"> </w:t>
      </w:r>
      <w:r w:rsidRPr="004A7191">
        <w:rPr>
          <w:color w:val="000000" w:themeColor="text1"/>
        </w:rPr>
        <w:t>the</w:t>
      </w:r>
      <w:r w:rsidRPr="004A7191">
        <w:rPr>
          <w:color w:val="000000" w:themeColor="text1"/>
          <w:spacing w:val="-10"/>
        </w:rPr>
        <w:t xml:space="preserve"> </w:t>
      </w:r>
      <w:r w:rsidRPr="004A7191">
        <w:rPr>
          <w:color w:val="000000" w:themeColor="text1"/>
        </w:rPr>
        <w:t>Indian</w:t>
      </w:r>
      <w:r w:rsidRPr="004A7191">
        <w:rPr>
          <w:color w:val="000000" w:themeColor="text1"/>
          <w:spacing w:val="-11"/>
        </w:rPr>
        <w:t xml:space="preserve"> </w:t>
      </w:r>
      <w:r w:rsidRPr="004A7191">
        <w:rPr>
          <w:color w:val="000000" w:themeColor="text1"/>
        </w:rPr>
        <w:t>subcontinent</w:t>
      </w:r>
      <w:r w:rsidRPr="004A7191">
        <w:rPr>
          <w:color w:val="000000" w:themeColor="text1"/>
          <w:spacing w:val="-11"/>
        </w:rPr>
        <w:t xml:space="preserve"> </w:t>
      </w:r>
      <w:r w:rsidRPr="004A7191">
        <w:rPr>
          <w:color w:val="000000" w:themeColor="text1"/>
        </w:rPr>
        <w:t>and</w:t>
      </w:r>
    </w:p>
    <w:p w14:paraId="7D13B42D" w14:textId="77777777" w:rsidR="006500DE" w:rsidRPr="004A7191" w:rsidRDefault="004A7191">
      <w:pPr>
        <w:pStyle w:val="BodyText"/>
        <w:spacing w:before="17" w:line="235" w:lineRule="auto"/>
        <w:ind w:left="1160" w:right="1270"/>
        <w:rPr>
          <w:color w:val="000000" w:themeColor="text1"/>
        </w:rPr>
      </w:pPr>
      <w:r w:rsidRPr="004A7191">
        <w:rPr>
          <w:color w:val="000000" w:themeColor="text1"/>
        </w:rPr>
        <w:t>Southeast Asia. They are usually found in small groups mainly on the plains and low foothills. They are often seen within cities and villages although</w:t>
      </w:r>
      <w:r w:rsidRPr="004A7191">
        <w:rPr>
          <w:color w:val="000000" w:themeColor="text1"/>
          <w:spacing w:val="-11"/>
        </w:rPr>
        <w:t xml:space="preserve"> </w:t>
      </w:r>
      <w:r w:rsidRPr="004A7191">
        <w:rPr>
          <w:color w:val="000000" w:themeColor="text1"/>
        </w:rPr>
        <w:t>they</w:t>
      </w:r>
      <w:r w:rsidRPr="004A7191">
        <w:rPr>
          <w:color w:val="000000" w:themeColor="text1"/>
          <w:spacing w:val="-12"/>
        </w:rPr>
        <w:t xml:space="preserve"> </w:t>
      </w:r>
      <w:r w:rsidRPr="004A7191">
        <w:rPr>
          <w:color w:val="000000" w:themeColor="text1"/>
        </w:rPr>
        <w:t>are</w:t>
      </w:r>
      <w:r w:rsidRPr="004A7191">
        <w:rPr>
          <w:color w:val="000000" w:themeColor="text1"/>
          <w:spacing w:val="-13"/>
        </w:rPr>
        <w:t xml:space="preserve"> </w:t>
      </w:r>
      <w:r w:rsidRPr="004A7191">
        <w:rPr>
          <w:color w:val="000000" w:themeColor="text1"/>
        </w:rPr>
        <w:t>not</w:t>
      </w:r>
      <w:r w:rsidRPr="004A7191">
        <w:rPr>
          <w:color w:val="000000" w:themeColor="text1"/>
          <w:spacing w:val="-12"/>
        </w:rPr>
        <w:t xml:space="preserve"> </w:t>
      </w:r>
      <w:r w:rsidRPr="004A7191">
        <w:rPr>
          <w:color w:val="000000" w:themeColor="text1"/>
        </w:rPr>
        <w:t>as</w:t>
      </w:r>
      <w:r w:rsidRPr="004A7191">
        <w:rPr>
          <w:color w:val="000000" w:themeColor="text1"/>
          <w:spacing w:val="-12"/>
        </w:rPr>
        <w:t xml:space="preserve"> </w:t>
      </w:r>
      <w:r w:rsidRPr="004A7191">
        <w:rPr>
          <w:color w:val="000000" w:themeColor="text1"/>
        </w:rPr>
        <w:t>bold</w:t>
      </w:r>
      <w:r w:rsidRPr="004A7191">
        <w:rPr>
          <w:color w:val="000000" w:themeColor="text1"/>
          <w:spacing w:val="-12"/>
        </w:rPr>
        <w:t xml:space="preserve"> </w:t>
      </w:r>
      <w:r w:rsidRPr="004A7191">
        <w:rPr>
          <w:color w:val="000000" w:themeColor="text1"/>
        </w:rPr>
        <w:t>as</w:t>
      </w:r>
      <w:r w:rsidRPr="004A7191">
        <w:rPr>
          <w:color w:val="000000" w:themeColor="text1"/>
          <w:spacing w:val="-11"/>
        </w:rPr>
        <w:t xml:space="preserve"> </w:t>
      </w:r>
      <w:r w:rsidRPr="004A7191">
        <w:rPr>
          <w:color w:val="000000" w:themeColor="text1"/>
        </w:rPr>
        <w:t>the</w:t>
      </w:r>
      <w:r w:rsidRPr="004A7191">
        <w:rPr>
          <w:color w:val="000000" w:themeColor="text1"/>
          <w:spacing w:val="-12"/>
        </w:rPr>
        <w:t xml:space="preserve"> </w:t>
      </w:r>
      <w:r w:rsidRPr="004A7191">
        <w:rPr>
          <w:color w:val="000000" w:themeColor="text1"/>
        </w:rPr>
        <w:t>common</w:t>
      </w:r>
      <w:r w:rsidRPr="004A7191">
        <w:rPr>
          <w:color w:val="000000" w:themeColor="text1"/>
          <w:spacing w:val="-13"/>
        </w:rPr>
        <w:t xml:space="preserve"> </w:t>
      </w:r>
      <w:r w:rsidRPr="004A7191">
        <w:rPr>
          <w:color w:val="000000" w:themeColor="text1"/>
        </w:rPr>
        <w:t>myna.</w:t>
      </w:r>
      <w:r w:rsidRPr="004A7191">
        <w:rPr>
          <w:color w:val="000000" w:themeColor="text1"/>
          <w:spacing w:val="-4"/>
        </w:rPr>
        <w:t xml:space="preserve"> </w:t>
      </w:r>
      <w:r w:rsidRPr="004A7191">
        <w:rPr>
          <w:color w:val="000000" w:themeColor="text1"/>
        </w:rPr>
        <w:t>They</w:t>
      </w:r>
      <w:r w:rsidRPr="004A7191">
        <w:rPr>
          <w:color w:val="000000" w:themeColor="text1"/>
          <w:spacing w:val="1"/>
        </w:rPr>
        <w:t xml:space="preserve"> </w:t>
      </w:r>
      <w:r w:rsidRPr="004A7191">
        <w:rPr>
          <w:color w:val="000000" w:themeColor="text1"/>
        </w:rPr>
        <w:t xml:space="preserve">produce a </w:t>
      </w:r>
      <w:r w:rsidRPr="004A7191">
        <w:rPr>
          <w:color w:val="000000" w:themeColor="text1"/>
          <w:spacing w:val="-4"/>
        </w:rPr>
        <w:t xml:space="preserve">range </w:t>
      </w:r>
      <w:r w:rsidRPr="004A7191">
        <w:rPr>
          <w:color w:val="000000" w:themeColor="text1"/>
        </w:rPr>
        <w:t>of calls made up of liquid notes. Several slight plumage variations exist in</w:t>
      </w:r>
      <w:r w:rsidRPr="004A7191">
        <w:rPr>
          <w:color w:val="000000" w:themeColor="text1"/>
          <w:spacing w:val="-15"/>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populations</w:t>
      </w:r>
      <w:r w:rsidRPr="004A7191">
        <w:rPr>
          <w:color w:val="000000" w:themeColor="text1"/>
          <w:spacing w:val="-14"/>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about</w:t>
      </w:r>
      <w:r w:rsidRPr="004A7191">
        <w:rPr>
          <w:color w:val="000000" w:themeColor="text1"/>
          <w:spacing w:val="-14"/>
        </w:rPr>
        <w:t xml:space="preserve"> </w:t>
      </w:r>
      <w:r w:rsidRPr="004A7191">
        <w:rPr>
          <w:color w:val="000000" w:themeColor="text1"/>
        </w:rPr>
        <w:t>five</w:t>
      </w:r>
      <w:r w:rsidRPr="004A7191">
        <w:rPr>
          <w:color w:val="000000" w:themeColor="text1"/>
          <w:spacing w:val="-1"/>
        </w:rPr>
        <w:t xml:space="preserve"> </w:t>
      </w:r>
      <w:r w:rsidRPr="004A7191">
        <w:rPr>
          <w:color w:val="000000" w:themeColor="text1"/>
        </w:rPr>
        <w:t>subspecies are</w:t>
      </w:r>
      <w:r w:rsidRPr="004A7191">
        <w:rPr>
          <w:color w:val="000000" w:themeColor="text1"/>
          <w:spacing w:val="-27"/>
        </w:rPr>
        <w:t xml:space="preserve"> </w:t>
      </w:r>
      <w:r w:rsidRPr="004A7191">
        <w:rPr>
          <w:color w:val="000000" w:themeColor="text1"/>
        </w:rPr>
        <w:t>named.</w:t>
      </w:r>
    </w:p>
    <w:p w14:paraId="77F424F2" w14:textId="77777777" w:rsidR="006500DE" w:rsidRPr="004A7191" w:rsidRDefault="004A7191">
      <w:pPr>
        <w:pStyle w:val="BodyText"/>
        <w:spacing w:before="9"/>
        <w:ind w:left="1160" w:right="1270" w:firstLine="280"/>
        <w:rPr>
          <w:color w:val="000000" w:themeColor="text1"/>
        </w:rPr>
      </w:pPr>
      <w:r w:rsidRPr="004A7191">
        <w:rPr>
          <w:color w:val="000000" w:themeColor="text1"/>
        </w:rPr>
        <w:t xml:space="preserve">The species has been included in the genus Sturnus and </w:t>
      </w:r>
      <w:proofErr w:type="spellStart"/>
      <w:r w:rsidRPr="004A7191">
        <w:rPr>
          <w:color w:val="000000" w:themeColor="text1"/>
        </w:rPr>
        <w:t>Sturnopastor</w:t>
      </w:r>
      <w:proofErr w:type="spellEnd"/>
      <w:r w:rsidRPr="004A7191">
        <w:rPr>
          <w:color w:val="000000" w:themeColor="text1"/>
        </w:rPr>
        <w:t xml:space="preserve"> in the past but recent studies do not support its inclusion within </w:t>
      </w:r>
      <w:proofErr w:type="spellStart"/>
      <w:r w:rsidRPr="004A7191">
        <w:rPr>
          <w:color w:val="000000" w:themeColor="text1"/>
        </w:rPr>
        <w:t>Sturnusleading</w:t>
      </w:r>
      <w:proofErr w:type="spellEnd"/>
      <w:r w:rsidRPr="004A7191">
        <w:rPr>
          <w:color w:val="000000" w:themeColor="text1"/>
        </w:rPr>
        <w:t xml:space="preserve"> to the reinstatement of an older genus name </w:t>
      </w:r>
      <w:proofErr w:type="spellStart"/>
      <w:r w:rsidRPr="004A7191">
        <w:rPr>
          <w:color w:val="000000" w:themeColor="text1"/>
        </w:rPr>
        <w:t>Gracupica</w:t>
      </w:r>
      <w:proofErr w:type="spellEnd"/>
      <w:r w:rsidRPr="004A7191">
        <w:rPr>
          <w:color w:val="000000" w:themeColor="text1"/>
        </w:rPr>
        <w:t>.</w:t>
      </w:r>
    </w:p>
    <w:p w14:paraId="6C3A48D4" w14:textId="77777777" w:rsidR="006500DE" w:rsidRPr="004A7191" w:rsidRDefault="004A7191">
      <w:pPr>
        <w:pStyle w:val="BodyText"/>
        <w:spacing w:line="237" w:lineRule="auto"/>
        <w:ind w:left="1160" w:right="1120" w:firstLine="280"/>
        <w:rPr>
          <w:color w:val="000000" w:themeColor="text1"/>
        </w:rPr>
      </w:pPr>
      <w:r w:rsidRPr="004A7191">
        <w:rPr>
          <w:color w:val="000000" w:themeColor="text1"/>
        </w:rPr>
        <w:t xml:space="preserve">This myna is strikingly marked in black and white and has a yellowish bill with a reddish bill base. The bare skin around the eye is reddish. The upper </w:t>
      </w:r>
      <w:r w:rsidRPr="004A7191">
        <w:rPr>
          <w:color w:val="000000" w:themeColor="text1"/>
          <w:spacing w:val="-6"/>
        </w:rPr>
        <w:t xml:space="preserve">body, </w:t>
      </w:r>
      <w:r w:rsidRPr="004A7191">
        <w:rPr>
          <w:color w:val="000000" w:themeColor="text1"/>
        </w:rPr>
        <w:t xml:space="preserve">throat and breast are black while the cheek, </w:t>
      </w:r>
      <w:proofErr w:type="spellStart"/>
      <w:r w:rsidRPr="004A7191">
        <w:rPr>
          <w:color w:val="000000" w:themeColor="text1"/>
        </w:rPr>
        <w:t>lores</w:t>
      </w:r>
      <w:proofErr w:type="spellEnd"/>
      <w:r w:rsidRPr="004A7191">
        <w:rPr>
          <w:color w:val="000000" w:themeColor="text1"/>
        </w:rPr>
        <w:t>, wing coverts</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rump</w:t>
      </w:r>
      <w:r w:rsidRPr="004A7191">
        <w:rPr>
          <w:color w:val="000000" w:themeColor="text1"/>
          <w:spacing w:val="-1"/>
        </w:rPr>
        <w:t xml:space="preserve"> </w:t>
      </w:r>
      <w:r w:rsidRPr="004A7191">
        <w:rPr>
          <w:color w:val="000000" w:themeColor="text1"/>
        </w:rPr>
        <w:t>are</w:t>
      </w:r>
      <w:r w:rsidRPr="004A7191">
        <w:rPr>
          <w:color w:val="000000" w:themeColor="text1"/>
          <w:spacing w:val="-2"/>
        </w:rPr>
        <w:t xml:space="preserve"> </w:t>
      </w:r>
      <w:r w:rsidRPr="004A7191">
        <w:rPr>
          <w:color w:val="000000" w:themeColor="text1"/>
        </w:rPr>
        <w:t>contrastingly</w:t>
      </w:r>
      <w:r w:rsidRPr="004A7191">
        <w:rPr>
          <w:color w:val="000000" w:themeColor="text1"/>
          <w:spacing w:val="-1"/>
        </w:rPr>
        <w:t xml:space="preserve"> </w:t>
      </w:r>
      <w:r w:rsidRPr="004A7191">
        <w:rPr>
          <w:color w:val="000000" w:themeColor="text1"/>
        </w:rPr>
        <w:t>white.</w:t>
      </w:r>
      <w:r w:rsidRPr="004A7191">
        <w:rPr>
          <w:color w:val="000000" w:themeColor="text1"/>
          <w:spacing w:val="-5"/>
        </w:rPr>
        <w:t xml:space="preserve"> </w:t>
      </w:r>
      <w:r w:rsidRPr="004A7191">
        <w:rPr>
          <w:color w:val="000000" w:themeColor="text1"/>
        </w:rPr>
        <w:t>The</w:t>
      </w:r>
      <w:r w:rsidRPr="004A7191">
        <w:rPr>
          <w:color w:val="000000" w:themeColor="text1"/>
          <w:spacing w:val="-20"/>
        </w:rPr>
        <w:t xml:space="preserve"> </w:t>
      </w:r>
      <w:r w:rsidRPr="004A7191">
        <w:rPr>
          <w:color w:val="000000" w:themeColor="text1"/>
        </w:rPr>
        <w:t>sexes</w:t>
      </w:r>
      <w:r w:rsidRPr="004A7191">
        <w:rPr>
          <w:color w:val="000000" w:themeColor="text1"/>
          <w:spacing w:val="-18"/>
        </w:rPr>
        <w:t xml:space="preserve"> </w:t>
      </w:r>
      <w:r w:rsidRPr="004A7191">
        <w:rPr>
          <w:color w:val="000000" w:themeColor="text1"/>
        </w:rPr>
        <w:t>are</w:t>
      </w:r>
      <w:r w:rsidRPr="004A7191">
        <w:rPr>
          <w:color w:val="000000" w:themeColor="text1"/>
          <w:spacing w:val="-19"/>
        </w:rPr>
        <w:t xml:space="preserve"> </w:t>
      </w:r>
      <w:r w:rsidRPr="004A7191">
        <w:rPr>
          <w:color w:val="000000" w:themeColor="text1"/>
        </w:rPr>
        <w:t>similar</w:t>
      </w:r>
      <w:r w:rsidRPr="004A7191">
        <w:rPr>
          <w:color w:val="000000" w:themeColor="text1"/>
          <w:spacing w:val="-21"/>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 xml:space="preserve">plumage but young birds have dark </w:t>
      </w:r>
      <w:r w:rsidRPr="004A7191">
        <w:rPr>
          <w:color w:val="000000" w:themeColor="text1"/>
          <w:spacing w:val="-3"/>
        </w:rPr>
        <w:t xml:space="preserve">brown </w:t>
      </w:r>
      <w:r w:rsidRPr="004A7191">
        <w:rPr>
          <w:color w:val="000000" w:themeColor="text1"/>
        </w:rPr>
        <w:t>in place of black. The subspecies vary slightly</w:t>
      </w:r>
      <w:r w:rsidRPr="004A7191">
        <w:rPr>
          <w:color w:val="000000" w:themeColor="text1"/>
          <w:spacing w:val="-23"/>
        </w:rPr>
        <w:t xml:space="preserve"> </w:t>
      </w:r>
      <w:r w:rsidRPr="004A7191">
        <w:rPr>
          <w:color w:val="000000" w:themeColor="text1"/>
        </w:rPr>
        <w:t>in</w:t>
      </w:r>
      <w:r w:rsidRPr="004A7191">
        <w:rPr>
          <w:color w:val="000000" w:themeColor="text1"/>
          <w:spacing w:val="-23"/>
        </w:rPr>
        <w:t xml:space="preserve"> </w:t>
      </w:r>
      <w:r w:rsidRPr="004A7191">
        <w:rPr>
          <w:color w:val="000000" w:themeColor="text1"/>
        </w:rPr>
        <w:t>plumage,</w:t>
      </w:r>
      <w:r w:rsidRPr="004A7191">
        <w:rPr>
          <w:color w:val="000000" w:themeColor="text1"/>
          <w:spacing w:val="-23"/>
        </w:rPr>
        <w:t xml:space="preserve"> </w:t>
      </w:r>
      <w:r w:rsidRPr="004A7191">
        <w:rPr>
          <w:color w:val="000000" w:themeColor="text1"/>
        </w:rPr>
        <w:t>extent</w:t>
      </w:r>
      <w:r w:rsidRPr="004A7191">
        <w:rPr>
          <w:color w:val="000000" w:themeColor="text1"/>
          <w:spacing w:val="-2"/>
        </w:rPr>
        <w:t xml:space="preserve"> </w:t>
      </w:r>
      <w:r w:rsidRPr="004A7191">
        <w:rPr>
          <w:color w:val="000000" w:themeColor="text1"/>
        </w:rPr>
        <w:t>of</w:t>
      </w:r>
      <w:r w:rsidRPr="004A7191">
        <w:rPr>
          <w:color w:val="000000" w:themeColor="text1"/>
          <w:spacing w:val="-15"/>
        </w:rPr>
        <w:t xml:space="preserve"> </w:t>
      </w:r>
      <w:r w:rsidRPr="004A7191">
        <w:rPr>
          <w:color w:val="000000" w:themeColor="text1"/>
        </w:rPr>
        <w:t>streaking</w:t>
      </w:r>
      <w:r w:rsidRPr="004A7191">
        <w:rPr>
          <w:color w:val="000000" w:themeColor="text1"/>
          <w:spacing w:val="-15"/>
        </w:rPr>
        <w:t xml:space="preserve"> </w:t>
      </w:r>
      <w:r w:rsidRPr="004A7191">
        <w:rPr>
          <w:color w:val="000000" w:themeColor="text1"/>
        </w:rPr>
        <w:t>of</w:t>
      </w:r>
      <w:r w:rsidRPr="004A7191">
        <w:rPr>
          <w:color w:val="000000" w:themeColor="text1"/>
          <w:spacing w:val="-14"/>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feathers</w:t>
      </w:r>
      <w:r w:rsidRPr="004A7191">
        <w:rPr>
          <w:color w:val="000000" w:themeColor="text1"/>
          <w:spacing w:val="-13"/>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in</w:t>
      </w:r>
      <w:r w:rsidRPr="004A7191">
        <w:rPr>
          <w:color w:val="000000" w:themeColor="text1"/>
          <w:spacing w:val="-13"/>
        </w:rPr>
        <w:t xml:space="preserve"> </w:t>
      </w:r>
      <w:r w:rsidRPr="004A7191">
        <w:rPr>
          <w:color w:val="000000" w:themeColor="text1"/>
        </w:rPr>
        <w:t>measurements.</w:t>
      </w:r>
    </w:p>
    <w:p w14:paraId="1308E308" w14:textId="77777777" w:rsidR="006500DE" w:rsidRPr="004A7191" w:rsidRDefault="004A7191">
      <w:pPr>
        <w:pStyle w:val="BodyText"/>
        <w:spacing w:before="12" w:line="230" w:lineRule="auto"/>
        <w:ind w:left="1440" w:right="1188"/>
        <w:rPr>
          <w:color w:val="000000" w:themeColor="text1"/>
        </w:rPr>
      </w:pPr>
      <w:r w:rsidRPr="004A7191">
        <w:rPr>
          <w:color w:val="000000" w:themeColor="text1"/>
        </w:rPr>
        <w:t>The</w:t>
      </w:r>
      <w:r w:rsidRPr="004A7191">
        <w:rPr>
          <w:color w:val="000000" w:themeColor="text1"/>
          <w:spacing w:val="-27"/>
        </w:rPr>
        <w:t xml:space="preserve"> </w:t>
      </w:r>
      <w:r w:rsidRPr="004A7191">
        <w:rPr>
          <w:color w:val="000000" w:themeColor="text1"/>
        </w:rPr>
        <w:t>flight</w:t>
      </w:r>
      <w:r w:rsidRPr="004A7191">
        <w:rPr>
          <w:color w:val="000000" w:themeColor="text1"/>
          <w:spacing w:val="-25"/>
        </w:rPr>
        <w:t xml:space="preserve"> </w:t>
      </w:r>
      <w:r w:rsidRPr="004A7191">
        <w:rPr>
          <w:color w:val="000000" w:themeColor="text1"/>
        </w:rPr>
        <w:t>is</w:t>
      </w:r>
      <w:r w:rsidRPr="004A7191">
        <w:rPr>
          <w:color w:val="000000" w:themeColor="text1"/>
          <w:spacing w:val="-25"/>
        </w:rPr>
        <w:t xml:space="preserve"> </w:t>
      </w:r>
      <w:r w:rsidRPr="004A7191">
        <w:rPr>
          <w:color w:val="000000" w:themeColor="text1"/>
        </w:rPr>
        <w:t>slow</w:t>
      </w:r>
      <w:r w:rsidRPr="004A7191">
        <w:rPr>
          <w:color w:val="000000" w:themeColor="text1"/>
          <w:spacing w:val="-25"/>
        </w:rPr>
        <w:t xml:space="preserve"> </w:t>
      </w:r>
      <w:r w:rsidRPr="004A7191">
        <w:rPr>
          <w:color w:val="000000" w:themeColor="text1"/>
        </w:rPr>
        <w:t>and</w:t>
      </w:r>
      <w:r w:rsidRPr="004A7191">
        <w:rPr>
          <w:color w:val="000000" w:themeColor="text1"/>
          <w:spacing w:val="-25"/>
        </w:rPr>
        <w:t xml:space="preserve"> </w:t>
      </w:r>
      <w:r w:rsidRPr="004A7191">
        <w:rPr>
          <w:color w:val="000000" w:themeColor="text1"/>
        </w:rPr>
        <w:t>butterfly-like</w:t>
      </w:r>
      <w:r w:rsidRPr="004A7191">
        <w:rPr>
          <w:color w:val="000000" w:themeColor="text1"/>
          <w:spacing w:val="-26"/>
        </w:rPr>
        <w:t xml:space="preserve"> </w:t>
      </w:r>
      <w:r w:rsidRPr="004A7191">
        <w:rPr>
          <w:color w:val="000000" w:themeColor="text1"/>
        </w:rPr>
        <w:t>on</w:t>
      </w:r>
      <w:r w:rsidRPr="004A7191">
        <w:rPr>
          <w:color w:val="000000" w:themeColor="text1"/>
          <w:spacing w:val="-27"/>
        </w:rPr>
        <w:t xml:space="preserve"> </w:t>
      </w:r>
      <w:r w:rsidRPr="004A7191">
        <w:rPr>
          <w:color w:val="000000" w:themeColor="text1"/>
        </w:rPr>
        <w:t>round</w:t>
      </w:r>
      <w:r w:rsidRPr="004A7191">
        <w:rPr>
          <w:color w:val="000000" w:themeColor="text1"/>
          <w:spacing w:val="-25"/>
        </w:rPr>
        <w:t xml:space="preserve"> </w:t>
      </w:r>
      <w:r w:rsidRPr="004A7191">
        <w:rPr>
          <w:color w:val="000000" w:themeColor="text1"/>
        </w:rPr>
        <w:t>wings.</w:t>
      </w:r>
      <w:r w:rsidRPr="004A7191">
        <w:rPr>
          <w:color w:val="000000" w:themeColor="text1"/>
          <w:spacing w:val="2"/>
        </w:rPr>
        <w:t xml:space="preserve"> </w:t>
      </w:r>
      <w:proofErr w:type="spellStart"/>
      <w:r w:rsidRPr="004A7191">
        <w:rPr>
          <w:color w:val="000000" w:themeColor="text1"/>
          <w:spacing w:val="-3"/>
        </w:rPr>
        <w:t>Leucistic</w:t>
      </w:r>
      <w:proofErr w:type="spellEnd"/>
      <w:r w:rsidRPr="004A7191">
        <w:rPr>
          <w:color w:val="000000" w:themeColor="text1"/>
          <w:spacing w:val="-3"/>
        </w:rPr>
        <w:t xml:space="preserve"> </w:t>
      </w:r>
      <w:r w:rsidRPr="004A7191">
        <w:rPr>
          <w:color w:val="000000" w:themeColor="text1"/>
        </w:rPr>
        <w:t>individuals</w:t>
      </w:r>
      <w:r w:rsidRPr="004A7191">
        <w:rPr>
          <w:color w:val="000000" w:themeColor="text1"/>
          <w:spacing w:val="-16"/>
        </w:rPr>
        <w:t xml:space="preserve"> </w:t>
      </w:r>
      <w:r w:rsidRPr="004A7191">
        <w:rPr>
          <w:color w:val="000000" w:themeColor="text1"/>
        </w:rPr>
        <w:t>have</w:t>
      </w:r>
      <w:r w:rsidRPr="004A7191">
        <w:rPr>
          <w:color w:val="000000" w:themeColor="text1"/>
          <w:spacing w:val="-15"/>
        </w:rPr>
        <w:t xml:space="preserve"> </w:t>
      </w:r>
      <w:r w:rsidRPr="004A7191">
        <w:rPr>
          <w:color w:val="000000" w:themeColor="text1"/>
        </w:rPr>
        <w:t>been</w:t>
      </w:r>
      <w:r w:rsidRPr="004A7191">
        <w:rPr>
          <w:color w:val="000000" w:themeColor="text1"/>
          <w:spacing w:val="-16"/>
        </w:rPr>
        <w:t xml:space="preserve"> </w:t>
      </w:r>
      <w:r w:rsidRPr="004A7191">
        <w:rPr>
          <w:color w:val="000000" w:themeColor="text1"/>
        </w:rPr>
        <w:t>recorded.</w:t>
      </w:r>
    </w:p>
    <w:p w14:paraId="56FA60AE" w14:textId="77777777" w:rsidR="006500DE" w:rsidRPr="004A7191" w:rsidRDefault="004A7191">
      <w:pPr>
        <w:pStyle w:val="BodyText"/>
        <w:spacing w:before="11"/>
        <w:ind w:left="1160" w:right="1188" w:firstLine="280"/>
        <w:rPr>
          <w:color w:val="000000" w:themeColor="text1"/>
        </w:rPr>
      </w:pPr>
      <w:r w:rsidRPr="004A7191">
        <w:rPr>
          <w:color w:val="000000" w:themeColor="text1"/>
        </w:rPr>
        <w:t>The species is found mainly in the plains but in the foothills up to about</w:t>
      </w:r>
      <w:r w:rsidRPr="004A7191">
        <w:rPr>
          <w:color w:val="000000" w:themeColor="text1"/>
          <w:spacing w:val="-19"/>
        </w:rPr>
        <w:t xml:space="preserve"> </w:t>
      </w:r>
      <w:r w:rsidRPr="004A7191">
        <w:rPr>
          <w:color w:val="000000" w:themeColor="text1"/>
        </w:rPr>
        <w:t>700m</w:t>
      </w:r>
      <w:r w:rsidRPr="004A7191">
        <w:rPr>
          <w:color w:val="000000" w:themeColor="text1"/>
          <w:spacing w:val="-17"/>
        </w:rPr>
        <w:t xml:space="preserve"> </w:t>
      </w:r>
      <w:r w:rsidRPr="004A7191">
        <w:rPr>
          <w:color w:val="000000" w:themeColor="text1"/>
        </w:rPr>
        <w:t>above</w:t>
      </w:r>
      <w:r w:rsidRPr="004A7191">
        <w:rPr>
          <w:color w:val="000000" w:themeColor="text1"/>
          <w:spacing w:val="-19"/>
        </w:rPr>
        <w:t xml:space="preserve"> </w:t>
      </w:r>
      <w:r w:rsidRPr="004A7191">
        <w:rPr>
          <w:color w:val="000000" w:themeColor="text1"/>
        </w:rPr>
        <w:t>sea</w:t>
      </w:r>
      <w:r w:rsidRPr="004A7191">
        <w:rPr>
          <w:color w:val="000000" w:themeColor="text1"/>
          <w:spacing w:val="-20"/>
        </w:rPr>
        <w:t xml:space="preserve"> </w:t>
      </w:r>
      <w:r w:rsidRPr="004A7191">
        <w:rPr>
          <w:color w:val="000000" w:themeColor="text1"/>
        </w:rPr>
        <w:t>level.</w:t>
      </w:r>
      <w:r w:rsidRPr="004A7191">
        <w:rPr>
          <w:color w:val="000000" w:themeColor="text1"/>
          <w:spacing w:val="-29"/>
        </w:rPr>
        <w:t xml:space="preserve"> </w:t>
      </w:r>
      <w:r w:rsidRPr="004A7191">
        <w:rPr>
          <w:color w:val="000000" w:themeColor="text1"/>
        </w:rPr>
        <w:t>They</w:t>
      </w:r>
      <w:r w:rsidRPr="004A7191">
        <w:rPr>
          <w:color w:val="000000" w:themeColor="text1"/>
          <w:spacing w:val="-19"/>
        </w:rPr>
        <w:t xml:space="preserve"> </w:t>
      </w:r>
      <w:r w:rsidRPr="004A7191">
        <w:rPr>
          <w:color w:val="000000" w:themeColor="text1"/>
        </w:rPr>
        <w:t>are</w:t>
      </w:r>
      <w:r w:rsidRPr="004A7191">
        <w:rPr>
          <w:color w:val="000000" w:themeColor="text1"/>
          <w:spacing w:val="-18"/>
        </w:rPr>
        <w:t xml:space="preserve"> </w:t>
      </w:r>
      <w:r w:rsidRPr="004A7191">
        <w:rPr>
          <w:color w:val="000000" w:themeColor="text1"/>
        </w:rPr>
        <w:t>found</w:t>
      </w:r>
      <w:r w:rsidRPr="004A7191">
        <w:rPr>
          <w:color w:val="000000" w:themeColor="text1"/>
          <w:spacing w:val="-19"/>
        </w:rPr>
        <w:t xml:space="preserve"> </w:t>
      </w:r>
      <w:r w:rsidRPr="004A7191">
        <w:rPr>
          <w:color w:val="000000" w:themeColor="text1"/>
        </w:rPr>
        <w:t>mainly</w:t>
      </w:r>
      <w:r w:rsidRPr="004A7191">
        <w:rPr>
          <w:color w:val="000000" w:themeColor="text1"/>
          <w:spacing w:val="-18"/>
        </w:rPr>
        <w:t xml:space="preserve"> </w:t>
      </w:r>
      <w:r w:rsidRPr="004A7191">
        <w:rPr>
          <w:color w:val="000000" w:themeColor="text1"/>
        </w:rPr>
        <w:t>in</w:t>
      </w:r>
      <w:r w:rsidRPr="004A7191">
        <w:rPr>
          <w:color w:val="000000" w:themeColor="text1"/>
          <w:spacing w:val="-17"/>
        </w:rPr>
        <w:t xml:space="preserve"> </w:t>
      </w:r>
      <w:r w:rsidRPr="004A7191">
        <w:rPr>
          <w:color w:val="000000" w:themeColor="text1"/>
        </w:rPr>
        <w:t>areas</w:t>
      </w:r>
      <w:r w:rsidRPr="004A7191">
        <w:rPr>
          <w:color w:val="000000" w:themeColor="text1"/>
          <w:spacing w:val="-1"/>
        </w:rPr>
        <w:t xml:space="preserve"> </w:t>
      </w:r>
      <w:r w:rsidRPr="004A7191">
        <w:rPr>
          <w:color w:val="000000" w:themeColor="text1"/>
        </w:rPr>
        <w:t>with</w:t>
      </w:r>
      <w:r w:rsidRPr="004A7191">
        <w:rPr>
          <w:color w:val="000000" w:themeColor="text1"/>
          <w:spacing w:val="-14"/>
        </w:rPr>
        <w:t xml:space="preserve"> </w:t>
      </w:r>
      <w:r w:rsidRPr="004A7191">
        <w:rPr>
          <w:color w:val="000000" w:themeColor="text1"/>
        </w:rPr>
        <w:t>access</w:t>
      </w:r>
      <w:r w:rsidRPr="004A7191">
        <w:rPr>
          <w:color w:val="000000" w:themeColor="text1"/>
          <w:spacing w:val="-13"/>
        </w:rPr>
        <w:t xml:space="preserve"> </w:t>
      </w:r>
      <w:r w:rsidRPr="004A7191">
        <w:rPr>
          <w:color w:val="000000" w:themeColor="text1"/>
          <w:spacing w:val="-6"/>
        </w:rPr>
        <w:t xml:space="preserve">to </w:t>
      </w:r>
      <w:r w:rsidRPr="004A7191">
        <w:rPr>
          <w:color w:val="000000" w:themeColor="text1"/>
        </w:rPr>
        <w:t>open</w:t>
      </w:r>
      <w:r w:rsidRPr="004A7191">
        <w:rPr>
          <w:color w:val="000000" w:themeColor="text1"/>
          <w:spacing w:val="-14"/>
        </w:rPr>
        <w:t xml:space="preserve"> </w:t>
      </w:r>
      <w:r w:rsidRPr="004A7191">
        <w:rPr>
          <w:color w:val="000000" w:themeColor="text1"/>
          <w:spacing w:val="-5"/>
        </w:rPr>
        <w:t>water.</w:t>
      </w:r>
    </w:p>
    <w:p w14:paraId="5E5BC495" w14:textId="77777777" w:rsidR="006500DE" w:rsidRPr="004A7191" w:rsidRDefault="006500DE">
      <w:pPr>
        <w:rPr>
          <w:color w:val="000000" w:themeColor="text1"/>
        </w:rPr>
        <w:sectPr w:rsidR="006500DE" w:rsidRPr="004A7191">
          <w:pgSz w:w="8240" w:h="12200"/>
          <w:pgMar w:top="1060" w:right="0" w:bottom="280" w:left="0" w:header="720" w:footer="720" w:gutter="0"/>
          <w:cols w:space="720"/>
        </w:sectPr>
      </w:pPr>
    </w:p>
    <w:p w14:paraId="01916C03" w14:textId="77777777" w:rsidR="006500DE" w:rsidRPr="004A7191" w:rsidRDefault="006500DE">
      <w:pPr>
        <w:pStyle w:val="BodyText"/>
        <w:rPr>
          <w:color w:val="000000" w:themeColor="text1"/>
        </w:rPr>
      </w:pPr>
    </w:p>
    <w:p w14:paraId="42E96770" w14:textId="77777777" w:rsidR="006500DE" w:rsidRPr="004A7191" w:rsidRDefault="006500DE">
      <w:pPr>
        <w:pStyle w:val="BodyText"/>
        <w:rPr>
          <w:color w:val="000000" w:themeColor="text1"/>
        </w:rPr>
      </w:pPr>
    </w:p>
    <w:p w14:paraId="0F31FDF2" w14:textId="77777777" w:rsidR="006500DE" w:rsidRPr="004A7191" w:rsidRDefault="006500DE">
      <w:pPr>
        <w:pStyle w:val="BodyText"/>
        <w:rPr>
          <w:color w:val="000000" w:themeColor="text1"/>
        </w:rPr>
      </w:pPr>
    </w:p>
    <w:p w14:paraId="0BE7EC15" w14:textId="77777777" w:rsidR="006500DE" w:rsidRPr="004A7191" w:rsidRDefault="006500DE">
      <w:pPr>
        <w:pStyle w:val="BodyText"/>
        <w:rPr>
          <w:color w:val="000000" w:themeColor="text1"/>
        </w:rPr>
      </w:pPr>
    </w:p>
    <w:p w14:paraId="5B5899D3" w14:textId="77777777" w:rsidR="006500DE" w:rsidRPr="004A7191" w:rsidRDefault="006500DE">
      <w:pPr>
        <w:pStyle w:val="BodyText"/>
        <w:rPr>
          <w:color w:val="000000" w:themeColor="text1"/>
        </w:rPr>
      </w:pPr>
    </w:p>
    <w:p w14:paraId="71121655" w14:textId="77777777" w:rsidR="006500DE" w:rsidRPr="004A7191" w:rsidRDefault="006500DE">
      <w:pPr>
        <w:pStyle w:val="BodyText"/>
        <w:rPr>
          <w:color w:val="000000" w:themeColor="text1"/>
        </w:rPr>
      </w:pPr>
    </w:p>
    <w:p w14:paraId="5DEF9D2F" w14:textId="77777777" w:rsidR="006500DE" w:rsidRPr="004A7191" w:rsidRDefault="006500DE">
      <w:pPr>
        <w:pStyle w:val="BodyText"/>
        <w:rPr>
          <w:color w:val="000000" w:themeColor="text1"/>
        </w:rPr>
      </w:pPr>
    </w:p>
    <w:p w14:paraId="4C6DF9E7" w14:textId="77777777" w:rsidR="006500DE" w:rsidRPr="004A7191" w:rsidRDefault="006500DE">
      <w:pPr>
        <w:pStyle w:val="BodyText"/>
        <w:rPr>
          <w:color w:val="000000" w:themeColor="text1"/>
        </w:rPr>
      </w:pPr>
    </w:p>
    <w:p w14:paraId="3218E6FD" w14:textId="77777777" w:rsidR="006500DE" w:rsidRPr="004A7191" w:rsidRDefault="006500DE">
      <w:pPr>
        <w:pStyle w:val="BodyText"/>
        <w:rPr>
          <w:color w:val="000000" w:themeColor="text1"/>
        </w:rPr>
      </w:pPr>
    </w:p>
    <w:p w14:paraId="00624A1C" w14:textId="77777777" w:rsidR="006500DE" w:rsidRPr="004A7191" w:rsidRDefault="006500DE">
      <w:pPr>
        <w:pStyle w:val="BodyText"/>
        <w:rPr>
          <w:color w:val="000000" w:themeColor="text1"/>
        </w:rPr>
      </w:pPr>
    </w:p>
    <w:p w14:paraId="55C1D19D" w14:textId="77777777" w:rsidR="006500DE" w:rsidRPr="004A7191" w:rsidRDefault="006500DE">
      <w:pPr>
        <w:pStyle w:val="BodyText"/>
        <w:rPr>
          <w:color w:val="000000" w:themeColor="text1"/>
        </w:rPr>
      </w:pPr>
    </w:p>
    <w:p w14:paraId="07934BC8" w14:textId="77777777" w:rsidR="006500DE" w:rsidRPr="004A7191" w:rsidRDefault="006500DE">
      <w:pPr>
        <w:pStyle w:val="BodyText"/>
        <w:rPr>
          <w:color w:val="000000" w:themeColor="text1"/>
        </w:rPr>
      </w:pPr>
    </w:p>
    <w:p w14:paraId="38CEEE0E" w14:textId="77777777" w:rsidR="006500DE" w:rsidRPr="004A7191" w:rsidRDefault="006500DE">
      <w:pPr>
        <w:pStyle w:val="BodyText"/>
        <w:rPr>
          <w:color w:val="000000" w:themeColor="text1"/>
        </w:rPr>
      </w:pPr>
    </w:p>
    <w:p w14:paraId="758F63FA" w14:textId="77777777" w:rsidR="006500DE" w:rsidRPr="004A7191" w:rsidRDefault="006500DE">
      <w:pPr>
        <w:pStyle w:val="BodyText"/>
        <w:rPr>
          <w:color w:val="000000" w:themeColor="text1"/>
        </w:rPr>
      </w:pPr>
    </w:p>
    <w:p w14:paraId="18FB664F" w14:textId="77777777" w:rsidR="006500DE" w:rsidRPr="004A7191" w:rsidRDefault="006500DE">
      <w:pPr>
        <w:pStyle w:val="BodyText"/>
        <w:rPr>
          <w:color w:val="000000" w:themeColor="text1"/>
        </w:rPr>
      </w:pPr>
    </w:p>
    <w:p w14:paraId="7F909B2B" w14:textId="77777777" w:rsidR="006500DE" w:rsidRPr="004A7191" w:rsidRDefault="006500DE">
      <w:pPr>
        <w:pStyle w:val="BodyText"/>
        <w:rPr>
          <w:color w:val="000000" w:themeColor="text1"/>
        </w:rPr>
      </w:pPr>
    </w:p>
    <w:p w14:paraId="699DC2D8" w14:textId="77777777" w:rsidR="006500DE" w:rsidRPr="004A7191" w:rsidRDefault="006500DE">
      <w:pPr>
        <w:pStyle w:val="BodyText"/>
        <w:rPr>
          <w:color w:val="000000" w:themeColor="text1"/>
        </w:rPr>
      </w:pPr>
    </w:p>
    <w:p w14:paraId="6448CCFB" w14:textId="77777777" w:rsidR="006500DE" w:rsidRPr="004A7191" w:rsidRDefault="006500DE">
      <w:pPr>
        <w:pStyle w:val="BodyText"/>
        <w:rPr>
          <w:color w:val="000000" w:themeColor="text1"/>
        </w:rPr>
      </w:pPr>
    </w:p>
    <w:p w14:paraId="57ECA454" w14:textId="77777777" w:rsidR="006500DE" w:rsidRPr="004A7191" w:rsidRDefault="006500DE">
      <w:pPr>
        <w:pStyle w:val="BodyText"/>
        <w:rPr>
          <w:color w:val="000000" w:themeColor="text1"/>
        </w:rPr>
      </w:pPr>
    </w:p>
    <w:p w14:paraId="2C6920FB" w14:textId="77777777" w:rsidR="006500DE" w:rsidRPr="004A7191" w:rsidRDefault="006500DE">
      <w:pPr>
        <w:pStyle w:val="BodyText"/>
        <w:rPr>
          <w:color w:val="000000" w:themeColor="text1"/>
        </w:rPr>
      </w:pPr>
    </w:p>
    <w:p w14:paraId="5822F754" w14:textId="77777777" w:rsidR="006500DE" w:rsidRPr="004A7191" w:rsidRDefault="006500DE">
      <w:pPr>
        <w:pStyle w:val="BodyText"/>
        <w:rPr>
          <w:color w:val="000000" w:themeColor="text1"/>
        </w:rPr>
      </w:pPr>
    </w:p>
    <w:p w14:paraId="5077298E" w14:textId="77777777" w:rsidR="006500DE" w:rsidRPr="004A7191" w:rsidRDefault="006500DE">
      <w:pPr>
        <w:pStyle w:val="BodyText"/>
        <w:rPr>
          <w:color w:val="000000" w:themeColor="text1"/>
        </w:rPr>
      </w:pPr>
    </w:p>
    <w:p w14:paraId="068216D7" w14:textId="77777777" w:rsidR="006500DE" w:rsidRPr="004A7191" w:rsidRDefault="006500DE">
      <w:pPr>
        <w:pStyle w:val="BodyText"/>
        <w:rPr>
          <w:color w:val="000000" w:themeColor="text1"/>
        </w:rPr>
      </w:pPr>
    </w:p>
    <w:p w14:paraId="47B2D8F2" w14:textId="77777777" w:rsidR="006500DE" w:rsidRPr="004A7191" w:rsidRDefault="006500DE">
      <w:pPr>
        <w:pStyle w:val="BodyText"/>
        <w:spacing w:before="7"/>
        <w:rPr>
          <w:color w:val="000000" w:themeColor="text1"/>
          <w:sz w:val="19"/>
        </w:rPr>
      </w:pPr>
    </w:p>
    <w:p w14:paraId="3339A783" w14:textId="77777777" w:rsidR="006500DE" w:rsidRPr="004A7191" w:rsidRDefault="004A7191">
      <w:pPr>
        <w:pStyle w:val="Heading2"/>
        <w:spacing w:before="1"/>
        <w:rPr>
          <w:color w:val="000000" w:themeColor="text1"/>
        </w:rPr>
      </w:pPr>
      <w:r w:rsidRPr="004A7191">
        <w:rPr>
          <w:color w:val="000000" w:themeColor="text1"/>
        </w:rPr>
        <w:t>Conservation status</w:t>
      </w:r>
    </w:p>
    <w:p w14:paraId="45DC2023" w14:textId="77777777" w:rsidR="006500DE" w:rsidRPr="004A7191" w:rsidRDefault="006500DE">
      <w:pPr>
        <w:pStyle w:val="BodyText"/>
        <w:spacing w:before="4"/>
        <w:rPr>
          <w:b/>
          <w:color w:val="000000" w:themeColor="text1"/>
          <w:sz w:val="14"/>
        </w:rPr>
      </w:pPr>
    </w:p>
    <w:p w14:paraId="28C9A67F" w14:textId="77777777" w:rsidR="006500DE" w:rsidRPr="004A7191" w:rsidRDefault="006500DE">
      <w:pPr>
        <w:rPr>
          <w:color w:val="000000" w:themeColor="text1"/>
          <w:sz w:val="14"/>
        </w:rPr>
        <w:sectPr w:rsidR="006500DE" w:rsidRPr="004A7191">
          <w:pgSz w:w="8240" w:h="12200"/>
          <w:pgMar w:top="1140" w:right="0" w:bottom="280" w:left="0" w:header="720" w:footer="720" w:gutter="0"/>
          <w:cols w:space="720"/>
        </w:sectPr>
      </w:pPr>
    </w:p>
    <w:p w14:paraId="5B05306D" w14:textId="77777777" w:rsidR="006500DE" w:rsidRPr="004A7191" w:rsidRDefault="004A7191">
      <w:pPr>
        <w:tabs>
          <w:tab w:val="left" w:pos="2591"/>
        </w:tabs>
        <w:spacing w:before="93"/>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711F9AB7" w14:textId="77777777" w:rsidR="006500DE" w:rsidRPr="004A7191" w:rsidRDefault="004A7191">
      <w:pPr>
        <w:pStyle w:val="BodyText"/>
        <w:tabs>
          <w:tab w:val="left" w:pos="1738"/>
          <w:tab w:val="left" w:pos="2269"/>
          <w:tab w:val="left" w:pos="2775"/>
          <w:tab w:val="left" w:pos="3277"/>
        </w:tabs>
        <w:spacing w:before="178"/>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647F4581"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019A5CC7"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19E5FBE3"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26FCF2C8" w14:textId="77777777" w:rsidR="006500DE" w:rsidRPr="004A7191" w:rsidRDefault="006500DE">
      <w:pPr>
        <w:pStyle w:val="BodyText"/>
        <w:spacing w:before="7"/>
        <w:rPr>
          <w:rFonts w:ascii="Trebuchet MS"/>
          <w:color w:val="000000" w:themeColor="text1"/>
          <w:sz w:val="16"/>
        </w:rPr>
      </w:pPr>
    </w:p>
    <w:p w14:paraId="50FAB44A"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3CE363F8" w14:textId="77777777" w:rsidR="006500DE" w:rsidRPr="004A7191" w:rsidRDefault="00AE6195">
      <w:pPr>
        <w:spacing w:before="93"/>
        <w:ind w:left="1140"/>
        <w:rPr>
          <w:color w:val="000000" w:themeColor="text1"/>
          <w:sz w:val="16"/>
        </w:rPr>
      </w:pPr>
      <w:r w:rsidRPr="004A7191">
        <w:rPr>
          <w:noProof/>
          <w:color w:val="000000" w:themeColor="text1"/>
        </w:rPr>
        <mc:AlternateContent>
          <mc:Choice Requires="wps">
            <w:drawing>
              <wp:anchor distT="0" distB="0" distL="114300" distR="114300" simplePos="0" relativeHeight="242663424" behindDoc="1" locked="0" layoutInCell="1" allowOverlap="1" wp14:anchorId="6F32E707" wp14:editId="0ED5E10C">
                <wp:simplePos x="0" y="0"/>
                <wp:positionH relativeFrom="page">
                  <wp:posOffset>2235200</wp:posOffset>
                </wp:positionH>
                <wp:positionV relativeFrom="page">
                  <wp:posOffset>227965</wp:posOffset>
                </wp:positionV>
                <wp:extent cx="242570" cy="154940"/>
                <wp:effectExtent l="0" t="0" r="0" b="0"/>
                <wp:wrapNone/>
                <wp:docPr id="538" name="Text 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283D3" w14:textId="77777777" w:rsidR="00B7268B" w:rsidRDefault="00B7268B">
                            <w:pPr>
                              <w:pStyle w:val="BodyText"/>
                              <w:rPr>
                                <w:rFonts w:ascii="Verdana"/>
                              </w:rPr>
                            </w:pPr>
                            <w:r>
                              <w:rPr>
                                <w:rFonts w:ascii="Verdana"/>
                                <w:color w:val="58595B"/>
                              </w:rPr>
                              <w:t>109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2E707" id="Text Box 629" o:spid="_x0000_s1122" type="#_x0000_t202" style="position:absolute;left:0;text-align:left;margin-left:176pt;margin-top:17.95pt;width:19.1pt;height:12.2pt;z-index:-26065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" filled="f" stroked="f">
                <v:textbox inset="0,0,0,0">
                  <w:txbxContent>
                    <w:p w14:paraId="52D283D3" w14:textId="77777777" w:rsidR="00B7268B" w:rsidRDefault="00B7268B">
                      <w:pPr>
                        <w:pStyle w:val="BodyText"/>
                        <w:rPr>
                          <w:rFonts w:ascii="Verdana"/>
                        </w:rPr>
                      </w:pPr>
                      <w:r>
                        <w:rPr>
                          <w:rFonts w:ascii="Verdana"/>
                          <w:color w:val="58595B"/>
                        </w:rPr>
                        <w:t>109</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64448" behindDoc="1" locked="0" layoutInCell="1" allowOverlap="1" wp14:anchorId="3E27333F" wp14:editId="00E5BFF9">
                <wp:simplePos x="0" y="0"/>
                <wp:positionH relativeFrom="page">
                  <wp:posOffset>0</wp:posOffset>
                </wp:positionH>
                <wp:positionV relativeFrom="page">
                  <wp:posOffset>0</wp:posOffset>
                </wp:positionV>
                <wp:extent cx="5219700" cy="7734300"/>
                <wp:effectExtent l="0" t="0" r="0" b="0"/>
                <wp:wrapNone/>
                <wp:docPr id="506"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507" name="Picture 6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8" name="Picture 6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9" name="Freeform 626"/>
                        <wps:cNvSpPr>
                          <a:spLocks/>
                        </wps:cNvSpPr>
                        <wps:spPr bwMode="auto">
                          <a:xfrm>
                            <a:off x="1218" y="7648"/>
                            <a:ext cx="298" cy="298"/>
                          </a:xfrm>
                          <a:custGeom>
                            <a:avLst/>
                            <a:gdLst>
                              <a:gd name="T0" fmla="+- 0 1367 1218"/>
                              <a:gd name="T1" fmla="*/ T0 w 298"/>
                              <a:gd name="T2" fmla="+- 0 7648 7648"/>
                              <a:gd name="T3" fmla="*/ 7648 h 298"/>
                              <a:gd name="T4" fmla="+- 0 1309 1218"/>
                              <a:gd name="T5" fmla="*/ T4 w 298"/>
                              <a:gd name="T6" fmla="+- 0 7660 7648"/>
                              <a:gd name="T7" fmla="*/ 7660 h 298"/>
                              <a:gd name="T8" fmla="+- 0 1262 1218"/>
                              <a:gd name="T9" fmla="*/ T8 w 298"/>
                              <a:gd name="T10" fmla="+- 0 7692 7648"/>
                              <a:gd name="T11" fmla="*/ 7692 h 298"/>
                              <a:gd name="T12" fmla="+- 0 1230 1218"/>
                              <a:gd name="T13" fmla="*/ T12 w 298"/>
                              <a:gd name="T14" fmla="+- 0 7739 7648"/>
                              <a:gd name="T15" fmla="*/ 7739 h 298"/>
                              <a:gd name="T16" fmla="+- 0 1218 1218"/>
                              <a:gd name="T17" fmla="*/ T16 w 298"/>
                              <a:gd name="T18" fmla="+- 0 7797 7648"/>
                              <a:gd name="T19" fmla="*/ 7797 h 298"/>
                              <a:gd name="T20" fmla="+- 0 1230 1218"/>
                              <a:gd name="T21" fmla="*/ T20 w 298"/>
                              <a:gd name="T22" fmla="+- 0 7855 7648"/>
                              <a:gd name="T23" fmla="*/ 7855 h 298"/>
                              <a:gd name="T24" fmla="+- 0 1262 1218"/>
                              <a:gd name="T25" fmla="*/ T24 w 298"/>
                              <a:gd name="T26" fmla="+- 0 7902 7648"/>
                              <a:gd name="T27" fmla="*/ 7902 h 298"/>
                              <a:gd name="T28" fmla="+- 0 1309 1218"/>
                              <a:gd name="T29" fmla="*/ T28 w 298"/>
                              <a:gd name="T30" fmla="+- 0 7934 7648"/>
                              <a:gd name="T31" fmla="*/ 7934 h 298"/>
                              <a:gd name="T32" fmla="+- 0 1367 1218"/>
                              <a:gd name="T33" fmla="*/ T32 w 298"/>
                              <a:gd name="T34" fmla="+- 0 7946 7648"/>
                              <a:gd name="T35" fmla="*/ 7946 h 298"/>
                              <a:gd name="T36" fmla="+- 0 1425 1218"/>
                              <a:gd name="T37" fmla="*/ T36 w 298"/>
                              <a:gd name="T38" fmla="+- 0 7934 7648"/>
                              <a:gd name="T39" fmla="*/ 7934 h 298"/>
                              <a:gd name="T40" fmla="+- 0 1472 1218"/>
                              <a:gd name="T41" fmla="*/ T40 w 298"/>
                              <a:gd name="T42" fmla="+- 0 7902 7648"/>
                              <a:gd name="T43" fmla="*/ 7902 h 298"/>
                              <a:gd name="T44" fmla="+- 0 1504 1218"/>
                              <a:gd name="T45" fmla="*/ T44 w 298"/>
                              <a:gd name="T46" fmla="+- 0 7855 7648"/>
                              <a:gd name="T47" fmla="*/ 7855 h 298"/>
                              <a:gd name="T48" fmla="+- 0 1516 1218"/>
                              <a:gd name="T49" fmla="*/ T48 w 298"/>
                              <a:gd name="T50" fmla="+- 0 7797 7648"/>
                              <a:gd name="T51" fmla="*/ 7797 h 298"/>
                              <a:gd name="T52" fmla="+- 0 1504 1218"/>
                              <a:gd name="T53" fmla="*/ T52 w 298"/>
                              <a:gd name="T54" fmla="+- 0 7739 7648"/>
                              <a:gd name="T55" fmla="*/ 7739 h 298"/>
                              <a:gd name="T56" fmla="+- 0 1472 1218"/>
                              <a:gd name="T57" fmla="*/ T56 w 298"/>
                              <a:gd name="T58" fmla="+- 0 7692 7648"/>
                              <a:gd name="T59" fmla="*/ 7692 h 298"/>
                              <a:gd name="T60" fmla="+- 0 1425 1218"/>
                              <a:gd name="T61" fmla="*/ T60 w 298"/>
                              <a:gd name="T62" fmla="+- 0 7660 7648"/>
                              <a:gd name="T63" fmla="*/ 7660 h 298"/>
                              <a:gd name="T64" fmla="+- 0 1367 1218"/>
                              <a:gd name="T65" fmla="*/ T64 w 298"/>
                              <a:gd name="T66" fmla="+- 0 7648 7648"/>
                              <a:gd name="T67" fmla="*/ 76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Freeform 625"/>
                        <wps:cNvSpPr>
                          <a:spLocks/>
                        </wps:cNvSpPr>
                        <wps:spPr bwMode="auto">
                          <a:xfrm>
                            <a:off x="1218" y="7648"/>
                            <a:ext cx="298" cy="298"/>
                          </a:xfrm>
                          <a:custGeom>
                            <a:avLst/>
                            <a:gdLst>
                              <a:gd name="T0" fmla="+- 0 1367 1218"/>
                              <a:gd name="T1" fmla="*/ T0 w 298"/>
                              <a:gd name="T2" fmla="+- 0 7946 7648"/>
                              <a:gd name="T3" fmla="*/ 7946 h 298"/>
                              <a:gd name="T4" fmla="+- 0 1425 1218"/>
                              <a:gd name="T5" fmla="*/ T4 w 298"/>
                              <a:gd name="T6" fmla="+- 0 7934 7648"/>
                              <a:gd name="T7" fmla="*/ 7934 h 298"/>
                              <a:gd name="T8" fmla="+- 0 1472 1218"/>
                              <a:gd name="T9" fmla="*/ T8 w 298"/>
                              <a:gd name="T10" fmla="+- 0 7902 7648"/>
                              <a:gd name="T11" fmla="*/ 7902 h 298"/>
                              <a:gd name="T12" fmla="+- 0 1504 1218"/>
                              <a:gd name="T13" fmla="*/ T12 w 298"/>
                              <a:gd name="T14" fmla="+- 0 7855 7648"/>
                              <a:gd name="T15" fmla="*/ 7855 h 298"/>
                              <a:gd name="T16" fmla="+- 0 1516 1218"/>
                              <a:gd name="T17" fmla="*/ T16 w 298"/>
                              <a:gd name="T18" fmla="+- 0 7797 7648"/>
                              <a:gd name="T19" fmla="*/ 7797 h 298"/>
                              <a:gd name="T20" fmla="+- 0 1504 1218"/>
                              <a:gd name="T21" fmla="*/ T20 w 298"/>
                              <a:gd name="T22" fmla="+- 0 7739 7648"/>
                              <a:gd name="T23" fmla="*/ 7739 h 298"/>
                              <a:gd name="T24" fmla="+- 0 1472 1218"/>
                              <a:gd name="T25" fmla="*/ T24 w 298"/>
                              <a:gd name="T26" fmla="+- 0 7692 7648"/>
                              <a:gd name="T27" fmla="*/ 7692 h 298"/>
                              <a:gd name="T28" fmla="+- 0 1425 1218"/>
                              <a:gd name="T29" fmla="*/ T28 w 298"/>
                              <a:gd name="T30" fmla="+- 0 7660 7648"/>
                              <a:gd name="T31" fmla="*/ 7660 h 298"/>
                              <a:gd name="T32" fmla="+- 0 1367 1218"/>
                              <a:gd name="T33" fmla="*/ T32 w 298"/>
                              <a:gd name="T34" fmla="+- 0 7648 7648"/>
                              <a:gd name="T35" fmla="*/ 7648 h 298"/>
                              <a:gd name="T36" fmla="+- 0 1309 1218"/>
                              <a:gd name="T37" fmla="*/ T36 w 298"/>
                              <a:gd name="T38" fmla="+- 0 7660 7648"/>
                              <a:gd name="T39" fmla="*/ 7660 h 298"/>
                              <a:gd name="T40" fmla="+- 0 1262 1218"/>
                              <a:gd name="T41" fmla="*/ T40 w 298"/>
                              <a:gd name="T42" fmla="+- 0 7692 7648"/>
                              <a:gd name="T43" fmla="*/ 7692 h 298"/>
                              <a:gd name="T44" fmla="+- 0 1230 1218"/>
                              <a:gd name="T45" fmla="*/ T44 w 298"/>
                              <a:gd name="T46" fmla="+- 0 7739 7648"/>
                              <a:gd name="T47" fmla="*/ 7739 h 298"/>
                              <a:gd name="T48" fmla="+- 0 1218 1218"/>
                              <a:gd name="T49" fmla="*/ T48 w 298"/>
                              <a:gd name="T50" fmla="+- 0 7797 7648"/>
                              <a:gd name="T51" fmla="*/ 7797 h 298"/>
                              <a:gd name="T52" fmla="+- 0 1230 1218"/>
                              <a:gd name="T53" fmla="*/ T52 w 298"/>
                              <a:gd name="T54" fmla="+- 0 7855 7648"/>
                              <a:gd name="T55" fmla="*/ 7855 h 298"/>
                              <a:gd name="T56" fmla="+- 0 1262 1218"/>
                              <a:gd name="T57" fmla="*/ T56 w 298"/>
                              <a:gd name="T58" fmla="+- 0 7902 7648"/>
                              <a:gd name="T59" fmla="*/ 7902 h 298"/>
                              <a:gd name="T60" fmla="+- 0 1309 1218"/>
                              <a:gd name="T61" fmla="*/ T60 w 298"/>
                              <a:gd name="T62" fmla="+- 0 7934 7648"/>
                              <a:gd name="T63" fmla="*/ 7934 h 298"/>
                              <a:gd name="T64" fmla="+- 0 1367 1218"/>
                              <a:gd name="T65" fmla="*/ T64 w 298"/>
                              <a:gd name="T66" fmla="+- 0 7946 7648"/>
                              <a:gd name="T67" fmla="*/ 794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 name="Freeform 624"/>
                        <wps:cNvSpPr>
                          <a:spLocks/>
                        </wps:cNvSpPr>
                        <wps:spPr bwMode="auto">
                          <a:xfrm>
                            <a:off x="2234" y="7654"/>
                            <a:ext cx="298" cy="298"/>
                          </a:xfrm>
                          <a:custGeom>
                            <a:avLst/>
                            <a:gdLst>
                              <a:gd name="T0" fmla="+- 0 2383 2234"/>
                              <a:gd name="T1" fmla="*/ T0 w 298"/>
                              <a:gd name="T2" fmla="+- 0 7654 7654"/>
                              <a:gd name="T3" fmla="*/ 7654 h 298"/>
                              <a:gd name="T4" fmla="+- 0 2325 2234"/>
                              <a:gd name="T5" fmla="*/ T4 w 298"/>
                              <a:gd name="T6" fmla="+- 0 7666 7654"/>
                              <a:gd name="T7" fmla="*/ 7666 h 298"/>
                              <a:gd name="T8" fmla="+- 0 2278 2234"/>
                              <a:gd name="T9" fmla="*/ T8 w 298"/>
                              <a:gd name="T10" fmla="+- 0 7698 7654"/>
                              <a:gd name="T11" fmla="*/ 7698 h 298"/>
                              <a:gd name="T12" fmla="+- 0 2246 2234"/>
                              <a:gd name="T13" fmla="*/ T12 w 298"/>
                              <a:gd name="T14" fmla="+- 0 7745 7654"/>
                              <a:gd name="T15" fmla="*/ 7745 h 298"/>
                              <a:gd name="T16" fmla="+- 0 2234 2234"/>
                              <a:gd name="T17" fmla="*/ T16 w 298"/>
                              <a:gd name="T18" fmla="+- 0 7803 7654"/>
                              <a:gd name="T19" fmla="*/ 7803 h 298"/>
                              <a:gd name="T20" fmla="+- 0 2246 2234"/>
                              <a:gd name="T21" fmla="*/ T20 w 298"/>
                              <a:gd name="T22" fmla="+- 0 7861 7654"/>
                              <a:gd name="T23" fmla="*/ 7861 h 298"/>
                              <a:gd name="T24" fmla="+- 0 2278 2234"/>
                              <a:gd name="T25" fmla="*/ T24 w 298"/>
                              <a:gd name="T26" fmla="+- 0 7908 7654"/>
                              <a:gd name="T27" fmla="*/ 7908 h 298"/>
                              <a:gd name="T28" fmla="+- 0 2325 2234"/>
                              <a:gd name="T29" fmla="*/ T28 w 298"/>
                              <a:gd name="T30" fmla="+- 0 7940 7654"/>
                              <a:gd name="T31" fmla="*/ 7940 h 298"/>
                              <a:gd name="T32" fmla="+- 0 2383 2234"/>
                              <a:gd name="T33" fmla="*/ T32 w 298"/>
                              <a:gd name="T34" fmla="+- 0 7952 7654"/>
                              <a:gd name="T35" fmla="*/ 7952 h 298"/>
                              <a:gd name="T36" fmla="+- 0 2441 2234"/>
                              <a:gd name="T37" fmla="*/ T36 w 298"/>
                              <a:gd name="T38" fmla="+- 0 7940 7654"/>
                              <a:gd name="T39" fmla="*/ 7940 h 298"/>
                              <a:gd name="T40" fmla="+- 0 2488 2234"/>
                              <a:gd name="T41" fmla="*/ T40 w 298"/>
                              <a:gd name="T42" fmla="+- 0 7908 7654"/>
                              <a:gd name="T43" fmla="*/ 7908 h 298"/>
                              <a:gd name="T44" fmla="+- 0 2520 2234"/>
                              <a:gd name="T45" fmla="*/ T44 w 298"/>
                              <a:gd name="T46" fmla="+- 0 7861 7654"/>
                              <a:gd name="T47" fmla="*/ 7861 h 298"/>
                              <a:gd name="T48" fmla="+- 0 2532 2234"/>
                              <a:gd name="T49" fmla="*/ T48 w 298"/>
                              <a:gd name="T50" fmla="+- 0 7803 7654"/>
                              <a:gd name="T51" fmla="*/ 7803 h 298"/>
                              <a:gd name="T52" fmla="+- 0 2520 2234"/>
                              <a:gd name="T53" fmla="*/ T52 w 298"/>
                              <a:gd name="T54" fmla="+- 0 7745 7654"/>
                              <a:gd name="T55" fmla="*/ 7745 h 298"/>
                              <a:gd name="T56" fmla="+- 0 2488 2234"/>
                              <a:gd name="T57" fmla="*/ T56 w 298"/>
                              <a:gd name="T58" fmla="+- 0 7698 7654"/>
                              <a:gd name="T59" fmla="*/ 7698 h 298"/>
                              <a:gd name="T60" fmla="+- 0 2441 2234"/>
                              <a:gd name="T61" fmla="*/ T60 w 298"/>
                              <a:gd name="T62" fmla="+- 0 7666 7654"/>
                              <a:gd name="T63" fmla="*/ 7666 h 298"/>
                              <a:gd name="T64" fmla="+- 0 2383 2234"/>
                              <a:gd name="T65" fmla="*/ T64 w 298"/>
                              <a:gd name="T66" fmla="+- 0 7654 7654"/>
                              <a:gd name="T67" fmla="*/ 765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623"/>
                        <wps:cNvSpPr>
                          <a:spLocks/>
                        </wps:cNvSpPr>
                        <wps:spPr bwMode="auto">
                          <a:xfrm>
                            <a:off x="2234" y="7654"/>
                            <a:ext cx="298" cy="298"/>
                          </a:xfrm>
                          <a:custGeom>
                            <a:avLst/>
                            <a:gdLst>
                              <a:gd name="T0" fmla="+- 0 2383 2234"/>
                              <a:gd name="T1" fmla="*/ T0 w 298"/>
                              <a:gd name="T2" fmla="+- 0 7952 7654"/>
                              <a:gd name="T3" fmla="*/ 7952 h 298"/>
                              <a:gd name="T4" fmla="+- 0 2441 2234"/>
                              <a:gd name="T5" fmla="*/ T4 w 298"/>
                              <a:gd name="T6" fmla="+- 0 7940 7654"/>
                              <a:gd name="T7" fmla="*/ 7940 h 298"/>
                              <a:gd name="T8" fmla="+- 0 2488 2234"/>
                              <a:gd name="T9" fmla="*/ T8 w 298"/>
                              <a:gd name="T10" fmla="+- 0 7908 7654"/>
                              <a:gd name="T11" fmla="*/ 7908 h 298"/>
                              <a:gd name="T12" fmla="+- 0 2520 2234"/>
                              <a:gd name="T13" fmla="*/ T12 w 298"/>
                              <a:gd name="T14" fmla="+- 0 7861 7654"/>
                              <a:gd name="T15" fmla="*/ 7861 h 298"/>
                              <a:gd name="T16" fmla="+- 0 2532 2234"/>
                              <a:gd name="T17" fmla="*/ T16 w 298"/>
                              <a:gd name="T18" fmla="+- 0 7803 7654"/>
                              <a:gd name="T19" fmla="*/ 7803 h 298"/>
                              <a:gd name="T20" fmla="+- 0 2520 2234"/>
                              <a:gd name="T21" fmla="*/ T20 w 298"/>
                              <a:gd name="T22" fmla="+- 0 7745 7654"/>
                              <a:gd name="T23" fmla="*/ 7745 h 298"/>
                              <a:gd name="T24" fmla="+- 0 2488 2234"/>
                              <a:gd name="T25" fmla="*/ T24 w 298"/>
                              <a:gd name="T26" fmla="+- 0 7698 7654"/>
                              <a:gd name="T27" fmla="*/ 7698 h 298"/>
                              <a:gd name="T28" fmla="+- 0 2441 2234"/>
                              <a:gd name="T29" fmla="*/ T28 w 298"/>
                              <a:gd name="T30" fmla="+- 0 7666 7654"/>
                              <a:gd name="T31" fmla="*/ 7666 h 298"/>
                              <a:gd name="T32" fmla="+- 0 2383 2234"/>
                              <a:gd name="T33" fmla="*/ T32 w 298"/>
                              <a:gd name="T34" fmla="+- 0 7654 7654"/>
                              <a:gd name="T35" fmla="*/ 7654 h 298"/>
                              <a:gd name="T36" fmla="+- 0 2325 2234"/>
                              <a:gd name="T37" fmla="*/ T36 w 298"/>
                              <a:gd name="T38" fmla="+- 0 7666 7654"/>
                              <a:gd name="T39" fmla="*/ 7666 h 298"/>
                              <a:gd name="T40" fmla="+- 0 2278 2234"/>
                              <a:gd name="T41" fmla="*/ T40 w 298"/>
                              <a:gd name="T42" fmla="+- 0 7698 7654"/>
                              <a:gd name="T43" fmla="*/ 7698 h 298"/>
                              <a:gd name="T44" fmla="+- 0 2246 2234"/>
                              <a:gd name="T45" fmla="*/ T44 w 298"/>
                              <a:gd name="T46" fmla="+- 0 7745 7654"/>
                              <a:gd name="T47" fmla="*/ 7745 h 298"/>
                              <a:gd name="T48" fmla="+- 0 2234 2234"/>
                              <a:gd name="T49" fmla="*/ T48 w 298"/>
                              <a:gd name="T50" fmla="+- 0 7803 7654"/>
                              <a:gd name="T51" fmla="*/ 7803 h 298"/>
                              <a:gd name="T52" fmla="+- 0 2246 2234"/>
                              <a:gd name="T53" fmla="*/ T52 w 298"/>
                              <a:gd name="T54" fmla="+- 0 7861 7654"/>
                              <a:gd name="T55" fmla="*/ 7861 h 298"/>
                              <a:gd name="T56" fmla="+- 0 2278 2234"/>
                              <a:gd name="T57" fmla="*/ T56 w 298"/>
                              <a:gd name="T58" fmla="+- 0 7908 7654"/>
                              <a:gd name="T59" fmla="*/ 7908 h 298"/>
                              <a:gd name="T60" fmla="+- 0 2325 2234"/>
                              <a:gd name="T61" fmla="*/ T60 w 298"/>
                              <a:gd name="T62" fmla="+- 0 7940 7654"/>
                              <a:gd name="T63" fmla="*/ 7940 h 298"/>
                              <a:gd name="T64" fmla="+- 0 2383 2234"/>
                              <a:gd name="T65" fmla="*/ T64 w 298"/>
                              <a:gd name="T66" fmla="+- 0 7952 7654"/>
                              <a:gd name="T67" fmla="*/ 795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Freeform 622"/>
                        <wps:cNvSpPr>
                          <a:spLocks/>
                        </wps:cNvSpPr>
                        <wps:spPr bwMode="auto">
                          <a:xfrm>
                            <a:off x="3251" y="7665"/>
                            <a:ext cx="297" cy="298"/>
                          </a:xfrm>
                          <a:custGeom>
                            <a:avLst/>
                            <a:gdLst>
                              <a:gd name="T0" fmla="+- 0 3399 3251"/>
                              <a:gd name="T1" fmla="*/ T0 w 297"/>
                              <a:gd name="T2" fmla="+- 0 7665 7665"/>
                              <a:gd name="T3" fmla="*/ 7665 h 298"/>
                              <a:gd name="T4" fmla="+- 0 3342 3251"/>
                              <a:gd name="T5" fmla="*/ T4 w 297"/>
                              <a:gd name="T6" fmla="+- 0 7677 7665"/>
                              <a:gd name="T7" fmla="*/ 7677 h 298"/>
                              <a:gd name="T8" fmla="+- 0 3294 3251"/>
                              <a:gd name="T9" fmla="*/ T8 w 297"/>
                              <a:gd name="T10" fmla="+- 0 7709 7665"/>
                              <a:gd name="T11" fmla="*/ 7709 h 298"/>
                              <a:gd name="T12" fmla="+- 0 3262 3251"/>
                              <a:gd name="T13" fmla="*/ T12 w 297"/>
                              <a:gd name="T14" fmla="+- 0 7756 7665"/>
                              <a:gd name="T15" fmla="*/ 7756 h 298"/>
                              <a:gd name="T16" fmla="+- 0 3251 3251"/>
                              <a:gd name="T17" fmla="*/ T16 w 297"/>
                              <a:gd name="T18" fmla="+- 0 7814 7665"/>
                              <a:gd name="T19" fmla="*/ 7814 h 298"/>
                              <a:gd name="T20" fmla="+- 0 3262 3251"/>
                              <a:gd name="T21" fmla="*/ T20 w 297"/>
                              <a:gd name="T22" fmla="+- 0 7872 7665"/>
                              <a:gd name="T23" fmla="*/ 7872 h 298"/>
                              <a:gd name="T24" fmla="+- 0 3294 3251"/>
                              <a:gd name="T25" fmla="*/ T24 w 297"/>
                              <a:gd name="T26" fmla="+- 0 7919 7665"/>
                              <a:gd name="T27" fmla="*/ 7919 h 298"/>
                              <a:gd name="T28" fmla="+- 0 3342 3251"/>
                              <a:gd name="T29" fmla="*/ T28 w 297"/>
                              <a:gd name="T30" fmla="+- 0 7951 7665"/>
                              <a:gd name="T31" fmla="*/ 7951 h 298"/>
                              <a:gd name="T32" fmla="+- 0 3399 3251"/>
                              <a:gd name="T33" fmla="*/ T32 w 297"/>
                              <a:gd name="T34" fmla="+- 0 7963 7665"/>
                              <a:gd name="T35" fmla="*/ 7963 h 298"/>
                              <a:gd name="T36" fmla="+- 0 3457 3251"/>
                              <a:gd name="T37" fmla="*/ T36 w 297"/>
                              <a:gd name="T38" fmla="+- 0 7951 7665"/>
                              <a:gd name="T39" fmla="*/ 7951 h 298"/>
                              <a:gd name="T40" fmla="+- 0 3505 3251"/>
                              <a:gd name="T41" fmla="*/ T40 w 297"/>
                              <a:gd name="T42" fmla="+- 0 7919 7665"/>
                              <a:gd name="T43" fmla="*/ 7919 h 298"/>
                              <a:gd name="T44" fmla="+- 0 3537 3251"/>
                              <a:gd name="T45" fmla="*/ T44 w 297"/>
                              <a:gd name="T46" fmla="+- 0 7872 7665"/>
                              <a:gd name="T47" fmla="*/ 7872 h 298"/>
                              <a:gd name="T48" fmla="+- 0 3548 3251"/>
                              <a:gd name="T49" fmla="*/ T48 w 297"/>
                              <a:gd name="T50" fmla="+- 0 7814 7665"/>
                              <a:gd name="T51" fmla="*/ 7814 h 298"/>
                              <a:gd name="T52" fmla="+- 0 3537 3251"/>
                              <a:gd name="T53" fmla="*/ T52 w 297"/>
                              <a:gd name="T54" fmla="+- 0 7756 7665"/>
                              <a:gd name="T55" fmla="*/ 7756 h 298"/>
                              <a:gd name="T56" fmla="+- 0 3505 3251"/>
                              <a:gd name="T57" fmla="*/ T56 w 297"/>
                              <a:gd name="T58" fmla="+- 0 7709 7665"/>
                              <a:gd name="T59" fmla="*/ 7709 h 298"/>
                              <a:gd name="T60" fmla="+- 0 3457 3251"/>
                              <a:gd name="T61" fmla="*/ T60 w 297"/>
                              <a:gd name="T62" fmla="+- 0 7677 7665"/>
                              <a:gd name="T63" fmla="*/ 7677 h 298"/>
                              <a:gd name="T64" fmla="+- 0 3399 3251"/>
                              <a:gd name="T65" fmla="*/ T64 w 297"/>
                              <a:gd name="T66" fmla="+- 0 7665 7665"/>
                              <a:gd name="T67" fmla="*/ 766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621"/>
                        <wps:cNvSpPr>
                          <a:spLocks/>
                        </wps:cNvSpPr>
                        <wps:spPr bwMode="auto">
                          <a:xfrm>
                            <a:off x="3251" y="7665"/>
                            <a:ext cx="297" cy="298"/>
                          </a:xfrm>
                          <a:custGeom>
                            <a:avLst/>
                            <a:gdLst>
                              <a:gd name="T0" fmla="+- 0 3399 3251"/>
                              <a:gd name="T1" fmla="*/ T0 w 297"/>
                              <a:gd name="T2" fmla="+- 0 7963 7665"/>
                              <a:gd name="T3" fmla="*/ 7963 h 298"/>
                              <a:gd name="T4" fmla="+- 0 3457 3251"/>
                              <a:gd name="T5" fmla="*/ T4 w 297"/>
                              <a:gd name="T6" fmla="+- 0 7951 7665"/>
                              <a:gd name="T7" fmla="*/ 7951 h 298"/>
                              <a:gd name="T8" fmla="+- 0 3505 3251"/>
                              <a:gd name="T9" fmla="*/ T8 w 297"/>
                              <a:gd name="T10" fmla="+- 0 7919 7665"/>
                              <a:gd name="T11" fmla="*/ 7919 h 298"/>
                              <a:gd name="T12" fmla="+- 0 3537 3251"/>
                              <a:gd name="T13" fmla="*/ T12 w 297"/>
                              <a:gd name="T14" fmla="+- 0 7872 7665"/>
                              <a:gd name="T15" fmla="*/ 7872 h 298"/>
                              <a:gd name="T16" fmla="+- 0 3548 3251"/>
                              <a:gd name="T17" fmla="*/ T16 w 297"/>
                              <a:gd name="T18" fmla="+- 0 7814 7665"/>
                              <a:gd name="T19" fmla="*/ 7814 h 298"/>
                              <a:gd name="T20" fmla="+- 0 3537 3251"/>
                              <a:gd name="T21" fmla="*/ T20 w 297"/>
                              <a:gd name="T22" fmla="+- 0 7756 7665"/>
                              <a:gd name="T23" fmla="*/ 7756 h 298"/>
                              <a:gd name="T24" fmla="+- 0 3505 3251"/>
                              <a:gd name="T25" fmla="*/ T24 w 297"/>
                              <a:gd name="T26" fmla="+- 0 7709 7665"/>
                              <a:gd name="T27" fmla="*/ 7709 h 298"/>
                              <a:gd name="T28" fmla="+- 0 3457 3251"/>
                              <a:gd name="T29" fmla="*/ T28 w 297"/>
                              <a:gd name="T30" fmla="+- 0 7677 7665"/>
                              <a:gd name="T31" fmla="*/ 7677 h 298"/>
                              <a:gd name="T32" fmla="+- 0 3399 3251"/>
                              <a:gd name="T33" fmla="*/ T32 w 297"/>
                              <a:gd name="T34" fmla="+- 0 7665 7665"/>
                              <a:gd name="T35" fmla="*/ 7665 h 298"/>
                              <a:gd name="T36" fmla="+- 0 3342 3251"/>
                              <a:gd name="T37" fmla="*/ T36 w 297"/>
                              <a:gd name="T38" fmla="+- 0 7677 7665"/>
                              <a:gd name="T39" fmla="*/ 7677 h 298"/>
                              <a:gd name="T40" fmla="+- 0 3294 3251"/>
                              <a:gd name="T41" fmla="*/ T40 w 297"/>
                              <a:gd name="T42" fmla="+- 0 7709 7665"/>
                              <a:gd name="T43" fmla="*/ 7709 h 298"/>
                              <a:gd name="T44" fmla="+- 0 3262 3251"/>
                              <a:gd name="T45" fmla="*/ T44 w 297"/>
                              <a:gd name="T46" fmla="+- 0 7756 7665"/>
                              <a:gd name="T47" fmla="*/ 7756 h 298"/>
                              <a:gd name="T48" fmla="+- 0 3251 3251"/>
                              <a:gd name="T49" fmla="*/ T48 w 297"/>
                              <a:gd name="T50" fmla="+- 0 7814 7665"/>
                              <a:gd name="T51" fmla="*/ 7814 h 298"/>
                              <a:gd name="T52" fmla="+- 0 3262 3251"/>
                              <a:gd name="T53" fmla="*/ T52 w 297"/>
                              <a:gd name="T54" fmla="+- 0 7872 7665"/>
                              <a:gd name="T55" fmla="*/ 7872 h 298"/>
                              <a:gd name="T56" fmla="+- 0 3294 3251"/>
                              <a:gd name="T57" fmla="*/ T56 w 297"/>
                              <a:gd name="T58" fmla="+- 0 7919 7665"/>
                              <a:gd name="T59" fmla="*/ 7919 h 298"/>
                              <a:gd name="T60" fmla="+- 0 3342 3251"/>
                              <a:gd name="T61" fmla="*/ T60 w 297"/>
                              <a:gd name="T62" fmla="+- 0 7951 7665"/>
                              <a:gd name="T63" fmla="*/ 7951 h 298"/>
                              <a:gd name="T64" fmla="+- 0 3399 3251"/>
                              <a:gd name="T65" fmla="*/ T64 w 297"/>
                              <a:gd name="T66" fmla="+- 0 7963 7665"/>
                              <a:gd name="T67" fmla="*/ 796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620"/>
                        <wps:cNvSpPr>
                          <a:spLocks/>
                        </wps:cNvSpPr>
                        <wps:spPr bwMode="auto">
                          <a:xfrm>
                            <a:off x="4268" y="7671"/>
                            <a:ext cx="298" cy="298"/>
                          </a:xfrm>
                          <a:custGeom>
                            <a:avLst/>
                            <a:gdLst>
                              <a:gd name="T0" fmla="+- 0 4417 4268"/>
                              <a:gd name="T1" fmla="*/ T0 w 298"/>
                              <a:gd name="T2" fmla="+- 0 7671 7671"/>
                              <a:gd name="T3" fmla="*/ 7671 h 298"/>
                              <a:gd name="T4" fmla="+- 0 4359 4268"/>
                              <a:gd name="T5" fmla="*/ T4 w 298"/>
                              <a:gd name="T6" fmla="+- 0 7683 7671"/>
                              <a:gd name="T7" fmla="*/ 7683 h 298"/>
                              <a:gd name="T8" fmla="+- 0 4312 4268"/>
                              <a:gd name="T9" fmla="*/ T8 w 298"/>
                              <a:gd name="T10" fmla="+- 0 7715 7671"/>
                              <a:gd name="T11" fmla="*/ 7715 h 298"/>
                              <a:gd name="T12" fmla="+- 0 4280 4268"/>
                              <a:gd name="T13" fmla="*/ T12 w 298"/>
                              <a:gd name="T14" fmla="+- 0 7762 7671"/>
                              <a:gd name="T15" fmla="*/ 7762 h 298"/>
                              <a:gd name="T16" fmla="+- 0 4268 4268"/>
                              <a:gd name="T17" fmla="*/ T16 w 298"/>
                              <a:gd name="T18" fmla="+- 0 7820 7671"/>
                              <a:gd name="T19" fmla="*/ 7820 h 298"/>
                              <a:gd name="T20" fmla="+- 0 4280 4268"/>
                              <a:gd name="T21" fmla="*/ T20 w 298"/>
                              <a:gd name="T22" fmla="+- 0 7878 7671"/>
                              <a:gd name="T23" fmla="*/ 7878 h 298"/>
                              <a:gd name="T24" fmla="+- 0 4312 4268"/>
                              <a:gd name="T25" fmla="*/ T24 w 298"/>
                              <a:gd name="T26" fmla="+- 0 7925 7671"/>
                              <a:gd name="T27" fmla="*/ 7925 h 298"/>
                              <a:gd name="T28" fmla="+- 0 4359 4268"/>
                              <a:gd name="T29" fmla="*/ T28 w 298"/>
                              <a:gd name="T30" fmla="+- 0 7957 7671"/>
                              <a:gd name="T31" fmla="*/ 7957 h 298"/>
                              <a:gd name="T32" fmla="+- 0 4417 4268"/>
                              <a:gd name="T33" fmla="*/ T32 w 298"/>
                              <a:gd name="T34" fmla="+- 0 7969 7671"/>
                              <a:gd name="T35" fmla="*/ 7969 h 298"/>
                              <a:gd name="T36" fmla="+- 0 4475 4268"/>
                              <a:gd name="T37" fmla="*/ T36 w 298"/>
                              <a:gd name="T38" fmla="+- 0 7957 7671"/>
                              <a:gd name="T39" fmla="*/ 7957 h 298"/>
                              <a:gd name="T40" fmla="+- 0 4522 4268"/>
                              <a:gd name="T41" fmla="*/ T40 w 298"/>
                              <a:gd name="T42" fmla="+- 0 7925 7671"/>
                              <a:gd name="T43" fmla="*/ 7925 h 298"/>
                              <a:gd name="T44" fmla="+- 0 4554 4268"/>
                              <a:gd name="T45" fmla="*/ T44 w 298"/>
                              <a:gd name="T46" fmla="+- 0 7878 7671"/>
                              <a:gd name="T47" fmla="*/ 7878 h 298"/>
                              <a:gd name="T48" fmla="+- 0 4566 4268"/>
                              <a:gd name="T49" fmla="*/ T48 w 298"/>
                              <a:gd name="T50" fmla="+- 0 7820 7671"/>
                              <a:gd name="T51" fmla="*/ 7820 h 298"/>
                              <a:gd name="T52" fmla="+- 0 4554 4268"/>
                              <a:gd name="T53" fmla="*/ T52 w 298"/>
                              <a:gd name="T54" fmla="+- 0 7762 7671"/>
                              <a:gd name="T55" fmla="*/ 7762 h 298"/>
                              <a:gd name="T56" fmla="+- 0 4522 4268"/>
                              <a:gd name="T57" fmla="*/ T56 w 298"/>
                              <a:gd name="T58" fmla="+- 0 7715 7671"/>
                              <a:gd name="T59" fmla="*/ 7715 h 298"/>
                              <a:gd name="T60" fmla="+- 0 4475 4268"/>
                              <a:gd name="T61" fmla="*/ T60 w 298"/>
                              <a:gd name="T62" fmla="+- 0 7683 7671"/>
                              <a:gd name="T63" fmla="*/ 7683 h 298"/>
                              <a:gd name="T64" fmla="+- 0 4417 4268"/>
                              <a:gd name="T65" fmla="*/ T64 w 298"/>
                              <a:gd name="T66" fmla="+- 0 7671 7671"/>
                              <a:gd name="T67" fmla="*/ 767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619"/>
                        <wps:cNvSpPr>
                          <a:spLocks/>
                        </wps:cNvSpPr>
                        <wps:spPr bwMode="auto">
                          <a:xfrm>
                            <a:off x="4268" y="7671"/>
                            <a:ext cx="298" cy="298"/>
                          </a:xfrm>
                          <a:custGeom>
                            <a:avLst/>
                            <a:gdLst>
                              <a:gd name="T0" fmla="+- 0 4417 4268"/>
                              <a:gd name="T1" fmla="*/ T0 w 298"/>
                              <a:gd name="T2" fmla="+- 0 7969 7671"/>
                              <a:gd name="T3" fmla="*/ 7969 h 298"/>
                              <a:gd name="T4" fmla="+- 0 4475 4268"/>
                              <a:gd name="T5" fmla="*/ T4 w 298"/>
                              <a:gd name="T6" fmla="+- 0 7957 7671"/>
                              <a:gd name="T7" fmla="*/ 7957 h 298"/>
                              <a:gd name="T8" fmla="+- 0 4522 4268"/>
                              <a:gd name="T9" fmla="*/ T8 w 298"/>
                              <a:gd name="T10" fmla="+- 0 7925 7671"/>
                              <a:gd name="T11" fmla="*/ 7925 h 298"/>
                              <a:gd name="T12" fmla="+- 0 4554 4268"/>
                              <a:gd name="T13" fmla="*/ T12 w 298"/>
                              <a:gd name="T14" fmla="+- 0 7878 7671"/>
                              <a:gd name="T15" fmla="*/ 7878 h 298"/>
                              <a:gd name="T16" fmla="+- 0 4566 4268"/>
                              <a:gd name="T17" fmla="*/ T16 w 298"/>
                              <a:gd name="T18" fmla="+- 0 7820 7671"/>
                              <a:gd name="T19" fmla="*/ 7820 h 298"/>
                              <a:gd name="T20" fmla="+- 0 4554 4268"/>
                              <a:gd name="T21" fmla="*/ T20 w 298"/>
                              <a:gd name="T22" fmla="+- 0 7762 7671"/>
                              <a:gd name="T23" fmla="*/ 7762 h 298"/>
                              <a:gd name="T24" fmla="+- 0 4522 4268"/>
                              <a:gd name="T25" fmla="*/ T24 w 298"/>
                              <a:gd name="T26" fmla="+- 0 7715 7671"/>
                              <a:gd name="T27" fmla="*/ 7715 h 298"/>
                              <a:gd name="T28" fmla="+- 0 4475 4268"/>
                              <a:gd name="T29" fmla="*/ T28 w 298"/>
                              <a:gd name="T30" fmla="+- 0 7683 7671"/>
                              <a:gd name="T31" fmla="*/ 7683 h 298"/>
                              <a:gd name="T32" fmla="+- 0 4417 4268"/>
                              <a:gd name="T33" fmla="*/ T32 w 298"/>
                              <a:gd name="T34" fmla="+- 0 7671 7671"/>
                              <a:gd name="T35" fmla="*/ 7671 h 298"/>
                              <a:gd name="T36" fmla="+- 0 4359 4268"/>
                              <a:gd name="T37" fmla="*/ T36 w 298"/>
                              <a:gd name="T38" fmla="+- 0 7683 7671"/>
                              <a:gd name="T39" fmla="*/ 7683 h 298"/>
                              <a:gd name="T40" fmla="+- 0 4312 4268"/>
                              <a:gd name="T41" fmla="*/ T40 w 298"/>
                              <a:gd name="T42" fmla="+- 0 7715 7671"/>
                              <a:gd name="T43" fmla="*/ 7715 h 298"/>
                              <a:gd name="T44" fmla="+- 0 4280 4268"/>
                              <a:gd name="T45" fmla="*/ T44 w 298"/>
                              <a:gd name="T46" fmla="+- 0 7762 7671"/>
                              <a:gd name="T47" fmla="*/ 7762 h 298"/>
                              <a:gd name="T48" fmla="+- 0 4268 4268"/>
                              <a:gd name="T49" fmla="*/ T48 w 298"/>
                              <a:gd name="T50" fmla="+- 0 7820 7671"/>
                              <a:gd name="T51" fmla="*/ 7820 h 298"/>
                              <a:gd name="T52" fmla="+- 0 4280 4268"/>
                              <a:gd name="T53" fmla="*/ T52 w 298"/>
                              <a:gd name="T54" fmla="+- 0 7878 7671"/>
                              <a:gd name="T55" fmla="*/ 7878 h 298"/>
                              <a:gd name="T56" fmla="+- 0 4312 4268"/>
                              <a:gd name="T57" fmla="*/ T56 w 298"/>
                              <a:gd name="T58" fmla="+- 0 7925 7671"/>
                              <a:gd name="T59" fmla="*/ 7925 h 298"/>
                              <a:gd name="T60" fmla="+- 0 4359 4268"/>
                              <a:gd name="T61" fmla="*/ T60 w 298"/>
                              <a:gd name="T62" fmla="+- 0 7957 7671"/>
                              <a:gd name="T63" fmla="*/ 7957 h 298"/>
                              <a:gd name="T64" fmla="+- 0 4417 4268"/>
                              <a:gd name="T65" fmla="*/ T64 w 298"/>
                              <a:gd name="T66" fmla="+- 0 7969 7671"/>
                              <a:gd name="T67" fmla="*/ 796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Line 618"/>
                        <wps:cNvCnPr>
                          <a:cxnSpLocks noChangeShapeType="1"/>
                        </wps:cNvCnPr>
                        <wps:spPr bwMode="auto">
                          <a:xfrm>
                            <a:off x="1366" y="7490"/>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18" name="Picture 6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663"/>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9" name="Line 616"/>
                        <wps:cNvCnPr>
                          <a:cxnSpLocks noChangeShapeType="1"/>
                        </wps:cNvCnPr>
                        <wps:spPr bwMode="auto">
                          <a:xfrm>
                            <a:off x="4414" y="751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0" name="Picture 6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1" y="7645"/>
                            <a:ext cx="299"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Line 614"/>
                        <wps:cNvCnPr>
                          <a:cxnSpLocks noChangeShapeType="1"/>
                        </wps:cNvCnPr>
                        <wps:spPr bwMode="auto">
                          <a:xfrm>
                            <a:off x="2375" y="750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2" name="Line 613"/>
                        <wps:cNvCnPr>
                          <a:cxnSpLocks noChangeShapeType="1"/>
                        </wps:cNvCnPr>
                        <wps:spPr bwMode="auto">
                          <a:xfrm>
                            <a:off x="3397" y="750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3" name="Line 612"/>
                        <wps:cNvCnPr>
                          <a:cxnSpLocks noChangeShapeType="1"/>
                        </wps:cNvCnPr>
                        <wps:spPr bwMode="auto">
                          <a:xfrm>
                            <a:off x="2370" y="7507"/>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4" name="Picture 6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0" y="766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5" name="Freeform 610"/>
                        <wps:cNvSpPr>
                          <a:spLocks/>
                        </wps:cNvSpPr>
                        <wps:spPr bwMode="auto">
                          <a:xfrm>
                            <a:off x="1218" y="7648"/>
                            <a:ext cx="298" cy="298"/>
                          </a:xfrm>
                          <a:custGeom>
                            <a:avLst/>
                            <a:gdLst>
                              <a:gd name="T0" fmla="+- 0 1367 1218"/>
                              <a:gd name="T1" fmla="*/ T0 w 298"/>
                              <a:gd name="T2" fmla="+- 0 7648 7648"/>
                              <a:gd name="T3" fmla="*/ 7648 h 298"/>
                              <a:gd name="T4" fmla="+- 0 1309 1218"/>
                              <a:gd name="T5" fmla="*/ T4 w 298"/>
                              <a:gd name="T6" fmla="+- 0 7660 7648"/>
                              <a:gd name="T7" fmla="*/ 7660 h 298"/>
                              <a:gd name="T8" fmla="+- 0 1262 1218"/>
                              <a:gd name="T9" fmla="*/ T8 w 298"/>
                              <a:gd name="T10" fmla="+- 0 7692 7648"/>
                              <a:gd name="T11" fmla="*/ 7692 h 298"/>
                              <a:gd name="T12" fmla="+- 0 1230 1218"/>
                              <a:gd name="T13" fmla="*/ T12 w 298"/>
                              <a:gd name="T14" fmla="+- 0 7739 7648"/>
                              <a:gd name="T15" fmla="*/ 7739 h 298"/>
                              <a:gd name="T16" fmla="+- 0 1218 1218"/>
                              <a:gd name="T17" fmla="*/ T16 w 298"/>
                              <a:gd name="T18" fmla="+- 0 7797 7648"/>
                              <a:gd name="T19" fmla="*/ 7797 h 298"/>
                              <a:gd name="T20" fmla="+- 0 1230 1218"/>
                              <a:gd name="T21" fmla="*/ T20 w 298"/>
                              <a:gd name="T22" fmla="+- 0 7855 7648"/>
                              <a:gd name="T23" fmla="*/ 7855 h 298"/>
                              <a:gd name="T24" fmla="+- 0 1262 1218"/>
                              <a:gd name="T25" fmla="*/ T24 w 298"/>
                              <a:gd name="T26" fmla="+- 0 7902 7648"/>
                              <a:gd name="T27" fmla="*/ 7902 h 298"/>
                              <a:gd name="T28" fmla="+- 0 1309 1218"/>
                              <a:gd name="T29" fmla="*/ T28 w 298"/>
                              <a:gd name="T30" fmla="+- 0 7934 7648"/>
                              <a:gd name="T31" fmla="*/ 7934 h 298"/>
                              <a:gd name="T32" fmla="+- 0 1367 1218"/>
                              <a:gd name="T33" fmla="*/ T32 w 298"/>
                              <a:gd name="T34" fmla="+- 0 7946 7648"/>
                              <a:gd name="T35" fmla="*/ 7946 h 298"/>
                              <a:gd name="T36" fmla="+- 0 1425 1218"/>
                              <a:gd name="T37" fmla="*/ T36 w 298"/>
                              <a:gd name="T38" fmla="+- 0 7934 7648"/>
                              <a:gd name="T39" fmla="*/ 7934 h 298"/>
                              <a:gd name="T40" fmla="+- 0 1472 1218"/>
                              <a:gd name="T41" fmla="*/ T40 w 298"/>
                              <a:gd name="T42" fmla="+- 0 7902 7648"/>
                              <a:gd name="T43" fmla="*/ 7902 h 298"/>
                              <a:gd name="T44" fmla="+- 0 1504 1218"/>
                              <a:gd name="T45" fmla="*/ T44 w 298"/>
                              <a:gd name="T46" fmla="+- 0 7855 7648"/>
                              <a:gd name="T47" fmla="*/ 7855 h 298"/>
                              <a:gd name="T48" fmla="+- 0 1516 1218"/>
                              <a:gd name="T49" fmla="*/ T48 w 298"/>
                              <a:gd name="T50" fmla="+- 0 7797 7648"/>
                              <a:gd name="T51" fmla="*/ 7797 h 298"/>
                              <a:gd name="T52" fmla="+- 0 1504 1218"/>
                              <a:gd name="T53" fmla="*/ T52 w 298"/>
                              <a:gd name="T54" fmla="+- 0 7739 7648"/>
                              <a:gd name="T55" fmla="*/ 7739 h 298"/>
                              <a:gd name="T56" fmla="+- 0 1472 1218"/>
                              <a:gd name="T57" fmla="*/ T56 w 298"/>
                              <a:gd name="T58" fmla="+- 0 7692 7648"/>
                              <a:gd name="T59" fmla="*/ 7692 h 298"/>
                              <a:gd name="T60" fmla="+- 0 1425 1218"/>
                              <a:gd name="T61" fmla="*/ T60 w 298"/>
                              <a:gd name="T62" fmla="+- 0 7660 7648"/>
                              <a:gd name="T63" fmla="*/ 7660 h 298"/>
                              <a:gd name="T64" fmla="+- 0 1367 1218"/>
                              <a:gd name="T65" fmla="*/ T64 w 298"/>
                              <a:gd name="T66" fmla="+- 0 7648 7648"/>
                              <a:gd name="T67" fmla="*/ 76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609"/>
                        <wps:cNvSpPr>
                          <a:spLocks/>
                        </wps:cNvSpPr>
                        <wps:spPr bwMode="auto">
                          <a:xfrm>
                            <a:off x="1218" y="7648"/>
                            <a:ext cx="298" cy="298"/>
                          </a:xfrm>
                          <a:custGeom>
                            <a:avLst/>
                            <a:gdLst>
                              <a:gd name="T0" fmla="+- 0 1367 1218"/>
                              <a:gd name="T1" fmla="*/ T0 w 298"/>
                              <a:gd name="T2" fmla="+- 0 7946 7648"/>
                              <a:gd name="T3" fmla="*/ 7946 h 298"/>
                              <a:gd name="T4" fmla="+- 0 1425 1218"/>
                              <a:gd name="T5" fmla="*/ T4 w 298"/>
                              <a:gd name="T6" fmla="+- 0 7934 7648"/>
                              <a:gd name="T7" fmla="*/ 7934 h 298"/>
                              <a:gd name="T8" fmla="+- 0 1472 1218"/>
                              <a:gd name="T9" fmla="*/ T8 w 298"/>
                              <a:gd name="T10" fmla="+- 0 7902 7648"/>
                              <a:gd name="T11" fmla="*/ 7902 h 298"/>
                              <a:gd name="T12" fmla="+- 0 1504 1218"/>
                              <a:gd name="T13" fmla="*/ T12 w 298"/>
                              <a:gd name="T14" fmla="+- 0 7855 7648"/>
                              <a:gd name="T15" fmla="*/ 7855 h 298"/>
                              <a:gd name="T16" fmla="+- 0 1516 1218"/>
                              <a:gd name="T17" fmla="*/ T16 w 298"/>
                              <a:gd name="T18" fmla="+- 0 7797 7648"/>
                              <a:gd name="T19" fmla="*/ 7797 h 298"/>
                              <a:gd name="T20" fmla="+- 0 1504 1218"/>
                              <a:gd name="T21" fmla="*/ T20 w 298"/>
                              <a:gd name="T22" fmla="+- 0 7739 7648"/>
                              <a:gd name="T23" fmla="*/ 7739 h 298"/>
                              <a:gd name="T24" fmla="+- 0 1472 1218"/>
                              <a:gd name="T25" fmla="*/ T24 w 298"/>
                              <a:gd name="T26" fmla="+- 0 7692 7648"/>
                              <a:gd name="T27" fmla="*/ 7692 h 298"/>
                              <a:gd name="T28" fmla="+- 0 1425 1218"/>
                              <a:gd name="T29" fmla="*/ T28 w 298"/>
                              <a:gd name="T30" fmla="+- 0 7660 7648"/>
                              <a:gd name="T31" fmla="*/ 7660 h 298"/>
                              <a:gd name="T32" fmla="+- 0 1367 1218"/>
                              <a:gd name="T33" fmla="*/ T32 w 298"/>
                              <a:gd name="T34" fmla="+- 0 7648 7648"/>
                              <a:gd name="T35" fmla="*/ 7648 h 298"/>
                              <a:gd name="T36" fmla="+- 0 1309 1218"/>
                              <a:gd name="T37" fmla="*/ T36 w 298"/>
                              <a:gd name="T38" fmla="+- 0 7660 7648"/>
                              <a:gd name="T39" fmla="*/ 7660 h 298"/>
                              <a:gd name="T40" fmla="+- 0 1262 1218"/>
                              <a:gd name="T41" fmla="*/ T40 w 298"/>
                              <a:gd name="T42" fmla="+- 0 7692 7648"/>
                              <a:gd name="T43" fmla="*/ 7692 h 298"/>
                              <a:gd name="T44" fmla="+- 0 1230 1218"/>
                              <a:gd name="T45" fmla="*/ T44 w 298"/>
                              <a:gd name="T46" fmla="+- 0 7739 7648"/>
                              <a:gd name="T47" fmla="*/ 7739 h 298"/>
                              <a:gd name="T48" fmla="+- 0 1218 1218"/>
                              <a:gd name="T49" fmla="*/ T48 w 298"/>
                              <a:gd name="T50" fmla="+- 0 7797 7648"/>
                              <a:gd name="T51" fmla="*/ 7797 h 298"/>
                              <a:gd name="T52" fmla="+- 0 1230 1218"/>
                              <a:gd name="T53" fmla="*/ T52 w 298"/>
                              <a:gd name="T54" fmla="+- 0 7855 7648"/>
                              <a:gd name="T55" fmla="*/ 7855 h 298"/>
                              <a:gd name="T56" fmla="+- 0 1262 1218"/>
                              <a:gd name="T57" fmla="*/ T56 w 298"/>
                              <a:gd name="T58" fmla="+- 0 7902 7648"/>
                              <a:gd name="T59" fmla="*/ 7902 h 298"/>
                              <a:gd name="T60" fmla="+- 0 1309 1218"/>
                              <a:gd name="T61" fmla="*/ T60 w 298"/>
                              <a:gd name="T62" fmla="+- 0 7934 7648"/>
                              <a:gd name="T63" fmla="*/ 7934 h 298"/>
                              <a:gd name="T64" fmla="+- 0 1367 1218"/>
                              <a:gd name="T65" fmla="*/ T64 w 298"/>
                              <a:gd name="T66" fmla="+- 0 7946 7648"/>
                              <a:gd name="T67" fmla="*/ 794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608"/>
                        <wps:cNvSpPr>
                          <a:spLocks/>
                        </wps:cNvSpPr>
                        <wps:spPr bwMode="auto">
                          <a:xfrm>
                            <a:off x="2234" y="7654"/>
                            <a:ext cx="298" cy="298"/>
                          </a:xfrm>
                          <a:custGeom>
                            <a:avLst/>
                            <a:gdLst>
                              <a:gd name="T0" fmla="+- 0 2383 2234"/>
                              <a:gd name="T1" fmla="*/ T0 w 298"/>
                              <a:gd name="T2" fmla="+- 0 7654 7654"/>
                              <a:gd name="T3" fmla="*/ 7654 h 298"/>
                              <a:gd name="T4" fmla="+- 0 2325 2234"/>
                              <a:gd name="T5" fmla="*/ T4 w 298"/>
                              <a:gd name="T6" fmla="+- 0 7666 7654"/>
                              <a:gd name="T7" fmla="*/ 7666 h 298"/>
                              <a:gd name="T8" fmla="+- 0 2278 2234"/>
                              <a:gd name="T9" fmla="*/ T8 w 298"/>
                              <a:gd name="T10" fmla="+- 0 7698 7654"/>
                              <a:gd name="T11" fmla="*/ 7698 h 298"/>
                              <a:gd name="T12" fmla="+- 0 2246 2234"/>
                              <a:gd name="T13" fmla="*/ T12 w 298"/>
                              <a:gd name="T14" fmla="+- 0 7745 7654"/>
                              <a:gd name="T15" fmla="*/ 7745 h 298"/>
                              <a:gd name="T16" fmla="+- 0 2234 2234"/>
                              <a:gd name="T17" fmla="*/ T16 w 298"/>
                              <a:gd name="T18" fmla="+- 0 7803 7654"/>
                              <a:gd name="T19" fmla="*/ 7803 h 298"/>
                              <a:gd name="T20" fmla="+- 0 2246 2234"/>
                              <a:gd name="T21" fmla="*/ T20 w 298"/>
                              <a:gd name="T22" fmla="+- 0 7861 7654"/>
                              <a:gd name="T23" fmla="*/ 7861 h 298"/>
                              <a:gd name="T24" fmla="+- 0 2278 2234"/>
                              <a:gd name="T25" fmla="*/ T24 w 298"/>
                              <a:gd name="T26" fmla="+- 0 7908 7654"/>
                              <a:gd name="T27" fmla="*/ 7908 h 298"/>
                              <a:gd name="T28" fmla="+- 0 2325 2234"/>
                              <a:gd name="T29" fmla="*/ T28 w 298"/>
                              <a:gd name="T30" fmla="+- 0 7940 7654"/>
                              <a:gd name="T31" fmla="*/ 7940 h 298"/>
                              <a:gd name="T32" fmla="+- 0 2383 2234"/>
                              <a:gd name="T33" fmla="*/ T32 w 298"/>
                              <a:gd name="T34" fmla="+- 0 7952 7654"/>
                              <a:gd name="T35" fmla="*/ 7952 h 298"/>
                              <a:gd name="T36" fmla="+- 0 2441 2234"/>
                              <a:gd name="T37" fmla="*/ T36 w 298"/>
                              <a:gd name="T38" fmla="+- 0 7940 7654"/>
                              <a:gd name="T39" fmla="*/ 7940 h 298"/>
                              <a:gd name="T40" fmla="+- 0 2488 2234"/>
                              <a:gd name="T41" fmla="*/ T40 w 298"/>
                              <a:gd name="T42" fmla="+- 0 7908 7654"/>
                              <a:gd name="T43" fmla="*/ 7908 h 298"/>
                              <a:gd name="T44" fmla="+- 0 2520 2234"/>
                              <a:gd name="T45" fmla="*/ T44 w 298"/>
                              <a:gd name="T46" fmla="+- 0 7861 7654"/>
                              <a:gd name="T47" fmla="*/ 7861 h 298"/>
                              <a:gd name="T48" fmla="+- 0 2532 2234"/>
                              <a:gd name="T49" fmla="*/ T48 w 298"/>
                              <a:gd name="T50" fmla="+- 0 7803 7654"/>
                              <a:gd name="T51" fmla="*/ 7803 h 298"/>
                              <a:gd name="T52" fmla="+- 0 2520 2234"/>
                              <a:gd name="T53" fmla="*/ T52 w 298"/>
                              <a:gd name="T54" fmla="+- 0 7745 7654"/>
                              <a:gd name="T55" fmla="*/ 7745 h 298"/>
                              <a:gd name="T56" fmla="+- 0 2488 2234"/>
                              <a:gd name="T57" fmla="*/ T56 w 298"/>
                              <a:gd name="T58" fmla="+- 0 7698 7654"/>
                              <a:gd name="T59" fmla="*/ 7698 h 298"/>
                              <a:gd name="T60" fmla="+- 0 2441 2234"/>
                              <a:gd name="T61" fmla="*/ T60 w 298"/>
                              <a:gd name="T62" fmla="+- 0 7666 7654"/>
                              <a:gd name="T63" fmla="*/ 7666 h 298"/>
                              <a:gd name="T64" fmla="+- 0 2383 2234"/>
                              <a:gd name="T65" fmla="*/ T64 w 298"/>
                              <a:gd name="T66" fmla="+- 0 7654 7654"/>
                              <a:gd name="T67" fmla="*/ 765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607"/>
                        <wps:cNvSpPr>
                          <a:spLocks/>
                        </wps:cNvSpPr>
                        <wps:spPr bwMode="auto">
                          <a:xfrm>
                            <a:off x="2234" y="7654"/>
                            <a:ext cx="298" cy="298"/>
                          </a:xfrm>
                          <a:custGeom>
                            <a:avLst/>
                            <a:gdLst>
                              <a:gd name="T0" fmla="+- 0 2383 2234"/>
                              <a:gd name="T1" fmla="*/ T0 w 298"/>
                              <a:gd name="T2" fmla="+- 0 7952 7654"/>
                              <a:gd name="T3" fmla="*/ 7952 h 298"/>
                              <a:gd name="T4" fmla="+- 0 2441 2234"/>
                              <a:gd name="T5" fmla="*/ T4 w 298"/>
                              <a:gd name="T6" fmla="+- 0 7940 7654"/>
                              <a:gd name="T7" fmla="*/ 7940 h 298"/>
                              <a:gd name="T8" fmla="+- 0 2488 2234"/>
                              <a:gd name="T9" fmla="*/ T8 w 298"/>
                              <a:gd name="T10" fmla="+- 0 7908 7654"/>
                              <a:gd name="T11" fmla="*/ 7908 h 298"/>
                              <a:gd name="T12" fmla="+- 0 2520 2234"/>
                              <a:gd name="T13" fmla="*/ T12 w 298"/>
                              <a:gd name="T14" fmla="+- 0 7861 7654"/>
                              <a:gd name="T15" fmla="*/ 7861 h 298"/>
                              <a:gd name="T16" fmla="+- 0 2532 2234"/>
                              <a:gd name="T17" fmla="*/ T16 w 298"/>
                              <a:gd name="T18" fmla="+- 0 7803 7654"/>
                              <a:gd name="T19" fmla="*/ 7803 h 298"/>
                              <a:gd name="T20" fmla="+- 0 2520 2234"/>
                              <a:gd name="T21" fmla="*/ T20 w 298"/>
                              <a:gd name="T22" fmla="+- 0 7745 7654"/>
                              <a:gd name="T23" fmla="*/ 7745 h 298"/>
                              <a:gd name="T24" fmla="+- 0 2488 2234"/>
                              <a:gd name="T25" fmla="*/ T24 w 298"/>
                              <a:gd name="T26" fmla="+- 0 7698 7654"/>
                              <a:gd name="T27" fmla="*/ 7698 h 298"/>
                              <a:gd name="T28" fmla="+- 0 2441 2234"/>
                              <a:gd name="T29" fmla="*/ T28 w 298"/>
                              <a:gd name="T30" fmla="+- 0 7666 7654"/>
                              <a:gd name="T31" fmla="*/ 7666 h 298"/>
                              <a:gd name="T32" fmla="+- 0 2383 2234"/>
                              <a:gd name="T33" fmla="*/ T32 w 298"/>
                              <a:gd name="T34" fmla="+- 0 7654 7654"/>
                              <a:gd name="T35" fmla="*/ 7654 h 298"/>
                              <a:gd name="T36" fmla="+- 0 2325 2234"/>
                              <a:gd name="T37" fmla="*/ T36 w 298"/>
                              <a:gd name="T38" fmla="+- 0 7666 7654"/>
                              <a:gd name="T39" fmla="*/ 7666 h 298"/>
                              <a:gd name="T40" fmla="+- 0 2278 2234"/>
                              <a:gd name="T41" fmla="*/ T40 w 298"/>
                              <a:gd name="T42" fmla="+- 0 7698 7654"/>
                              <a:gd name="T43" fmla="*/ 7698 h 298"/>
                              <a:gd name="T44" fmla="+- 0 2246 2234"/>
                              <a:gd name="T45" fmla="*/ T44 w 298"/>
                              <a:gd name="T46" fmla="+- 0 7745 7654"/>
                              <a:gd name="T47" fmla="*/ 7745 h 298"/>
                              <a:gd name="T48" fmla="+- 0 2234 2234"/>
                              <a:gd name="T49" fmla="*/ T48 w 298"/>
                              <a:gd name="T50" fmla="+- 0 7803 7654"/>
                              <a:gd name="T51" fmla="*/ 7803 h 298"/>
                              <a:gd name="T52" fmla="+- 0 2246 2234"/>
                              <a:gd name="T53" fmla="*/ T52 w 298"/>
                              <a:gd name="T54" fmla="+- 0 7861 7654"/>
                              <a:gd name="T55" fmla="*/ 7861 h 298"/>
                              <a:gd name="T56" fmla="+- 0 2278 2234"/>
                              <a:gd name="T57" fmla="*/ T56 w 298"/>
                              <a:gd name="T58" fmla="+- 0 7908 7654"/>
                              <a:gd name="T59" fmla="*/ 7908 h 298"/>
                              <a:gd name="T60" fmla="+- 0 2325 2234"/>
                              <a:gd name="T61" fmla="*/ T60 w 298"/>
                              <a:gd name="T62" fmla="+- 0 7940 7654"/>
                              <a:gd name="T63" fmla="*/ 7940 h 298"/>
                              <a:gd name="T64" fmla="+- 0 2383 2234"/>
                              <a:gd name="T65" fmla="*/ T64 w 298"/>
                              <a:gd name="T66" fmla="+- 0 7952 7654"/>
                              <a:gd name="T67" fmla="*/ 795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Freeform 606"/>
                        <wps:cNvSpPr>
                          <a:spLocks/>
                        </wps:cNvSpPr>
                        <wps:spPr bwMode="auto">
                          <a:xfrm>
                            <a:off x="3251" y="7665"/>
                            <a:ext cx="297" cy="298"/>
                          </a:xfrm>
                          <a:custGeom>
                            <a:avLst/>
                            <a:gdLst>
                              <a:gd name="T0" fmla="+- 0 3399 3251"/>
                              <a:gd name="T1" fmla="*/ T0 w 297"/>
                              <a:gd name="T2" fmla="+- 0 7665 7665"/>
                              <a:gd name="T3" fmla="*/ 7665 h 298"/>
                              <a:gd name="T4" fmla="+- 0 3342 3251"/>
                              <a:gd name="T5" fmla="*/ T4 w 297"/>
                              <a:gd name="T6" fmla="+- 0 7677 7665"/>
                              <a:gd name="T7" fmla="*/ 7677 h 298"/>
                              <a:gd name="T8" fmla="+- 0 3294 3251"/>
                              <a:gd name="T9" fmla="*/ T8 w 297"/>
                              <a:gd name="T10" fmla="+- 0 7709 7665"/>
                              <a:gd name="T11" fmla="*/ 7709 h 298"/>
                              <a:gd name="T12" fmla="+- 0 3262 3251"/>
                              <a:gd name="T13" fmla="*/ T12 w 297"/>
                              <a:gd name="T14" fmla="+- 0 7756 7665"/>
                              <a:gd name="T15" fmla="*/ 7756 h 298"/>
                              <a:gd name="T16" fmla="+- 0 3251 3251"/>
                              <a:gd name="T17" fmla="*/ T16 w 297"/>
                              <a:gd name="T18" fmla="+- 0 7814 7665"/>
                              <a:gd name="T19" fmla="*/ 7814 h 298"/>
                              <a:gd name="T20" fmla="+- 0 3262 3251"/>
                              <a:gd name="T21" fmla="*/ T20 w 297"/>
                              <a:gd name="T22" fmla="+- 0 7872 7665"/>
                              <a:gd name="T23" fmla="*/ 7872 h 298"/>
                              <a:gd name="T24" fmla="+- 0 3294 3251"/>
                              <a:gd name="T25" fmla="*/ T24 w 297"/>
                              <a:gd name="T26" fmla="+- 0 7919 7665"/>
                              <a:gd name="T27" fmla="*/ 7919 h 298"/>
                              <a:gd name="T28" fmla="+- 0 3342 3251"/>
                              <a:gd name="T29" fmla="*/ T28 w 297"/>
                              <a:gd name="T30" fmla="+- 0 7951 7665"/>
                              <a:gd name="T31" fmla="*/ 7951 h 298"/>
                              <a:gd name="T32" fmla="+- 0 3399 3251"/>
                              <a:gd name="T33" fmla="*/ T32 w 297"/>
                              <a:gd name="T34" fmla="+- 0 7963 7665"/>
                              <a:gd name="T35" fmla="*/ 7963 h 298"/>
                              <a:gd name="T36" fmla="+- 0 3457 3251"/>
                              <a:gd name="T37" fmla="*/ T36 w 297"/>
                              <a:gd name="T38" fmla="+- 0 7951 7665"/>
                              <a:gd name="T39" fmla="*/ 7951 h 298"/>
                              <a:gd name="T40" fmla="+- 0 3505 3251"/>
                              <a:gd name="T41" fmla="*/ T40 w 297"/>
                              <a:gd name="T42" fmla="+- 0 7919 7665"/>
                              <a:gd name="T43" fmla="*/ 7919 h 298"/>
                              <a:gd name="T44" fmla="+- 0 3537 3251"/>
                              <a:gd name="T45" fmla="*/ T44 w 297"/>
                              <a:gd name="T46" fmla="+- 0 7872 7665"/>
                              <a:gd name="T47" fmla="*/ 7872 h 298"/>
                              <a:gd name="T48" fmla="+- 0 3548 3251"/>
                              <a:gd name="T49" fmla="*/ T48 w 297"/>
                              <a:gd name="T50" fmla="+- 0 7814 7665"/>
                              <a:gd name="T51" fmla="*/ 7814 h 298"/>
                              <a:gd name="T52" fmla="+- 0 3537 3251"/>
                              <a:gd name="T53" fmla="*/ T52 w 297"/>
                              <a:gd name="T54" fmla="+- 0 7756 7665"/>
                              <a:gd name="T55" fmla="*/ 7756 h 298"/>
                              <a:gd name="T56" fmla="+- 0 3505 3251"/>
                              <a:gd name="T57" fmla="*/ T56 w 297"/>
                              <a:gd name="T58" fmla="+- 0 7709 7665"/>
                              <a:gd name="T59" fmla="*/ 7709 h 298"/>
                              <a:gd name="T60" fmla="+- 0 3457 3251"/>
                              <a:gd name="T61" fmla="*/ T60 w 297"/>
                              <a:gd name="T62" fmla="+- 0 7677 7665"/>
                              <a:gd name="T63" fmla="*/ 7677 h 298"/>
                              <a:gd name="T64" fmla="+- 0 3399 3251"/>
                              <a:gd name="T65" fmla="*/ T64 w 297"/>
                              <a:gd name="T66" fmla="+- 0 7665 7665"/>
                              <a:gd name="T67" fmla="*/ 766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605"/>
                        <wps:cNvSpPr>
                          <a:spLocks/>
                        </wps:cNvSpPr>
                        <wps:spPr bwMode="auto">
                          <a:xfrm>
                            <a:off x="3251" y="7665"/>
                            <a:ext cx="297" cy="298"/>
                          </a:xfrm>
                          <a:custGeom>
                            <a:avLst/>
                            <a:gdLst>
                              <a:gd name="T0" fmla="+- 0 3399 3251"/>
                              <a:gd name="T1" fmla="*/ T0 w 297"/>
                              <a:gd name="T2" fmla="+- 0 7963 7665"/>
                              <a:gd name="T3" fmla="*/ 7963 h 298"/>
                              <a:gd name="T4" fmla="+- 0 3457 3251"/>
                              <a:gd name="T5" fmla="*/ T4 w 297"/>
                              <a:gd name="T6" fmla="+- 0 7951 7665"/>
                              <a:gd name="T7" fmla="*/ 7951 h 298"/>
                              <a:gd name="T8" fmla="+- 0 3505 3251"/>
                              <a:gd name="T9" fmla="*/ T8 w 297"/>
                              <a:gd name="T10" fmla="+- 0 7919 7665"/>
                              <a:gd name="T11" fmla="*/ 7919 h 298"/>
                              <a:gd name="T12" fmla="+- 0 3537 3251"/>
                              <a:gd name="T13" fmla="*/ T12 w 297"/>
                              <a:gd name="T14" fmla="+- 0 7872 7665"/>
                              <a:gd name="T15" fmla="*/ 7872 h 298"/>
                              <a:gd name="T16" fmla="+- 0 3548 3251"/>
                              <a:gd name="T17" fmla="*/ T16 w 297"/>
                              <a:gd name="T18" fmla="+- 0 7814 7665"/>
                              <a:gd name="T19" fmla="*/ 7814 h 298"/>
                              <a:gd name="T20" fmla="+- 0 3537 3251"/>
                              <a:gd name="T21" fmla="*/ T20 w 297"/>
                              <a:gd name="T22" fmla="+- 0 7756 7665"/>
                              <a:gd name="T23" fmla="*/ 7756 h 298"/>
                              <a:gd name="T24" fmla="+- 0 3505 3251"/>
                              <a:gd name="T25" fmla="*/ T24 w 297"/>
                              <a:gd name="T26" fmla="+- 0 7709 7665"/>
                              <a:gd name="T27" fmla="*/ 7709 h 298"/>
                              <a:gd name="T28" fmla="+- 0 3457 3251"/>
                              <a:gd name="T29" fmla="*/ T28 w 297"/>
                              <a:gd name="T30" fmla="+- 0 7677 7665"/>
                              <a:gd name="T31" fmla="*/ 7677 h 298"/>
                              <a:gd name="T32" fmla="+- 0 3399 3251"/>
                              <a:gd name="T33" fmla="*/ T32 w 297"/>
                              <a:gd name="T34" fmla="+- 0 7665 7665"/>
                              <a:gd name="T35" fmla="*/ 7665 h 298"/>
                              <a:gd name="T36" fmla="+- 0 3342 3251"/>
                              <a:gd name="T37" fmla="*/ T36 w 297"/>
                              <a:gd name="T38" fmla="+- 0 7677 7665"/>
                              <a:gd name="T39" fmla="*/ 7677 h 298"/>
                              <a:gd name="T40" fmla="+- 0 3294 3251"/>
                              <a:gd name="T41" fmla="*/ T40 w 297"/>
                              <a:gd name="T42" fmla="+- 0 7709 7665"/>
                              <a:gd name="T43" fmla="*/ 7709 h 298"/>
                              <a:gd name="T44" fmla="+- 0 3262 3251"/>
                              <a:gd name="T45" fmla="*/ T44 w 297"/>
                              <a:gd name="T46" fmla="+- 0 7756 7665"/>
                              <a:gd name="T47" fmla="*/ 7756 h 298"/>
                              <a:gd name="T48" fmla="+- 0 3251 3251"/>
                              <a:gd name="T49" fmla="*/ T48 w 297"/>
                              <a:gd name="T50" fmla="+- 0 7814 7665"/>
                              <a:gd name="T51" fmla="*/ 7814 h 298"/>
                              <a:gd name="T52" fmla="+- 0 3262 3251"/>
                              <a:gd name="T53" fmla="*/ T52 w 297"/>
                              <a:gd name="T54" fmla="+- 0 7872 7665"/>
                              <a:gd name="T55" fmla="*/ 7872 h 298"/>
                              <a:gd name="T56" fmla="+- 0 3294 3251"/>
                              <a:gd name="T57" fmla="*/ T56 w 297"/>
                              <a:gd name="T58" fmla="+- 0 7919 7665"/>
                              <a:gd name="T59" fmla="*/ 7919 h 298"/>
                              <a:gd name="T60" fmla="+- 0 3342 3251"/>
                              <a:gd name="T61" fmla="*/ T60 w 297"/>
                              <a:gd name="T62" fmla="+- 0 7951 7665"/>
                              <a:gd name="T63" fmla="*/ 7951 h 298"/>
                              <a:gd name="T64" fmla="+- 0 3399 3251"/>
                              <a:gd name="T65" fmla="*/ T64 w 297"/>
                              <a:gd name="T66" fmla="+- 0 7963 7665"/>
                              <a:gd name="T67" fmla="*/ 796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Freeform 604"/>
                        <wps:cNvSpPr>
                          <a:spLocks/>
                        </wps:cNvSpPr>
                        <wps:spPr bwMode="auto">
                          <a:xfrm>
                            <a:off x="4268" y="7671"/>
                            <a:ext cx="298" cy="298"/>
                          </a:xfrm>
                          <a:custGeom>
                            <a:avLst/>
                            <a:gdLst>
                              <a:gd name="T0" fmla="+- 0 4417 4268"/>
                              <a:gd name="T1" fmla="*/ T0 w 298"/>
                              <a:gd name="T2" fmla="+- 0 7671 7671"/>
                              <a:gd name="T3" fmla="*/ 7671 h 298"/>
                              <a:gd name="T4" fmla="+- 0 4359 4268"/>
                              <a:gd name="T5" fmla="*/ T4 w 298"/>
                              <a:gd name="T6" fmla="+- 0 7683 7671"/>
                              <a:gd name="T7" fmla="*/ 7683 h 298"/>
                              <a:gd name="T8" fmla="+- 0 4312 4268"/>
                              <a:gd name="T9" fmla="*/ T8 w 298"/>
                              <a:gd name="T10" fmla="+- 0 7715 7671"/>
                              <a:gd name="T11" fmla="*/ 7715 h 298"/>
                              <a:gd name="T12" fmla="+- 0 4280 4268"/>
                              <a:gd name="T13" fmla="*/ T12 w 298"/>
                              <a:gd name="T14" fmla="+- 0 7762 7671"/>
                              <a:gd name="T15" fmla="*/ 7762 h 298"/>
                              <a:gd name="T16" fmla="+- 0 4268 4268"/>
                              <a:gd name="T17" fmla="*/ T16 w 298"/>
                              <a:gd name="T18" fmla="+- 0 7820 7671"/>
                              <a:gd name="T19" fmla="*/ 7820 h 298"/>
                              <a:gd name="T20" fmla="+- 0 4280 4268"/>
                              <a:gd name="T21" fmla="*/ T20 w 298"/>
                              <a:gd name="T22" fmla="+- 0 7878 7671"/>
                              <a:gd name="T23" fmla="*/ 7878 h 298"/>
                              <a:gd name="T24" fmla="+- 0 4312 4268"/>
                              <a:gd name="T25" fmla="*/ T24 w 298"/>
                              <a:gd name="T26" fmla="+- 0 7925 7671"/>
                              <a:gd name="T27" fmla="*/ 7925 h 298"/>
                              <a:gd name="T28" fmla="+- 0 4359 4268"/>
                              <a:gd name="T29" fmla="*/ T28 w 298"/>
                              <a:gd name="T30" fmla="+- 0 7957 7671"/>
                              <a:gd name="T31" fmla="*/ 7957 h 298"/>
                              <a:gd name="T32" fmla="+- 0 4417 4268"/>
                              <a:gd name="T33" fmla="*/ T32 w 298"/>
                              <a:gd name="T34" fmla="+- 0 7969 7671"/>
                              <a:gd name="T35" fmla="*/ 7969 h 298"/>
                              <a:gd name="T36" fmla="+- 0 4475 4268"/>
                              <a:gd name="T37" fmla="*/ T36 w 298"/>
                              <a:gd name="T38" fmla="+- 0 7957 7671"/>
                              <a:gd name="T39" fmla="*/ 7957 h 298"/>
                              <a:gd name="T40" fmla="+- 0 4522 4268"/>
                              <a:gd name="T41" fmla="*/ T40 w 298"/>
                              <a:gd name="T42" fmla="+- 0 7925 7671"/>
                              <a:gd name="T43" fmla="*/ 7925 h 298"/>
                              <a:gd name="T44" fmla="+- 0 4554 4268"/>
                              <a:gd name="T45" fmla="*/ T44 w 298"/>
                              <a:gd name="T46" fmla="+- 0 7878 7671"/>
                              <a:gd name="T47" fmla="*/ 7878 h 298"/>
                              <a:gd name="T48" fmla="+- 0 4566 4268"/>
                              <a:gd name="T49" fmla="*/ T48 w 298"/>
                              <a:gd name="T50" fmla="+- 0 7820 7671"/>
                              <a:gd name="T51" fmla="*/ 7820 h 298"/>
                              <a:gd name="T52" fmla="+- 0 4554 4268"/>
                              <a:gd name="T53" fmla="*/ T52 w 298"/>
                              <a:gd name="T54" fmla="+- 0 7762 7671"/>
                              <a:gd name="T55" fmla="*/ 7762 h 298"/>
                              <a:gd name="T56" fmla="+- 0 4522 4268"/>
                              <a:gd name="T57" fmla="*/ T56 w 298"/>
                              <a:gd name="T58" fmla="+- 0 7715 7671"/>
                              <a:gd name="T59" fmla="*/ 7715 h 298"/>
                              <a:gd name="T60" fmla="+- 0 4475 4268"/>
                              <a:gd name="T61" fmla="*/ T60 w 298"/>
                              <a:gd name="T62" fmla="+- 0 7683 7671"/>
                              <a:gd name="T63" fmla="*/ 7683 h 298"/>
                              <a:gd name="T64" fmla="+- 0 4417 4268"/>
                              <a:gd name="T65" fmla="*/ T64 w 298"/>
                              <a:gd name="T66" fmla="+- 0 7671 7671"/>
                              <a:gd name="T67" fmla="*/ 767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603"/>
                        <wps:cNvSpPr>
                          <a:spLocks/>
                        </wps:cNvSpPr>
                        <wps:spPr bwMode="auto">
                          <a:xfrm>
                            <a:off x="4268" y="7671"/>
                            <a:ext cx="298" cy="298"/>
                          </a:xfrm>
                          <a:custGeom>
                            <a:avLst/>
                            <a:gdLst>
                              <a:gd name="T0" fmla="+- 0 4417 4268"/>
                              <a:gd name="T1" fmla="*/ T0 w 298"/>
                              <a:gd name="T2" fmla="+- 0 7969 7671"/>
                              <a:gd name="T3" fmla="*/ 7969 h 298"/>
                              <a:gd name="T4" fmla="+- 0 4475 4268"/>
                              <a:gd name="T5" fmla="*/ T4 w 298"/>
                              <a:gd name="T6" fmla="+- 0 7957 7671"/>
                              <a:gd name="T7" fmla="*/ 7957 h 298"/>
                              <a:gd name="T8" fmla="+- 0 4522 4268"/>
                              <a:gd name="T9" fmla="*/ T8 w 298"/>
                              <a:gd name="T10" fmla="+- 0 7925 7671"/>
                              <a:gd name="T11" fmla="*/ 7925 h 298"/>
                              <a:gd name="T12" fmla="+- 0 4554 4268"/>
                              <a:gd name="T13" fmla="*/ T12 w 298"/>
                              <a:gd name="T14" fmla="+- 0 7878 7671"/>
                              <a:gd name="T15" fmla="*/ 7878 h 298"/>
                              <a:gd name="T16" fmla="+- 0 4566 4268"/>
                              <a:gd name="T17" fmla="*/ T16 w 298"/>
                              <a:gd name="T18" fmla="+- 0 7820 7671"/>
                              <a:gd name="T19" fmla="*/ 7820 h 298"/>
                              <a:gd name="T20" fmla="+- 0 4554 4268"/>
                              <a:gd name="T21" fmla="*/ T20 w 298"/>
                              <a:gd name="T22" fmla="+- 0 7762 7671"/>
                              <a:gd name="T23" fmla="*/ 7762 h 298"/>
                              <a:gd name="T24" fmla="+- 0 4522 4268"/>
                              <a:gd name="T25" fmla="*/ T24 w 298"/>
                              <a:gd name="T26" fmla="+- 0 7715 7671"/>
                              <a:gd name="T27" fmla="*/ 7715 h 298"/>
                              <a:gd name="T28" fmla="+- 0 4475 4268"/>
                              <a:gd name="T29" fmla="*/ T28 w 298"/>
                              <a:gd name="T30" fmla="+- 0 7683 7671"/>
                              <a:gd name="T31" fmla="*/ 7683 h 298"/>
                              <a:gd name="T32" fmla="+- 0 4417 4268"/>
                              <a:gd name="T33" fmla="*/ T32 w 298"/>
                              <a:gd name="T34" fmla="+- 0 7671 7671"/>
                              <a:gd name="T35" fmla="*/ 7671 h 298"/>
                              <a:gd name="T36" fmla="+- 0 4359 4268"/>
                              <a:gd name="T37" fmla="*/ T36 w 298"/>
                              <a:gd name="T38" fmla="+- 0 7683 7671"/>
                              <a:gd name="T39" fmla="*/ 7683 h 298"/>
                              <a:gd name="T40" fmla="+- 0 4312 4268"/>
                              <a:gd name="T41" fmla="*/ T40 w 298"/>
                              <a:gd name="T42" fmla="+- 0 7715 7671"/>
                              <a:gd name="T43" fmla="*/ 7715 h 298"/>
                              <a:gd name="T44" fmla="+- 0 4280 4268"/>
                              <a:gd name="T45" fmla="*/ T44 w 298"/>
                              <a:gd name="T46" fmla="+- 0 7762 7671"/>
                              <a:gd name="T47" fmla="*/ 7762 h 298"/>
                              <a:gd name="T48" fmla="+- 0 4268 4268"/>
                              <a:gd name="T49" fmla="*/ T48 w 298"/>
                              <a:gd name="T50" fmla="+- 0 7820 7671"/>
                              <a:gd name="T51" fmla="*/ 7820 h 298"/>
                              <a:gd name="T52" fmla="+- 0 4280 4268"/>
                              <a:gd name="T53" fmla="*/ T52 w 298"/>
                              <a:gd name="T54" fmla="+- 0 7878 7671"/>
                              <a:gd name="T55" fmla="*/ 7878 h 298"/>
                              <a:gd name="T56" fmla="+- 0 4312 4268"/>
                              <a:gd name="T57" fmla="*/ T56 w 298"/>
                              <a:gd name="T58" fmla="+- 0 7925 7671"/>
                              <a:gd name="T59" fmla="*/ 7925 h 298"/>
                              <a:gd name="T60" fmla="+- 0 4359 4268"/>
                              <a:gd name="T61" fmla="*/ T60 w 298"/>
                              <a:gd name="T62" fmla="+- 0 7957 7671"/>
                              <a:gd name="T63" fmla="*/ 7957 h 298"/>
                              <a:gd name="T64" fmla="+- 0 4417 4268"/>
                              <a:gd name="T65" fmla="*/ T64 w 298"/>
                              <a:gd name="T66" fmla="+- 0 7969 7671"/>
                              <a:gd name="T67" fmla="*/ 796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Line 602"/>
                        <wps:cNvCnPr>
                          <a:cxnSpLocks noChangeShapeType="1"/>
                        </wps:cNvCnPr>
                        <wps:spPr bwMode="auto">
                          <a:xfrm>
                            <a:off x="1366" y="7490"/>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4" name="Line 601"/>
                        <wps:cNvCnPr>
                          <a:cxnSpLocks noChangeShapeType="1"/>
                        </wps:cNvCnPr>
                        <wps:spPr bwMode="auto">
                          <a:xfrm>
                            <a:off x="4414" y="7519"/>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5" name="Line 600"/>
                        <wps:cNvCnPr>
                          <a:cxnSpLocks noChangeShapeType="1"/>
                        </wps:cNvCnPr>
                        <wps:spPr bwMode="auto">
                          <a:xfrm>
                            <a:off x="2375" y="7502"/>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6" name="Line 599"/>
                        <wps:cNvCnPr>
                          <a:cxnSpLocks noChangeShapeType="1"/>
                        </wps:cNvCnPr>
                        <wps:spPr bwMode="auto">
                          <a:xfrm>
                            <a:off x="3397" y="7502"/>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537" name="Line 598"/>
                        <wps:cNvCnPr>
                          <a:cxnSpLocks noChangeShapeType="1"/>
                        </wps:cNvCnPr>
                        <wps:spPr bwMode="auto">
                          <a:xfrm>
                            <a:off x="2370" y="7507"/>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B89F77" id="Group 597" o:spid="_x0000_s1026" style="position:absolute;margin-left:0;margin-top:0;width:411pt;height:609pt;z-index:-260652032;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">
                <v:shape id="Picture 628"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">
                  <v:imagedata r:id="rId13" o:title=""/>
                </v:shape>
                <v:shape id="Picture 627"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">
                  <v:imagedata r:id="rId123" o:title=""/>
                </v:shape>
                <v:shape id="Freeform 626" o:spid="_x0000_s1029" style="position:absolute;left:1218;top:76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" path="m149,l91,12,44,44,12,91,,149r12,58l44,254r47,32l149,298r58,-12l254,254r32,-47l298,149,286,91,254,44,207,12,149,xe" stroked="f">
                  <v:path arrowok="t" o:connecttype="custom" o:connectlocs="149,7648;91,7660;44,7692;12,7739;0,7797;12,7855;44,7902;91,7934;149,7946;207,7934;254,7902;286,7855;298,7797;286,7739;254,7692;207,7660;149,7648" o:connectangles="0,0,0,0,0,0,0,0,0,0,0,0,0,0,0,0,0"/>
                </v:shape>
                <v:shape id="Freeform 625" o:spid="_x0000_s1030" style="position:absolute;left:1218;top:76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" path="m149,298r58,-12l254,254r32,-47l298,149,286,91,254,44,207,12,149,,91,12,44,44,12,91,,149r12,58l44,254r47,32l149,298xe" filled="f" strokeweight=".5pt">
                  <v:path arrowok="t" o:connecttype="custom" o:connectlocs="149,7946;207,7934;254,7902;286,7855;298,7797;286,7739;254,7692;207,7660;149,7648;91,7660;44,7692;12,7739;0,7797;12,7855;44,7902;91,7934;149,7946" o:connectangles="0,0,0,0,0,0,0,0,0,0,0,0,0,0,0,0,0"/>
                </v:shape>
                <v:shape id="Freeform 624" o:spid="_x0000_s1031" style="position:absolute;left:2234;top:765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" path="m149,l91,12,44,44,12,91,,149r12,58l44,254r47,32l149,298r58,-12l254,254r32,-47l298,149,286,91,254,44,207,12,149,xe" stroked="f">
                  <v:path arrowok="t" o:connecttype="custom" o:connectlocs="149,7654;91,7666;44,7698;12,7745;0,7803;12,7861;44,7908;91,7940;149,7952;207,7940;254,7908;286,7861;298,7803;286,7745;254,7698;207,7666;149,7654" o:connectangles="0,0,0,0,0,0,0,0,0,0,0,0,0,0,0,0,0"/>
                </v:shape>
                <v:shape id="Freeform 623" o:spid="_x0000_s1032" style="position:absolute;left:2234;top:765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" path="m149,298r58,-12l254,254r32,-47l298,149,286,91,254,44,207,12,149,,91,12,44,44,12,91,,149r12,58l44,254r47,32l149,298xe" filled="f" strokeweight=".5pt">
                  <v:path arrowok="t" o:connecttype="custom" o:connectlocs="149,7952;207,7940;254,7908;286,7861;298,7803;286,7745;254,7698;207,7666;149,7654;91,7666;44,7698;12,7745;0,7803;12,7861;44,7908;91,7940;149,7952" o:connectangles="0,0,0,0,0,0,0,0,0,0,0,0,0,0,0,0,0"/>
                </v:shape>
                <v:shape id="Freeform 622" o:spid="_x0000_s1033" style="position:absolute;left:3251;top:766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" path="m148,l91,12,43,44,11,91,,149r11,58l43,254r48,32l148,298r58,-12l254,254r32,-47l297,149,286,91,254,44,206,12,148,xe" stroked="f">
                  <v:path arrowok="t" o:connecttype="custom" o:connectlocs="148,7665;91,7677;43,7709;11,7756;0,7814;11,7872;43,7919;91,7951;148,7963;206,7951;254,7919;286,7872;297,7814;286,7756;254,7709;206,7677;148,7665" o:connectangles="0,0,0,0,0,0,0,0,0,0,0,0,0,0,0,0,0"/>
                </v:shape>
                <v:shape id="Freeform 621" o:spid="_x0000_s1034" style="position:absolute;left:3251;top:766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" path="m148,298r58,-12l254,254r32,-47l297,149,286,91,254,44,206,12,148,,91,12,43,44,11,91,,149r11,58l43,254r48,32l148,298xe" filled="f" strokeweight=".5pt">
                  <v:path arrowok="t" o:connecttype="custom" o:connectlocs="148,7963;206,7951;254,7919;286,7872;297,7814;286,7756;254,7709;206,7677;148,7665;91,7677;43,7709;11,7756;0,7814;11,7872;43,7919;91,7951;148,7963" o:connectangles="0,0,0,0,0,0,0,0,0,0,0,0,0,0,0,0,0"/>
                </v:shape>
                <v:shape id="Freeform 620" o:spid="_x0000_s1035" style="position:absolute;left:4268;top:767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" path="m149,l91,12,44,44,12,91,,149r12,58l44,254r47,32l149,298r58,-12l254,254r32,-47l298,149,286,91,254,44,207,12,149,xe" fillcolor="#41ad49" stroked="f">
                  <v:path arrowok="t" o:connecttype="custom" o:connectlocs="149,7671;91,7683;44,7715;12,7762;0,7820;12,7878;44,7925;91,7957;149,7969;207,7957;254,7925;286,7878;298,7820;286,7762;254,7715;207,7683;149,7671" o:connectangles="0,0,0,0,0,0,0,0,0,0,0,0,0,0,0,0,0"/>
                </v:shape>
                <v:shape id="Freeform 619" o:spid="_x0000_s1036" style="position:absolute;left:4268;top:767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" path="m149,298r58,-12l254,254r32,-47l298,149,286,91,254,44,207,12,149,,91,12,44,44,12,91,,149r12,58l44,254r47,32l149,298xe" filled="f" strokeweight=".5pt">
                  <v:path arrowok="t" o:connecttype="custom" o:connectlocs="149,7969;207,7957;254,7925;286,7878;298,7820;286,7762;254,7715;207,7683;149,7671;91,7683;44,7715;12,7762;0,7820;12,7878;44,7925;91,7957;149,7969" o:connectangles="0,0,0,0,0,0,0,0,0,0,0,0,0,0,0,0,0"/>
                </v:shape>
                <v:line id="Line 618" o:spid="_x0000_s1037" style="position:absolute;visibility:visible;mso-wrap-style:square" from="1366,7490" to="1366,7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" strokeweight=".5pt"/>
                <v:shape id="Picture 617" o:spid="_x0000_s1038" type="#_x0000_t75" style="position:absolute;left:3760;top:7663;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">
                  <v:imagedata r:id="rId32" o:title=""/>
                </v:shape>
                <v:line id="Line 616" o:spid="_x0000_s1039" style="position:absolute;visibility:visible;mso-wrap-style:square" from="4414,7519" to="4414,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" strokeweight=".5pt"/>
                <v:shape id="Picture 615" o:spid="_x0000_s1040" type="#_x0000_t75" style="position:absolute;left:1721;top:7645;width:299;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">
                  <v:imagedata r:id="rId32" o:title=""/>
                </v:shape>
                <v:line id="Line 614" o:spid="_x0000_s1041" style="position:absolute;visibility:visible;mso-wrap-style:square" from="2375,7502" to="2375,7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" strokeweight=".5pt"/>
                <v:line id="Line 613" o:spid="_x0000_s1042" style="position:absolute;visibility:visible;mso-wrap-style:square" from="3397,7502" to="3397,7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" strokeweight=".5pt"/>
                <v:line id="Line 612" o:spid="_x0000_s1043" style="position:absolute;visibility:visible;mso-wrap-style:square" from="2370,7507" to="3402,7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" strokeweight=".5pt"/>
                <v:shape id="Picture 611" o:spid="_x0000_s1044" type="#_x0000_t75" style="position:absolute;left:2740;top:766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">
                  <v:imagedata r:id="rId32" o:title=""/>
                </v:shape>
                <v:shape id="Freeform 610" o:spid="_x0000_s1045" style="position:absolute;left:1218;top:76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" path="m149,l91,12,44,44,12,91,,149r12,58l44,254r47,32l149,298r58,-12l254,254r32,-47l298,149,286,91,254,44,207,12,149,xe" stroked="f">
                  <v:path arrowok="t" o:connecttype="custom" o:connectlocs="149,7648;91,7660;44,7692;12,7739;0,7797;12,7855;44,7902;91,7934;149,7946;207,7934;254,7902;286,7855;298,7797;286,7739;254,7692;207,7660;149,7648" o:connectangles="0,0,0,0,0,0,0,0,0,0,0,0,0,0,0,0,0"/>
                </v:shape>
                <v:shape id="Freeform 609" o:spid="_x0000_s1046" style="position:absolute;left:1218;top:76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" path="m149,298r58,-12l254,254r32,-47l298,149,286,91,254,44,207,12,149,,91,12,44,44,12,91,,149r12,58l44,254r47,32l149,298xe" filled="f" strokeweight=".5pt">
                  <v:path arrowok="t" o:connecttype="custom" o:connectlocs="149,7946;207,7934;254,7902;286,7855;298,7797;286,7739;254,7692;207,7660;149,7648;91,7660;44,7692;12,7739;0,7797;12,7855;44,7902;91,7934;149,7946" o:connectangles="0,0,0,0,0,0,0,0,0,0,0,0,0,0,0,0,0"/>
                </v:shape>
                <v:shape id="Freeform 608" o:spid="_x0000_s1047" style="position:absolute;left:2234;top:765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" path="m149,l91,12,44,44,12,91,,149r12,58l44,254r47,32l149,298r58,-12l254,254r32,-47l298,149,286,91,254,44,207,12,149,xe" stroked="f">
                  <v:path arrowok="t" o:connecttype="custom" o:connectlocs="149,7654;91,7666;44,7698;12,7745;0,7803;12,7861;44,7908;91,7940;149,7952;207,7940;254,7908;286,7861;298,7803;286,7745;254,7698;207,7666;149,7654" o:connectangles="0,0,0,0,0,0,0,0,0,0,0,0,0,0,0,0,0"/>
                </v:shape>
                <v:shape id="Freeform 607" o:spid="_x0000_s1048" style="position:absolute;left:2234;top:765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" path="m149,298r58,-12l254,254r32,-47l298,149,286,91,254,44,207,12,149,,91,12,44,44,12,91,,149r12,58l44,254r47,32l149,298xe" filled="f" strokeweight=".5pt">
                  <v:path arrowok="t" o:connecttype="custom" o:connectlocs="149,7952;207,7940;254,7908;286,7861;298,7803;286,7745;254,7698;207,7666;149,7654;91,7666;44,7698;12,7745;0,7803;12,7861;44,7908;91,7940;149,7952" o:connectangles="0,0,0,0,0,0,0,0,0,0,0,0,0,0,0,0,0"/>
                </v:shape>
                <v:shape id="Freeform 606" o:spid="_x0000_s1049" style="position:absolute;left:3251;top:766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" path="m148,l91,12,43,44,11,91,,149r11,58l43,254r48,32l148,298r58,-12l254,254r32,-47l297,149,286,91,254,44,206,12,148,xe" stroked="f">
                  <v:path arrowok="t" o:connecttype="custom" o:connectlocs="148,7665;91,7677;43,7709;11,7756;0,7814;11,7872;43,7919;91,7951;148,7963;206,7951;254,7919;286,7872;297,7814;286,7756;254,7709;206,7677;148,7665" o:connectangles="0,0,0,0,0,0,0,0,0,0,0,0,0,0,0,0,0"/>
                </v:shape>
                <v:shape id="Freeform 605" o:spid="_x0000_s1050" style="position:absolute;left:3251;top:7665;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" path="m148,298r58,-12l254,254r32,-47l297,149,286,91,254,44,206,12,148,,91,12,43,44,11,91,,149r11,58l43,254r48,32l148,298xe" filled="f" strokeweight=".5pt">
                  <v:path arrowok="t" o:connecttype="custom" o:connectlocs="148,7963;206,7951;254,7919;286,7872;297,7814;286,7756;254,7709;206,7677;148,7665;91,7677;43,7709;11,7756;0,7814;11,7872;43,7919;91,7951;148,7963" o:connectangles="0,0,0,0,0,0,0,0,0,0,0,0,0,0,0,0,0"/>
                </v:shape>
                <v:shape id="Freeform 604" o:spid="_x0000_s1051" style="position:absolute;left:4268;top:767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" path="m149,l91,12,44,44,12,91,,149r12,58l44,254r47,32l149,298r58,-12l254,254r32,-47l298,149,286,91,254,44,207,12,149,xe" fillcolor="#41ad49" stroked="f">
                  <v:path arrowok="t" o:connecttype="custom" o:connectlocs="149,7671;91,7683;44,7715;12,7762;0,7820;12,7878;44,7925;91,7957;149,7969;207,7957;254,7925;286,7878;298,7820;286,7762;254,7715;207,7683;149,7671" o:connectangles="0,0,0,0,0,0,0,0,0,0,0,0,0,0,0,0,0"/>
                </v:shape>
                <v:shape id="Freeform 603" o:spid="_x0000_s1052" style="position:absolute;left:4268;top:767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" path="m149,298r58,-12l254,254r32,-47l298,149,286,91,254,44,207,12,149,,91,12,44,44,12,91,,149r12,58l44,254r47,32l149,298xe" filled="f" strokeweight=".5pt">
                  <v:path arrowok="t" o:connecttype="custom" o:connectlocs="149,7969;207,7957;254,7925;286,7878;298,7820;286,7762;254,7715;207,7683;149,7671;91,7683;44,7715;12,7762;0,7820;12,7878;44,7925;91,7957;149,7969" o:connectangles="0,0,0,0,0,0,0,0,0,0,0,0,0,0,0,0,0"/>
                </v:shape>
                <v:line id="Line 602" o:spid="_x0000_s1053" style="position:absolute;visibility:visible;mso-wrap-style:square" from="1366,7490" to="1366,7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" strokecolor="white" strokeweight=".5pt"/>
                <v:line id="Line 601" o:spid="_x0000_s1054" style="position:absolute;visibility:visible;mso-wrap-style:square" from="4414,7519" to="4414,7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" strokecolor="white" strokeweight=".5pt"/>
                <v:line id="Line 600" o:spid="_x0000_s1055" style="position:absolute;visibility:visible;mso-wrap-style:square" from="2375,7502" to="2375,7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" strokecolor="white" strokeweight=".5pt"/>
                <v:line id="Line 599" o:spid="_x0000_s1056" style="position:absolute;visibility:visible;mso-wrap-style:square" from="3397,7502" to="3397,7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" strokecolor="white" strokeweight=".5pt"/>
                <v:line id="Line 598" o:spid="_x0000_s1057" style="position:absolute;visibility:visible;mso-wrap-style:square" from="2370,7507" to="3402,7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" strokecolor="white" strokeweight=".5pt"/>
                <w10:wrap anchorx="page" anchory="page"/>
              </v:group>
            </w:pict>
          </mc:Fallback>
        </mc:AlternateContent>
      </w:r>
      <w:r w:rsidR="004A7191" w:rsidRPr="004A7191">
        <w:rPr>
          <w:color w:val="000000" w:themeColor="text1"/>
          <w:sz w:val="16"/>
        </w:rPr>
        <w:t>Least Concern (IUCN 3.1)</w:t>
      </w:r>
    </w:p>
    <w:p w14:paraId="7A7F0498" w14:textId="77777777" w:rsidR="006500DE" w:rsidRPr="004A7191" w:rsidRDefault="004A7191">
      <w:pPr>
        <w:pStyle w:val="BodyText"/>
        <w:tabs>
          <w:tab w:val="left" w:pos="2235"/>
        </w:tabs>
        <w:spacing w:before="137" w:line="295" w:lineRule="auto"/>
        <w:ind w:left="1140" w:right="415"/>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75E043CF" w14:textId="77777777" w:rsidR="006500DE" w:rsidRPr="004A7191" w:rsidRDefault="004A7191">
      <w:pPr>
        <w:pStyle w:val="BodyText"/>
        <w:tabs>
          <w:tab w:val="left" w:pos="2235"/>
        </w:tabs>
        <w:spacing w:before="19"/>
        <w:ind w:left="114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3796617F" w14:textId="77777777" w:rsidR="006500DE" w:rsidRPr="004A7191" w:rsidRDefault="004A7191">
      <w:pPr>
        <w:pStyle w:val="BodyText"/>
        <w:tabs>
          <w:tab w:val="left" w:pos="2235"/>
        </w:tabs>
        <w:spacing w:before="70"/>
        <w:ind w:left="1140"/>
        <w:rPr>
          <w:color w:val="000000" w:themeColor="text1"/>
        </w:rPr>
      </w:pPr>
      <w:r w:rsidRPr="004A7191">
        <w:rPr>
          <w:color w:val="000000" w:themeColor="text1"/>
        </w:rPr>
        <w:t>Order:</w:t>
      </w:r>
      <w:r w:rsidRPr="004A7191">
        <w:rPr>
          <w:color w:val="000000" w:themeColor="text1"/>
        </w:rPr>
        <w:tab/>
        <w:t>Passeriformes</w:t>
      </w:r>
    </w:p>
    <w:p w14:paraId="1F27245F" w14:textId="77777777" w:rsidR="006500DE" w:rsidRPr="004A7191" w:rsidRDefault="004A7191">
      <w:pPr>
        <w:pStyle w:val="BodyText"/>
        <w:tabs>
          <w:tab w:val="left" w:pos="2235"/>
        </w:tabs>
        <w:spacing w:before="110"/>
        <w:ind w:left="1140"/>
        <w:rPr>
          <w:color w:val="000000" w:themeColor="text1"/>
        </w:rPr>
      </w:pPr>
      <w:r w:rsidRPr="004A7191">
        <w:rPr>
          <w:color w:val="000000" w:themeColor="text1"/>
        </w:rPr>
        <w:t>Family:</w:t>
      </w:r>
      <w:r w:rsidRPr="004A7191">
        <w:rPr>
          <w:color w:val="000000" w:themeColor="text1"/>
        </w:rPr>
        <w:tab/>
        <w:t>Sturnidae</w:t>
      </w:r>
    </w:p>
    <w:p w14:paraId="3BAB252E" w14:textId="77777777" w:rsidR="006500DE" w:rsidRPr="004A7191" w:rsidRDefault="004A7191">
      <w:pPr>
        <w:tabs>
          <w:tab w:val="left" w:pos="2235"/>
        </w:tabs>
        <w:spacing w:before="70"/>
        <w:ind w:left="114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Gracupica</w:t>
      </w:r>
      <w:proofErr w:type="spellEnd"/>
    </w:p>
    <w:p w14:paraId="2FBE394B" w14:textId="77777777" w:rsidR="006500DE" w:rsidRPr="004A7191" w:rsidRDefault="004A7191">
      <w:pPr>
        <w:tabs>
          <w:tab w:val="left" w:pos="2235"/>
        </w:tabs>
        <w:spacing w:before="89"/>
        <w:ind w:left="114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G.</w:t>
      </w:r>
      <w:r w:rsidRPr="004A7191">
        <w:rPr>
          <w:rFonts w:ascii="Georgia"/>
          <w:i/>
          <w:color w:val="000000" w:themeColor="text1"/>
          <w:spacing w:val="-15"/>
          <w:sz w:val="20"/>
        </w:rPr>
        <w:t xml:space="preserve"> </w:t>
      </w:r>
      <w:r w:rsidRPr="004A7191">
        <w:rPr>
          <w:rFonts w:ascii="Georgia"/>
          <w:i/>
          <w:color w:val="000000" w:themeColor="text1"/>
          <w:sz w:val="20"/>
        </w:rPr>
        <w:t>contra</w:t>
      </w:r>
    </w:p>
    <w:p w14:paraId="2FA8B515" w14:textId="77777777" w:rsidR="006500DE" w:rsidRPr="004A7191" w:rsidRDefault="004A7191">
      <w:pPr>
        <w:pStyle w:val="BodyText"/>
        <w:rPr>
          <w:rFonts w:ascii="Georgia"/>
          <w:i/>
          <w:color w:val="000000" w:themeColor="text1"/>
          <w:sz w:val="18"/>
        </w:rPr>
      </w:pPr>
      <w:r w:rsidRPr="004A7191">
        <w:rPr>
          <w:color w:val="000000" w:themeColor="text1"/>
        </w:rPr>
        <w:br w:type="column"/>
      </w:r>
    </w:p>
    <w:p w14:paraId="7637C15D" w14:textId="77777777" w:rsidR="006500DE" w:rsidRPr="004A7191" w:rsidRDefault="006500DE">
      <w:pPr>
        <w:pStyle w:val="BodyText"/>
        <w:rPr>
          <w:rFonts w:ascii="Georgia"/>
          <w:i/>
          <w:color w:val="000000" w:themeColor="text1"/>
          <w:sz w:val="18"/>
        </w:rPr>
      </w:pPr>
    </w:p>
    <w:p w14:paraId="54020BB6" w14:textId="77777777" w:rsidR="006500DE" w:rsidRPr="004A7191" w:rsidRDefault="006500DE">
      <w:pPr>
        <w:pStyle w:val="BodyText"/>
        <w:rPr>
          <w:rFonts w:ascii="Georgia"/>
          <w:i/>
          <w:color w:val="000000" w:themeColor="text1"/>
          <w:sz w:val="18"/>
        </w:rPr>
      </w:pPr>
    </w:p>
    <w:p w14:paraId="6D8839EE" w14:textId="77777777" w:rsidR="006500DE" w:rsidRPr="004A7191" w:rsidRDefault="006500DE">
      <w:pPr>
        <w:pStyle w:val="BodyText"/>
        <w:rPr>
          <w:rFonts w:ascii="Georgia"/>
          <w:i/>
          <w:color w:val="000000" w:themeColor="text1"/>
          <w:sz w:val="18"/>
        </w:rPr>
      </w:pPr>
    </w:p>
    <w:p w14:paraId="1E23401F" w14:textId="77777777" w:rsidR="006500DE" w:rsidRPr="004A7191" w:rsidRDefault="006500DE">
      <w:pPr>
        <w:pStyle w:val="BodyText"/>
        <w:rPr>
          <w:rFonts w:ascii="Georgia"/>
          <w:i/>
          <w:color w:val="000000" w:themeColor="text1"/>
          <w:sz w:val="18"/>
        </w:rPr>
      </w:pPr>
    </w:p>
    <w:p w14:paraId="495FA507" w14:textId="77777777" w:rsidR="006500DE" w:rsidRPr="004A7191" w:rsidRDefault="006500DE">
      <w:pPr>
        <w:pStyle w:val="BodyText"/>
        <w:rPr>
          <w:rFonts w:ascii="Georgia"/>
          <w:i/>
          <w:color w:val="000000" w:themeColor="text1"/>
          <w:sz w:val="18"/>
        </w:rPr>
      </w:pPr>
    </w:p>
    <w:p w14:paraId="754AC71F" w14:textId="77777777" w:rsidR="006500DE" w:rsidRPr="004A7191" w:rsidRDefault="006500DE">
      <w:pPr>
        <w:pStyle w:val="BodyText"/>
        <w:rPr>
          <w:rFonts w:ascii="Georgia"/>
          <w:i/>
          <w:color w:val="000000" w:themeColor="text1"/>
          <w:sz w:val="18"/>
        </w:rPr>
      </w:pPr>
    </w:p>
    <w:p w14:paraId="50C5D856" w14:textId="77777777" w:rsidR="006500DE" w:rsidRPr="004A7191" w:rsidRDefault="006500DE">
      <w:pPr>
        <w:pStyle w:val="BodyText"/>
        <w:rPr>
          <w:rFonts w:ascii="Georgia"/>
          <w:i/>
          <w:color w:val="000000" w:themeColor="text1"/>
          <w:sz w:val="18"/>
        </w:rPr>
      </w:pPr>
    </w:p>
    <w:p w14:paraId="5109409F" w14:textId="77777777" w:rsidR="006500DE" w:rsidRPr="004A7191" w:rsidRDefault="006500DE">
      <w:pPr>
        <w:pStyle w:val="BodyText"/>
        <w:rPr>
          <w:rFonts w:ascii="Georgia"/>
          <w:i/>
          <w:color w:val="000000" w:themeColor="text1"/>
          <w:sz w:val="18"/>
        </w:rPr>
      </w:pPr>
    </w:p>
    <w:p w14:paraId="6B00E462" w14:textId="77777777" w:rsidR="006500DE" w:rsidRPr="004A7191" w:rsidRDefault="006500DE">
      <w:pPr>
        <w:pStyle w:val="BodyText"/>
        <w:rPr>
          <w:rFonts w:ascii="Georgia"/>
          <w:i/>
          <w:color w:val="000000" w:themeColor="text1"/>
          <w:sz w:val="18"/>
        </w:rPr>
      </w:pPr>
    </w:p>
    <w:p w14:paraId="1C466E87" w14:textId="77777777" w:rsidR="006500DE" w:rsidRPr="004A7191" w:rsidRDefault="006500DE">
      <w:pPr>
        <w:pStyle w:val="BodyText"/>
        <w:rPr>
          <w:rFonts w:ascii="Georgia"/>
          <w:i/>
          <w:color w:val="000000" w:themeColor="text1"/>
          <w:sz w:val="18"/>
        </w:rPr>
      </w:pPr>
    </w:p>
    <w:p w14:paraId="550AEC4F" w14:textId="77777777" w:rsidR="006500DE" w:rsidRPr="004A7191" w:rsidRDefault="006500DE">
      <w:pPr>
        <w:pStyle w:val="BodyText"/>
        <w:rPr>
          <w:rFonts w:ascii="Georgia"/>
          <w:i/>
          <w:color w:val="000000" w:themeColor="text1"/>
          <w:sz w:val="18"/>
        </w:rPr>
      </w:pPr>
    </w:p>
    <w:p w14:paraId="1F18868A" w14:textId="77777777" w:rsidR="006500DE" w:rsidRPr="004A7191" w:rsidRDefault="006500DE">
      <w:pPr>
        <w:pStyle w:val="BodyText"/>
        <w:rPr>
          <w:rFonts w:ascii="Georgia"/>
          <w:i/>
          <w:color w:val="000000" w:themeColor="text1"/>
          <w:sz w:val="18"/>
        </w:rPr>
      </w:pPr>
    </w:p>
    <w:p w14:paraId="0AEE2EEF" w14:textId="77777777" w:rsidR="006500DE" w:rsidRPr="004A7191" w:rsidRDefault="006500DE">
      <w:pPr>
        <w:pStyle w:val="BodyText"/>
        <w:rPr>
          <w:rFonts w:ascii="Georgia"/>
          <w:i/>
          <w:color w:val="000000" w:themeColor="text1"/>
          <w:sz w:val="18"/>
        </w:rPr>
      </w:pPr>
    </w:p>
    <w:p w14:paraId="6E8B2F48" w14:textId="77777777" w:rsidR="006500DE" w:rsidRPr="004A7191" w:rsidRDefault="004A7191">
      <w:pPr>
        <w:spacing w:before="129"/>
        <w:ind w:left="1140"/>
        <w:rPr>
          <w:rFonts w:ascii="Trebuchet MS"/>
          <w:color w:val="000000" w:themeColor="text1"/>
          <w:sz w:val="16"/>
        </w:rPr>
      </w:pPr>
      <w:r w:rsidRPr="004A7191">
        <w:rPr>
          <w:rFonts w:ascii="Trebuchet MS"/>
          <w:color w:val="000000" w:themeColor="text1"/>
          <w:sz w:val="16"/>
        </w:rPr>
        <w:t>Photograph</w:t>
      </w:r>
      <w:r w:rsidR="00AE6195" w:rsidRPr="00AE6195">
        <w:rPr>
          <w:rFonts w:ascii="Trebuchet MS"/>
          <w:color w:val="000000" w:themeColor="text1"/>
          <w:sz w:val="16"/>
        </w:rPr>
        <w:t xml:space="preserve"> </w:t>
      </w:r>
      <w:r w:rsidR="00AE6195">
        <w:rPr>
          <w:rFonts w:ascii="Trebuchet MS"/>
          <w:color w:val="000000" w:themeColor="text1"/>
          <w:sz w:val="16"/>
        </w:rPr>
        <w:t>:</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6CA1E0A7"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num="2" w:space="720" w:equalWidth="0">
            <w:col w:w="3398" w:space="962"/>
            <w:col w:w="3880"/>
          </w:cols>
        </w:sectPr>
      </w:pPr>
    </w:p>
    <w:p w14:paraId="19345E7B" w14:textId="77777777" w:rsidR="006500DE" w:rsidRPr="004A7191" w:rsidRDefault="006500DE">
      <w:pPr>
        <w:pStyle w:val="BodyText"/>
        <w:spacing w:before="4"/>
        <w:rPr>
          <w:color w:val="000000" w:themeColor="text1"/>
          <w:sz w:val="17"/>
        </w:rPr>
      </w:pPr>
    </w:p>
    <w:p w14:paraId="0919593F" w14:textId="77777777" w:rsidR="006500DE" w:rsidRPr="004A7191" w:rsidRDefault="004A7191">
      <w:pPr>
        <w:pStyle w:val="Heading1"/>
        <w:tabs>
          <w:tab w:val="left" w:pos="1143"/>
          <w:tab w:val="left" w:pos="7739"/>
        </w:tabs>
        <w:rPr>
          <w:color w:val="000000" w:themeColor="text1"/>
        </w:rPr>
      </w:pPr>
      <w:r w:rsidRPr="004A7191">
        <w:rPr>
          <w:color w:val="000000" w:themeColor="text1"/>
          <w:shd w:val="clear" w:color="auto" w:fill="E84128"/>
        </w:rPr>
        <w:tab/>
        <w:t>45. Jungle</w:t>
      </w:r>
      <w:r w:rsidRPr="004A7191">
        <w:rPr>
          <w:color w:val="000000" w:themeColor="text1"/>
          <w:spacing w:val="34"/>
          <w:shd w:val="clear" w:color="auto" w:fill="E84128"/>
        </w:rPr>
        <w:t xml:space="preserve"> </w:t>
      </w:r>
      <w:r w:rsidRPr="004A7191">
        <w:rPr>
          <w:color w:val="000000" w:themeColor="text1"/>
          <w:shd w:val="clear" w:color="auto" w:fill="E84128"/>
        </w:rPr>
        <w:t>Myna</w:t>
      </w:r>
      <w:r w:rsidRPr="004A7191">
        <w:rPr>
          <w:color w:val="000000" w:themeColor="text1"/>
          <w:shd w:val="clear" w:color="auto" w:fill="E84128"/>
        </w:rPr>
        <w:tab/>
      </w:r>
    </w:p>
    <w:p w14:paraId="2C818115" w14:textId="77777777" w:rsidR="006500DE" w:rsidRPr="004A7191" w:rsidRDefault="004A7191">
      <w:pPr>
        <w:spacing w:before="329" w:line="228" w:lineRule="auto"/>
        <w:ind w:left="1140" w:right="1188"/>
        <w:rPr>
          <w:color w:val="000000" w:themeColor="text1"/>
          <w:sz w:val="20"/>
        </w:rPr>
      </w:pPr>
      <w:r w:rsidRPr="004A7191">
        <w:rPr>
          <w:color w:val="000000" w:themeColor="text1"/>
          <w:sz w:val="20"/>
        </w:rPr>
        <w:t>The Jungle Myna (</w:t>
      </w:r>
      <w:proofErr w:type="spellStart"/>
      <w:r w:rsidRPr="004A7191">
        <w:rPr>
          <w:rFonts w:ascii="Georgia"/>
          <w:i/>
          <w:color w:val="000000" w:themeColor="text1"/>
          <w:sz w:val="20"/>
        </w:rPr>
        <w:t>Acridotheres</w:t>
      </w:r>
      <w:proofErr w:type="spellEnd"/>
      <w:r w:rsidRPr="004A7191">
        <w:rPr>
          <w:rFonts w:ascii="Georgia"/>
          <w:i/>
          <w:color w:val="000000" w:themeColor="text1"/>
          <w:sz w:val="20"/>
        </w:rPr>
        <w:t xml:space="preserve"> </w:t>
      </w:r>
      <w:proofErr w:type="spellStart"/>
      <w:r w:rsidRPr="004A7191">
        <w:rPr>
          <w:rFonts w:ascii="Georgia"/>
          <w:i/>
          <w:color w:val="000000" w:themeColor="text1"/>
          <w:sz w:val="20"/>
        </w:rPr>
        <w:t>fuscus</w:t>
      </w:r>
      <w:proofErr w:type="spellEnd"/>
      <w:r w:rsidRPr="004A7191">
        <w:rPr>
          <w:color w:val="000000" w:themeColor="text1"/>
          <w:sz w:val="20"/>
        </w:rPr>
        <w:t>) is a myna, a member of the starling family.</w:t>
      </w:r>
    </w:p>
    <w:p w14:paraId="7F41C922" w14:textId="77777777" w:rsidR="006500DE" w:rsidRPr="004A7191" w:rsidRDefault="004A7191">
      <w:pPr>
        <w:pStyle w:val="BodyText"/>
        <w:spacing w:before="21" w:line="230" w:lineRule="auto"/>
        <w:ind w:left="1140" w:right="1358" w:firstLine="280"/>
        <w:rPr>
          <w:color w:val="000000" w:themeColor="text1"/>
        </w:rPr>
      </w:pPr>
      <w:r w:rsidRPr="004A7191">
        <w:rPr>
          <w:color w:val="000000" w:themeColor="text1"/>
        </w:rPr>
        <w:t>This</w:t>
      </w:r>
      <w:r w:rsidRPr="004A7191">
        <w:rPr>
          <w:color w:val="000000" w:themeColor="text1"/>
          <w:spacing w:val="-13"/>
        </w:rPr>
        <w:t xml:space="preserve"> </w:t>
      </w:r>
      <w:r w:rsidRPr="004A7191">
        <w:rPr>
          <w:color w:val="000000" w:themeColor="text1"/>
        </w:rPr>
        <w:t>bird</w:t>
      </w:r>
      <w:r w:rsidRPr="004A7191">
        <w:rPr>
          <w:color w:val="000000" w:themeColor="text1"/>
          <w:spacing w:val="-13"/>
        </w:rPr>
        <w:t xml:space="preserve"> </w:t>
      </w:r>
      <w:r w:rsidRPr="004A7191">
        <w:rPr>
          <w:color w:val="000000" w:themeColor="text1"/>
        </w:rPr>
        <w:t>is</w:t>
      </w:r>
      <w:r w:rsidRPr="004A7191">
        <w:rPr>
          <w:color w:val="000000" w:themeColor="text1"/>
          <w:spacing w:val="-12"/>
        </w:rPr>
        <w:t xml:space="preserve"> </w:t>
      </w:r>
      <w:r w:rsidRPr="004A7191">
        <w:rPr>
          <w:color w:val="000000" w:themeColor="text1"/>
        </w:rPr>
        <w:t>a</w:t>
      </w:r>
      <w:r w:rsidRPr="004A7191">
        <w:rPr>
          <w:color w:val="000000" w:themeColor="text1"/>
          <w:spacing w:val="-12"/>
        </w:rPr>
        <w:t xml:space="preserve"> </w:t>
      </w:r>
      <w:r w:rsidRPr="004A7191">
        <w:rPr>
          <w:color w:val="000000" w:themeColor="text1"/>
        </w:rPr>
        <w:t>common</w:t>
      </w:r>
      <w:r w:rsidRPr="004A7191">
        <w:rPr>
          <w:color w:val="000000" w:themeColor="text1"/>
          <w:spacing w:val="-13"/>
        </w:rPr>
        <w:t xml:space="preserve"> </w:t>
      </w:r>
      <w:r w:rsidRPr="004A7191">
        <w:rPr>
          <w:color w:val="000000" w:themeColor="text1"/>
        </w:rPr>
        <w:t>resident</w:t>
      </w:r>
      <w:r w:rsidRPr="004A7191">
        <w:rPr>
          <w:color w:val="000000" w:themeColor="text1"/>
          <w:spacing w:val="-13"/>
        </w:rPr>
        <w:t xml:space="preserve"> </w:t>
      </w:r>
      <w:r w:rsidRPr="004A7191">
        <w:rPr>
          <w:color w:val="000000" w:themeColor="text1"/>
        </w:rPr>
        <w:t>breeder</w:t>
      </w:r>
      <w:r w:rsidRPr="004A7191">
        <w:rPr>
          <w:color w:val="000000" w:themeColor="text1"/>
          <w:spacing w:val="-13"/>
        </w:rPr>
        <w:t xml:space="preserve"> </w:t>
      </w:r>
      <w:r w:rsidRPr="004A7191">
        <w:rPr>
          <w:color w:val="000000" w:themeColor="text1"/>
        </w:rPr>
        <w:t>in</w:t>
      </w:r>
      <w:r w:rsidRPr="004A7191">
        <w:rPr>
          <w:color w:val="000000" w:themeColor="text1"/>
          <w:spacing w:val="-12"/>
        </w:rPr>
        <w:t xml:space="preserve"> </w:t>
      </w:r>
      <w:r w:rsidRPr="004A7191">
        <w:rPr>
          <w:color w:val="000000" w:themeColor="text1"/>
        </w:rPr>
        <w:t>tropical</w:t>
      </w:r>
      <w:r w:rsidRPr="004A7191">
        <w:rPr>
          <w:color w:val="000000" w:themeColor="text1"/>
          <w:spacing w:val="-13"/>
        </w:rPr>
        <w:t xml:space="preserve"> </w:t>
      </w:r>
      <w:r w:rsidRPr="004A7191">
        <w:rPr>
          <w:color w:val="000000" w:themeColor="text1"/>
        </w:rPr>
        <w:t>southern</w:t>
      </w:r>
      <w:r w:rsidRPr="004A7191">
        <w:rPr>
          <w:color w:val="000000" w:themeColor="text1"/>
          <w:spacing w:val="-12"/>
        </w:rPr>
        <w:t xml:space="preserve"> </w:t>
      </w:r>
      <w:r w:rsidRPr="004A7191">
        <w:rPr>
          <w:color w:val="000000" w:themeColor="text1"/>
        </w:rPr>
        <w:t>Asia</w:t>
      </w:r>
      <w:r w:rsidRPr="004A7191">
        <w:rPr>
          <w:color w:val="000000" w:themeColor="text1"/>
          <w:spacing w:val="-25"/>
        </w:rPr>
        <w:t xml:space="preserve"> </w:t>
      </w:r>
      <w:r w:rsidRPr="004A7191">
        <w:rPr>
          <w:color w:val="000000" w:themeColor="text1"/>
        </w:rPr>
        <w:t>from Nepal,</w:t>
      </w:r>
      <w:r w:rsidRPr="004A7191">
        <w:rPr>
          <w:color w:val="000000" w:themeColor="text1"/>
          <w:spacing w:val="-26"/>
        </w:rPr>
        <w:t xml:space="preserve"> </w:t>
      </w:r>
      <w:r w:rsidRPr="004A7191">
        <w:rPr>
          <w:color w:val="000000" w:themeColor="text1"/>
        </w:rPr>
        <w:t>Bangladesh,</w:t>
      </w:r>
      <w:r w:rsidRPr="004A7191">
        <w:rPr>
          <w:color w:val="000000" w:themeColor="text1"/>
          <w:spacing w:val="-24"/>
        </w:rPr>
        <w:t xml:space="preserve"> </w:t>
      </w:r>
      <w:r w:rsidRPr="004A7191">
        <w:rPr>
          <w:color w:val="000000" w:themeColor="text1"/>
        </w:rPr>
        <w:t>Pakistan,</w:t>
      </w:r>
      <w:r w:rsidRPr="004A7191">
        <w:rPr>
          <w:color w:val="000000" w:themeColor="text1"/>
          <w:spacing w:val="-24"/>
        </w:rPr>
        <w:t xml:space="preserve"> </w:t>
      </w:r>
      <w:r w:rsidRPr="004A7191">
        <w:rPr>
          <w:color w:val="000000" w:themeColor="text1"/>
        </w:rPr>
        <w:t>India</w:t>
      </w:r>
      <w:r w:rsidRPr="004A7191">
        <w:rPr>
          <w:color w:val="000000" w:themeColor="text1"/>
          <w:spacing w:val="-25"/>
        </w:rPr>
        <w:t xml:space="preserve"> </w:t>
      </w:r>
      <w:r w:rsidRPr="004A7191">
        <w:rPr>
          <w:color w:val="000000" w:themeColor="text1"/>
        </w:rPr>
        <w:t>and</w:t>
      </w:r>
      <w:r w:rsidRPr="004A7191">
        <w:rPr>
          <w:color w:val="000000" w:themeColor="text1"/>
          <w:spacing w:val="-26"/>
        </w:rPr>
        <w:t xml:space="preserve"> </w:t>
      </w:r>
      <w:r w:rsidRPr="004A7191">
        <w:rPr>
          <w:color w:val="000000" w:themeColor="text1"/>
        </w:rPr>
        <w:t>Burma</w:t>
      </w:r>
      <w:r w:rsidRPr="004A7191">
        <w:rPr>
          <w:color w:val="000000" w:themeColor="text1"/>
          <w:spacing w:val="-24"/>
        </w:rPr>
        <w:t xml:space="preserve"> </w:t>
      </w:r>
      <w:r w:rsidRPr="004A7191">
        <w:rPr>
          <w:color w:val="000000" w:themeColor="text1"/>
        </w:rPr>
        <w:t>east</w:t>
      </w:r>
      <w:r w:rsidRPr="004A7191">
        <w:rPr>
          <w:color w:val="000000" w:themeColor="text1"/>
          <w:spacing w:val="-25"/>
        </w:rPr>
        <w:t xml:space="preserve"> </w:t>
      </w:r>
      <w:r w:rsidRPr="004A7191">
        <w:rPr>
          <w:color w:val="000000" w:themeColor="text1"/>
        </w:rPr>
        <w:t>to Indonesia.</w:t>
      </w:r>
    </w:p>
    <w:p w14:paraId="19CE1AA2" w14:textId="77777777" w:rsidR="006500DE" w:rsidRPr="004A7191" w:rsidRDefault="004A7191">
      <w:pPr>
        <w:pStyle w:val="BodyText"/>
        <w:spacing w:before="18" w:line="230" w:lineRule="auto"/>
        <w:ind w:left="1140" w:right="1264" w:firstLine="280"/>
        <w:rPr>
          <w:color w:val="000000" w:themeColor="text1"/>
        </w:rPr>
      </w:pPr>
      <w:r w:rsidRPr="004A7191">
        <w:rPr>
          <w:color w:val="000000" w:themeColor="text1"/>
        </w:rPr>
        <w:t xml:space="preserve">This common passerine is typically found in forest and cultivation. The jungle myna builds a nest in </w:t>
      </w:r>
      <w:proofErr w:type="spellStart"/>
      <w:r w:rsidRPr="004A7191">
        <w:rPr>
          <w:color w:val="000000" w:themeColor="text1"/>
        </w:rPr>
        <w:t>hole.Most</w:t>
      </w:r>
      <w:proofErr w:type="spellEnd"/>
      <w:r w:rsidRPr="004A7191">
        <w:rPr>
          <w:color w:val="000000" w:themeColor="text1"/>
        </w:rPr>
        <w:t xml:space="preserve"> of the time they build nest in the hole of Palm </w:t>
      </w:r>
      <w:proofErr w:type="spellStart"/>
      <w:r w:rsidRPr="004A7191">
        <w:rPr>
          <w:color w:val="000000" w:themeColor="text1"/>
        </w:rPr>
        <w:t>Tree.The</w:t>
      </w:r>
      <w:proofErr w:type="spellEnd"/>
      <w:r w:rsidRPr="004A7191">
        <w:rPr>
          <w:color w:val="000000" w:themeColor="text1"/>
        </w:rPr>
        <w:t xml:space="preserve"> normal clutch is three to </w:t>
      </w:r>
      <w:proofErr w:type="spellStart"/>
      <w:r w:rsidRPr="004A7191">
        <w:rPr>
          <w:color w:val="000000" w:themeColor="text1"/>
        </w:rPr>
        <w:t>sixeggs</w:t>
      </w:r>
      <w:proofErr w:type="spellEnd"/>
      <w:r w:rsidRPr="004A7191">
        <w:rPr>
          <w:color w:val="000000" w:themeColor="text1"/>
        </w:rPr>
        <w:t>.</w:t>
      </w:r>
    </w:p>
    <w:p w14:paraId="12E0874E" w14:textId="77777777" w:rsidR="006500DE" w:rsidRPr="004A7191" w:rsidRDefault="004A7191">
      <w:pPr>
        <w:pStyle w:val="BodyText"/>
        <w:spacing w:before="11"/>
        <w:ind w:left="1140" w:right="1197" w:firstLine="280"/>
        <w:rPr>
          <w:color w:val="000000" w:themeColor="text1"/>
        </w:rPr>
      </w:pPr>
      <w:r w:rsidRPr="004A7191">
        <w:rPr>
          <w:color w:val="000000" w:themeColor="text1"/>
        </w:rPr>
        <w:t>These 23-centimetre (9.1 in) long birds have grey plumage, darker on the head and wings. There are large white wing patches obvious in flight, and</w:t>
      </w:r>
      <w:r w:rsidRPr="004A7191">
        <w:rPr>
          <w:color w:val="000000" w:themeColor="text1"/>
          <w:spacing w:val="-16"/>
        </w:rPr>
        <w:t xml:space="preserve"> </w:t>
      </w:r>
      <w:r w:rsidRPr="004A7191">
        <w:rPr>
          <w:color w:val="000000" w:themeColor="text1"/>
        </w:rPr>
        <w:t>a</w:t>
      </w:r>
      <w:r w:rsidRPr="004A7191">
        <w:rPr>
          <w:color w:val="000000" w:themeColor="text1"/>
          <w:spacing w:val="-15"/>
        </w:rPr>
        <w:t xml:space="preserve"> </w:t>
      </w:r>
      <w:r w:rsidRPr="004A7191">
        <w:rPr>
          <w:color w:val="000000" w:themeColor="text1"/>
        </w:rPr>
        <w:t>white</w:t>
      </w:r>
      <w:r w:rsidRPr="004A7191">
        <w:rPr>
          <w:color w:val="000000" w:themeColor="text1"/>
          <w:spacing w:val="-16"/>
        </w:rPr>
        <w:t xml:space="preserve"> </w:t>
      </w:r>
      <w:r w:rsidRPr="004A7191">
        <w:rPr>
          <w:color w:val="000000" w:themeColor="text1"/>
        </w:rPr>
        <w:t>tail</w:t>
      </w:r>
      <w:r w:rsidRPr="004A7191">
        <w:rPr>
          <w:color w:val="000000" w:themeColor="text1"/>
          <w:spacing w:val="-15"/>
        </w:rPr>
        <w:t xml:space="preserve"> </w:t>
      </w:r>
      <w:r w:rsidRPr="004A7191">
        <w:rPr>
          <w:color w:val="000000" w:themeColor="text1"/>
          <w:spacing w:val="-3"/>
        </w:rPr>
        <w:t>tip.</w:t>
      </w:r>
      <w:r w:rsidRPr="004A7191">
        <w:rPr>
          <w:color w:val="000000" w:themeColor="text1"/>
          <w:spacing w:val="-31"/>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head</w:t>
      </w:r>
      <w:r w:rsidRPr="004A7191">
        <w:rPr>
          <w:color w:val="000000" w:themeColor="text1"/>
          <w:spacing w:val="-15"/>
        </w:rPr>
        <w:t xml:space="preserve"> </w:t>
      </w:r>
      <w:r w:rsidRPr="004A7191">
        <w:rPr>
          <w:color w:val="000000" w:themeColor="text1"/>
        </w:rPr>
        <w:t>has</w:t>
      </w:r>
      <w:r w:rsidRPr="004A7191">
        <w:rPr>
          <w:color w:val="000000" w:themeColor="text1"/>
          <w:spacing w:val="-15"/>
        </w:rPr>
        <w:t xml:space="preserve"> </w:t>
      </w:r>
      <w:r w:rsidRPr="004A7191">
        <w:rPr>
          <w:color w:val="000000" w:themeColor="text1"/>
        </w:rPr>
        <w:t>a</w:t>
      </w:r>
      <w:r w:rsidRPr="004A7191">
        <w:rPr>
          <w:color w:val="000000" w:themeColor="text1"/>
          <w:spacing w:val="-16"/>
        </w:rPr>
        <w:t xml:space="preserve"> </w:t>
      </w:r>
      <w:r w:rsidRPr="004A7191">
        <w:rPr>
          <w:color w:val="000000" w:themeColor="text1"/>
        </w:rPr>
        <w:t>forehead</w:t>
      </w:r>
      <w:r w:rsidRPr="004A7191">
        <w:rPr>
          <w:color w:val="000000" w:themeColor="text1"/>
          <w:spacing w:val="-16"/>
        </w:rPr>
        <w:t xml:space="preserve"> </w:t>
      </w:r>
      <w:r w:rsidRPr="004A7191">
        <w:rPr>
          <w:color w:val="000000" w:themeColor="text1"/>
        </w:rPr>
        <w:t>tuft.</w:t>
      </w:r>
      <w:r w:rsidRPr="004A7191">
        <w:rPr>
          <w:color w:val="000000" w:themeColor="text1"/>
          <w:spacing w:val="-4"/>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bill</w:t>
      </w:r>
      <w:r w:rsidRPr="004A7191">
        <w:rPr>
          <w:color w:val="000000" w:themeColor="text1"/>
          <w:spacing w:val="-19"/>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strong</w:t>
      </w:r>
      <w:r w:rsidRPr="004A7191">
        <w:rPr>
          <w:color w:val="000000" w:themeColor="text1"/>
          <w:spacing w:val="-18"/>
        </w:rPr>
        <w:t xml:space="preserve"> </w:t>
      </w:r>
      <w:r w:rsidRPr="004A7191">
        <w:rPr>
          <w:color w:val="000000" w:themeColor="text1"/>
        </w:rPr>
        <w:t>legs</w:t>
      </w:r>
      <w:r w:rsidRPr="004A7191">
        <w:rPr>
          <w:color w:val="000000" w:themeColor="text1"/>
          <w:spacing w:val="-17"/>
        </w:rPr>
        <w:t xml:space="preserve"> </w:t>
      </w:r>
      <w:r w:rsidRPr="004A7191">
        <w:rPr>
          <w:color w:val="000000" w:themeColor="text1"/>
        </w:rPr>
        <w:t>are bright</w:t>
      </w:r>
      <w:r w:rsidRPr="004A7191">
        <w:rPr>
          <w:color w:val="000000" w:themeColor="text1"/>
          <w:spacing w:val="-19"/>
        </w:rPr>
        <w:t xml:space="preserve"> </w:t>
      </w:r>
      <w:r w:rsidRPr="004A7191">
        <w:rPr>
          <w:color w:val="000000" w:themeColor="text1"/>
          <w:spacing w:val="-6"/>
        </w:rPr>
        <w:t>yellow,</w:t>
      </w:r>
      <w:r w:rsidRPr="004A7191">
        <w:rPr>
          <w:color w:val="000000" w:themeColor="text1"/>
          <w:spacing w:val="-22"/>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there</w:t>
      </w:r>
      <w:r w:rsidRPr="004A7191">
        <w:rPr>
          <w:color w:val="000000" w:themeColor="text1"/>
          <w:spacing w:val="-19"/>
        </w:rPr>
        <w:t xml:space="preserve"> </w:t>
      </w:r>
      <w:r w:rsidRPr="004A7191">
        <w:rPr>
          <w:color w:val="000000" w:themeColor="text1"/>
        </w:rPr>
        <w:t>is</w:t>
      </w:r>
      <w:r w:rsidRPr="004A7191">
        <w:rPr>
          <w:color w:val="000000" w:themeColor="text1"/>
          <w:spacing w:val="-17"/>
        </w:rPr>
        <w:t xml:space="preserve"> </w:t>
      </w:r>
      <w:r w:rsidRPr="004A7191">
        <w:rPr>
          <w:color w:val="000000" w:themeColor="text1"/>
        </w:rPr>
        <w:t>no</w:t>
      </w:r>
      <w:r w:rsidRPr="004A7191">
        <w:rPr>
          <w:color w:val="000000" w:themeColor="text1"/>
          <w:spacing w:val="-18"/>
        </w:rPr>
        <w:t xml:space="preserve"> </w:t>
      </w:r>
      <w:r w:rsidRPr="004A7191">
        <w:rPr>
          <w:color w:val="000000" w:themeColor="text1"/>
        </w:rPr>
        <w:t>bare</w:t>
      </w:r>
      <w:r w:rsidRPr="004A7191">
        <w:rPr>
          <w:color w:val="000000" w:themeColor="text1"/>
          <w:spacing w:val="-18"/>
        </w:rPr>
        <w:t xml:space="preserve"> </w:t>
      </w:r>
      <w:r w:rsidRPr="004A7191">
        <w:rPr>
          <w:color w:val="000000" w:themeColor="text1"/>
        </w:rPr>
        <w:t>skin</w:t>
      </w:r>
      <w:r w:rsidRPr="004A7191">
        <w:rPr>
          <w:color w:val="000000" w:themeColor="text1"/>
          <w:spacing w:val="-1"/>
        </w:rPr>
        <w:t xml:space="preserve"> </w:t>
      </w:r>
      <w:r w:rsidRPr="004A7191">
        <w:rPr>
          <w:color w:val="000000" w:themeColor="text1"/>
        </w:rPr>
        <w:t>around</w:t>
      </w:r>
      <w:r w:rsidRPr="004A7191">
        <w:rPr>
          <w:color w:val="000000" w:themeColor="text1"/>
          <w:spacing w:val="-16"/>
        </w:rPr>
        <w:t xml:space="preserve"> </w:t>
      </w:r>
      <w:r w:rsidRPr="004A7191">
        <w:rPr>
          <w:color w:val="000000" w:themeColor="text1"/>
        </w:rPr>
        <w:t>eye.</w:t>
      </w:r>
      <w:r w:rsidRPr="004A7191">
        <w:rPr>
          <w:color w:val="000000" w:themeColor="text1"/>
          <w:spacing w:val="-27"/>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southern</w:t>
      </w:r>
      <w:r w:rsidRPr="004A7191">
        <w:rPr>
          <w:color w:val="000000" w:themeColor="text1"/>
          <w:spacing w:val="-16"/>
        </w:rPr>
        <w:t xml:space="preserve"> </w:t>
      </w:r>
      <w:r w:rsidRPr="004A7191">
        <w:rPr>
          <w:color w:val="000000" w:themeColor="text1"/>
        </w:rPr>
        <w:t>Indian</w:t>
      </w:r>
      <w:r w:rsidRPr="004A7191">
        <w:rPr>
          <w:color w:val="000000" w:themeColor="text1"/>
          <w:spacing w:val="-16"/>
        </w:rPr>
        <w:t xml:space="preserve"> </w:t>
      </w:r>
      <w:r w:rsidRPr="004A7191">
        <w:rPr>
          <w:color w:val="000000" w:themeColor="text1"/>
        </w:rPr>
        <w:t>race has</w:t>
      </w:r>
      <w:r w:rsidRPr="004A7191">
        <w:rPr>
          <w:color w:val="000000" w:themeColor="text1"/>
          <w:spacing w:val="-16"/>
        </w:rPr>
        <w:t xml:space="preserve"> </w:t>
      </w:r>
      <w:r w:rsidRPr="004A7191">
        <w:rPr>
          <w:color w:val="000000" w:themeColor="text1"/>
        </w:rPr>
        <w:t>a</w:t>
      </w:r>
      <w:r w:rsidRPr="004A7191">
        <w:rPr>
          <w:color w:val="000000" w:themeColor="text1"/>
          <w:spacing w:val="-15"/>
        </w:rPr>
        <w:t xml:space="preserve"> </w:t>
      </w:r>
      <w:r w:rsidRPr="004A7191">
        <w:rPr>
          <w:color w:val="000000" w:themeColor="text1"/>
        </w:rPr>
        <w:t>blue</w:t>
      </w:r>
      <w:r w:rsidRPr="004A7191">
        <w:rPr>
          <w:color w:val="000000" w:themeColor="text1"/>
          <w:spacing w:val="-17"/>
        </w:rPr>
        <w:t xml:space="preserve"> </w:t>
      </w:r>
      <w:r w:rsidRPr="004A7191">
        <w:rPr>
          <w:color w:val="000000" w:themeColor="text1"/>
        </w:rPr>
        <w:t>iris.</w:t>
      </w:r>
      <w:r w:rsidRPr="004A7191">
        <w:rPr>
          <w:color w:val="000000" w:themeColor="text1"/>
          <w:spacing w:val="-27"/>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sexes</w:t>
      </w:r>
      <w:r w:rsidRPr="004A7191">
        <w:rPr>
          <w:color w:val="000000" w:themeColor="text1"/>
          <w:spacing w:val="-16"/>
        </w:rPr>
        <w:t xml:space="preserve"> </w:t>
      </w:r>
      <w:r w:rsidRPr="004A7191">
        <w:rPr>
          <w:color w:val="000000" w:themeColor="text1"/>
        </w:rPr>
        <w:t>are</w:t>
      </w:r>
      <w:r w:rsidRPr="004A7191">
        <w:rPr>
          <w:color w:val="000000" w:themeColor="text1"/>
          <w:spacing w:val="-2"/>
        </w:rPr>
        <w:t xml:space="preserve"> </w:t>
      </w:r>
      <w:r w:rsidRPr="004A7191">
        <w:rPr>
          <w:color w:val="000000" w:themeColor="text1"/>
        </w:rPr>
        <w:t>similar,</w:t>
      </w:r>
      <w:r w:rsidRPr="004A7191">
        <w:rPr>
          <w:color w:val="000000" w:themeColor="text1"/>
          <w:spacing w:val="-15"/>
        </w:rPr>
        <w:t xml:space="preserve"> </w:t>
      </w:r>
      <w:r w:rsidRPr="004A7191">
        <w:rPr>
          <w:color w:val="000000" w:themeColor="text1"/>
        </w:rPr>
        <w:t>but</w:t>
      </w:r>
      <w:r w:rsidRPr="004A7191">
        <w:rPr>
          <w:color w:val="000000" w:themeColor="text1"/>
          <w:spacing w:val="-15"/>
        </w:rPr>
        <w:t xml:space="preserve"> </w:t>
      </w:r>
      <w:r w:rsidRPr="004A7191">
        <w:rPr>
          <w:color w:val="000000" w:themeColor="text1"/>
        </w:rPr>
        <w:t>juveniles</w:t>
      </w:r>
      <w:r w:rsidRPr="004A7191">
        <w:rPr>
          <w:color w:val="000000" w:themeColor="text1"/>
          <w:spacing w:val="-14"/>
        </w:rPr>
        <w:t xml:space="preserve"> </w:t>
      </w:r>
      <w:r w:rsidRPr="004A7191">
        <w:rPr>
          <w:color w:val="000000" w:themeColor="text1"/>
        </w:rPr>
        <w:t>are</w:t>
      </w:r>
      <w:r w:rsidRPr="004A7191">
        <w:rPr>
          <w:color w:val="000000" w:themeColor="text1"/>
          <w:spacing w:val="-14"/>
        </w:rPr>
        <w:t xml:space="preserve"> </w:t>
      </w:r>
      <w:r w:rsidRPr="004A7191">
        <w:rPr>
          <w:color w:val="000000" w:themeColor="text1"/>
          <w:spacing w:val="-4"/>
        </w:rPr>
        <w:t>browner.</w:t>
      </w:r>
    </w:p>
    <w:p w14:paraId="4AB375A1" w14:textId="77777777" w:rsidR="006500DE" w:rsidRPr="004A7191" w:rsidRDefault="004A7191">
      <w:pPr>
        <w:pStyle w:val="BodyText"/>
        <w:spacing w:line="220" w:lineRule="exact"/>
        <w:ind w:left="1420"/>
        <w:rPr>
          <w:color w:val="000000" w:themeColor="text1"/>
        </w:rPr>
      </w:pPr>
      <w:r w:rsidRPr="004A7191">
        <w:rPr>
          <w:color w:val="000000" w:themeColor="text1"/>
        </w:rPr>
        <w:t>They are usually found close to water or rice fields.</w:t>
      </w:r>
    </w:p>
    <w:p w14:paraId="61B48777" w14:textId="77777777" w:rsidR="006500DE" w:rsidRPr="004A7191" w:rsidRDefault="004A7191">
      <w:pPr>
        <w:pStyle w:val="BodyText"/>
        <w:spacing w:before="17" w:line="230" w:lineRule="auto"/>
        <w:ind w:left="1140" w:right="1837" w:firstLine="280"/>
        <w:rPr>
          <w:color w:val="000000" w:themeColor="text1"/>
        </w:rPr>
      </w:pPr>
      <w:r w:rsidRPr="004A7191">
        <w:rPr>
          <w:color w:val="000000" w:themeColor="text1"/>
        </w:rPr>
        <w:t>Like</w:t>
      </w:r>
      <w:r w:rsidRPr="004A7191">
        <w:rPr>
          <w:color w:val="000000" w:themeColor="text1"/>
          <w:spacing w:val="-28"/>
        </w:rPr>
        <w:t xml:space="preserve"> </w:t>
      </w:r>
      <w:r w:rsidRPr="004A7191">
        <w:rPr>
          <w:color w:val="000000" w:themeColor="text1"/>
        </w:rPr>
        <w:t>most</w:t>
      </w:r>
      <w:r w:rsidRPr="004A7191">
        <w:rPr>
          <w:color w:val="000000" w:themeColor="text1"/>
          <w:spacing w:val="-27"/>
        </w:rPr>
        <w:t xml:space="preserve"> </w:t>
      </w:r>
      <w:r w:rsidRPr="004A7191">
        <w:rPr>
          <w:color w:val="000000" w:themeColor="text1"/>
        </w:rPr>
        <w:t>starlings,</w:t>
      </w:r>
      <w:r w:rsidRPr="004A7191">
        <w:rPr>
          <w:color w:val="000000" w:themeColor="text1"/>
          <w:spacing w:val="-28"/>
        </w:rPr>
        <w:t xml:space="preserve"> </w:t>
      </w:r>
      <w:r w:rsidRPr="004A7191">
        <w:rPr>
          <w:color w:val="000000" w:themeColor="text1"/>
        </w:rPr>
        <w:t>the</w:t>
      </w:r>
      <w:r w:rsidRPr="004A7191">
        <w:rPr>
          <w:color w:val="000000" w:themeColor="text1"/>
          <w:spacing w:val="-27"/>
        </w:rPr>
        <w:t xml:space="preserve"> </w:t>
      </w:r>
      <w:r w:rsidRPr="004A7191">
        <w:rPr>
          <w:color w:val="000000" w:themeColor="text1"/>
        </w:rPr>
        <w:t>jungle</w:t>
      </w:r>
      <w:r w:rsidRPr="004A7191">
        <w:rPr>
          <w:color w:val="000000" w:themeColor="text1"/>
          <w:spacing w:val="-26"/>
        </w:rPr>
        <w:t xml:space="preserve"> </w:t>
      </w:r>
      <w:r w:rsidRPr="004A7191">
        <w:rPr>
          <w:color w:val="000000" w:themeColor="text1"/>
        </w:rPr>
        <w:t>myna</w:t>
      </w:r>
      <w:r w:rsidRPr="004A7191">
        <w:rPr>
          <w:color w:val="000000" w:themeColor="text1"/>
          <w:spacing w:val="-28"/>
        </w:rPr>
        <w:t xml:space="preserve"> </w:t>
      </w:r>
      <w:r w:rsidRPr="004A7191">
        <w:rPr>
          <w:color w:val="000000" w:themeColor="text1"/>
        </w:rPr>
        <w:t>is</w:t>
      </w:r>
      <w:r w:rsidRPr="004A7191">
        <w:rPr>
          <w:color w:val="000000" w:themeColor="text1"/>
          <w:spacing w:val="-26"/>
        </w:rPr>
        <w:t xml:space="preserve"> </w:t>
      </w:r>
      <w:r w:rsidRPr="004A7191">
        <w:rPr>
          <w:color w:val="000000" w:themeColor="text1"/>
        </w:rPr>
        <w:t>fairly</w:t>
      </w:r>
      <w:r w:rsidRPr="004A7191">
        <w:rPr>
          <w:color w:val="000000" w:themeColor="text1"/>
          <w:spacing w:val="-27"/>
        </w:rPr>
        <w:t xml:space="preserve"> </w:t>
      </w:r>
      <w:r w:rsidRPr="004A7191">
        <w:rPr>
          <w:color w:val="000000" w:themeColor="text1"/>
        </w:rPr>
        <w:t>omnivorous,</w:t>
      </w:r>
      <w:r w:rsidRPr="004A7191">
        <w:rPr>
          <w:color w:val="000000" w:themeColor="text1"/>
          <w:spacing w:val="-3"/>
        </w:rPr>
        <w:t xml:space="preserve"> </w:t>
      </w:r>
      <w:r w:rsidRPr="004A7191">
        <w:rPr>
          <w:color w:val="000000" w:themeColor="text1"/>
        </w:rPr>
        <w:t>eating fruit, grain and</w:t>
      </w:r>
      <w:r w:rsidRPr="004A7191">
        <w:rPr>
          <w:color w:val="000000" w:themeColor="text1"/>
          <w:spacing w:val="-39"/>
        </w:rPr>
        <w:t xml:space="preserve"> </w:t>
      </w:r>
      <w:r w:rsidRPr="004A7191">
        <w:rPr>
          <w:color w:val="000000" w:themeColor="text1"/>
        </w:rPr>
        <w:t>insects.</w:t>
      </w:r>
    </w:p>
    <w:p w14:paraId="65BDC23C" w14:textId="77777777" w:rsidR="006500DE" w:rsidRPr="004A7191" w:rsidRDefault="004A7191">
      <w:pPr>
        <w:pStyle w:val="BodyText"/>
        <w:spacing w:before="18" w:line="230" w:lineRule="auto"/>
        <w:ind w:left="1140" w:right="1503" w:firstLine="280"/>
        <w:rPr>
          <w:color w:val="000000" w:themeColor="text1"/>
        </w:rPr>
      </w:pPr>
      <w:r w:rsidRPr="004A7191">
        <w:rPr>
          <w:color w:val="000000" w:themeColor="text1"/>
        </w:rPr>
        <w:t>In</w:t>
      </w:r>
      <w:r w:rsidRPr="004A7191">
        <w:rPr>
          <w:color w:val="000000" w:themeColor="text1"/>
          <w:spacing w:val="-22"/>
        </w:rPr>
        <w:t xml:space="preserve"> </w:t>
      </w:r>
      <w:r w:rsidRPr="004A7191">
        <w:rPr>
          <w:color w:val="000000" w:themeColor="text1"/>
        </w:rPr>
        <w:t>many</w:t>
      </w:r>
      <w:r w:rsidRPr="004A7191">
        <w:rPr>
          <w:color w:val="000000" w:themeColor="text1"/>
          <w:spacing w:val="-21"/>
        </w:rPr>
        <w:t xml:space="preserve"> </w:t>
      </w:r>
      <w:r w:rsidRPr="004A7191">
        <w:rPr>
          <w:color w:val="000000" w:themeColor="text1"/>
        </w:rPr>
        <w:t>parts</w:t>
      </w:r>
      <w:r w:rsidRPr="004A7191">
        <w:rPr>
          <w:color w:val="000000" w:themeColor="text1"/>
          <w:spacing w:val="-20"/>
        </w:rPr>
        <w:t xml:space="preserve"> </w:t>
      </w:r>
      <w:r w:rsidRPr="004A7191">
        <w:rPr>
          <w:color w:val="000000" w:themeColor="text1"/>
        </w:rPr>
        <w:t>of</w:t>
      </w:r>
      <w:r w:rsidRPr="004A7191">
        <w:rPr>
          <w:color w:val="000000" w:themeColor="text1"/>
          <w:spacing w:val="-33"/>
        </w:rPr>
        <w:t xml:space="preserve"> </w:t>
      </w:r>
      <w:r w:rsidRPr="004A7191">
        <w:rPr>
          <w:color w:val="000000" w:themeColor="text1"/>
        </w:rPr>
        <w:t>Asia,</w:t>
      </w:r>
      <w:r w:rsidRPr="004A7191">
        <w:rPr>
          <w:color w:val="000000" w:themeColor="text1"/>
          <w:spacing w:val="-22"/>
        </w:rPr>
        <w:t xml:space="preserve"> </w:t>
      </w:r>
      <w:r w:rsidRPr="004A7191">
        <w:rPr>
          <w:color w:val="000000" w:themeColor="text1"/>
        </w:rPr>
        <w:t>they</w:t>
      </w:r>
      <w:r w:rsidRPr="004A7191">
        <w:rPr>
          <w:color w:val="000000" w:themeColor="text1"/>
          <w:spacing w:val="-21"/>
        </w:rPr>
        <w:t xml:space="preserve"> </w:t>
      </w:r>
      <w:r w:rsidRPr="004A7191">
        <w:rPr>
          <w:color w:val="000000" w:themeColor="text1"/>
        </w:rPr>
        <w:t>are</w:t>
      </w:r>
      <w:r w:rsidRPr="004A7191">
        <w:rPr>
          <w:color w:val="000000" w:themeColor="text1"/>
          <w:spacing w:val="-21"/>
        </w:rPr>
        <w:t xml:space="preserve"> </w:t>
      </w:r>
      <w:r w:rsidRPr="004A7191">
        <w:rPr>
          <w:color w:val="000000" w:themeColor="text1"/>
        </w:rPr>
        <w:t>kept</w:t>
      </w:r>
      <w:r w:rsidRPr="004A7191">
        <w:rPr>
          <w:color w:val="000000" w:themeColor="text1"/>
          <w:spacing w:val="-20"/>
        </w:rPr>
        <w:t xml:space="preserve"> </w:t>
      </w:r>
      <w:r w:rsidRPr="004A7191">
        <w:rPr>
          <w:color w:val="000000" w:themeColor="text1"/>
        </w:rPr>
        <w:t>as</w:t>
      </w:r>
      <w:r w:rsidRPr="004A7191">
        <w:rPr>
          <w:color w:val="000000" w:themeColor="text1"/>
          <w:spacing w:val="-22"/>
        </w:rPr>
        <w:t xml:space="preserve"> </w:t>
      </w:r>
      <w:r w:rsidRPr="004A7191">
        <w:rPr>
          <w:color w:val="000000" w:themeColor="text1"/>
        </w:rPr>
        <w:t>pets.</w:t>
      </w:r>
      <w:r w:rsidRPr="004A7191">
        <w:rPr>
          <w:color w:val="000000" w:themeColor="text1"/>
          <w:spacing w:val="-31"/>
        </w:rPr>
        <w:t xml:space="preserve"> </w:t>
      </w:r>
      <w:r w:rsidRPr="004A7191">
        <w:rPr>
          <w:color w:val="000000" w:themeColor="text1"/>
        </w:rPr>
        <w:t>As</w:t>
      </w:r>
      <w:r w:rsidRPr="004A7191">
        <w:rPr>
          <w:color w:val="000000" w:themeColor="text1"/>
          <w:spacing w:val="-21"/>
        </w:rPr>
        <w:t xml:space="preserve"> </w:t>
      </w:r>
      <w:r w:rsidRPr="004A7191">
        <w:rPr>
          <w:color w:val="000000" w:themeColor="text1"/>
        </w:rPr>
        <w:t>a</w:t>
      </w:r>
      <w:r w:rsidRPr="004A7191">
        <w:rPr>
          <w:color w:val="000000" w:themeColor="text1"/>
          <w:spacing w:val="-21"/>
        </w:rPr>
        <w:t xml:space="preserve"> </w:t>
      </w:r>
      <w:r w:rsidRPr="004A7191">
        <w:rPr>
          <w:color w:val="000000" w:themeColor="text1"/>
        </w:rPr>
        <w:t>result,</w:t>
      </w:r>
      <w:r w:rsidRPr="004A7191">
        <w:rPr>
          <w:color w:val="000000" w:themeColor="text1"/>
          <w:spacing w:val="-20"/>
        </w:rPr>
        <w:t xml:space="preserve"> </w:t>
      </w:r>
      <w:r w:rsidRPr="004A7191">
        <w:rPr>
          <w:color w:val="000000" w:themeColor="text1"/>
        </w:rPr>
        <w:t>escaped</w:t>
      </w:r>
      <w:r w:rsidRPr="004A7191">
        <w:rPr>
          <w:color w:val="000000" w:themeColor="text1"/>
          <w:spacing w:val="-1"/>
        </w:rPr>
        <w:t xml:space="preserve"> </w:t>
      </w:r>
      <w:r w:rsidRPr="004A7191">
        <w:rPr>
          <w:color w:val="000000" w:themeColor="text1"/>
        </w:rPr>
        <w:t>birds have formed feral populations in many countries such as</w:t>
      </w:r>
      <w:r w:rsidRPr="004A7191">
        <w:rPr>
          <w:color w:val="000000" w:themeColor="text1"/>
          <w:spacing w:val="-9"/>
        </w:rPr>
        <w:t xml:space="preserve"> </w:t>
      </w:r>
      <w:r w:rsidRPr="004A7191">
        <w:rPr>
          <w:color w:val="000000" w:themeColor="text1"/>
          <w:spacing w:val="-5"/>
        </w:rPr>
        <w:t>Taiwan.</w:t>
      </w:r>
    </w:p>
    <w:p w14:paraId="3BD1681D" w14:textId="77777777" w:rsidR="006500DE" w:rsidRPr="004A7191" w:rsidRDefault="006500DE">
      <w:pPr>
        <w:spacing w:line="230" w:lineRule="auto"/>
        <w:rPr>
          <w:color w:val="000000" w:themeColor="text1"/>
        </w:rPr>
        <w:sectPr w:rsidR="006500DE" w:rsidRPr="004A7191">
          <w:pgSz w:w="8240" w:h="12200"/>
          <w:pgMar w:top="1060" w:right="0" w:bottom="280" w:left="0" w:header="720" w:footer="720" w:gutter="0"/>
          <w:cols w:space="720"/>
        </w:sectPr>
      </w:pPr>
    </w:p>
    <w:p w14:paraId="6B940516" w14:textId="77777777" w:rsidR="006500DE" w:rsidRPr="004A7191" w:rsidRDefault="004A7191">
      <w:pPr>
        <w:pStyle w:val="Heading2"/>
        <w:ind w:left="3099" w:right="2506"/>
        <w:jc w:val="center"/>
        <w:rPr>
          <w:color w:val="000000" w:themeColor="text1"/>
        </w:rPr>
      </w:pPr>
      <w:r w:rsidRPr="004A7191">
        <w:rPr>
          <w:color w:val="000000" w:themeColor="text1"/>
        </w:rPr>
        <w:lastRenderedPageBreak/>
        <w:t>Conservation status</w:t>
      </w:r>
    </w:p>
    <w:p w14:paraId="2894140E" w14:textId="77777777" w:rsidR="006500DE" w:rsidRPr="004A7191" w:rsidRDefault="006500DE">
      <w:pPr>
        <w:pStyle w:val="BodyText"/>
        <w:spacing w:before="6"/>
        <w:rPr>
          <w:b/>
          <w:color w:val="000000" w:themeColor="text1"/>
          <w:sz w:val="12"/>
        </w:rPr>
      </w:pPr>
    </w:p>
    <w:p w14:paraId="53D228B0" w14:textId="77777777" w:rsidR="006500DE" w:rsidRPr="004A7191" w:rsidRDefault="006500DE">
      <w:pPr>
        <w:rPr>
          <w:color w:val="000000" w:themeColor="text1"/>
          <w:sz w:val="12"/>
        </w:rPr>
        <w:sectPr w:rsidR="006500DE" w:rsidRPr="004A7191">
          <w:pgSz w:w="8240" w:h="12200"/>
          <w:pgMar w:top="1000" w:right="0" w:bottom="280" w:left="0" w:header="720" w:footer="720" w:gutter="0"/>
          <w:cols w:space="720"/>
        </w:sectPr>
      </w:pPr>
    </w:p>
    <w:p w14:paraId="406FCC57" w14:textId="77777777" w:rsidR="006500DE" w:rsidRPr="004A7191" w:rsidRDefault="004A7191">
      <w:pPr>
        <w:spacing w:before="93"/>
        <w:ind w:right="405"/>
        <w:jc w:val="right"/>
        <w:rPr>
          <w:color w:val="000000" w:themeColor="text1"/>
          <w:sz w:val="16"/>
        </w:rPr>
      </w:pPr>
      <w:r w:rsidRPr="004A7191">
        <w:rPr>
          <w:color w:val="000000" w:themeColor="text1"/>
          <w:sz w:val="16"/>
        </w:rPr>
        <w:t>Extinct</w:t>
      </w:r>
    </w:p>
    <w:p w14:paraId="1BFF0EBB" w14:textId="77777777" w:rsidR="006500DE" w:rsidRPr="004A7191" w:rsidRDefault="006500DE">
      <w:pPr>
        <w:pStyle w:val="BodyText"/>
        <w:spacing w:before="9"/>
        <w:rPr>
          <w:color w:val="000000" w:themeColor="text1"/>
          <w:sz w:val="15"/>
        </w:rPr>
      </w:pPr>
    </w:p>
    <w:p w14:paraId="22E4EFB5" w14:textId="77777777" w:rsidR="006500DE" w:rsidRPr="004A7191" w:rsidRDefault="004A7191">
      <w:pPr>
        <w:pStyle w:val="BodyText"/>
        <w:tabs>
          <w:tab w:val="left" w:pos="478"/>
        </w:tabs>
        <w:jc w:val="right"/>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3"/>
        </w:rPr>
        <w:t>EW</w:t>
      </w:r>
    </w:p>
    <w:p w14:paraId="43CCA914" w14:textId="77777777" w:rsidR="006500DE" w:rsidRPr="004A7191" w:rsidRDefault="004A7191">
      <w:pPr>
        <w:spacing w:before="94"/>
        <w:ind w:left="268"/>
        <w:jc w:val="center"/>
        <w:rPr>
          <w:color w:val="000000" w:themeColor="text1"/>
          <w:sz w:val="16"/>
        </w:rPr>
      </w:pPr>
      <w:r w:rsidRPr="004A7191">
        <w:rPr>
          <w:color w:val="000000" w:themeColor="text1"/>
        </w:rPr>
        <w:br w:type="column"/>
      </w:r>
      <w:proofErr w:type="spellStart"/>
      <w:r w:rsidRPr="004A7191">
        <w:rPr>
          <w:color w:val="000000" w:themeColor="text1"/>
          <w:sz w:val="16"/>
        </w:rPr>
        <w:t>Threatned</w:t>
      </w:r>
      <w:proofErr w:type="spellEnd"/>
    </w:p>
    <w:p w14:paraId="1D7F3232" w14:textId="77777777" w:rsidR="006500DE" w:rsidRPr="004A7191" w:rsidRDefault="006500DE">
      <w:pPr>
        <w:pStyle w:val="BodyText"/>
        <w:spacing w:before="2"/>
        <w:rPr>
          <w:color w:val="000000" w:themeColor="text1"/>
          <w:sz w:val="17"/>
        </w:rPr>
      </w:pPr>
    </w:p>
    <w:p w14:paraId="33B5580B" w14:textId="77777777" w:rsidR="006500DE" w:rsidRPr="004A7191" w:rsidRDefault="004A7191">
      <w:pPr>
        <w:pStyle w:val="BodyText"/>
        <w:tabs>
          <w:tab w:val="left" w:pos="736"/>
          <w:tab w:val="left" w:pos="1237"/>
        </w:tabs>
        <w:ind w:left="229"/>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4EFF7A75" w14:textId="77777777" w:rsidR="006500DE" w:rsidRPr="004A7191" w:rsidRDefault="004A7191">
      <w:pPr>
        <w:spacing w:before="114" w:line="208" w:lineRule="auto"/>
        <w:ind w:left="570" w:right="1278" w:firstLine="100"/>
        <w:rPr>
          <w:color w:val="000000" w:themeColor="text1"/>
          <w:sz w:val="16"/>
        </w:rPr>
      </w:pPr>
      <w:r w:rsidRPr="004A7191">
        <w:rPr>
          <w:color w:val="000000" w:themeColor="text1"/>
        </w:rPr>
        <w:br w:type="column"/>
      </w:r>
      <w:r w:rsidRPr="004A7191">
        <w:rPr>
          <w:color w:val="000000" w:themeColor="text1"/>
          <w:sz w:val="16"/>
        </w:rPr>
        <w:t>Least Concern</w:t>
      </w:r>
    </w:p>
    <w:p w14:paraId="3A09B9E3"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222D1C13"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4271" w:space="40"/>
            <w:col w:w="1479" w:space="39"/>
            <w:col w:w="2411"/>
          </w:cols>
        </w:sectPr>
      </w:pPr>
    </w:p>
    <w:p w14:paraId="379AB9E1" w14:textId="77777777" w:rsidR="006500DE" w:rsidRPr="004A7191" w:rsidRDefault="00AE6195">
      <w:pPr>
        <w:pStyle w:val="BodyText"/>
        <w:spacing w:before="4"/>
        <w:rPr>
          <w:rFonts w:ascii="Trebuchet MS"/>
          <w:color w:val="000000" w:themeColor="text1"/>
          <w:sz w:val="18"/>
        </w:rPr>
      </w:pPr>
      <w:r w:rsidRPr="004A7191">
        <w:rPr>
          <w:noProof/>
          <w:color w:val="000000" w:themeColor="text1"/>
        </w:rPr>
        <mc:AlternateContent>
          <mc:Choice Requires="wps">
            <w:drawing>
              <wp:anchor distT="0" distB="0" distL="114300" distR="114300" simplePos="0" relativeHeight="242671616" behindDoc="1" locked="0" layoutInCell="1" allowOverlap="1" wp14:anchorId="09025CE5" wp14:editId="3AB281D4">
                <wp:simplePos x="0" y="0"/>
                <wp:positionH relativeFrom="page">
                  <wp:posOffset>2235200</wp:posOffset>
                </wp:positionH>
                <wp:positionV relativeFrom="page">
                  <wp:posOffset>227965</wp:posOffset>
                </wp:positionV>
                <wp:extent cx="242570" cy="154940"/>
                <wp:effectExtent l="0" t="0" r="0" b="0"/>
                <wp:wrapNone/>
                <wp:docPr id="503" name="Text 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AC303" w14:textId="77777777" w:rsidR="00B7268B" w:rsidRDefault="00B7268B">
                            <w:pPr>
                              <w:pStyle w:val="BodyText"/>
                              <w:rPr>
                                <w:rFonts w:ascii="Verdana"/>
                              </w:rPr>
                            </w:pPr>
                            <w:r>
                              <w:rPr>
                                <w:rFonts w:ascii="Verdana"/>
                                <w:color w:val="58595B"/>
                              </w:rPr>
                              <w:t>113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25CE5" id="Text Box 584" o:spid="_x0000_s1123" type="#_x0000_t202" style="position:absolute;margin-left:176pt;margin-top:17.95pt;width:19.1pt;height:12.2pt;z-index:-26064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" filled="f" stroked="f">
                <v:textbox inset="0,0,0,0">
                  <w:txbxContent>
                    <w:p w14:paraId="462AC303" w14:textId="77777777" w:rsidR="00B7268B" w:rsidRDefault="00B7268B">
                      <w:pPr>
                        <w:pStyle w:val="BodyText"/>
                        <w:rPr>
                          <w:rFonts w:ascii="Verdana"/>
                        </w:rPr>
                      </w:pPr>
                      <w:r>
                        <w:rPr>
                          <w:rFonts w:ascii="Verdana"/>
                          <w:color w:val="58595B"/>
                        </w:rPr>
                        <w:t>113</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72640" behindDoc="1" locked="0" layoutInCell="1" allowOverlap="1" wp14:anchorId="6D2B6FAD" wp14:editId="36683749">
                <wp:simplePos x="0" y="0"/>
                <wp:positionH relativeFrom="page">
                  <wp:posOffset>-1270</wp:posOffset>
                </wp:positionH>
                <wp:positionV relativeFrom="page">
                  <wp:posOffset>0</wp:posOffset>
                </wp:positionV>
                <wp:extent cx="5221605" cy="7734300"/>
                <wp:effectExtent l="0" t="0" r="0" b="0"/>
                <wp:wrapNone/>
                <wp:docPr id="470"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471" name="Picture 5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2" name="Picture 5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Line 581"/>
                        <wps:cNvCnPr>
                          <a:cxnSpLocks noChangeShapeType="1"/>
                        </wps:cNvCnPr>
                        <wps:spPr bwMode="auto">
                          <a:xfrm>
                            <a:off x="0" y="1134"/>
                            <a:ext cx="0" cy="869"/>
                          </a:xfrm>
                          <a:prstGeom prst="line">
                            <a:avLst/>
                          </a:prstGeom>
                          <a:noFill/>
                          <a:ln w="3175">
                            <a:solidFill>
                              <a:srgbClr val="E84128"/>
                            </a:solidFill>
                            <a:prstDash val="solid"/>
                            <a:round/>
                            <a:headEnd/>
                            <a:tailEnd/>
                          </a:ln>
                          <a:extLst>
                            <a:ext uri="{909E8E84-426E-40DD-AFC4-6F175D3DCCD1}">
                              <a14:hiddenFill xmlns:a14="http://schemas.microsoft.com/office/drawing/2010/main">
                                <a:noFill/>
                              </a14:hiddenFill>
                            </a:ext>
                          </a:extLst>
                        </wps:spPr>
                        <wps:bodyPr/>
                      </wps:wsp>
                      <wps:wsp>
                        <wps:cNvPr id="474" name="Freeform 580"/>
                        <wps:cNvSpPr>
                          <a:spLocks/>
                        </wps:cNvSpPr>
                        <wps:spPr bwMode="auto">
                          <a:xfrm>
                            <a:off x="3474" y="1947"/>
                            <a:ext cx="297" cy="298"/>
                          </a:xfrm>
                          <a:custGeom>
                            <a:avLst/>
                            <a:gdLst>
                              <a:gd name="T0" fmla="+- 0 3622 3474"/>
                              <a:gd name="T1" fmla="*/ T0 w 297"/>
                              <a:gd name="T2" fmla="+- 0 1947 1947"/>
                              <a:gd name="T3" fmla="*/ 1947 h 298"/>
                              <a:gd name="T4" fmla="+- 0 3565 3474"/>
                              <a:gd name="T5" fmla="*/ T4 w 297"/>
                              <a:gd name="T6" fmla="+- 0 1959 1947"/>
                              <a:gd name="T7" fmla="*/ 1959 h 298"/>
                              <a:gd name="T8" fmla="+- 0 3517 3474"/>
                              <a:gd name="T9" fmla="*/ T8 w 297"/>
                              <a:gd name="T10" fmla="+- 0 1990 1947"/>
                              <a:gd name="T11" fmla="*/ 1990 h 298"/>
                              <a:gd name="T12" fmla="+- 0 3485 3474"/>
                              <a:gd name="T13" fmla="*/ T12 w 297"/>
                              <a:gd name="T14" fmla="+- 0 2038 1947"/>
                              <a:gd name="T15" fmla="*/ 2038 h 298"/>
                              <a:gd name="T16" fmla="+- 0 3474 3474"/>
                              <a:gd name="T17" fmla="*/ T16 w 297"/>
                              <a:gd name="T18" fmla="+- 0 2096 1947"/>
                              <a:gd name="T19" fmla="*/ 2096 h 298"/>
                              <a:gd name="T20" fmla="+- 0 3485 3474"/>
                              <a:gd name="T21" fmla="*/ T20 w 297"/>
                              <a:gd name="T22" fmla="+- 0 2154 1947"/>
                              <a:gd name="T23" fmla="*/ 2154 h 298"/>
                              <a:gd name="T24" fmla="+- 0 3517 3474"/>
                              <a:gd name="T25" fmla="*/ T24 w 297"/>
                              <a:gd name="T26" fmla="+- 0 2201 1947"/>
                              <a:gd name="T27" fmla="*/ 2201 h 298"/>
                              <a:gd name="T28" fmla="+- 0 3565 3474"/>
                              <a:gd name="T29" fmla="*/ T28 w 297"/>
                              <a:gd name="T30" fmla="+- 0 2233 1947"/>
                              <a:gd name="T31" fmla="*/ 2233 h 298"/>
                              <a:gd name="T32" fmla="+- 0 3622 3474"/>
                              <a:gd name="T33" fmla="*/ T32 w 297"/>
                              <a:gd name="T34" fmla="+- 0 2245 1947"/>
                              <a:gd name="T35" fmla="*/ 2245 h 298"/>
                              <a:gd name="T36" fmla="+- 0 3680 3474"/>
                              <a:gd name="T37" fmla="*/ T36 w 297"/>
                              <a:gd name="T38" fmla="+- 0 2233 1947"/>
                              <a:gd name="T39" fmla="*/ 2233 h 298"/>
                              <a:gd name="T40" fmla="+- 0 3728 3474"/>
                              <a:gd name="T41" fmla="*/ T40 w 297"/>
                              <a:gd name="T42" fmla="+- 0 2201 1947"/>
                              <a:gd name="T43" fmla="*/ 2201 h 298"/>
                              <a:gd name="T44" fmla="+- 0 3760 3474"/>
                              <a:gd name="T45" fmla="*/ T44 w 297"/>
                              <a:gd name="T46" fmla="+- 0 2154 1947"/>
                              <a:gd name="T47" fmla="*/ 2154 h 298"/>
                              <a:gd name="T48" fmla="+- 0 3771 3474"/>
                              <a:gd name="T49" fmla="*/ T48 w 297"/>
                              <a:gd name="T50" fmla="+- 0 2096 1947"/>
                              <a:gd name="T51" fmla="*/ 2096 h 298"/>
                              <a:gd name="T52" fmla="+- 0 3760 3474"/>
                              <a:gd name="T53" fmla="*/ T52 w 297"/>
                              <a:gd name="T54" fmla="+- 0 2038 1947"/>
                              <a:gd name="T55" fmla="*/ 2038 h 298"/>
                              <a:gd name="T56" fmla="+- 0 3728 3474"/>
                              <a:gd name="T57" fmla="*/ T56 w 297"/>
                              <a:gd name="T58" fmla="+- 0 1990 1947"/>
                              <a:gd name="T59" fmla="*/ 1990 h 298"/>
                              <a:gd name="T60" fmla="+- 0 3680 3474"/>
                              <a:gd name="T61" fmla="*/ T60 w 297"/>
                              <a:gd name="T62" fmla="+- 0 1959 1947"/>
                              <a:gd name="T63" fmla="*/ 1959 h 298"/>
                              <a:gd name="T64" fmla="+- 0 3622 3474"/>
                              <a:gd name="T65" fmla="*/ T64 w 297"/>
                              <a:gd name="T66" fmla="+- 0 1947 1947"/>
                              <a:gd name="T67" fmla="*/ 19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3"/>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3"/>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579"/>
                        <wps:cNvSpPr>
                          <a:spLocks/>
                        </wps:cNvSpPr>
                        <wps:spPr bwMode="auto">
                          <a:xfrm>
                            <a:off x="3474" y="1947"/>
                            <a:ext cx="297" cy="298"/>
                          </a:xfrm>
                          <a:custGeom>
                            <a:avLst/>
                            <a:gdLst>
                              <a:gd name="T0" fmla="+- 0 3622 3474"/>
                              <a:gd name="T1" fmla="*/ T0 w 297"/>
                              <a:gd name="T2" fmla="+- 0 2245 1947"/>
                              <a:gd name="T3" fmla="*/ 2245 h 298"/>
                              <a:gd name="T4" fmla="+- 0 3680 3474"/>
                              <a:gd name="T5" fmla="*/ T4 w 297"/>
                              <a:gd name="T6" fmla="+- 0 2233 1947"/>
                              <a:gd name="T7" fmla="*/ 2233 h 298"/>
                              <a:gd name="T8" fmla="+- 0 3728 3474"/>
                              <a:gd name="T9" fmla="*/ T8 w 297"/>
                              <a:gd name="T10" fmla="+- 0 2201 1947"/>
                              <a:gd name="T11" fmla="*/ 2201 h 298"/>
                              <a:gd name="T12" fmla="+- 0 3760 3474"/>
                              <a:gd name="T13" fmla="*/ T12 w 297"/>
                              <a:gd name="T14" fmla="+- 0 2154 1947"/>
                              <a:gd name="T15" fmla="*/ 2154 h 298"/>
                              <a:gd name="T16" fmla="+- 0 3771 3474"/>
                              <a:gd name="T17" fmla="*/ T16 w 297"/>
                              <a:gd name="T18" fmla="+- 0 2096 1947"/>
                              <a:gd name="T19" fmla="*/ 2096 h 298"/>
                              <a:gd name="T20" fmla="+- 0 3760 3474"/>
                              <a:gd name="T21" fmla="*/ T20 w 297"/>
                              <a:gd name="T22" fmla="+- 0 2038 1947"/>
                              <a:gd name="T23" fmla="*/ 2038 h 298"/>
                              <a:gd name="T24" fmla="+- 0 3728 3474"/>
                              <a:gd name="T25" fmla="*/ T24 w 297"/>
                              <a:gd name="T26" fmla="+- 0 1990 1947"/>
                              <a:gd name="T27" fmla="*/ 1990 h 298"/>
                              <a:gd name="T28" fmla="+- 0 3680 3474"/>
                              <a:gd name="T29" fmla="*/ T28 w 297"/>
                              <a:gd name="T30" fmla="+- 0 1959 1947"/>
                              <a:gd name="T31" fmla="*/ 1959 h 298"/>
                              <a:gd name="T32" fmla="+- 0 3622 3474"/>
                              <a:gd name="T33" fmla="*/ T32 w 297"/>
                              <a:gd name="T34" fmla="+- 0 1947 1947"/>
                              <a:gd name="T35" fmla="*/ 1947 h 298"/>
                              <a:gd name="T36" fmla="+- 0 3565 3474"/>
                              <a:gd name="T37" fmla="*/ T36 w 297"/>
                              <a:gd name="T38" fmla="+- 0 1959 1947"/>
                              <a:gd name="T39" fmla="*/ 1959 h 298"/>
                              <a:gd name="T40" fmla="+- 0 3517 3474"/>
                              <a:gd name="T41" fmla="*/ T40 w 297"/>
                              <a:gd name="T42" fmla="+- 0 1990 1947"/>
                              <a:gd name="T43" fmla="*/ 1990 h 298"/>
                              <a:gd name="T44" fmla="+- 0 3485 3474"/>
                              <a:gd name="T45" fmla="*/ T44 w 297"/>
                              <a:gd name="T46" fmla="+- 0 2038 1947"/>
                              <a:gd name="T47" fmla="*/ 2038 h 298"/>
                              <a:gd name="T48" fmla="+- 0 3474 3474"/>
                              <a:gd name="T49" fmla="*/ T48 w 297"/>
                              <a:gd name="T50" fmla="+- 0 2096 1947"/>
                              <a:gd name="T51" fmla="*/ 2096 h 298"/>
                              <a:gd name="T52" fmla="+- 0 3485 3474"/>
                              <a:gd name="T53" fmla="*/ T52 w 297"/>
                              <a:gd name="T54" fmla="+- 0 2154 1947"/>
                              <a:gd name="T55" fmla="*/ 2154 h 298"/>
                              <a:gd name="T56" fmla="+- 0 3517 3474"/>
                              <a:gd name="T57" fmla="*/ T56 w 297"/>
                              <a:gd name="T58" fmla="+- 0 2201 1947"/>
                              <a:gd name="T59" fmla="*/ 2201 h 298"/>
                              <a:gd name="T60" fmla="+- 0 3565 3474"/>
                              <a:gd name="T61" fmla="*/ T60 w 297"/>
                              <a:gd name="T62" fmla="+- 0 2233 1947"/>
                              <a:gd name="T63" fmla="*/ 2233 h 298"/>
                              <a:gd name="T64" fmla="+- 0 3622 3474"/>
                              <a:gd name="T65" fmla="*/ T64 w 297"/>
                              <a:gd name="T66" fmla="+- 0 2245 1947"/>
                              <a:gd name="T67" fmla="*/ 22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3"/>
                                </a:lnTo>
                                <a:lnTo>
                                  <a:pt x="206" y="12"/>
                                </a:lnTo>
                                <a:lnTo>
                                  <a:pt x="148" y="0"/>
                                </a:lnTo>
                                <a:lnTo>
                                  <a:pt x="91" y="12"/>
                                </a:lnTo>
                                <a:lnTo>
                                  <a:pt x="43" y="43"/>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Freeform 578"/>
                        <wps:cNvSpPr>
                          <a:spLocks/>
                        </wps:cNvSpPr>
                        <wps:spPr bwMode="auto">
                          <a:xfrm>
                            <a:off x="4491" y="1953"/>
                            <a:ext cx="298" cy="297"/>
                          </a:xfrm>
                          <a:custGeom>
                            <a:avLst/>
                            <a:gdLst>
                              <a:gd name="T0" fmla="+- 0 4640 4491"/>
                              <a:gd name="T1" fmla="*/ T0 w 298"/>
                              <a:gd name="T2" fmla="+- 0 1953 1953"/>
                              <a:gd name="T3" fmla="*/ 1953 h 297"/>
                              <a:gd name="T4" fmla="+- 0 4582 4491"/>
                              <a:gd name="T5" fmla="*/ T4 w 298"/>
                              <a:gd name="T6" fmla="+- 0 1964 1953"/>
                              <a:gd name="T7" fmla="*/ 1964 h 297"/>
                              <a:gd name="T8" fmla="+- 0 4535 4491"/>
                              <a:gd name="T9" fmla="*/ T8 w 298"/>
                              <a:gd name="T10" fmla="+- 0 1996 1953"/>
                              <a:gd name="T11" fmla="*/ 1996 h 297"/>
                              <a:gd name="T12" fmla="+- 0 4503 4491"/>
                              <a:gd name="T13" fmla="*/ T12 w 298"/>
                              <a:gd name="T14" fmla="+- 0 2043 1953"/>
                              <a:gd name="T15" fmla="*/ 2043 h 297"/>
                              <a:gd name="T16" fmla="+- 0 4491 4491"/>
                              <a:gd name="T17" fmla="*/ T16 w 298"/>
                              <a:gd name="T18" fmla="+- 0 2101 1953"/>
                              <a:gd name="T19" fmla="*/ 2101 h 297"/>
                              <a:gd name="T20" fmla="+- 0 4503 4491"/>
                              <a:gd name="T21" fmla="*/ T20 w 298"/>
                              <a:gd name="T22" fmla="+- 0 2159 1953"/>
                              <a:gd name="T23" fmla="*/ 2159 h 297"/>
                              <a:gd name="T24" fmla="+- 0 4535 4491"/>
                              <a:gd name="T25" fmla="*/ T24 w 298"/>
                              <a:gd name="T26" fmla="+- 0 2207 1953"/>
                              <a:gd name="T27" fmla="*/ 2207 h 297"/>
                              <a:gd name="T28" fmla="+- 0 4582 4491"/>
                              <a:gd name="T29" fmla="*/ T28 w 298"/>
                              <a:gd name="T30" fmla="+- 0 2238 1953"/>
                              <a:gd name="T31" fmla="*/ 2238 h 297"/>
                              <a:gd name="T32" fmla="+- 0 4640 4491"/>
                              <a:gd name="T33" fmla="*/ T32 w 298"/>
                              <a:gd name="T34" fmla="+- 0 2250 1953"/>
                              <a:gd name="T35" fmla="*/ 2250 h 297"/>
                              <a:gd name="T36" fmla="+- 0 4698 4491"/>
                              <a:gd name="T37" fmla="*/ T36 w 298"/>
                              <a:gd name="T38" fmla="+- 0 2238 1953"/>
                              <a:gd name="T39" fmla="*/ 2238 h 297"/>
                              <a:gd name="T40" fmla="+- 0 4745 4491"/>
                              <a:gd name="T41" fmla="*/ T40 w 298"/>
                              <a:gd name="T42" fmla="+- 0 2207 1953"/>
                              <a:gd name="T43" fmla="*/ 2207 h 297"/>
                              <a:gd name="T44" fmla="+- 0 4777 4491"/>
                              <a:gd name="T45" fmla="*/ T44 w 298"/>
                              <a:gd name="T46" fmla="+- 0 2159 1953"/>
                              <a:gd name="T47" fmla="*/ 2159 h 297"/>
                              <a:gd name="T48" fmla="+- 0 4789 4491"/>
                              <a:gd name="T49" fmla="*/ T48 w 298"/>
                              <a:gd name="T50" fmla="+- 0 2101 1953"/>
                              <a:gd name="T51" fmla="*/ 2101 h 297"/>
                              <a:gd name="T52" fmla="+- 0 4777 4491"/>
                              <a:gd name="T53" fmla="*/ T52 w 298"/>
                              <a:gd name="T54" fmla="+- 0 2043 1953"/>
                              <a:gd name="T55" fmla="*/ 2043 h 297"/>
                              <a:gd name="T56" fmla="+- 0 4745 4491"/>
                              <a:gd name="T57" fmla="*/ T56 w 298"/>
                              <a:gd name="T58" fmla="+- 0 1996 1953"/>
                              <a:gd name="T59" fmla="*/ 1996 h 297"/>
                              <a:gd name="T60" fmla="+- 0 4698 4491"/>
                              <a:gd name="T61" fmla="*/ T60 w 298"/>
                              <a:gd name="T62" fmla="+- 0 1964 1953"/>
                              <a:gd name="T63" fmla="*/ 1964 h 297"/>
                              <a:gd name="T64" fmla="+- 0 4640 4491"/>
                              <a:gd name="T65" fmla="*/ T64 w 298"/>
                              <a:gd name="T66" fmla="+- 0 1953 1953"/>
                              <a:gd name="T67" fmla="*/ 195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577"/>
                        <wps:cNvSpPr>
                          <a:spLocks/>
                        </wps:cNvSpPr>
                        <wps:spPr bwMode="auto">
                          <a:xfrm>
                            <a:off x="4491" y="1953"/>
                            <a:ext cx="298" cy="297"/>
                          </a:xfrm>
                          <a:custGeom>
                            <a:avLst/>
                            <a:gdLst>
                              <a:gd name="T0" fmla="+- 0 4640 4491"/>
                              <a:gd name="T1" fmla="*/ T0 w 298"/>
                              <a:gd name="T2" fmla="+- 0 2250 1953"/>
                              <a:gd name="T3" fmla="*/ 2250 h 297"/>
                              <a:gd name="T4" fmla="+- 0 4698 4491"/>
                              <a:gd name="T5" fmla="*/ T4 w 298"/>
                              <a:gd name="T6" fmla="+- 0 2238 1953"/>
                              <a:gd name="T7" fmla="*/ 2238 h 297"/>
                              <a:gd name="T8" fmla="+- 0 4745 4491"/>
                              <a:gd name="T9" fmla="*/ T8 w 298"/>
                              <a:gd name="T10" fmla="+- 0 2207 1953"/>
                              <a:gd name="T11" fmla="*/ 2207 h 297"/>
                              <a:gd name="T12" fmla="+- 0 4777 4491"/>
                              <a:gd name="T13" fmla="*/ T12 w 298"/>
                              <a:gd name="T14" fmla="+- 0 2159 1953"/>
                              <a:gd name="T15" fmla="*/ 2159 h 297"/>
                              <a:gd name="T16" fmla="+- 0 4789 4491"/>
                              <a:gd name="T17" fmla="*/ T16 w 298"/>
                              <a:gd name="T18" fmla="+- 0 2101 1953"/>
                              <a:gd name="T19" fmla="*/ 2101 h 297"/>
                              <a:gd name="T20" fmla="+- 0 4777 4491"/>
                              <a:gd name="T21" fmla="*/ T20 w 298"/>
                              <a:gd name="T22" fmla="+- 0 2043 1953"/>
                              <a:gd name="T23" fmla="*/ 2043 h 297"/>
                              <a:gd name="T24" fmla="+- 0 4745 4491"/>
                              <a:gd name="T25" fmla="*/ T24 w 298"/>
                              <a:gd name="T26" fmla="+- 0 1996 1953"/>
                              <a:gd name="T27" fmla="*/ 1996 h 297"/>
                              <a:gd name="T28" fmla="+- 0 4698 4491"/>
                              <a:gd name="T29" fmla="*/ T28 w 298"/>
                              <a:gd name="T30" fmla="+- 0 1964 1953"/>
                              <a:gd name="T31" fmla="*/ 1964 h 297"/>
                              <a:gd name="T32" fmla="+- 0 4640 4491"/>
                              <a:gd name="T33" fmla="*/ T32 w 298"/>
                              <a:gd name="T34" fmla="+- 0 1953 1953"/>
                              <a:gd name="T35" fmla="*/ 1953 h 297"/>
                              <a:gd name="T36" fmla="+- 0 4582 4491"/>
                              <a:gd name="T37" fmla="*/ T36 w 298"/>
                              <a:gd name="T38" fmla="+- 0 1964 1953"/>
                              <a:gd name="T39" fmla="*/ 1964 h 297"/>
                              <a:gd name="T40" fmla="+- 0 4535 4491"/>
                              <a:gd name="T41" fmla="*/ T40 w 298"/>
                              <a:gd name="T42" fmla="+- 0 1996 1953"/>
                              <a:gd name="T43" fmla="*/ 1996 h 297"/>
                              <a:gd name="T44" fmla="+- 0 4503 4491"/>
                              <a:gd name="T45" fmla="*/ T44 w 298"/>
                              <a:gd name="T46" fmla="+- 0 2043 1953"/>
                              <a:gd name="T47" fmla="*/ 2043 h 297"/>
                              <a:gd name="T48" fmla="+- 0 4491 4491"/>
                              <a:gd name="T49" fmla="*/ T48 w 298"/>
                              <a:gd name="T50" fmla="+- 0 2101 1953"/>
                              <a:gd name="T51" fmla="*/ 2101 h 297"/>
                              <a:gd name="T52" fmla="+- 0 4503 4491"/>
                              <a:gd name="T53" fmla="*/ T52 w 298"/>
                              <a:gd name="T54" fmla="+- 0 2159 1953"/>
                              <a:gd name="T55" fmla="*/ 2159 h 297"/>
                              <a:gd name="T56" fmla="+- 0 4535 4491"/>
                              <a:gd name="T57" fmla="*/ T56 w 298"/>
                              <a:gd name="T58" fmla="+- 0 2207 1953"/>
                              <a:gd name="T59" fmla="*/ 2207 h 297"/>
                              <a:gd name="T60" fmla="+- 0 4582 4491"/>
                              <a:gd name="T61" fmla="*/ T60 w 298"/>
                              <a:gd name="T62" fmla="+- 0 2238 1953"/>
                              <a:gd name="T63" fmla="*/ 2238 h 297"/>
                              <a:gd name="T64" fmla="+- 0 4640 4491"/>
                              <a:gd name="T65" fmla="*/ T64 w 298"/>
                              <a:gd name="T66" fmla="+- 0 2250 1953"/>
                              <a:gd name="T67" fmla="*/ 225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576"/>
                        <wps:cNvSpPr>
                          <a:spLocks/>
                        </wps:cNvSpPr>
                        <wps:spPr bwMode="auto">
                          <a:xfrm>
                            <a:off x="5508" y="1964"/>
                            <a:ext cx="298" cy="298"/>
                          </a:xfrm>
                          <a:custGeom>
                            <a:avLst/>
                            <a:gdLst>
                              <a:gd name="T0" fmla="+- 0 5657 5508"/>
                              <a:gd name="T1" fmla="*/ T0 w 298"/>
                              <a:gd name="T2" fmla="+- 0 1964 1964"/>
                              <a:gd name="T3" fmla="*/ 1964 h 298"/>
                              <a:gd name="T4" fmla="+- 0 5599 5508"/>
                              <a:gd name="T5" fmla="*/ T4 w 298"/>
                              <a:gd name="T6" fmla="+- 0 1976 1964"/>
                              <a:gd name="T7" fmla="*/ 1976 h 298"/>
                              <a:gd name="T8" fmla="+- 0 5552 5508"/>
                              <a:gd name="T9" fmla="*/ T8 w 298"/>
                              <a:gd name="T10" fmla="+- 0 2007 1964"/>
                              <a:gd name="T11" fmla="*/ 2007 h 298"/>
                              <a:gd name="T12" fmla="+- 0 5520 5508"/>
                              <a:gd name="T13" fmla="*/ T12 w 298"/>
                              <a:gd name="T14" fmla="+- 0 2055 1964"/>
                              <a:gd name="T15" fmla="*/ 2055 h 298"/>
                              <a:gd name="T16" fmla="+- 0 5508 5508"/>
                              <a:gd name="T17" fmla="*/ T16 w 298"/>
                              <a:gd name="T18" fmla="+- 0 2113 1964"/>
                              <a:gd name="T19" fmla="*/ 2113 h 298"/>
                              <a:gd name="T20" fmla="+- 0 5520 5508"/>
                              <a:gd name="T21" fmla="*/ T20 w 298"/>
                              <a:gd name="T22" fmla="+- 0 2171 1964"/>
                              <a:gd name="T23" fmla="*/ 2171 h 298"/>
                              <a:gd name="T24" fmla="+- 0 5552 5508"/>
                              <a:gd name="T25" fmla="*/ T24 w 298"/>
                              <a:gd name="T26" fmla="+- 0 2218 1964"/>
                              <a:gd name="T27" fmla="*/ 2218 h 298"/>
                              <a:gd name="T28" fmla="+- 0 5599 5508"/>
                              <a:gd name="T29" fmla="*/ T28 w 298"/>
                              <a:gd name="T30" fmla="+- 0 2250 1964"/>
                              <a:gd name="T31" fmla="*/ 2250 h 298"/>
                              <a:gd name="T32" fmla="+- 0 5657 5508"/>
                              <a:gd name="T33" fmla="*/ T32 w 298"/>
                              <a:gd name="T34" fmla="+- 0 2262 1964"/>
                              <a:gd name="T35" fmla="*/ 2262 h 298"/>
                              <a:gd name="T36" fmla="+- 0 5715 5508"/>
                              <a:gd name="T37" fmla="*/ T36 w 298"/>
                              <a:gd name="T38" fmla="+- 0 2250 1964"/>
                              <a:gd name="T39" fmla="*/ 2250 h 298"/>
                              <a:gd name="T40" fmla="+- 0 5762 5508"/>
                              <a:gd name="T41" fmla="*/ T40 w 298"/>
                              <a:gd name="T42" fmla="+- 0 2218 1964"/>
                              <a:gd name="T43" fmla="*/ 2218 h 298"/>
                              <a:gd name="T44" fmla="+- 0 5794 5508"/>
                              <a:gd name="T45" fmla="*/ T44 w 298"/>
                              <a:gd name="T46" fmla="+- 0 2171 1964"/>
                              <a:gd name="T47" fmla="*/ 2171 h 298"/>
                              <a:gd name="T48" fmla="+- 0 5806 5508"/>
                              <a:gd name="T49" fmla="*/ T48 w 298"/>
                              <a:gd name="T50" fmla="+- 0 2113 1964"/>
                              <a:gd name="T51" fmla="*/ 2113 h 298"/>
                              <a:gd name="T52" fmla="+- 0 5794 5508"/>
                              <a:gd name="T53" fmla="*/ T52 w 298"/>
                              <a:gd name="T54" fmla="+- 0 2055 1964"/>
                              <a:gd name="T55" fmla="*/ 2055 h 298"/>
                              <a:gd name="T56" fmla="+- 0 5762 5508"/>
                              <a:gd name="T57" fmla="*/ T56 w 298"/>
                              <a:gd name="T58" fmla="+- 0 2007 1964"/>
                              <a:gd name="T59" fmla="*/ 2007 h 298"/>
                              <a:gd name="T60" fmla="+- 0 5715 5508"/>
                              <a:gd name="T61" fmla="*/ T60 w 298"/>
                              <a:gd name="T62" fmla="+- 0 1976 1964"/>
                              <a:gd name="T63" fmla="*/ 1976 h 298"/>
                              <a:gd name="T64" fmla="+- 0 5657 5508"/>
                              <a:gd name="T65" fmla="*/ T64 w 298"/>
                              <a:gd name="T66" fmla="+- 0 1964 1964"/>
                              <a:gd name="T67" fmla="*/ 196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575"/>
                        <wps:cNvSpPr>
                          <a:spLocks/>
                        </wps:cNvSpPr>
                        <wps:spPr bwMode="auto">
                          <a:xfrm>
                            <a:off x="5508" y="1964"/>
                            <a:ext cx="298" cy="298"/>
                          </a:xfrm>
                          <a:custGeom>
                            <a:avLst/>
                            <a:gdLst>
                              <a:gd name="T0" fmla="+- 0 5657 5508"/>
                              <a:gd name="T1" fmla="*/ T0 w 298"/>
                              <a:gd name="T2" fmla="+- 0 2262 1964"/>
                              <a:gd name="T3" fmla="*/ 2262 h 298"/>
                              <a:gd name="T4" fmla="+- 0 5715 5508"/>
                              <a:gd name="T5" fmla="*/ T4 w 298"/>
                              <a:gd name="T6" fmla="+- 0 2250 1964"/>
                              <a:gd name="T7" fmla="*/ 2250 h 298"/>
                              <a:gd name="T8" fmla="+- 0 5762 5508"/>
                              <a:gd name="T9" fmla="*/ T8 w 298"/>
                              <a:gd name="T10" fmla="+- 0 2218 1964"/>
                              <a:gd name="T11" fmla="*/ 2218 h 298"/>
                              <a:gd name="T12" fmla="+- 0 5794 5508"/>
                              <a:gd name="T13" fmla="*/ T12 w 298"/>
                              <a:gd name="T14" fmla="+- 0 2171 1964"/>
                              <a:gd name="T15" fmla="*/ 2171 h 298"/>
                              <a:gd name="T16" fmla="+- 0 5806 5508"/>
                              <a:gd name="T17" fmla="*/ T16 w 298"/>
                              <a:gd name="T18" fmla="+- 0 2113 1964"/>
                              <a:gd name="T19" fmla="*/ 2113 h 298"/>
                              <a:gd name="T20" fmla="+- 0 5794 5508"/>
                              <a:gd name="T21" fmla="*/ T20 w 298"/>
                              <a:gd name="T22" fmla="+- 0 2055 1964"/>
                              <a:gd name="T23" fmla="*/ 2055 h 298"/>
                              <a:gd name="T24" fmla="+- 0 5762 5508"/>
                              <a:gd name="T25" fmla="*/ T24 w 298"/>
                              <a:gd name="T26" fmla="+- 0 2007 1964"/>
                              <a:gd name="T27" fmla="*/ 2007 h 298"/>
                              <a:gd name="T28" fmla="+- 0 5715 5508"/>
                              <a:gd name="T29" fmla="*/ T28 w 298"/>
                              <a:gd name="T30" fmla="+- 0 1976 1964"/>
                              <a:gd name="T31" fmla="*/ 1976 h 298"/>
                              <a:gd name="T32" fmla="+- 0 5657 5508"/>
                              <a:gd name="T33" fmla="*/ T32 w 298"/>
                              <a:gd name="T34" fmla="+- 0 1964 1964"/>
                              <a:gd name="T35" fmla="*/ 1964 h 298"/>
                              <a:gd name="T36" fmla="+- 0 5599 5508"/>
                              <a:gd name="T37" fmla="*/ T36 w 298"/>
                              <a:gd name="T38" fmla="+- 0 1976 1964"/>
                              <a:gd name="T39" fmla="*/ 1976 h 298"/>
                              <a:gd name="T40" fmla="+- 0 5552 5508"/>
                              <a:gd name="T41" fmla="*/ T40 w 298"/>
                              <a:gd name="T42" fmla="+- 0 2007 1964"/>
                              <a:gd name="T43" fmla="*/ 2007 h 298"/>
                              <a:gd name="T44" fmla="+- 0 5520 5508"/>
                              <a:gd name="T45" fmla="*/ T44 w 298"/>
                              <a:gd name="T46" fmla="+- 0 2055 1964"/>
                              <a:gd name="T47" fmla="*/ 2055 h 298"/>
                              <a:gd name="T48" fmla="+- 0 5508 5508"/>
                              <a:gd name="T49" fmla="*/ T48 w 298"/>
                              <a:gd name="T50" fmla="+- 0 2113 1964"/>
                              <a:gd name="T51" fmla="*/ 2113 h 298"/>
                              <a:gd name="T52" fmla="+- 0 5520 5508"/>
                              <a:gd name="T53" fmla="*/ T52 w 298"/>
                              <a:gd name="T54" fmla="+- 0 2171 1964"/>
                              <a:gd name="T55" fmla="*/ 2171 h 298"/>
                              <a:gd name="T56" fmla="+- 0 5552 5508"/>
                              <a:gd name="T57" fmla="*/ T56 w 298"/>
                              <a:gd name="T58" fmla="+- 0 2218 1964"/>
                              <a:gd name="T59" fmla="*/ 2218 h 298"/>
                              <a:gd name="T60" fmla="+- 0 5599 5508"/>
                              <a:gd name="T61" fmla="*/ T60 w 298"/>
                              <a:gd name="T62" fmla="+- 0 2250 1964"/>
                              <a:gd name="T63" fmla="*/ 2250 h 298"/>
                              <a:gd name="T64" fmla="+- 0 5657 5508"/>
                              <a:gd name="T65" fmla="*/ T64 w 298"/>
                              <a:gd name="T66" fmla="+- 0 2262 1964"/>
                              <a:gd name="T67" fmla="*/ 226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Freeform 574"/>
                        <wps:cNvSpPr>
                          <a:spLocks/>
                        </wps:cNvSpPr>
                        <wps:spPr bwMode="auto">
                          <a:xfrm>
                            <a:off x="6524" y="1970"/>
                            <a:ext cx="297" cy="297"/>
                          </a:xfrm>
                          <a:custGeom>
                            <a:avLst/>
                            <a:gdLst>
                              <a:gd name="T0" fmla="+- 0 6673 6524"/>
                              <a:gd name="T1" fmla="*/ T0 w 297"/>
                              <a:gd name="T2" fmla="+- 0 1970 1970"/>
                              <a:gd name="T3" fmla="*/ 1970 h 297"/>
                              <a:gd name="T4" fmla="+- 0 6615 6524"/>
                              <a:gd name="T5" fmla="*/ T4 w 297"/>
                              <a:gd name="T6" fmla="+- 0 1981 1970"/>
                              <a:gd name="T7" fmla="*/ 1981 h 297"/>
                              <a:gd name="T8" fmla="+- 0 6567 6524"/>
                              <a:gd name="T9" fmla="*/ T8 w 297"/>
                              <a:gd name="T10" fmla="+- 0 2013 1970"/>
                              <a:gd name="T11" fmla="*/ 2013 h 297"/>
                              <a:gd name="T12" fmla="+- 0 6535 6524"/>
                              <a:gd name="T13" fmla="*/ T12 w 297"/>
                              <a:gd name="T14" fmla="+- 0 2060 1970"/>
                              <a:gd name="T15" fmla="*/ 2060 h 297"/>
                              <a:gd name="T16" fmla="+- 0 6524 6524"/>
                              <a:gd name="T17" fmla="*/ T16 w 297"/>
                              <a:gd name="T18" fmla="+- 0 2118 1970"/>
                              <a:gd name="T19" fmla="*/ 2118 h 297"/>
                              <a:gd name="T20" fmla="+- 0 6535 6524"/>
                              <a:gd name="T21" fmla="*/ T20 w 297"/>
                              <a:gd name="T22" fmla="+- 0 2176 1970"/>
                              <a:gd name="T23" fmla="*/ 2176 h 297"/>
                              <a:gd name="T24" fmla="+- 0 6567 6524"/>
                              <a:gd name="T25" fmla="*/ T24 w 297"/>
                              <a:gd name="T26" fmla="+- 0 2224 1970"/>
                              <a:gd name="T27" fmla="*/ 2224 h 297"/>
                              <a:gd name="T28" fmla="+- 0 6615 6524"/>
                              <a:gd name="T29" fmla="*/ T28 w 297"/>
                              <a:gd name="T30" fmla="+- 0 2255 1970"/>
                              <a:gd name="T31" fmla="*/ 2255 h 297"/>
                              <a:gd name="T32" fmla="+- 0 6673 6524"/>
                              <a:gd name="T33" fmla="*/ T32 w 297"/>
                              <a:gd name="T34" fmla="+- 0 2267 1970"/>
                              <a:gd name="T35" fmla="*/ 2267 h 297"/>
                              <a:gd name="T36" fmla="+- 0 6730 6524"/>
                              <a:gd name="T37" fmla="*/ T36 w 297"/>
                              <a:gd name="T38" fmla="+- 0 2255 1970"/>
                              <a:gd name="T39" fmla="*/ 2255 h 297"/>
                              <a:gd name="T40" fmla="+- 0 6778 6524"/>
                              <a:gd name="T41" fmla="*/ T40 w 297"/>
                              <a:gd name="T42" fmla="+- 0 2224 1970"/>
                              <a:gd name="T43" fmla="*/ 2224 h 297"/>
                              <a:gd name="T44" fmla="+- 0 6810 6524"/>
                              <a:gd name="T45" fmla="*/ T44 w 297"/>
                              <a:gd name="T46" fmla="+- 0 2176 1970"/>
                              <a:gd name="T47" fmla="*/ 2176 h 297"/>
                              <a:gd name="T48" fmla="+- 0 6821 6524"/>
                              <a:gd name="T49" fmla="*/ T48 w 297"/>
                              <a:gd name="T50" fmla="+- 0 2118 1970"/>
                              <a:gd name="T51" fmla="*/ 2118 h 297"/>
                              <a:gd name="T52" fmla="+- 0 6810 6524"/>
                              <a:gd name="T53" fmla="*/ T52 w 297"/>
                              <a:gd name="T54" fmla="+- 0 2060 1970"/>
                              <a:gd name="T55" fmla="*/ 2060 h 297"/>
                              <a:gd name="T56" fmla="+- 0 6778 6524"/>
                              <a:gd name="T57" fmla="*/ T56 w 297"/>
                              <a:gd name="T58" fmla="+- 0 2013 1970"/>
                              <a:gd name="T59" fmla="*/ 2013 h 297"/>
                              <a:gd name="T60" fmla="+- 0 6730 6524"/>
                              <a:gd name="T61" fmla="*/ T60 w 297"/>
                              <a:gd name="T62" fmla="+- 0 1981 1970"/>
                              <a:gd name="T63" fmla="*/ 1981 h 297"/>
                              <a:gd name="T64" fmla="+- 0 6673 6524"/>
                              <a:gd name="T65" fmla="*/ T64 w 297"/>
                              <a:gd name="T66" fmla="+- 0 1970 1970"/>
                              <a:gd name="T67" fmla="*/ 197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6" y="285"/>
                                </a:lnTo>
                                <a:lnTo>
                                  <a:pt x="254" y="254"/>
                                </a:lnTo>
                                <a:lnTo>
                                  <a:pt x="286" y="206"/>
                                </a:lnTo>
                                <a:lnTo>
                                  <a:pt x="297" y="148"/>
                                </a:lnTo>
                                <a:lnTo>
                                  <a:pt x="286" y="90"/>
                                </a:lnTo>
                                <a:lnTo>
                                  <a:pt x="254" y="43"/>
                                </a:lnTo>
                                <a:lnTo>
                                  <a:pt x="206"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573"/>
                        <wps:cNvSpPr>
                          <a:spLocks/>
                        </wps:cNvSpPr>
                        <wps:spPr bwMode="auto">
                          <a:xfrm>
                            <a:off x="6524" y="1970"/>
                            <a:ext cx="297" cy="297"/>
                          </a:xfrm>
                          <a:custGeom>
                            <a:avLst/>
                            <a:gdLst>
                              <a:gd name="T0" fmla="+- 0 6673 6524"/>
                              <a:gd name="T1" fmla="*/ T0 w 297"/>
                              <a:gd name="T2" fmla="+- 0 2267 1970"/>
                              <a:gd name="T3" fmla="*/ 2267 h 297"/>
                              <a:gd name="T4" fmla="+- 0 6730 6524"/>
                              <a:gd name="T5" fmla="*/ T4 w 297"/>
                              <a:gd name="T6" fmla="+- 0 2255 1970"/>
                              <a:gd name="T7" fmla="*/ 2255 h 297"/>
                              <a:gd name="T8" fmla="+- 0 6778 6524"/>
                              <a:gd name="T9" fmla="*/ T8 w 297"/>
                              <a:gd name="T10" fmla="+- 0 2224 1970"/>
                              <a:gd name="T11" fmla="*/ 2224 h 297"/>
                              <a:gd name="T12" fmla="+- 0 6810 6524"/>
                              <a:gd name="T13" fmla="*/ T12 w 297"/>
                              <a:gd name="T14" fmla="+- 0 2176 1970"/>
                              <a:gd name="T15" fmla="*/ 2176 h 297"/>
                              <a:gd name="T16" fmla="+- 0 6821 6524"/>
                              <a:gd name="T17" fmla="*/ T16 w 297"/>
                              <a:gd name="T18" fmla="+- 0 2118 1970"/>
                              <a:gd name="T19" fmla="*/ 2118 h 297"/>
                              <a:gd name="T20" fmla="+- 0 6810 6524"/>
                              <a:gd name="T21" fmla="*/ T20 w 297"/>
                              <a:gd name="T22" fmla="+- 0 2060 1970"/>
                              <a:gd name="T23" fmla="*/ 2060 h 297"/>
                              <a:gd name="T24" fmla="+- 0 6778 6524"/>
                              <a:gd name="T25" fmla="*/ T24 w 297"/>
                              <a:gd name="T26" fmla="+- 0 2013 1970"/>
                              <a:gd name="T27" fmla="*/ 2013 h 297"/>
                              <a:gd name="T28" fmla="+- 0 6730 6524"/>
                              <a:gd name="T29" fmla="*/ T28 w 297"/>
                              <a:gd name="T30" fmla="+- 0 1981 1970"/>
                              <a:gd name="T31" fmla="*/ 1981 h 297"/>
                              <a:gd name="T32" fmla="+- 0 6673 6524"/>
                              <a:gd name="T33" fmla="*/ T32 w 297"/>
                              <a:gd name="T34" fmla="+- 0 1970 1970"/>
                              <a:gd name="T35" fmla="*/ 1970 h 297"/>
                              <a:gd name="T36" fmla="+- 0 6615 6524"/>
                              <a:gd name="T37" fmla="*/ T36 w 297"/>
                              <a:gd name="T38" fmla="+- 0 1981 1970"/>
                              <a:gd name="T39" fmla="*/ 1981 h 297"/>
                              <a:gd name="T40" fmla="+- 0 6567 6524"/>
                              <a:gd name="T41" fmla="*/ T40 w 297"/>
                              <a:gd name="T42" fmla="+- 0 2013 1970"/>
                              <a:gd name="T43" fmla="*/ 2013 h 297"/>
                              <a:gd name="T44" fmla="+- 0 6535 6524"/>
                              <a:gd name="T45" fmla="*/ T44 w 297"/>
                              <a:gd name="T46" fmla="+- 0 2060 1970"/>
                              <a:gd name="T47" fmla="*/ 2060 h 297"/>
                              <a:gd name="T48" fmla="+- 0 6524 6524"/>
                              <a:gd name="T49" fmla="*/ T48 w 297"/>
                              <a:gd name="T50" fmla="+- 0 2118 1970"/>
                              <a:gd name="T51" fmla="*/ 2118 h 297"/>
                              <a:gd name="T52" fmla="+- 0 6535 6524"/>
                              <a:gd name="T53" fmla="*/ T52 w 297"/>
                              <a:gd name="T54" fmla="+- 0 2176 1970"/>
                              <a:gd name="T55" fmla="*/ 2176 h 297"/>
                              <a:gd name="T56" fmla="+- 0 6567 6524"/>
                              <a:gd name="T57" fmla="*/ T56 w 297"/>
                              <a:gd name="T58" fmla="+- 0 2224 1970"/>
                              <a:gd name="T59" fmla="*/ 2224 h 297"/>
                              <a:gd name="T60" fmla="+- 0 6615 6524"/>
                              <a:gd name="T61" fmla="*/ T60 w 297"/>
                              <a:gd name="T62" fmla="+- 0 2255 1970"/>
                              <a:gd name="T63" fmla="*/ 2255 h 297"/>
                              <a:gd name="T64" fmla="+- 0 6673 6524"/>
                              <a:gd name="T65" fmla="*/ T64 w 297"/>
                              <a:gd name="T66" fmla="+- 0 2267 1970"/>
                              <a:gd name="T67" fmla="*/ 226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5"/>
                                </a:lnTo>
                                <a:lnTo>
                                  <a:pt x="254" y="254"/>
                                </a:lnTo>
                                <a:lnTo>
                                  <a:pt x="286" y="206"/>
                                </a:lnTo>
                                <a:lnTo>
                                  <a:pt x="297" y="148"/>
                                </a:lnTo>
                                <a:lnTo>
                                  <a:pt x="286" y="90"/>
                                </a:lnTo>
                                <a:lnTo>
                                  <a:pt x="254" y="43"/>
                                </a:lnTo>
                                <a:lnTo>
                                  <a:pt x="206"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Line 572"/>
                        <wps:cNvCnPr>
                          <a:cxnSpLocks noChangeShapeType="1"/>
                        </wps:cNvCnPr>
                        <wps:spPr bwMode="auto">
                          <a:xfrm>
                            <a:off x="3623" y="179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83" name="Picture 5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020" y="1963"/>
                            <a:ext cx="299"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4" name="Line 570"/>
                        <wps:cNvCnPr>
                          <a:cxnSpLocks noChangeShapeType="1"/>
                        </wps:cNvCnPr>
                        <wps:spPr bwMode="auto">
                          <a:xfrm>
                            <a:off x="6670" y="1818"/>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85" name="Picture 5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980" y="1945"/>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6" name="Line 568"/>
                        <wps:cNvCnPr>
                          <a:cxnSpLocks noChangeShapeType="1"/>
                        </wps:cNvCnPr>
                        <wps:spPr bwMode="auto">
                          <a:xfrm>
                            <a:off x="4631" y="180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7" name="Line 567"/>
                        <wps:cNvCnPr>
                          <a:cxnSpLocks noChangeShapeType="1"/>
                        </wps:cNvCnPr>
                        <wps:spPr bwMode="auto">
                          <a:xfrm>
                            <a:off x="5653" y="180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8" name="Line 566"/>
                        <wps:cNvCnPr>
                          <a:cxnSpLocks noChangeShapeType="1"/>
                        </wps:cNvCnPr>
                        <wps:spPr bwMode="auto">
                          <a:xfrm>
                            <a:off x="4626" y="1806"/>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89" name="Picture 5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000" y="1960"/>
                            <a:ext cx="300"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Freeform 564"/>
                        <wps:cNvSpPr>
                          <a:spLocks/>
                        </wps:cNvSpPr>
                        <wps:spPr bwMode="auto">
                          <a:xfrm>
                            <a:off x="3474" y="1947"/>
                            <a:ext cx="297" cy="298"/>
                          </a:xfrm>
                          <a:custGeom>
                            <a:avLst/>
                            <a:gdLst>
                              <a:gd name="T0" fmla="+- 0 3622 3474"/>
                              <a:gd name="T1" fmla="*/ T0 w 297"/>
                              <a:gd name="T2" fmla="+- 0 1947 1947"/>
                              <a:gd name="T3" fmla="*/ 1947 h 298"/>
                              <a:gd name="T4" fmla="+- 0 3565 3474"/>
                              <a:gd name="T5" fmla="*/ T4 w 297"/>
                              <a:gd name="T6" fmla="+- 0 1959 1947"/>
                              <a:gd name="T7" fmla="*/ 1959 h 298"/>
                              <a:gd name="T8" fmla="+- 0 3517 3474"/>
                              <a:gd name="T9" fmla="*/ T8 w 297"/>
                              <a:gd name="T10" fmla="+- 0 1990 1947"/>
                              <a:gd name="T11" fmla="*/ 1990 h 298"/>
                              <a:gd name="T12" fmla="+- 0 3485 3474"/>
                              <a:gd name="T13" fmla="*/ T12 w 297"/>
                              <a:gd name="T14" fmla="+- 0 2038 1947"/>
                              <a:gd name="T15" fmla="*/ 2038 h 298"/>
                              <a:gd name="T16" fmla="+- 0 3474 3474"/>
                              <a:gd name="T17" fmla="*/ T16 w 297"/>
                              <a:gd name="T18" fmla="+- 0 2096 1947"/>
                              <a:gd name="T19" fmla="*/ 2096 h 298"/>
                              <a:gd name="T20" fmla="+- 0 3485 3474"/>
                              <a:gd name="T21" fmla="*/ T20 w 297"/>
                              <a:gd name="T22" fmla="+- 0 2154 1947"/>
                              <a:gd name="T23" fmla="*/ 2154 h 298"/>
                              <a:gd name="T24" fmla="+- 0 3517 3474"/>
                              <a:gd name="T25" fmla="*/ T24 w 297"/>
                              <a:gd name="T26" fmla="+- 0 2201 1947"/>
                              <a:gd name="T27" fmla="*/ 2201 h 298"/>
                              <a:gd name="T28" fmla="+- 0 3565 3474"/>
                              <a:gd name="T29" fmla="*/ T28 w 297"/>
                              <a:gd name="T30" fmla="+- 0 2233 1947"/>
                              <a:gd name="T31" fmla="*/ 2233 h 298"/>
                              <a:gd name="T32" fmla="+- 0 3622 3474"/>
                              <a:gd name="T33" fmla="*/ T32 w 297"/>
                              <a:gd name="T34" fmla="+- 0 2245 1947"/>
                              <a:gd name="T35" fmla="*/ 2245 h 298"/>
                              <a:gd name="T36" fmla="+- 0 3680 3474"/>
                              <a:gd name="T37" fmla="*/ T36 w 297"/>
                              <a:gd name="T38" fmla="+- 0 2233 1947"/>
                              <a:gd name="T39" fmla="*/ 2233 h 298"/>
                              <a:gd name="T40" fmla="+- 0 3728 3474"/>
                              <a:gd name="T41" fmla="*/ T40 w 297"/>
                              <a:gd name="T42" fmla="+- 0 2201 1947"/>
                              <a:gd name="T43" fmla="*/ 2201 h 298"/>
                              <a:gd name="T44" fmla="+- 0 3760 3474"/>
                              <a:gd name="T45" fmla="*/ T44 w 297"/>
                              <a:gd name="T46" fmla="+- 0 2154 1947"/>
                              <a:gd name="T47" fmla="*/ 2154 h 298"/>
                              <a:gd name="T48" fmla="+- 0 3771 3474"/>
                              <a:gd name="T49" fmla="*/ T48 w 297"/>
                              <a:gd name="T50" fmla="+- 0 2096 1947"/>
                              <a:gd name="T51" fmla="*/ 2096 h 298"/>
                              <a:gd name="T52" fmla="+- 0 3760 3474"/>
                              <a:gd name="T53" fmla="*/ T52 w 297"/>
                              <a:gd name="T54" fmla="+- 0 2038 1947"/>
                              <a:gd name="T55" fmla="*/ 2038 h 298"/>
                              <a:gd name="T56" fmla="+- 0 3728 3474"/>
                              <a:gd name="T57" fmla="*/ T56 w 297"/>
                              <a:gd name="T58" fmla="+- 0 1990 1947"/>
                              <a:gd name="T59" fmla="*/ 1990 h 298"/>
                              <a:gd name="T60" fmla="+- 0 3680 3474"/>
                              <a:gd name="T61" fmla="*/ T60 w 297"/>
                              <a:gd name="T62" fmla="+- 0 1959 1947"/>
                              <a:gd name="T63" fmla="*/ 1959 h 298"/>
                              <a:gd name="T64" fmla="+- 0 3622 3474"/>
                              <a:gd name="T65" fmla="*/ T64 w 297"/>
                              <a:gd name="T66" fmla="+- 0 1947 1947"/>
                              <a:gd name="T67" fmla="*/ 194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3"/>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3"/>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Freeform 563"/>
                        <wps:cNvSpPr>
                          <a:spLocks/>
                        </wps:cNvSpPr>
                        <wps:spPr bwMode="auto">
                          <a:xfrm>
                            <a:off x="3474" y="1947"/>
                            <a:ext cx="297" cy="298"/>
                          </a:xfrm>
                          <a:custGeom>
                            <a:avLst/>
                            <a:gdLst>
                              <a:gd name="T0" fmla="+- 0 3622 3474"/>
                              <a:gd name="T1" fmla="*/ T0 w 297"/>
                              <a:gd name="T2" fmla="+- 0 2245 1947"/>
                              <a:gd name="T3" fmla="*/ 2245 h 298"/>
                              <a:gd name="T4" fmla="+- 0 3680 3474"/>
                              <a:gd name="T5" fmla="*/ T4 w 297"/>
                              <a:gd name="T6" fmla="+- 0 2233 1947"/>
                              <a:gd name="T7" fmla="*/ 2233 h 298"/>
                              <a:gd name="T8" fmla="+- 0 3728 3474"/>
                              <a:gd name="T9" fmla="*/ T8 w 297"/>
                              <a:gd name="T10" fmla="+- 0 2201 1947"/>
                              <a:gd name="T11" fmla="*/ 2201 h 298"/>
                              <a:gd name="T12" fmla="+- 0 3760 3474"/>
                              <a:gd name="T13" fmla="*/ T12 w 297"/>
                              <a:gd name="T14" fmla="+- 0 2154 1947"/>
                              <a:gd name="T15" fmla="*/ 2154 h 298"/>
                              <a:gd name="T16" fmla="+- 0 3771 3474"/>
                              <a:gd name="T17" fmla="*/ T16 w 297"/>
                              <a:gd name="T18" fmla="+- 0 2096 1947"/>
                              <a:gd name="T19" fmla="*/ 2096 h 298"/>
                              <a:gd name="T20" fmla="+- 0 3760 3474"/>
                              <a:gd name="T21" fmla="*/ T20 w 297"/>
                              <a:gd name="T22" fmla="+- 0 2038 1947"/>
                              <a:gd name="T23" fmla="*/ 2038 h 298"/>
                              <a:gd name="T24" fmla="+- 0 3728 3474"/>
                              <a:gd name="T25" fmla="*/ T24 w 297"/>
                              <a:gd name="T26" fmla="+- 0 1990 1947"/>
                              <a:gd name="T27" fmla="*/ 1990 h 298"/>
                              <a:gd name="T28" fmla="+- 0 3680 3474"/>
                              <a:gd name="T29" fmla="*/ T28 w 297"/>
                              <a:gd name="T30" fmla="+- 0 1959 1947"/>
                              <a:gd name="T31" fmla="*/ 1959 h 298"/>
                              <a:gd name="T32" fmla="+- 0 3622 3474"/>
                              <a:gd name="T33" fmla="*/ T32 w 297"/>
                              <a:gd name="T34" fmla="+- 0 1947 1947"/>
                              <a:gd name="T35" fmla="*/ 1947 h 298"/>
                              <a:gd name="T36" fmla="+- 0 3565 3474"/>
                              <a:gd name="T37" fmla="*/ T36 w 297"/>
                              <a:gd name="T38" fmla="+- 0 1959 1947"/>
                              <a:gd name="T39" fmla="*/ 1959 h 298"/>
                              <a:gd name="T40" fmla="+- 0 3517 3474"/>
                              <a:gd name="T41" fmla="*/ T40 w 297"/>
                              <a:gd name="T42" fmla="+- 0 1990 1947"/>
                              <a:gd name="T43" fmla="*/ 1990 h 298"/>
                              <a:gd name="T44" fmla="+- 0 3485 3474"/>
                              <a:gd name="T45" fmla="*/ T44 w 297"/>
                              <a:gd name="T46" fmla="+- 0 2038 1947"/>
                              <a:gd name="T47" fmla="*/ 2038 h 298"/>
                              <a:gd name="T48" fmla="+- 0 3474 3474"/>
                              <a:gd name="T49" fmla="*/ T48 w 297"/>
                              <a:gd name="T50" fmla="+- 0 2096 1947"/>
                              <a:gd name="T51" fmla="*/ 2096 h 298"/>
                              <a:gd name="T52" fmla="+- 0 3485 3474"/>
                              <a:gd name="T53" fmla="*/ T52 w 297"/>
                              <a:gd name="T54" fmla="+- 0 2154 1947"/>
                              <a:gd name="T55" fmla="*/ 2154 h 298"/>
                              <a:gd name="T56" fmla="+- 0 3517 3474"/>
                              <a:gd name="T57" fmla="*/ T56 w 297"/>
                              <a:gd name="T58" fmla="+- 0 2201 1947"/>
                              <a:gd name="T59" fmla="*/ 2201 h 298"/>
                              <a:gd name="T60" fmla="+- 0 3565 3474"/>
                              <a:gd name="T61" fmla="*/ T60 w 297"/>
                              <a:gd name="T62" fmla="+- 0 2233 1947"/>
                              <a:gd name="T63" fmla="*/ 2233 h 298"/>
                              <a:gd name="T64" fmla="+- 0 3622 3474"/>
                              <a:gd name="T65" fmla="*/ T64 w 297"/>
                              <a:gd name="T66" fmla="+- 0 2245 1947"/>
                              <a:gd name="T67" fmla="*/ 22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3"/>
                                </a:lnTo>
                                <a:lnTo>
                                  <a:pt x="206" y="12"/>
                                </a:lnTo>
                                <a:lnTo>
                                  <a:pt x="148" y="0"/>
                                </a:lnTo>
                                <a:lnTo>
                                  <a:pt x="91" y="12"/>
                                </a:lnTo>
                                <a:lnTo>
                                  <a:pt x="43" y="43"/>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 name="Freeform 562"/>
                        <wps:cNvSpPr>
                          <a:spLocks/>
                        </wps:cNvSpPr>
                        <wps:spPr bwMode="auto">
                          <a:xfrm>
                            <a:off x="4491" y="1953"/>
                            <a:ext cx="298" cy="297"/>
                          </a:xfrm>
                          <a:custGeom>
                            <a:avLst/>
                            <a:gdLst>
                              <a:gd name="T0" fmla="+- 0 4640 4491"/>
                              <a:gd name="T1" fmla="*/ T0 w 298"/>
                              <a:gd name="T2" fmla="+- 0 1953 1953"/>
                              <a:gd name="T3" fmla="*/ 1953 h 297"/>
                              <a:gd name="T4" fmla="+- 0 4582 4491"/>
                              <a:gd name="T5" fmla="*/ T4 w 298"/>
                              <a:gd name="T6" fmla="+- 0 1964 1953"/>
                              <a:gd name="T7" fmla="*/ 1964 h 297"/>
                              <a:gd name="T8" fmla="+- 0 4535 4491"/>
                              <a:gd name="T9" fmla="*/ T8 w 298"/>
                              <a:gd name="T10" fmla="+- 0 1996 1953"/>
                              <a:gd name="T11" fmla="*/ 1996 h 297"/>
                              <a:gd name="T12" fmla="+- 0 4503 4491"/>
                              <a:gd name="T13" fmla="*/ T12 w 298"/>
                              <a:gd name="T14" fmla="+- 0 2043 1953"/>
                              <a:gd name="T15" fmla="*/ 2043 h 297"/>
                              <a:gd name="T16" fmla="+- 0 4491 4491"/>
                              <a:gd name="T17" fmla="*/ T16 w 298"/>
                              <a:gd name="T18" fmla="+- 0 2101 1953"/>
                              <a:gd name="T19" fmla="*/ 2101 h 297"/>
                              <a:gd name="T20" fmla="+- 0 4503 4491"/>
                              <a:gd name="T21" fmla="*/ T20 w 298"/>
                              <a:gd name="T22" fmla="+- 0 2159 1953"/>
                              <a:gd name="T23" fmla="*/ 2159 h 297"/>
                              <a:gd name="T24" fmla="+- 0 4535 4491"/>
                              <a:gd name="T25" fmla="*/ T24 w 298"/>
                              <a:gd name="T26" fmla="+- 0 2207 1953"/>
                              <a:gd name="T27" fmla="*/ 2207 h 297"/>
                              <a:gd name="T28" fmla="+- 0 4582 4491"/>
                              <a:gd name="T29" fmla="*/ T28 w 298"/>
                              <a:gd name="T30" fmla="+- 0 2238 1953"/>
                              <a:gd name="T31" fmla="*/ 2238 h 297"/>
                              <a:gd name="T32" fmla="+- 0 4640 4491"/>
                              <a:gd name="T33" fmla="*/ T32 w 298"/>
                              <a:gd name="T34" fmla="+- 0 2250 1953"/>
                              <a:gd name="T35" fmla="*/ 2250 h 297"/>
                              <a:gd name="T36" fmla="+- 0 4698 4491"/>
                              <a:gd name="T37" fmla="*/ T36 w 298"/>
                              <a:gd name="T38" fmla="+- 0 2238 1953"/>
                              <a:gd name="T39" fmla="*/ 2238 h 297"/>
                              <a:gd name="T40" fmla="+- 0 4745 4491"/>
                              <a:gd name="T41" fmla="*/ T40 w 298"/>
                              <a:gd name="T42" fmla="+- 0 2207 1953"/>
                              <a:gd name="T43" fmla="*/ 2207 h 297"/>
                              <a:gd name="T44" fmla="+- 0 4777 4491"/>
                              <a:gd name="T45" fmla="*/ T44 w 298"/>
                              <a:gd name="T46" fmla="+- 0 2159 1953"/>
                              <a:gd name="T47" fmla="*/ 2159 h 297"/>
                              <a:gd name="T48" fmla="+- 0 4789 4491"/>
                              <a:gd name="T49" fmla="*/ T48 w 298"/>
                              <a:gd name="T50" fmla="+- 0 2101 1953"/>
                              <a:gd name="T51" fmla="*/ 2101 h 297"/>
                              <a:gd name="T52" fmla="+- 0 4777 4491"/>
                              <a:gd name="T53" fmla="*/ T52 w 298"/>
                              <a:gd name="T54" fmla="+- 0 2043 1953"/>
                              <a:gd name="T55" fmla="*/ 2043 h 297"/>
                              <a:gd name="T56" fmla="+- 0 4745 4491"/>
                              <a:gd name="T57" fmla="*/ T56 w 298"/>
                              <a:gd name="T58" fmla="+- 0 1996 1953"/>
                              <a:gd name="T59" fmla="*/ 1996 h 297"/>
                              <a:gd name="T60" fmla="+- 0 4698 4491"/>
                              <a:gd name="T61" fmla="*/ T60 w 298"/>
                              <a:gd name="T62" fmla="+- 0 1964 1953"/>
                              <a:gd name="T63" fmla="*/ 1964 h 297"/>
                              <a:gd name="T64" fmla="+- 0 4640 4491"/>
                              <a:gd name="T65" fmla="*/ T64 w 298"/>
                              <a:gd name="T66" fmla="+- 0 1953 1953"/>
                              <a:gd name="T67" fmla="*/ 195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561"/>
                        <wps:cNvSpPr>
                          <a:spLocks/>
                        </wps:cNvSpPr>
                        <wps:spPr bwMode="auto">
                          <a:xfrm>
                            <a:off x="4491" y="1953"/>
                            <a:ext cx="298" cy="297"/>
                          </a:xfrm>
                          <a:custGeom>
                            <a:avLst/>
                            <a:gdLst>
                              <a:gd name="T0" fmla="+- 0 4640 4491"/>
                              <a:gd name="T1" fmla="*/ T0 w 298"/>
                              <a:gd name="T2" fmla="+- 0 2250 1953"/>
                              <a:gd name="T3" fmla="*/ 2250 h 297"/>
                              <a:gd name="T4" fmla="+- 0 4698 4491"/>
                              <a:gd name="T5" fmla="*/ T4 w 298"/>
                              <a:gd name="T6" fmla="+- 0 2238 1953"/>
                              <a:gd name="T7" fmla="*/ 2238 h 297"/>
                              <a:gd name="T8" fmla="+- 0 4745 4491"/>
                              <a:gd name="T9" fmla="*/ T8 w 298"/>
                              <a:gd name="T10" fmla="+- 0 2207 1953"/>
                              <a:gd name="T11" fmla="*/ 2207 h 297"/>
                              <a:gd name="T12" fmla="+- 0 4777 4491"/>
                              <a:gd name="T13" fmla="*/ T12 w 298"/>
                              <a:gd name="T14" fmla="+- 0 2159 1953"/>
                              <a:gd name="T15" fmla="*/ 2159 h 297"/>
                              <a:gd name="T16" fmla="+- 0 4789 4491"/>
                              <a:gd name="T17" fmla="*/ T16 w 298"/>
                              <a:gd name="T18" fmla="+- 0 2101 1953"/>
                              <a:gd name="T19" fmla="*/ 2101 h 297"/>
                              <a:gd name="T20" fmla="+- 0 4777 4491"/>
                              <a:gd name="T21" fmla="*/ T20 w 298"/>
                              <a:gd name="T22" fmla="+- 0 2043 1953"/>
                              <a:gd name="T23" fmla="*/ 2043 h 297"/>
                              <a:gd name="T24" fmla="+- 0 4745 4491"/>
                              <a:gd name="T25" fmla="*/ T24 w 298"/>
                              <a:gd name="T26" fmla="+- 0 1996 1953"/>
                              <a:gd name="T27" fmla="*/ 1996 h 297"/>
                              <a:gd name="T28" fmla="+- 0 4698 4491"/>
                              <a:gd name="T29" fmla="*/ T28 w 298"/>
                              <a:gd name="T30" fmla="+- 0 1964 1953"/>
                              <a:gd name="T31" fmla="*/ 1964 h 297"/>
                              <a:gd name="T32" fmla="+- 0 4640 4491"/>
                              <a:gd name="T33" fmla="*/ T32 w 298"/>
                              <a:gd name="T34" fmla="+- 0 1953 1953"/>
                              <a:gd name="T35" fmla="*/ 1953 h 297"/>
                              <a:gd name="T36" fmla="+- 0 4582 4491"/>
                              <a:gd name="T37" fmla="*/ T36 w 298"/>
                              <a:gd name="T38" fmla="+- 0 1964 1953"/>
                              <a:gd name="T39" fmla="*/ 1964 h 297"/>
                              <a:gd name="T40" fmla="+- 0 4535 4491"/>
                              <a:gd name="T41" fmla="*/ T40 w 298"/>
                              <a:gd name="T42" fmla="+- 0 1996 1953"/>
                              <a:gd name="T43" fmla="*/ 1996 h 297"/>
                              <a:gd name="T44" fmla="+- 0 4503 4491"/>
                              <a:gd name="T45" fmla="*/ T44 w 298"/>
                              <a:gd name="T46" fmla="+- 0 2043 1953"/>
                              <a:gd name="T47" fmla="*/ 2043 h 297"/>
                              <a:gd name="T48" fmla="+- 0 4491 4491"/>
                              <a:gd name="T49" fmla="*/ T48 w 298"/>
                              <a:gd name="T50" fmla="+- 0 2101 1953"/>
                              <a:gd name="T51" fmla="*/ 2101 h 297"/>
                              <a:gd name="T52" fmla="+- 0 4503 4491"/>
                              <a:gd name="T53" fmla="*/ T52 w 298"/>
                              <a:gd name="T54" fmla="+- 0 2159 1953"/>
                              <a:gd name="T55" fmla="*/ 2159 h 297"/>
                              <a:gd name="T56" fmla="+- 0 4535 4491"/>
                              <a:gd name="T57" fmla="*/ T56 w 298"/>
                              <a:gd name="T58" fmla="+- 0 2207 1953"/>
                              <a:gd name="T59" fmla="*/ 2207 h 297"/>
                              <a:gd name="T60" fmla="+- 0 4582 4491"/>
                              <a:gd name="T61" fmla="*/ T60 w 298"/>
                              <a:gd name="T62" fmla="+- 0 2238 1953"/>
                              <a:gd name="T63" fmla="*/ 2238 h 297"/>
                              <a:gd name="T64" fmla="+- 0 4640 4491"/>
                              <a:gd name="T65" fmla="*/ T64 w 298"/>
                              <a:gd name="T66" fmla="+- 0 2250 1953"/>
                              <a:gd name="T67" fmla="*/ 225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Freeform 560"/>
                        <wps:cNvSpPr>
                          <a:spLocks/>
                        </wps:cNvSpPr>
                        <wps:spPr bwMode="auto">
                          <a:xfrm>
                            <a:off x="5508" y="1964"/>
                            <a:ext cx="298" cy="298"/>
                          </a:xfrm>
                          <a:custGeom>
                            <a:avLst/>
                            <a:gdLst>
                              <a:gd name="T0" fmla="+- 0 5657 5508"/>
                              <a:gd name="T1" fmla="*/ T0 w 298"/>
                              <a:gd name="T2" fmla="+- 0 1964 1964"/>
                              <a:gd name="T3" fmla="*/ 1964 h 298"/>
                              <a:gd name="T4" fmla="+- 0 5599 5508"/>
                              <a:gd name="T5" fmla="*/ T4 w 298"/>
                              <a:gd name="T6" fmla="+- 0 1976 1964"/>
                              <a:gd name="T7" fmla="*/ 1976 h 298"/>
                              <a:gd name="T8" fmla="+- 0 5552 5508"/>
                              <a:gd name="T9" fmla="*/ T8 w 298"/>
                              <a:gd name="T10" fmla="+- 0 2007 1964"/>
                              <a:gd name="T11" fmla="*/ 2007 h 298"/>
                              <a:gd name="T12" fmla="+- 0 5520 5508"/>
                              <a:gd name="T13" fmla="*/ T12 w 298"/>
                              <a:gd name="T14" fmla="+- 0 2055 1964"/>
                              <a:gd name="T15" fmla="*/ 2055 h 298"/>
                              <a:gd name="T16" fmla="+- 0 5508 5508"/>
                              <a:gd name="T17" fmla="*/ T16 w 298"/>
                              <a:gd name="T18" fmla="+- 0 2113 1964"/>
                              <a:gd name="T19" fmla="*/ 2113 h 298"/>
                              <a:gd name="T20" fmla="+- 0 5520 5508"/>
                              <a:gd name="T21" fmla="*/ T20 w 298"/>
                              <a:gd name="T22" fmla="+- 0 2171 1964"/>
                              <a:gd name="T23" fmla="*/ 2171 h 298"/>
                              <a:gd name="T24" fmla="+- 0 5552 5508"/>
                              <a:gd name="T25" fmla="*/ T24 w 298"/>
                              <a:gd name="T26" fmla="+- 0 2218 1964"/>
                              <a:gd name="T27" fmla="*/ 2218 h 298"/>
                              <a:gd name="T28" fmla="+- 0 5599 5508"/>
                              <a:gd name="T29" fmla="*/ T28 w 298"/>
                              <a:gd name="T30" fmla="+- 0 2250 1964"/>
                              <a:gd name="T31" fmla="*/ 2250 h 298"/>
                              <a:gd name="T32" fmla="+- 0 5657 5508"/>
                              <a:gd name="T33" fmla="*/ T32 w 298"/>
                              <a:gd name="T34" fmla="+- 0 2262 1964"/>
                              <a:gd name="T35" fmla="*/ 2262 h 298"/>
                              <a:gd name="T36" fmla="+- 0 5715 5508"/>
                              <a:gd name="T37" fmla="*/ T36 w 298"/>
                              <a:gd name="T38" fmla="+- 0 2250 1964"/>
                              <a:gd name="T39" fmla="*/ 2250 h 298"/>
                              <a:gd name="T40" fmla="+- 0 5762 5508"/>
                              <a:gd name="T41" fmla="*/ T40 w 298"/>
                              <a:gd name="T42" fmla="+- 0 2218 1964"/>
                              <a:gd name="T43" fmla="*/ 2218 h 298"/>
                              <a:gd name="T44" fmla="+- 0 5794 5508"/>
                              <a:gd name="T45" fmla="*/ T44 w 298"/>
                              <a:gd name="T46" fmla="+- 0 2171 1964"/>
                              <a:gd name="T47" fmla="*/ 2171 h 298"/>
                              <a:gd name="T48" fmla="+- 0 5806 5508"/>
                              <a:gd name="T49" fmla="*/ T48 w 298"/>
                              <a:gd name="T50" fmla="+- 0 2113 1964"/>
                              <a:gd name="T51" fmla="*/ 2113 h 298"/>
                              <a:gd name="T52" fmla="+- 0 5794 5508"/>
                              <a:gd name="T53" fmla="*/ T52 w 298"/>
                              <a:gd name="T54" fmla="+- 0 2055 1964"/>
                              <a:gd name="T55" fmla="*/ 2055 h 298"/>
                              <a:gd name="T56" fmla="+- 0 5762 5508"/>
                              <a:gd name="T57" fmla="*/ T56 w 298"/>
                              <a:gd name="T58" fmla="+- 0 2007 1964"/>
                              <a:gd name="T59" fmla="*/ 2007 h 298"/>
                              <a:gd name="T60" fmla="+- 0 5715 5508"/>
                              <a:gd name="T61" fmla="*/ T60 w 298"/>
                              <a:gd name="T62" fmla="+- 0 1976 1964"/>
                              <a:gd name="T63" fmla="*/ 1976 h 298"/>
                              <a:gd name="T64" fmla="+- 0 5657 5508"/>
                              <a:gd name="T65" fmla="*/ T64 w 298"/>
                              <a:gd name="T66" fmla="+- 0 1964 1964"/>
                              <a:gd name="T67" fmla="*/ 196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3"/>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559"/>
                        <wps:cNvSpPr>
                          <a:spLocks/>
                        </wps:cNvSpPr>
                        <wps:spPr bwMode="auto">
                          <a:xfrm>
                            <a:off x="5508" y="1964"/>
                            <a:ext cx="298" cy="298"/>
                          </a:xfrm>
                          <a:custGeom>
                            <a:avLst/>
                            <a:gdLst>
                              <a:gd name="T0" fmla="+- 0 5657 5508"/>
                              <a:gd name="T1" fmla="*/ T0 w 298"/>
                              <a:gd name="T2" fmla="+- 0 2262 1964"/>
                              <a:gd name="T3" fmla="*/ 2262 h 298"/>
                              <a:gd name="T4" fmla="+- 0 5715 5508"/>
                              <a:gd name="T5" fmla="*/ T4 w 298"/>
                              <a:gd name="T6" fmla="+- 0 2250 1964"/>
                              <a:gd name="T7" fmla="*/ 2250 h 298"/>
                              <a:gd name="T8" fmla="+- 0 5762 5508"/>
                              <a:gd name="T9" fmla="*/ T8 w 298"/>
                              <a:gd name="T10" fmla="+- 0 2218 1964"/>
                              <a:gd name="T11" fmla="*/ 2218 h 298"/>
                              <a:gd name="T12" fmla="+- 0 5794 5508"/>
                              <a:gd name="T13" fmla="*/ T12 w 298"/>
                              <a:gd name="T14" fmla="+- 0 2171 1964"/>
                              <a:gd name="T15" fmla="*/ 2171 h 298"/>
                              <a:gd name="T16" fmla="+- 0 5806 5508"/>
                              <a:gd name="T17" fmla="*/ T16 w 298"/>
                              <a:gd name="T18" fmla="+- 0 2113 1964"/>
                              <a:gd name="T19" fmla="*/ 2113 h 298"/>
                              <a:gd name="T20" fmla="+- 0 5794 5508"/>
                              <a:gd name="T21" fmla="*/ T20 w 298"/>
                              <a:gd name="T22" fmla="+- 0 2055 1964"/>
                              <a:gd name="T23" fmla="*/ 2055 h 298"/>
                              <a:gd name="T24" fmla="+- 0 5762 5508"/>
                              <a:gd name="T25" fmla="*/ T24 w 298"/>
                              <a:gd name="T26" fmla="+- 0 2007 1964"/>
                              <a:gd name="T27" fmla="*/ 2007 h 298"/>
                              <a:gd name="T28" fmla="+- 0 5715 5508"/>
                              <a:gd name="T29" fmla="*/ T28 w 298"/>
                              <a:gd name="T30" fmla="+- 0 1976 1964"/>
                              <a:gd name="T31" fmla="*/ 1976 h 298"/>
                              <a:gd name="T32" fmla="+- 0 5657 5508"/>
                              <a:gd name="T33" fmla="*/ T32 w 298"/>
                              <a:gd name="T34" fmla="+- 0 1964 1964"/>
                              <a:gd name="T35" fmla="*/ 1964 h 298"/>
                              <a:gd name="T36" fmla="+- 0 5599 5508"/>
                              <a:gd name="T37" fmla="*/ T36 w 298"/>
                              <a:gd name="T38" fmla="+- 0 1976 1964"/>
                              <a:gd name="T39" fmla="*/ 1976 h 298"/>
                              <a:gd name="T40" fmla="+- 0 5552 5508"/>
                              <a:gd name="T41" fmla="*/ T40 w 298"/>
                              <a:gd name="T42" fmla="+- 0 2007 1964"/>
                              <a:gd name="T43" fmla="*/ 2007 h 298"/>
                              <a:gd name="T44" fmla="+- 0 5520 5508"/>
                              <a:gd name="T45" fmla="*/ T44 w 298"/>
                              <a:gd name="T46" fmla="+- 0 2055 1964"/>
                              <a:gd name="T47" fmla="*/ 2055 h 298"/>
                              <a:gd name="T48" fmla="+- 0 5508 5508"/>
                              <a:gd name="T49" fmla="*/ T48 w 298"/>
                              <a:gd name="T50" fmla="+- 0 2113 1964"/>
                              <a:gd name="T51" fmla="*/ 2113 h 298"/>
                              <a:gd name="T52" fmla="+- 0 5520 5508"/>
                              <a:gd name="T53" fmla="*/ T52 w 298"/>
                              <a:gd name="T54" fmla="+- 0 2171 1964"/>
                              <a:gd name="T55" fmla="*/ 2171 h 298"/>
                              <a:gd name="T56" fmla="+- 0 5552 5508"/>
                              <a:gd name="T57" fmla="*/ T56 w 298"/>
                              <a:gd name="T58" fmla="+- 0 2218 1964"/>
                              <a:gd name="T59" fmla="*/ 2218 h 298"/>
                              <a:gd name="T60" fmla="+- 0 5599 5508"/>
                              <a:gd name="T61" fmla="*/ T60 w 298"/>
                              <a:gd name="T62" fmla="+- 0 2250 1964"/>
                              <a:gd name="T63" fmla="*/ 2250 h 298"/>
                              <a:gd name="T64" fmla="+- 0 5657 5508"/>
                              <a:gd name="T65" fmla="*/ T64 w 298"/>
                              <a:gd name="T66" fmla="+- 0 2262 1964"/>
                              <a:gd name="T67" fmla="*/ 226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Freeform 558"/>
                        <wps:cNvSpPr>
                          <a:spLocks/>
                        </wps:cNvSpPr>
                        <wps:spPr bwMode="auto">
                          <a:xfrm>
                            <a:off x="6524" y="1970"/>
                            <a:ext cx="297" cy="297"/>
                          </a:xfrm>
                          <a:custGeom>
                            <a:avLst/>
                            <a:gdLst>
                              <a:gd name="T0" fmla="+- 0 6673 6524"/>
                              <a:gd name="T1" fmla="*/ T0 w 297"/>
                              <a:gd name="T2" fmla="+- 0 1970 1970"/>
                              <a:gd name="T3" fmla="*/ 1970 h 297"/>
                              <a:gd name="T4" fmla="+- 0 6615 6524"/>
                              <a:gd name="T5" fmla="*/ T4 w 297"/>
                              <a:gd name="T6" fmla="+- 0 1981 1970"/>
                              <a:gd name="T7" fmla="*/ 1981 h 297"/>
                              <a:gd name="T8" fmla="+- 0 6567 6524"/>
                              <a:gd name="T9" fmla="*/ T8 w 297"/>
                              <a:gd name="T10" fmla="+- 0 2013 1970"/>
                              <a:gd name="T11" fmla="*/ 2013 h 297"/>
                              <a:gd name="T12" fmla="+- 0 6535 6524"/>
                              <a:gd name="T13" fmla="*/ T12 w 297"/>
                              <a:gd name="T14" fmla="+- 0 2060 1970"/>
                              <a:gd name="T15" fmla="*/ 2060 h 297"/>
                              <a:gd name="T16" fmla="+- 0 6524 6524"/>
                              <a:gd name="T17" fmla="*/ T16 w 297"/>
                              <a:gd name="T18" fmla="+- 0 2118 1970"/>
                              <a:gd name="T19" fmla="*/ 2118 h 297"/>
                              <a:gd name="T20" fmla="+- 0 6535 6524"/>
                              <a:gd name="T21" fmla="*/ T20 w 297"/>
                              <a:gd name="T22" fmla="+- 0 2176 1970"/>
                              <a:gd name="T23" fmla="*/ 2176 h 297"/>
                              <a:gd name="T24" fmla="+- 0 6567 6524"/>
                              <a:gd name="T25" fmla="*/ T24 w 297"/>
                              <a:gd name="T26" fmla="+- 0 2224 1970"/>
                              <a:gd name="T27" fmla="*/ 2224 h 297"/>
                              <a:gd name="T28" fmla="+- 0 6615 6524"/>
                              <a:gd name="T29" fmla="*/ T28 w 297"/>
                              <a:gd name="T30" fmla="+- 0 2255 1970"/>
                              <a:gd name="T31" fmla="*/ 2255 h 297"/>
                              <a:gd name="T32" fmla="+- 0 6673 6524"/>
                              <a:gd name="T33" fmla="*/ T32 w 297"/>
                              <a:gd name="T34" fmla="+- 0 2267 1970"/>
                              <a:gd name="T35" fmla="*/ 2267 h 297"/>
                              <a:gd name="T36" fmla="+- 0 6730 6524"/>
                              <a:gd name="T37" fmla="*/ T36 w 297"/>
                              <a:gd name="T38" fmla="+- 0 2255 1970"/>
                              <a:gd name="T39" fmla="*/ 2255 h 297"/>
                              <a:gd name="T40" fmla="+- 0 6778 6524"/>
                              <a:gd name="T41" fmla="*/ T40 w 297"/>
                              <a:gd name="T42" fmla="+- 0 2224 1970"/>
                              <a:gd name="T43" fmla="*/ 2224 h 297"/>
                              <a:gd name="T44" fmla="+- 0 6810 6524"/>
                              <a:gd name="T45" fmla="*/ T44 w 297"/>
                              <a:gd name="T46" fmla="+- 0 2176 1970"/>
                              <a:gd name="T47" fmla="*/ 2176 h 297"/>
                              <a:gd name="T48" fmla="+- 0 6821 6524"/>
                              <a:gd name="T49" fmla="*/ T48 w 297"/>
                              <a:gd name="T50" fmla="+- 0 2118 1970"/>
                              <a:gd name="T51" fmla="*/ 2118 h 297"/>
                              <a:gd name="T52" fmla="+- 0 6810 6524"/>
                              <a:gd name="T53" fmla="*/ T52 w 297"/>
                              <a:gd name="T54" fmla="+- 0 2060 1970"/>
                              <a:gd name="T55" fmla="*/ 2060 h 297"/>
                              <a:gd name="T56" fmla="+- 0 6778 6524"/>
                              <a:gd name="T57" fmla="*/ T56 w 297"/>
                              <a:gd name="T58" fmla="+- 0 2013 1970"/>
                              <a:gd name="T59" fmla="*/ 2013 h 297"/>
                              <a:gd name="T60" fmla="+- 0 6730 6524"/>
                              <a:gd name="T61" fmla="*/ T60 w 297"/>
                              <a:gd name="T62" fmla="+- 0 1981 1970"/>
                              <a:gd name="T63" fmla="*/ 1981 h 297"/>
                              <a:gd name="T64" fmla="+- 0 6673 6524"/>
                              <a:gd name="T65" fmla="*/ T64 w 297"/>
                              <a:gd name="T66" fmla="+- 0 1970 1970"/>
                              <a:gd name="T67" fmla="*/ 197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6" y="285"/>
                                </a:lnTo>
                                <a:lnTo>
                                  <a:pt x="254" y="254"/>
                                </a:lnTo>
                                <a:lnTo>
                                  <a:pt x="286" y="206"/>
                                </a:lnTo>
                                <a:lnTo>
                                  <a:pt x="297" y="148"/>
                                </a:lnTo>
                                <a:lnTo>
                                  <a:pt x="286" y="90"/>
                                </a:lnTo>
                                <a:lnTo>
                                  <a:pt x="254" y="43"/>
                                </a:lnTo>
                                <a:lnTo>
                                  <a:pt x="206" y="11"/>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557"/>
                        <wps:cNvSpPr>
                          <a:spLocks/>
                        </wps:cNvSpPr>
                        <wps:spPr bwMode="auto">
                          <a:xfrm>
                            <a:off x="6524" y="1970"/>
                            <a:ext cx="297" cy="297"/>
                          </a:xfrm>
                          <a:custGeom>
                            <a:avLst/>
                            <a:gdLst>
                              <a:gd name="T0" fmla="+- 0 6673 6524"/>
                              <a:gd name="T1" fmla="*/ T0 w 297"/>
                              <a:gd name="T2" fmla="+- 0 2267 1970"/>
                              <a:gd name="T3" fmla="*/ 2267 h 297"/>
                              <a:gd name="T4" fmla="+- 0 6730 6524"/>
                              <a:gd name="T5" fmla="*/ T4 w 297"/>
                              <a:gd name="T6" fmla="+- 0 2255 1970"/>
                              <a:gd name="T7" fmla="*/ 2255 h 297"/>
                              <a:gd name="T8" fmla="+- 0 6778 6524"/>
                              <a:gd name="T9" fmla="*/ T8 w 297"/>
                              <a:gd name="T10" fmla="+- 0 2224 1970"/>
                              <a:gd name="T11" fmla="*/ 2224 h 297"/>
                              <a:gd name="T12" fmla="+- 0 6810 6524"/>
                              <a:gd name="T13" fmla="*/ T12 w 297"/>
                              <a:gd name="T14" fmla="+- 0 2176 1970"/>
                              <a:gd name="T15" fmla="*/ 2176 h 297"/>
                              <a:gd name="T16" fmla="+- 0 6821 6524"/>
                              <a:gd name="T17" fmla="*/ T16 w 297"/>
                              <a:gd name="T18" fmla="+- 0 2118 1970"/>
                              <a:gd name="T19" fmla="*/ 2118 h 297"/>
                              <a:gd name="T20" fmla="+- 0 6810 6524"/>
                              <a:gd name="T21" fmla="*/ T20 w 297"/>
                              <a:gd name="T22" fmla="+- 0 2060 1970"/>
                              <a:gd name="T23" fmla="*/ 2060 h 297"/>
                              <a:gd name="T24" fmla="+- 0 6778 6524"/>
                              <a:gd name="T25" fmla="*/ T24 w 297"/>
                              <a:gd name="T26" fmla="+- 0 2013 1970"/>
                              <a:gd name="T27" fmla="*/ 2013 h 297"/>
                              <a:gd name="T28" fmla="+- 0 6730 6524"/>
                              <a:gd name="T29" fmla="*/ T28 w 297"/>
                              <a:gd name="T30" fmla="+- 0 1981 1970"/>
                              <a:gd name="T31" fmla="*/ 1981 h 297"/>
                              <a:gd name="T32" fmla="+- 0 6673 6524"/>
                              <a:gd name="T33" fmla="*/ T32 w 297"/>
                              <a:gd name="T34" fmla="+- 0 1970 1970"/>
                              <a:gd name="T35" fmla="*/ 1970 h 297"/>
                              <a:gd name="T36" fmla="+- 0 6615 6524"/>
                              <a:gd name="T37" fmla="*/ T36 w 297"/>
                              <a:gd name="T38" fmla="+- 0 1981 1970"/>
                              <a:gd name="T39" fmla="*/ 1981 h 297"/>
                              <a:gd name="T40" fmla="+- 0 6567 6524"/>
                              <a:gd name="T41" fmla="*/ T40 w 297"/>
                              <a:gd name="T42" fmla="+- 0 2013 1970"/>
                              <a:gd name="T43" fmla="*/ 2013 h 297"/>
                              <a:gd name="T44" fmla="+- 0 6535 6524"/>
                              <a:gd name="T45" fmla="*/ T44 w 297"/>
                              <a:gd name="T46" fmla="+- 0 2060 1970"/>
                              <a:gd name="T47" fmla="*/ 2060 h 297"/>
                              <a:gd name="T48" fmla="+- 0 6524 6524"/>
                              <a:gd name="T49" fmla="*/ T48 w 297"/>
                              <a:gd name="T50" fmla="+- 0 2118 1970"/>
                              <a:gd name="T51" fmla="*/ 2118 h 297"/>
                              <a:gd name="T52" fmla="+- 0 6535 6524"/>
                              <a:gd name="T53" fmla="*/ T52 w 297"/>
                              <a:gd name="T54" fmla="+- 0 2176 1970"/>
                              <a:gd name="T55" fmla="*/ 2176 h 297"/>
                              <a:gd name="T56" fmla="+- 0 6567 6524"/>
                              <a:gd name="T57" fmla="*/ T56 w 297"/>
                              <a:gd name="T58" fmla="+- 0 2224 1970"/>
                              <a:gd name="T59" fmla="*/ 2224 h 297"/>
                              <a:gd name="T60" fmla="+- 0 6615 6524"/>
                              <a:gd name="T61" fmla="*/ T60 w 297"/>
                              <a:gd name="T62" fmla="+- 0 2255 1970"/>
                              <a:gd name="T63" fmla="*/ 2255 h 297"/>
                              <a:gd name="T64" fmla="+- 0 6673 6524"/>
                              <a:gd name="T65" fmla="*/ T64 w 297"/>
                              <a:gd name="T66" fmla="+- 0 2267 1970"/>
                              <a:gd name="T67" fmla="*/ 226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5"/>
                                </a:lnTo>
                                <a:lnTo>
                                  <a:pt x="254" y="254"/>
                                </a:lnTo>
                                <a:lnTo>
                                  <a:pt x="286" y="206"/>
                                </a:lnTo>
                                <a:lnTo>
                                  <a:pt x="297" y="148"/>
                                </a:lnTo>
                                <a:lnTo>
                                  <a:pt x="286" y="90"/>
                                </a:lnTo>
                                <a:lnTo>
                                  <a:pt x="254" y="43"/>
                                </a:lnTo>
                                <a:lnTo>
                                  <a:pt x="206"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 name="Line 556"/>
                        <wps:cNvCnPr>
                          <a:cxnSpLocks noChangeShapeType="1"/>
                        </wps:cNvCnPr>
                        <wps:spPr bwMode="auto">
                          <a:xfrm>
                            <a:off x="3623" y="179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9" name="Line 555"/>
                        <wps:cNvCnPr>
                          <a:cxnSpLocks noChangeShapeType="1"/>
                        </wps:cNvCnPr>
                        <wps:spPr bwMode="auto">
                          <a:xfrm>
                            <a:off x="6670" y="1818"/>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0" name="Line 554"/>
                        <wps:cNvCnPr>
                          <a:cxnSpLocks noChangeShapeType="1"/>
                        </wps:cNvCnPr>
                        <wps:spPr bwMode="auto">
                          <a:xfrm>
                            <a:off x="4631" y="180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1" name="Line 553"/>
                        <wps:cNvCnPr>
                          <a:cxnSpLocks noChangeShapeType="1"/>
                        </wps:cNvCnPr>
                        <wps:spPr bwMode="auto">
                          <a:xfrm>
                            <a:off x="5653" y="180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2" name="Line 552"/>
                        <wps:cNvCnPr>
                          <a:cxnSpLocks noChangeShapeType="1"/>
                        </wps:cNvCnPr>
                        <wps:spPr bwMode="auto">
                          <a:xfrm>
                            <a:off x="4626" y="1806"/>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6E78ED" id="Group 551" o:spid="_x0000_s1026" style="position:absolute;margin-left:-.1pt;margin-top:0;width:411.15pt;height:609pt;z-index:-260643840;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">
                <v:shape id="Picture 583"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">
                  <v:imagedata r:id="rId13" o:title=""/>
                </v:shape>
                <v:shape id="Picture 582"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">
                  <v:imagedata r:id="rId125" o:title=""/>
                </v:shape>
                <v:line id="Line 581"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" strokecolor="#e84128" strokeweight=".25pt"/>
                <v:shape id="Freeform 580" o:spid="_x0000_s1030" style="position:absolute;left:3474;top:19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" path="m148,l91,12,43,43,11,91,,149r11,58l43,254r48,32l148,298r58,-12l254,254r32,-47l297,149,286,91,254,43,206,12,148,xe" stroked="f">
                  <v:path arrowok="t" o:connecttype="custom" o:connectlocs="148,1947;91,1959;43,1990;11,2038;0,2096;11,2154;43,2201;91,2233;148,2245;206,2233;254,2201;286,2154;297,2096;286,2038;254,1990;206,1959;148,1947" o:connectangles="0,0,0,0,0,0,0,0,0,0,0,0,0,0,0,0,0"/>
                </v:shape>
                <v:shape id="Freeform 579" o:spid="_x0000_s1031" style="position:absolute;left:3474;top:19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" path="m148,298r58,-12l254,254r32,-47l297,149,286,91,254,43,206,12,148,,91,12,43,43,11,91,,149r11,58l43,254r48,32l148,298xe" filled="f" strokeweight=".5pt">
                  <v:path arrowok="t" o:connecttype="custom" o:connectlocs="148,2245;206,2233;254,2201;286,2154;297,2096;286,2038;254,1990;206,1959;148,1947;91,1959;43,1990;11,2038;0,2096;11,2154;43,2201;91,2233;148,2245" o:connectangles="0,0,0,0,0,0,0,0,0,0,0,0,0,0,0,0,0"/>
                </v:shape>
                <v:shape id="Freeform 578" o:spid="_x0000_s1032" style="position:absolute;left:4491;top:195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" path="m149,l91,11,44,43,12,90,,148r12,58l44,254r47,31l149,297r58,-12l254,254r32,-48l298,148,286,90,254,43,207,11,149,xe" stroked="f">
                  <v:path arrowok="t" o:connecttype="custom" o:connectlocs="149,1953;91,1964;44,1996;12,2043;0,2101;12,2159;44,2207;91,2238;149,2250;207,2238;254,2207;286,2159;298,2101;286,2043;254,1996;207,1964;149,1953" o:connectangles="0,0,0,0,0,0,0,0,0,0,0,0,0,0,0,0,0"/>
                </v:shape>
                <v:shape id="Freeform 577" o:spid="_x0000_s1033" style="position:absolute;left:4491;top:195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" path="m149,297r58,-12l254,254r32,-48l298,148,286,90,254,43,207,11,149,,91,11,44,43,12,90,,148r12,58l44,254r47,31l149,297xe" filled="f" strokeweight=".5pt">
                  <v:path arrowok="t" o:connecttype="custom" o:connectlocs="149,2250;207,2238;254,2207;286,2159;298,2101;286,2043;254,1996;207,1964;149,1953;91,1964;44,1996;12,2043;0,2101;12,2159;44,2207;91,2238;149,2250" o:connectangles="0,0,0,0,0,0,0,0,0,0,0,0,0,0,0,0,0"/>
                </v:shape>
                <v:shape id="Freeform 576" o:spid="_x0000_s1034" style="position:absolute;left:5508;top:19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" path="m149,l91,12,44,43,12,91,,149r12,58l44,254r47,32l149,298r58,-12l254,254r32,-47l298,149,286,91,254,43,207,12,149,xe" stroked="f">
                  <v:path arrowok="t" o:connecttype="custom" o:connectlocs="149,1964;91,1976;44,2007;12,2055;0,2113;12,2171;44,2218;91,2250;149,2262;207,2250;254,2218;286,2171;298,2113;286,2055;254,2007;207,1976;149,1964" o:connectangles="0,0,0,0,0,0,0,0,0,0,0,0,0,0,0,0,0"/>
                </v:shape>
                <v:shape id="Freeform 575" o:spid="_x0000_s1035" style="position:absolute;left:5508;top:19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" path="m149,298r58,-12l254,254r32,-47l298,149,286,91,254,43,207,12,149,,91,12,44,43,12,91,,149r12,58l44,254r47,32l149,298xe" filled="f" strokeweight=".5pt">
                  <v:path arrowok="t" o:connecttype="custom" o:connectlocs="149,2262;207,2250;254,2218;286,2171;298,2113;286,2055;254,2007;207,1976;149,1964;91,1976;44,2007;12,2055;0,2113;12,2171;44,2218;91,2250;149,2262" o:connectangles="0,0,0,0,0,0,0,0,0,0,0,0,0,0,0,0,0"/>
                </v:shape>
                <v:shape id="Freeform 574" o:spid="_x0000_s1036" style="position:absolute;left:6524;top:197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" path="m149,l91,11,43,43,11,90,,148r11,58l43,254r48,31l149,297r57,-12l254,254r32,-48l297,148,286,90,254,43,206,11,149,xe" fillcolor="#41ad49" stroked="f">
                  <v:path arrowok="t" o:connecttype="custom" o:connectlocs="149,1970;91,1981;43,2013;11,2060;0,2118;11,2176;43,2224;91,2255;149,2267;206,2255;254,2224;286,2176;297,2118;286,2060;254,2013;206,1981;149,1970" o:connectangles="0,0,0,0,0,0,0,0,0,0,0,0,0,0,0,0,0"/>
                </v:shape>
                <v:shape id="Freeform 573" o:spid="_x0000_s1037" style="position:absolute;left:6524;top:197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" path="m149,297r57,-12l254,254r32,-48l297,148,286,90,254,43,206,11,149,,91,11,43,43,11,90,,148r11,58l43,254r48,31l149,297xe" filled="f" strokeweight=".5pt">
                  <v:path arrowok="t" o:connecttype="custom" o:connectlocs="149,2267;206,2255;254,2224;286,2176;297,2118;286,2060;254,2013;206,1981;149,1970;91,1981;43,2013;11,2060;0,2118;11,2176;43,2224;91,2255;149,2267" o:connectangles="0,0,0,0,0,0,0,0,0,0,0,0,0,0,0,0,0"/>
                </v:shape>
                <v:line id="Line 572" o:spid="_x0000_s1038" style="position:absolute;visibility:visible;mso-wrap-style:square" from="3623,1790" to="3623,1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" strokeweight=".5pt"/>
                <v:shape id="Picture 571" o:spid="_x0000_s1039" type="#_x0000_t75" style="position:absolute;left:6020;top:1963;width:299;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">
                  <v:imagedata r:id="rId32" o:title=""/>
                </v:shape>
                <v:line id="Line 570" o:spid="_x0000_s1040" style="position:absolute;visibility:visible;mso-wrap-style:square" from="6670,1818" to="6670,1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" strokeweight=".5pt"/>
                <v:shape id="Picture 569" o:spid="_x0000_s1041" type="#_x0000_t75" style="position:absolute;left:3980;top:1945;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">
                  <v:imagedata r:id="rId32" o:title=""/>
                </v:shape>
                <v:line id="Line 568" o:spid="_x0000_s1042" style="position:absolute;visibility:visible;mso-wrap-style:square" from="4631,1801" to="4631,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" strokeweight=".5pt"/>
                <v:line id="Line 567" o:spid="_x0000_s1043" style="position:absolute;visibility:visible;mso-wrap-style:square" from="5653,1801" to="5653,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" strokeweight=".5pt"/>
                <v:line id="Line 566" o:spid="_x0000_s1044" style="position:absolute;visibility:visible;mso-wrap-style:square" from="4626,1806" to="5658,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" strokeweight=".5pt"/>
                <v:shape id="Picture 565" o:spid="_x0000_s1045" type="#_x0000_t75" style="position:absolute;left:5000;top:1960;width:300;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">
                  <v:imagedata r:id="rId32" o:title=""/>
                </v:shape>
                <v:shape id="Freeform 564" o:spid="_x0000_s1046" style="position:absolute;left:3474;top:19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" path="m148,l91,12,43,43,11,91,,149r11,58l43,254r48,32l148,298r58,-12l254,254r32,-47l297,149,286,91,254,43,206,12,148,xe" stroked="f">
                  <v:path arrowok="t" o:connecttype="custom" o:connectlocs="148,1947;91,1959;43,1990;11,2038;0,2096;11,2154;43,2201;91,2233;148,2245;206,2233;254,2201;286,2154;297,2096;286,2038;254,1990;206,1959;148,1947" o:connectangles="0,0,0,0,0,0,0,0,0,0,0,0,0,0,0,0,0"/>
                </v:shape>
                <v:shape id="Freeform 563" o:spid="_x0000_s1047" style="position:absolute;left:3474;top:1947;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" path="m148,298r58,-12l254,254r32,-47l297,149,286,91,254,43,206,12,148,,91,12,43,43,11,91,,149r11,58l43,254r48,32l148,298xe" filled="f" strokeweight=".5pt">
                  <v:path arrowok="t" o:connecttype="custom" o:connectlocs="148,2245;206,2233;254,2201;286,2154;297,2096;286,2038;254,1990;206,1959;148,1947;91,1959;43,1990;11,2038;0,2096;11,2154;43,2201;91,2233;148,2245" o:connectangles="0,0,0,0,0,0,0,0,0,0,0,0,0,0,0,0,0"/>
                </v:shape>
                <v:shape id="Freeform 562" o:spid="_x0000_s1048" style="position:absolute;left:4491;top:195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" path="m149,l91,11,44,43,12,90,,148r12,58l44,254r47,31l149,297r58,-12l254,254r32,-48l298,148,286,90,254,43,207,11,149,xe" stroked="f">
                  <v:path arrowok="t" o:connecttype="custom" o:connectlocs="149,1953;91,1964;44,1996;12,2043;0,2101;12,2159;44,2207;91,2238;149,2250;207,2238;254,2207;286,2159;298,2101;286,2043;254,1996;207,1964;149,1953" o:connectangles="0,0,0,0,0,0,0,0,0,0,0,0,0,0,0,0,0"/>
                </v:shape>
                <v:shape id="Freeform 561" o:spid="_x0000_s1049" style="position:absolute;left:4491;top:195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" path="m149,297r58,-12l254,254r32,-48l298,148,286,90,254,43,207,11,149,,91,11,44,43,12,90,,148r12,58l44,254r47,31l149,297xe" filled="f" strokeweight=".5pt">
                  <v:path arrowok="t" o:connecttype="custom" o:connectlocs="149,2250;207,2238;254,2207;286,2159;298,2101;286,2043;254,1996;207,1964;149,1953;91,1964;44,1996;12,2043;0,2101;12,2159;44,2207;91,2238;149,2250" o:connectangles="0,0,0,0,0,0,0,0,0,0,0,0,0,0,0,0,0"/>
                </v:shape>
                <v:shape id="Freeform 560" o:spid="_x0000_s1050" style="position:absolute;left:5508;top:19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" path="m149,l91,12,44,43,12,91,,149r12,58l44,254r47,32l149,298r58,-12l254,254r32,-47l298,149,286,91,254,43,207,12,149,xe" stroked="f">
                  <v:path arrowok="t" o:connecttype="custom" o:connectlocs="149,1964;91,1976;44,2007;12,2055;0,2113;12,2171;44,2218;91,2250;149,2262;207,2250;254,2218;286,2171;298,2113;286,2055;254,2007;207,1976;149,1964" o:connectangles="0,0,0,0,0,0,0,0,0,0,0,0,0,0,0,0,0"/>
                </v:shape>
                <v:shape id="Freeform 559" o:spid="_x0000_s1051" style="position:absolute;left:5508;top:19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" path="m149,298r58,-12l254,254r32,-47l298,149,286,91,254,43,207,12,149,,91,12,44,43,12,91,,149r12,58l44,254r47,32l149,298xe" filled="f" strokeweight=".5pt">
                  <v:path arrowok="t" o:connecttype="custom" o:connectlocs="149,2262;207,2250;254,2218;286,2171;298,2113;286,2055;254,2007;207,1976;149,1964;91,1976;44,2007;12,2055;0,2113;12,2171;44,2218;91,2250;149,2262" o:connectangles="0,0,0,0,0,0,0,0,0,0,0,0,0,0,0,0,0"/>
                </v:shape>
                <v:shape id="Freeform 558" o:spid="_x0000_s1052" style="position:absolute;left:6524;top:197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" path="m149,l91,11,43,43,11,90,,148r11,58l43,254r48,31l149,297r57,-12l254,254r32,-48l297,148,286,90,254,43,206,11,149,xe" fillcolor="#41ad49" stroked="f">
                  <v:path arrowok="t" o:connecttype="custom" o:connectlocs="149,1970;91,1981;43,2013;11,2060;0,2118;11,2176;43,2224;91,2255;149,2267;206,2255;254,2224;286,2176;297,2118;286,2060;254,2013;206,1981;149,1970" o:connectangles="0,0,0,0,0,0,0,0,0,0,0,0,0,0,0,0,0"/>
                </v:shape>
                <v:shape id="Freeform 557" o:spid="_x0000_s1053" style="position:absolute;left:6524;top:197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" path="m149,297r57,-12l254,254r32,-48l297,148,286,90,254,43,206,11,149,,91,11,43,43,11,90,,148r11,58l43,254r48,31l149,297xe" filled="f" strokeweight=".5pt">
                  <v:path arrowok="t" o:connecttype="custom" o:connectlocs="149,2267;206,2255;254,2224;286,2176;297,2118;286,2060;254,2013;206,1981;149,1970;91,1981;43,2013;11,2060;0,2118;11,2176;43,2224;91,2255;149,2267" o:connectangles="0,0,0,0,0,0,0,0,0,0,0,0,0,0,0,0,0"/>
                </v:shape>
                <v:line id="Line 556" o:spid="_x0000_s1054" style="position:absolute;visibility:visible;mso-wrap-style:square" from="3623,1790" to="3623,1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" strokeweight=".5pt"/>
                <v:line id="Line 555" o:spid="_x0000_s1055" style="position:absolute;visibility:visible;mso-wrap-style:square" from="6670,1818" to="6670,1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" strokeweight=".5pt"/>
                <v:line id="Line 554" o:spid="_x0000_s1056" style="position:absolute;visibility:visible;mso-wrap-style:square" from="4631,1801" to="4631,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" strokeweight=".5pt"/>
                <v:line id="Line 553" o:spid="_x0000_s1057" style="position:absolute;visibility:visible;mso-wrap-style:square" from="5653,1801" to="5653,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" strokeweight=".5pt"/>
                <v:line id="Line 552" o:spid="_x0000_s1058" style="position:absolute;visibility:visible;mso-wrap-style:square" from="4626,1806" to="5658,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" strokeweight=".5pt"/>
                <w10:wrap anchorx="page" anchory="page"/>
              </v:group>
            </w:pict>
          </mc:Fallback>
        </mc:AlternateContent>
      </w:r>
    </w:p>
    <w:p w14:paraId="45D9B053" w14:textId="77777777" w:rsidR="006500DE" w:rsidRPr="004A7191" w:rsidRDefault="004A7191">
      <w:pPr>
        <w:spacing w:before="93"/>
        <w:ind w:left="3420"/>
        <w:rPr>
          <w:color w:val="000000" w:themeColor="text1"/>
          <w:sz w:val="16"/>
        </w:rPr>
      </w:pPr>
      <w:r w:rsidRPr="004A7191">
        <w:rPr>
          <w:color w:val="000000" w:themeColor="text1"/>
          <w:sz w:val="16"/>
        </w:rPr>
        <w:t>Least Concern (IUCN 3.1)</w:t>
      </w:r>
    </w:p>
    <w:p w14:paraId="4B4E33D9" w14:textId="77777777" w:rsidR="006500DE" w:rsidRPr="004A7191" w:rsidRDefault="006500DE">
      <w:pPr>
        <w:pStyle w:val="BodyText"/>
        <w:spacing w:before="4"/>
        <w:rPr>
          <w:color w:val="000000" w:themeColor="text1"/>
          <w:sz w:val="15"/>
        </w:rPr>
      </w:pPr>
    </w:p>
    <w:p w14:paraId="1227E18E" w14:textId="77777777" w:rsidR="006500DE" w:rsidRPr="004A7191" w:rsidRDefault="004A7191">
      <w:pPr>
        <w:pStyle w:val="BodyText"/>
        <w:ind w:left="3480"/>
        <w:rPr>
          <w:rFonts w:ascii="Bookman Old Style"/>
          <w:b/>
          <w:color w:val="000000" w:themeColor="text1"/>
        </w:rPr>
      </w:pPr>
      <w:r w:rsidRPr="004A7191">
        <w:rPr>
          <w:rFonts w:ascii="Bookman Old Style"/>
          <w:b/>
          <w:color w:val="000000" w:themeColor="text1"/>
        </w:rPr>
        <w:t>Scientific classification</w:t>
      </w:r>
    </w:p>
    <w:p w14:paraId="1F04B045" w14:textId="77777777" w:rsidR="006500DE" w:rsidRPr="004A7191" w:rsidRDefault="004A7191">
      <w:pPr>
        <w:pStyle w:val="BodyText"/>
        <w:tabs>
          <w:tab w:val="left" w:pos="5340"/>
        </w:tabs>
        <w:spacing w:before="87"/>
        <w:ind w:left="3480"/>
        <w:rPr>
          <w:color w:val="000000" w:themeColor="text1"/>
        </w:rPr>
      </w:pPr>
      <w:r w:rsidRPr="004A7191">
        <w:rPr>
          <w:color w:val="000000" w:themeColor="text1"/>
        </w:rPr>
        <w:t>Kingdom:</w:t>
      </w:r>
      <w:r w:rsidRPr="004A7191">
        <w:rPr>
          <w:color w:val="000000" w:themeColor="text1"/>
        </w:rPr>
        <w:tab/>
        <w:t>Animalia</w:t>
      </w:r>
    </w:p>
    <w:p w14:paraId="11EB1CF0" w14:textId="77777777" w:rsidR="006500DE" w:rsidRPr="004A7191" w:rsidRDefault="004A7191">
      <w:pPr>
        <w:pStyle w:val="BodyText"/>
        <w:tabs>
          <w:tab w:val="left" w:pos="5340"/>
        </w:tabs>
        <w:spacing w:before="90"/>
        <w:ind w:left="3480"/>
        <w:rPr>
          <w:color w:val="000000" w:themeColor="text1"/>
        </w:rPr>
      </w:pPr>
      <w:r w:rsidRPr="004A7191">
        <w:rPr>
          <w:color w:val="000000" w:themeColor="text1"/>
        </w:rPr>
        <w:t>Phylum:</w:t>
      </w:r>
      <w:r w:rsidRPr="004A7191">
        <w:rPr>
          <w:color w:val="000000" w:themeColor="text1"/>
        </w:rPr>
        <w:tab/>
        <w:t>Chordata</w:t>
      </w:r>
    </w:p>
    <w:p w14:paraId="03C1DCD0" w14:textId="77777777" w:rsidR="006500DE" w:rsidRPr="004A7191" w:rsidRDefault="004A7191">
      <w:pPr>
        <w:pStyle w:val="BodyText"/>
        <w:tabs>
          <w:tab w:val="left" w:pos="5340"/>
        </w:tabs>
        <w:spacing w:before="90"/>
        <w:ind w:left="348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3F40BED3" w14:textId="77777777" w:rsidR="006500DE" w:rsidRPr="004A7191" w:rsidRDefault="004A7191">
      <w:pPr>
        <w:pStyle w:val="BodyText"/>
        <w:tabs>
          <w:tab w:val="left" w:pos="5340"/>
        </w:tabs>
        <w:spacing w:before="90"/>
        <w:ind w:left="3480"/>
        <w:rPr>
          <w:color w:val="000000" w:themeColor="text1"/>
        </w:rPr>
      </w:pPr>
      <w:r w:rsidRPr="004A7191">
        <w:rPr>
          <w:color w:val="000000" w:themeColor="text1"/>
        </w:rPr>
        <w:t>Order:</w:t>
      </w:r>
      <w:r w:rsidRPr="004A7191">
        <w:rPr>
          <w:color w:val="000000" w:themeColor="text1"/>
        </w:rPr>
        <w:tab/>
        <w:t>Passeriformes</w:t>
      </w:r>
    </w:p>
    <w:p w14:paraId="31E58563" w14:textId="77777777" w:rsidR="006500DE" w:rsidRPr="004A7191" w:rsidRDefault="004A7191">
      <w:pPr>
        <w:pStyle w:val="BodyText"/>
        <w:tabs>
          <w:tab w:val="left" w:pos="5340"/>
        </w:tabs>
        <w:spacing w:before="110"/>
        <w:ind w:left="3480"/>
        <w:rPr>
          <w:color w:val="000000" w:themeColor="text1"/>
        </w:rPr>
      </w:pPr>
      <w:r w:rsidRPr="004A7191">
        <w:rPr>
          <w:color w:val="000000" w:themeColor="text1"/>
        </w:rPr>
        <w:t>Family:</w:t>
      </w:r>
      <w:r w:rsidRPr="004A7191">
        <w:rPr>
          <w:color w:val="000000" w:themeColor="text1"/>
        </w:rPr>
        <w:tab/>
        <w:t>Sturnidae</w:t>
      </w:r>
    </w:p>
    <w:p w14:paraId="4D3AED8C" w14:textId="77777777" w:rsidR="006500DE" w:rsidRPr="004A7191" w:rsidRDefault="004A7191">
      <w:pPr>
        <w:pStyle w:val="BodyText"/>
        <w:tabs>
          <w:tab w:val="left" w:pos="5340"/>
        </w:tabs>
        <w:spacing w:before="91"/>
        <w:ind w:left="3480"/>
        <w:rPr>
          <w:color w:val="000000" w:themeColor="text1"/>
        </w:rPr>
      </w:pPr>
      <w:r w:rsidRPr="004A7191">
        <w:rPr>
          <w:color w:val="000000" w:themeColor="text1"/>
        </w:rPr>
        <w:t>Genus:</w:t>
      </w:r>
      <w:r w:rsidRPr="004A7191">
        <w:rPr>
          <w:color w:val="000000" w:themeColor="text1"/>
        </w:rPr>
        <w:tab/>
      </w:r>
      <w:proofErr w:type="spellStart"/>
      <w:r w:rsidRPr="004A7191">
        <w:rPr>
          <w:color w:val="000000" w:themeColor="text1"/>
        </w:rPr>
        <w:t>Acridotheres</w:t>
      </w:r>
      <w:proofErr w:type="spellEnd"/>
    </w:p>
    <w:p w14:paraId="68B7F1BE" w14:textId="77777777" w:rsidR="006500DE" w:rsidRPr="004A7191" w:rsidRDefault="004A7191">
      <w:pPr>
        <w:tabs>
          <w:tab w:val="left" w:pos="5340"/>
        </w:tabs>
        <w:spacing w:before="110"/>
        <w:ind w:left="348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A.</w:t>
      </w:r>
      <w:r w:rsidRPr="004A7191">
        <w:rPr>
          <w:rFonts w:ascii="Georgia"/>
          <w:i/>
          <w:color w:val="000000" w:themeColor="text1"/>
          <w:spacing w:val="-13"/>
          <w:sz w:val="20"/>
        </w:rPr>
        <w:t xml:space="preserve"> </w:t>
      </w:r>
      <w:proofErr w:type="spellStart"/>
      <w:r w:rsidRPr="004A7191">
        <w:rPr>
          <w:rFonts w:ascii="Georgia"/>
          <w:i/>
          <w:color w:val="000000" w:themeColor="text1"/>
          <w:sz w:val="20"/>
        </w:rPr>
        <w:t>fuscus</w:t>
      </w:r>
      <w:proofErr w:type="spellEnd"/>
    </w:p>
    <w:p w14:paraId="73C1F6B6" w14:textId="77777777" w:rsidR="006500DE" w:rsidRPr="004A7191" w:rsidRDefault="006500DE">
      <w:pPr>
        <w:pStyle w:val="BodyText"/>
        <w:rPr>
          <w:rFonts w:ascii="Georgia"/>
          <w:i/>
          <w:color w:val="000000" w:themeColor="text1"/>
          <w:sz w:val="22"/>
        </w:rPr>
      </w:pPr>
    </w:p>
    <w:p w14:paraId="7322AB83" w14:textId="77777777" w:rsidR="006500DE" w:rsidRPr="004A7191" w:rsidRDefault="006500DE">
      <w:pPr>
        <w:pStyle w:val="BodyText"/>
        <w:rPr>
          <w:rFonts w:ascii="Georgia"/>
          <w:i/>
          <w:color w:val="000000" w:themeColor="text1"/>
          <w:sz w:val="22"/>
        </w:rPr>
      </w:pPr>
    </w:p>
    <w:p w14:paraId="141AA320" w14:textId="77777777" w:rsidR="006500DE" w:rsidRPr="004A7191" w:rsidRDefault="006500DE">
      <w:pPr>
        <w:pStyle w:val="BodyText"/>
        <w:rPr>
          <w:rFonts w:ascii="Georgia"/>
          <w:i/>
          <w:color w:val="000000" w:themeColor="text1"/>
          <w:sz w:val="22"/>
        </w:rPr>
      </w:pPr>
    </w:p>
    <w:p w14:paraId="5CF0B0B4" w14:textId="77777777" w:rsidR="006500DE" w:rsidRPr="004A7191" w:rsidRDefault="006500DE">
      <w:pPr>
        <w:pStyle w:val="BodyText"/>
        <w:rPr>
          <w:rFonts w:ascii="Georgia"/>
          <w:i/>
          <w:color w:val="000000" w:themeColor="text1"/>
          <w:sz w:val="22"/>
        </w:rPr>
      </w:pPr>
    </w:p>
    <w:p w14:paraId="18B7DE6E" w14:textId="77777777" w:rsidR="006500DE" w:rsidRPr="004A7191" w:rsidRDefault="006500DE">
      <w:pPr>
        <w:pStyle w:val="BodyText"/>
        <w:rPr>
          <w:rFonts w:ascii="Georgia"/>
          <w:i/>
          <w:color w:val="000000" w:themeColor="text1"/>
          <w:sz w:val="22"/>
        </w:rPr>
      </w:pPr>
    </w:p>
    <w:p w14:paraId="60DCF129" w14:textId="77777777" w:rsidR="006500DE" w:rsidRPr="004A7191" w:rsidRDefault="006500DE">
      <w:pPr>
        <w:pStyle w:val="BodyText"/>
        <w:rPr>
          <w:rFonts w:ascii="Georgia"/>
          <w:i/>
          <w:color w:val="000000" w:themeColor="text1"/>
          <w:sz w:val="22"/>
        </w:rPr>
      </w:pPr>
    </w:p>
    <w:p w14:paraId="171C8B83" w14:textId="77777777" w:rsidR="006500DE" w:rsidRPr="004A7191" w:rsidRDefault="006500DE">
      <w:pPr>
        <w:pStyle w:val="BodyText"/>
        <w:rPr>
          <w:rFonts w:ascii="Georgia"/>
          <w:i/>
          <w:color w:val="000000" w:themeColor="text1"/>
          <w:sz w:val="22"/>
        </w:rPr>
      </w:pPr>
    </w:p>
    <w:p w14:paraId="3D20DD5B" w14:textId="77777777" w:rsidR="006500DE" w:rsidRPr="004A7191" w:rsidRDefault="006500DE">
      <w:pPr>
        <w:pStyle w:val="BodyText"/>
        <w:rPr>
          <w:rFonts w:ascii="Georgia"/>
          <w:i/>
          <w:color w:val="000000" w:themeColor="text1"/>
          <w:sz w:val="22"/>
        </w:rPr>
      </w:pPr>
    </w:p>
    <w:p w14:paraId="30D8D1D0" w14:textId="77777777" w:rsidR="006500DE" w:rsidRPr="004A7191" w:rsidRDefault="006500DE">
      <w:pPr>
        <w:pStyle w:val="BodyText"/>
        <w:rPr>
          <w:rFonts w:ascii="Georgia"/>
          <w:i/>
          <w:color w:val="000000" w:themeColor="text1"/>
          <w:sz w:val="22"/>
        </w:rPr>
      </w:pPr>
    </w:p>
    <w:p w14:paraId="08F5E5AB" w14:textId="77777777" w:rsidR="006500DE" w:rsidRPr="004A7191" w:rsidRDefault="006500DE">
      <w:pPr>
        <w:pStyle w:val="BodyText"/>
        <w:rPr>
          <w:rFonts w:ascii="Georgia"/>
          <w:i/>
          <w:color w:val="000000" w:themeColor="text1"/>
          <w:sz w:val="22"/>
        </w:rPr>
      </w:pPr>
    </w:p>
    <w:p w14:paraId="5C788113" w14:textId="77777777" w:rsidR="006500DE" w:rsidRPr="004A7191" w:rsidRDefault="006500DE">
      <w:pPr>
        <w:pStyle w:val="BodyText"/>
        <w:rPr>
          <w:rFonts w:ascii="Georgia"/>
          <w:i/>
          <w:color w:val="000000" w:themeColor="text1"/>
          <w:sz w:val="22"/>
        </w:rPr>
      </w:pPr>
    </w:p>
    <w:p w14:paraId="15FC9956" w14:textId="77777777" w:rsidR="006500DE" w:rsidRPr="004A7191" w:rsidRDefault="006500DE">
      <w:pPr>
        <w:pStyle w:val="BodyText"/>
        <w:rPr>
          <w:rFonts w:ascii="Georgia"/>
          <w:i/>
          <w:color w:val="000000" w:themeColor="text1"/>
          <w:sz w:val="22"/>
        </w:rPr>
      </w:pPr>
    </w:p>
    <w:p w14:paraId="16932D25" w14:textId="77777777" w:rsidR="006500DE" w:rsidRPr="004A7191" w:rsidRDefault="006500DE">
      <w:pPr>
        <w:pStyle w:val="BodyText"/>
        <w:rPr>
          <w:rFonts w:ascii="Georgia"/>
          <w:i/>
          <w:color w:val="000000" w:themeColor="text1"/>
          <w:sz w:val="22"/>
        </w:rPr>
      </w:pPr>
    </w:p>
    <w:p w14:paraId="2737A10F" w14:textId="77777777" w:rsidR="006500DE" w:rsidRPr="004A7191" w:rsidRDefault="006500DE">
      <w:pPr>
        <w:pStyle w:val="BodyText"/>
        <w:rPr>
          <w:rFonts w:ascii="Georgia"/>
          <w:i/>
          <w:color w:val="000000" w:themeColor="text1"/>
          <w:sz w:val="22"/>
        </w:rPr>
      </w:pPr>
    </w:p>
    <w:p w14:paraId="1C2A9445" w14:textId="77777777" w:rsidR="006500DE" w:rsidRPr="004A7191" w:rsidRDefault="006500DE">
      <w:pPr>
        <w:pStyle w:val="BodyText"/>
        <w:rPr>
          <w:rFonts w:ascii="Georgia"/>
          <w:i/>
          <w:color w:val="000000" w:themeColor="text1"/>
          <w:sz w:val="22"/>
        </w:rPr>
      </w:pPr>
    </w:p>
    <w:p w14:paraId="2886CA0C" w14:textId="77777777" w:rsidR="006500DE" w:rsidRPr="004A7191" w:rsidRDefault="006500DE">
      <w:pPr>
        <w:pStyle w:val="BodyText"/>
        <w:rPr>
          <w:rFonts w:ascii="Georgia"/>
          <w:i/>
          <w:color w:val="000000" w:themeColor="text1"/>
          <w:sz w:val="22"/>
        </w:rPr>
      </w:pPr>
    </w:p>
    <w:p w14:paraId="560203ED" w14:textId="77777777" w:rsidR="006500DE" w:rsidRPr="004A7191" w:rsidRDefault="006500DE">
      <w:pPr>
        <w:pStyle w:val="BodyText"/>
        <w:rPr>
          <w:rFonts w:ascii="Georgia"/>
          <w:i/>
          <w:color w:val="000000" w:themeColor="text1"/>
          <w:sz w:val="22"/>
        </w:rPr>
      </w:pPr>
    </w:p>
    <w:p w14:paraId="265D8593" w14:textId="77777777" w:rsidR="006500DE" w:rsidRPr="004A7191" w:rsidRDefault="006500DE">
      <w:pPr>
        <w:pStyle w:val="BodyText"/>
        <w:rPr>
          <w:rFonts w:ascii="Georgia"/>
          <w:i/>
          <w:color w:val="000000" w:themeColor="text1"/>
          <w:sz w:val="22"/>
        </w:rPr>
      </w:pPr>
    </w:p>
    <w:p w14:paraId="6CDA1026" w14:textId="77777777" w:rsidR="006500DE" w:rsidRPr="004A7191" w:rsidRDefault="006500DE">
      <w:pPr>
        <w:pStyle w:val="BodyText"/>
        <w:rPr>
          <w:rFonts w:ascii="Georgia"/>
          <w:i/>
          <w:color w:val="000000" w:themeColor="text1"/>
          <w:sz w:val="22"/>
        </w:rPr>
      </w:pPr>
    </w:p>
    <w:p w14:paraId="04AA610B" w14:textId="77777777" w:rsidR="006500DE" w:rsidRPr="004A7191" w:rsidRDefault="006500DE">
      <w:pPr>
        <w:pStyle w:val="BodyText"/>
        <w:rPr>
          <w:rFonts w:ascii="Georgia"/>
          <w:i/>
          <w:color w:val="000000" w:themeColor="text1"/>
          <w:sz w:val="22"/>
        </w:rPr>
      </w:pPr>
    </w:p>
    <w:p w14:paraId="17599161" w14:textId="77777777" w:rsidR="006500DE" w:rsidRPr="004A7191" w:rsidRDefault="006500DE">
      <w:pPr>
        <w:pStyle w:val="BodyText"/>
        <w:rPr>
          <w:rFonts w:ascii="Georgia"/>
          <w:i/>
          <w:color w:val="000000" w:themeColor="text1"/>
          <w:sz w:val="22"/>
        </w:rPr>
      </w:pPr>
    </w:p>
    <w:p w14:paraId="622AFA6C"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5D5E651" w14:textId="77777777" w:rsidR="006500DE" w:rsidRPr="004A7191" w:rsidRDefault="004A7191">
      <w:pPr>
        <w:pStyle w:val="Heading1"/>
        <w:tabs>
          <w:tab w:val="left" w:pos="1158"/>
          <w:tab w:val="left" w:pos="7739"/>
        </w:tabs>
        <w:rPr>
          <w:color w:val="000000" w:themeColor="text1"/>
        </w:rPr>
      </w:pPr>
      <w:r w:rsidRPr="004A7191">
        <w:rPr>
          <w:color w:val="000000" w:themeColor="text1"/>
          <w:shd w:val="clear" w:color="auto" w:fill="996A4C"/>
        </w:rPr>
        <w:lastRenderedPageBreak/>
        <w:tab/>
        <w:t>46. Chestnut-tailed</w:t>
      </w:r>
      <w:r w:rsidRPr="004A7191">
        <w:rPr>
          <w:color w:val="000000" w:themeColor="text1"/>
          <w:spacing w:val="60"/>
          <w:shd w:val="clear" w:color="auto" w:fill="996A4C"/>
        </w:rPr>
        <w:t xml:space="preserve"> </w:t>
      </w:r>
      <w:r w:rsidRPr="004A7191">
        <w:rPr>
          <w:color w:val="000000" w:themeColor="text1"/>
          <w:shd w:val="clear" w:color="auto" w:fill="996A4C"/>
        </w:rPr>
        <w:t>Starling</w:t>
      </w:r>
      <w:r w:rsidRPr="004A7191">
        <w:rPr>
          <w:color w:val="000000" w:themeColor="text1"/>
          <w:shd w:val="clear" w:color="auto" w:fill="996A4C"/>
        </w:rPr>
        <w:tab/>
      </w:r>
    </w:p>
    <w:p w14:paraId="19F1662E" w14:textId="77777777" w:rsidR="006500DE" w:rsidRPr="004A7191" w:rsidRDefault="004A7191">
      <w:pPr>
        <w:pStyle w:val="BodyText"/>
        <w:spacing w:before="280" w:line="242" w:lineRule="auto"/>
        <w:ind w:left="1140" w:right="1287"/>
        <w:rPr>
          <w:color w:val="000000" w:themeColor="text1"/>
        </w:rPr>
      </w:pPr>
      <w:r w:rsidRPr="004A7191">
        <w:rPr>
          <w:color w:val="000000" w:themeColor="text1"/>
        </w:rPr>
        <w:t>The chestnut-tailed starling or grey-headed myna (</w:t>
      </w:r>
      <w:proofErr w:type="spellStart"/>
      <w:r w:rsidRPr="004A7191">
        <w:rPr>
          <w:rFonts w:ascii="Georgia"/>
          <w:i/>
          <w:color w:val="000000" w:themeColor="text1"/>
        </w:rPr>
        <w:t>Sturnia</w:t>
      </w:r>
      <w:proofErr w:type="spellEnd"/>
      <w:r w:rsidRPr="004A7191">
        <w:rPr>
          <w:rFonts w:ascii="Georgia"/>
          <w:i/>
          <w:color w:val="000000" w:themeColor="text1"/>
        </w:rPr>
        <w:t xml:space="preserve"> </w:t>
      </w:r>
      <w:proofErr w:type="spellStart"/>
      <w:r w:rsidRPr="004A7191">
        <w:rPr>
          <w:rFonts w:ascii="Georgia"/>
          <w:i/>
          <w:color w:val="000000" w:themeColor="text1"/>
        </w:rPr>
        <w:t>malabarica</w:t>
      </w:r>
      <w:proofErr w:type="spellEnd"/>
      <w:r w:rsidRPr="004A7191">
        <w:rPr>
          <w:color w:val="000000" w:themeColor="text1"/>
        </w:rPr>
        <w:t xml:space="preserve">) is </w:t>
      </w:r>
      <w:proofErr w:type="spellStart"/>
      <w:r w:rsidRPr="004A7191">
        <w:rPr>
          <w:color w:val="000000" w:themeColor="text1"/>
        </w:rPr>
        <w:t>amember</w:t>
      </w:r>
      <w:proofErr w:type="spellEnd"/>
      <w:r w:rsidRPr="004A7191">
        <w:rPr>
          <w:color w:val="000000" w:themeColor="text1"/>
        </w:rPr>
        <w:t xml:space="preserve"> of the</w:t>
      </w:r>
      <w:r w:rsidR="00750405">
        <w:rPr>
          <w:color w:val="000000" w:themeColor="text1"/>
        </w:rPr>
        <w:t xml:space="preserve"> </w:t>
      </w:r>
      <w:r w:rsidRPr="004A7191">
        <w:rPr>
          <w:color w:val="000000" w:themeColor="text1"/>
        </w:rPr>
        <w:t>starling</w:t>
      </w:r>
      <w:r w:rsidR="00750405">
        <w:rPr>
          <w:color w:val="000000" w:themeColor="text1"/>
        </w:rPr>
        <w:t xml:space="preserve"> </w:t>
      </w:r>
      <w:r w:rsidRPr="004A7191">
        <w:rPr>
          <w:color w:val="000000" w:themeColor="text1"/>
        </w:rPr>
        <w:t>family of perching</w:t>
      </w:r>
      <w:r w:rsidR="00750405">
        <w:rPr>
          <w:color w:val="000000" w:themeColor="text1"/>
        </w:rPr>
        <w:t xml:space="preserve"> </w:t>
      </w:r>
      <w:r w:rsidRPr="004A7191">
        <w:rPr>
          <w:color w:val="000000" w:themeColor="text1"/>
        </w:rPr>
        <w:t>birds. It is a resident or partially migratory species found in wooded habitats in India and Southeast Asia.</w:t>
      </w:r>
    </w:p>
    <w:p w14:paraId="5CE9A164" w14:textId="77777777" w:rsidR="006500DE" w:rsidRPr="004A7191" w:rsidRDefault="004A7191">
      <w:pPr>
        <w:pStyle w:val="BodyText"/>
        <w:ind w:left="1140" w:right="1107" w:firstLine="280"/>
        <w:rPr>
          <w:color w:val="000000" w:themeColor="text1"/>
        </w:rPr>
      </w:pPr>
      <w:r w:rsidRPr="004A7191">
        <w:rPr>
          <w:color w:val="000000" w:themeColor="text1"/>
        </w:rPr>
        <w:t>The</w:t>
      </w:r>
      <w:r w:rsidRPr="004A7191">
        <w:rPr>
          <w:color w:val="000000" w:themeColor="text1"/>
          <w:spacing w:val="-22"/>
        </w:rPr>
        <w:t xml:space="preserve"> </w:t>
      </w:r>
      <w:r w:rsidRPr="004A7191">
        <w:rPr>
          <w:color w:val="000000" w:themeColor="text1"/>
        </w:rPr>
        <w:t>adults</w:t>
      </w:r>
      <w:r w:rsidRPr="004A7191">
        <w:rPr>
          <w:color w:val="000000" w:themeColor="text1"/>
          <w:spacing w:val="-19"/>
        </w:rPr>
        <w:t xml:space="preserve"> </w:t>
      </w:r>
      <w:r w:rsidRPr="004A7191">
        <w:rPr>
          <w:color w:val="000000" w:themeColor="text1"/>
        </w:rPr>
        <w:t>have</w:t>
      </w:r>
      <w:r w:rsidRPr="004A7191">
        <w:rPr>
          <w:color w:val="000000" w:themeColor="text1"/>
          <w:spacing w:val="-20"/>
        </w:rPr>
        <w:t xml:space="preserve"> </w:t>
      </w:r>
      <w:r w:rsidRPr="004A7191">
        <w:rPr>
          <w:color w:val="000000" w:themeColor="text1"/>
        </w:rPr>
        <w:t>a</w:t>
      </w:r>
      <w:r w:rsidRPr="004A7191">
        <w:rPr>
          <w:color w:val="000000" w:themeColor="text1"/>
          <w:spacing w:val="-19"/>
        </w:rPr>
        <w:t xml:space="preserve"> </w:t>
      </w:r>
      <w:r w:rsidRPr="004A7191">
        <w:rPr>
          <w:color w:val="000000" w:themeColor="text1"/>
        </w:rPr>
        <w:t>total</w:t>
      </w:r>
      <w:r w:rsidRPr="004A7191">
        <w:rPr>
          <w:color w:val="000000" w:themeColor="text1"/>
          <w:spacing w:val="-20"/>
        </w:rPr>
        <w:t xml:space="preserve"> </w:t>
      </w:r>
      <w:r w:rsidRPr="004A7191">
        <w:rPr>
          <w:color w:val="000000" w:themeColor="text1"/>
        </w:rPr>
        <w:t>length</w:t>
      </w:r>
      <w:r w:rsidRPr="004A7191">
        <w:rPr>
          <w:color w:val="000000" w:themeColor="text1"/>
          <w:spacing w:val="-19"/>
        </w:rPr>
        <w:t xml:space="preserve"> </w:t>
      </w:r>
      <w:r w:rsidRPr="004A7191">
        <w:rPr>
          <w:color w:val="000000" w:themeColor="text1"/>
        </w:rPr>
        <w:t>of</w:t>
      </w:r>
      <w:r w:rsidRPr="004A7191">
        <w:rPr>
          <w:color w:val="000000" w:themeColor="text1"/>
          <w:spacing w:val="-20"/>
        </w:rPr>
        <w:t xml:space="preserve"> </w:t>
      </w:r>
      <w:r w:rsidRPr="004A7191">
        <w:rPr>
          <w:color w:val="000000" w:themeColor="text1"/>
        </w:rPr>
        <w:t>approximately</w:t>
      </w:r>
      <w:r w:rsidRPr="004A7191">
        <w:rPr>
          <w:color w:val="000000" w:themeColor="text1"/>
          <w:spacing w:val="-19"/>
        </w:rPr>
        <w:t xml:space="preserve"> </w:t>
      </w:r>
      <w:r w:rsidRPr="004A7191">
        <w:rPr>
          <w:color w:val="000000" w:themeColor="text1"/>
        </w:rPr>
        <w:t>20</w:t>
      </w:r>
      <w:r w:rsidRPr="004A7191">
        <w:rPr>
          <w:color w:val="000000" w:themeColor="text1"/>
          <w:spacing w:val="-21"/>
        </w:rPr>
        <w:t xml:space="preserve"> </w:t>
      </w:r>
      <w:r w:rsidRPr="004A7191">
        <w:rPr>
          <w:color w:val="000000" w:themeColor="text1"/>
        </w:rPr>
        <w:t>cm</w:t>
      </w:r>
      <w:r w:rsidRPr="004A7191">
        <w:rPr>
          <w:color w:val="000000" w:themeColor="text1"/>
          <w:spacing w:val="-20"/>
        </w:rPr>
        <w:t xml:space="preserve"> </w:t>
      </w:r>
      <w:r w:rsidRPr="004A7191">
        <w:rPr>
          <w:color w:val="000000" w:themeColor="text1"/>
        </w:rPr>
        <w:t>(7.9</w:t>
      </w:r>
      <w:r w:rsidRPr="004A7191">
        <w:rPr>
          <w:color w:val="000000" w:themeColor="text1"/>
          <w:spacing w:val="-20"/>
        </w:rPr>
        <w:t xml:space="preserve"> </w:t>
      </w:r>
      <w:r w:rsidRPr="004A7191">
        <w:rPr>
          <w:color w:val="000000" w:themeColor="text1"/>
        </w:rPr>
        <w:t>in).</w:t>
      </w:r>
      <w:r w:rsidRPr="004A7191">
        <w:rPr>
          <w:color w:val="000000" w:themeColor="text1"/>
          <w:spacing w:val="-4"/>
        </w:rPr>
        <w:t xml:space="preserve"> </w:t>
      </w:r>
      <w:r w:rsidRPr="004A7191">
        <w:rPr>
          <w:color w:val="000000" w:themeColor="text1"/>
        </w:rPr>
        <w:t xml:space="preserve">They </w:t>
      </w:r>
      <w:r w:rsidRPr="004A7191">
        <w:rPr>
          <w:color w:val="000000" w:themeColor="text1"/>
          <w:spacing w:val="-4"/>
        </w:rPr>
        <w:t xml:space="preserve">have </w:t>
      </w:r>
      <w:r w:rsidRPr="004A7191">
        <w:rPr>
          <w:color w:val="000000" w:themeColor="text1"/>
        </w:rPr>
        <w:t xml:space="preserve">grey upperparts and blackish remiges, but the </w:t>
      </w:r>
      <w:proofErr w:type="spellStart"/>
      <w:r w:rsidRPr="004A7191">
        <w:rPr>
          <w:color w:val="000000" w:themeColor="text1"/>
        </w:rPr>
        <w:t>colour</w:t>
      </w:r>
      <w:proofErr w:type="spellEnd"/>
      <w:r w:rsidRPr="004A7191">
        <w:rPr>
          <w:color w:val="000000" w:themeColor="text1"/>
        </w:rPr>
        <w:t xml:space="preserve"> of the remaining plumage depends on the subspecies. In the nominate subspecies and </w:t>
      </w:r>
      <w:proofErr w:type="spellStart"/>
      <w:r w:rsidRPr="004A7191">
        <w:rPr>
          <w:color w:val="000000" w:themeColor="text1"/>
        </w:rPr>
        <w:t>blythii</w:t>
      </w:r>
      <w:proofErr w:type="spellEnd"/>
      <w:r w:rsidRPr="004A7191">
        <w:rPr>
          <w:color w:val="000000" w:themeColor="text1"/>
        </w:rPr>
        <w:t xml:space="preserve">, the underparts (incl. undertail) are rufous, but in </w:t>
      </w:r>
      <w:proofErr w:type="spellStart"/>
      <w:r w:rsidRPr="004A7191">
        <w:rPr>
          <w:color w:val="000000" w:themeColor="text1"/>
        </w:rPr>
        <w:t>nemoricola</w:t>
      </w:r>
      <w:proofErr w:type="spellEnd"/>
      <w:r w:rsidRPr="004A7191">
        <w:rPr>
          <w:color w:val="000000" w:themeColor="text1"/>
        </w:rPr>
        <w:t xml:space="preserve"> the underparts are whitish tinged rufous, especially on the flanks and crissum (the undertail coverts surrounding the cloaca). The nominate and </w:t>
      </w:r>
      <w:proofErr w:type="spellStart"/>
      <w:r w:rsidRPr="004A7191">
        <w:rPr>
          <w:color w:val="000000" w:themeColor="text1"/>
        </w:rPr>
        <w:t>nemoricola</w:t>
      </w:r>
      <w:proofErr w:type="spellEnd"/>
      <w:r w:rsidRPr="004A7191">
        <w:rPr>
          <w:color w:val="000000" w:themeColor="text1"/>
        </w:rPr>
        <w:t xml:space="preserve"> have a light grey head with whitish streaking (especially on crown</w:t>
      </w:r>
      <w:r w:rsidRPr="004A7191">
        <w:rPr>
          <w:color w:val="000000" w:themeColor="text1"/>
          <w:spacing w:val="-2"/>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collar</w:t>
      </w:r>
      <w:r w:rsidRPr="004A7191">
        <w:rPr>
          <w:color w:val="000000" w:themeColor="text1"/>
          <w:spacing w:val="-26"/>
        </w:rPr>
        <w:t xml:space="preserve"> </w:t>
      </w:r>
      <w:r w:rsidRPr="004A7191">
        <w:rPr>
          <w:color w:val="000000" w:themeColor="text1"/>
        </w:rPr>
        <w:t>region).</w:t>
      </w:r>
      <w:r w:rsidRPr="004A7191">
        <w:rPr>
          <w:color w:val="000000" w:themeColor="text1"/>
          <w:spacing w:val="-26"/>
        </w:rPr>
        <w:t xml:space="preserve"> </w:t>
      </w:r>
      <w:r w:rsidRPr="004A7191">
        <w:rPr>
          <w:color w:val="000000" w:themeColor="text1"/>
        </w:rPr>
        <w:t>Both</w:t>
      </w:r>
      <w:r w:rsidRPr="004A7191">
        <w:rPr>
          <w:color w:val="000000" w:themeColor="text1"/>
          <w:spacing w:val="-24"/>
        </w:rPr>
        <w:t xml:space="preserve"> </w:t>
      </w:r>
      <w:r w:rsidRPr="004A7191">
        <w:rPr>
          <w:color w:val="000000" w:themeColor="text1"/>
        </w:rPr>
        <w:t>subspecies</w:t>
      </w:r>
      <w:r w:rsidRPr="004A7191">
        <w:rPr>
          <w:color w:val="000000" w:themeColor="text1"/>
          <w:spacing w:val="-26"/>
        </w:rPr>
        <w:t xml:space="preserve"> </w:t>
      </w:r>
      <w:r w:rsidRPr="004A7191">
        <w:rPr>
          <w:color w:val="000000" w:themeColor="text1"/>
        </w:rPr>
        <w:t>have</w:t>
      </w:r>
      <w:r w:rsidRPr="004A7191">
        <w:rPr>
          <w:color w:val="000000" w:themeColor="text1"/>
          <w:spacing w:val="-26"/>
        </w:rPr>
        <w:t xml:space="preserve"> </w:t>
      </w:r>
      <w:r w:rsidRPr="004A7191">
        <w:rPr>
          <w:color w:val="000000" w:themeColor="text1"/>
        </w:rPr>
        <w:t>white</w:t>
      </w:r>
      <w:r w:rsidRPr="004A7191">
        <w:rPr>
          <w:color w:val="000000" w:themeColor="text1"/>
          <w:spacing w:val="-24"/>
        </w:rPr>
        <w:t xml:space="preserve"> </w:t>
      </w:r>
      <w:proofErr w:type="spellStart"/>
      <w:r w:rsidRPr="004A7191">
        <w:rPr>
          <w:color w:val="000000" w:themeColor="text1"/>
        </w:rPr>
        <w:t>irides</w:t>
      </w:r>
      <w:proofErr w:type="spellEnd"/>
      <w:r w:rsidRPr="004A7191">
        <w:rPr>
          <w:color w:val="000000" w:themeColor="text1"/>
          <w:spacing w:val="-25"/>
        </w:rPr>
        <w:t xml:space="preserve"> </w:t>
      </w:r>
      <w:r w:rsidRPr="004A7191">
        <w:rPr>
          <w:color w:val="000000" w:themeColor="text1"/>
        </w:rPr>
        <w:t>and</w:t>
      </w:r>
      <w:r w:rsidRPr="004A7191">
        <w:rPr>
          <w:color w:val="000000" w:themeColor="text1"/>
          <w:spacing w:val="-25"/>
        </w:rPr>
        <w:t xml:space="preserve"> </w:t>
      </w:r>
      <w:r w:rsidRPr="004A7191">
        <w:rPr>
          <w:color w:val="000000" w:themeColor="text1"/>
        </w:rPr>
        <w:t>a</w:t>
      </w:r>
      <w:r w:rsidRPr="004A7191">
        <w:rPr>
          <w:color w:val="000000" w:themeColor="text1"/>
          <w:spacing w:val="-24"/>
        </w:rPr>
        <w:t xml:space="preserve"> </w:t>
      </w:r>
      <w:r w:rsidRPr="004A7191">
        <w:rPr>
          <w:color w:val="000000" w:themeColor="text1"/>
        </w:rPr>
        <w:t>yellow</w:t>
      </w:r>
      <w:r w:rsidRPr="004A7191">
        <w:rPr>
          <w:color w:val="000000" w:themeColor="text1"/>
          <w:spacing w:val="-25"/>
        </w:rPr>
        <w:t xml:space="preserve"> </w:t>
      </w:r>
      <w:r w:rsidRPr="004A7191">
        <w:rPr>
          <w:color w:val="000000" w:themeColor="text1"/>
        </w:rPr>
        <w:t>bill with a pale blue base. The sexes are similar, but juveniles have whitish underparts</w:t>
      </w:r>
      <w:r w:rsidRPr="004A7191">
        <w:rPr>
          <w:color w:val="000000" w:themeColor="text1"/>
          <w:spacing w:val="-10"/>
        </w:rPr>
        <w:t xml:space="preserve"> </w:t>
      </w:r>
      <w:r w:rsidRPr="004A7191">
        <w:rPr>
          <w:color w:val="000000" w:themeColor="text1"/>
        </w:rPr>
        <w:t>and</w:t>
      </w:r>
      <w:r w:rsidRPr="004A7191">
        <w:rPr>
          <w:color w:val="000000" w:themeColor="text1"/>
          <w:spacing w:val="-10"/>
        </w:rPr>
        <w:t xml:space="preserve"> </w:t>
      </w:r>
      <w:r w:rsidRPr="004A7191">
        <w:rPr>
          <w:color w:val="000000" w:themeColor="text1"/>
        </w:rPr>
        <w:t>just</w:t>
      </w:r>
      <w:r w:rsidRPr="004A7191">
        <w:rPr>
          <w:color w:val="000000" w:themeColor="text1"/>
          <w:spacing w:val="-10"/>
        </w:rPr>
        <w:t xml:space="preserve"> </w:t>
      </w:r>
      <w:r w:rsidRPr="004A7191">
        <w:rPr>
          <w:color w:val="000000" w:themeColor="text1"/>
        </w:rPr>
        <w:t>chestnut</w:t>
      </w:r>
      <w:r w:rsidRPr="004A7191">
        <w:rPr>
          <w:color w:val="000000" w:themeColor="text1"/>
          <w:spacing w:val="-11"/>
        </w:rPr>
        <w:t xml:space="preserve"> </w:t>
      </w:r>
      <w:r w:rsidRPr="004A7191">
        <w:rPr>
          <w:color w:val="000000" w:themeColor="text1"/>
        </w:rPr>
        <w:t>tips</w:t>
      </w:r>
      <w:r w:rsidRPr="004A7191">
        <w:rPr>
          <w:color w:val="000000" w:themeColor="text1"/>
          <w:spacing w:val="-9"/>
        </w:rPr>
        <w:t xml:space="preserve"> </w:t>
      </w:r>
      <w:r w:rsidRPr="004A7191">
        <w:rPr>
          <w:color w:val="000000" w:themeColor="text1"/>
        </w:rPr>
        <w:t>to</w:t>
      </w:r>
      <w:r w:rsidRPr="004A7191">
        <w:rPr>
          <w:color w:val="000000" w:themeColor="text1"/>
          <w:spacing w:val="-9"/>
        </w:rPr>
        <w:t xml:space="preserve"> </w:t>
      </w:r>
      <w:r w:rsidRPr="004A7191">
        <w:rPr>
          <w:color w:val="000000" w:themeColor="text1"/>
        </w:rPr>
        <w:t>the</w:t>
      </w:r>
      <w:r w:rsidRPr="004A7191">
        <w:rPr>
          <w:color w:val="000000" w:themeColor="text1"/>
          <w:spacing w:val="-10"/>
        </w:rPr>
        <w:t xml:space="preserve"> </w:t>
      </w:r>
      <w:r w:rsidRPr="004A7191">
        <w:rPr>
          <w:color w:val="000000" w:themeColor="text1"/>
        </w:rPr>
        <w:t>tail</w:t>
      </w:r>
      <w:r w:rsidRPr="004A7191">
        <w:rPr>
          <w:color w:val="000000" w:themeColor="text1"/>
          <w:spacing w:val="-9"/>
        </w:rPr>
        <w:t xml:space="preserve"> </w:t>
      </w:r>
      <w:r w:rsidRPr="004A7191">
        <w:rPr>
          <w:color w:val="000000" w:themeColor="text1"/>
        </w:rPr>
        <w:t>feathers.</w:t>
      </w:r>
    </w:p>
    <w:p w14:paraId="09E15964" w14:textId="77777777" w:rsidR="006500DE" w:rsidRPr="004A7191" w:rsidRDefault="004A7191">
      <w:pPr>
        <w:pStyle w:val="BodyText"/>
        <w:spacing w:line="230" w:lineRule="auto"/>
        <w:ind w:left="1140" w:right="1410" w:firstLine="280"/>
        <w:jc w:val="both"/>
        <w:rPr>
          <w:color w:val="000000" w:themeColor="text1"/>
        </w:rPr>
      </w:pPr>
      <w:r w:rsidRPr="004A7191">
        <w:rPr>
          <w:color w:val="000000" w:themeColor="text1"/>
        </w:rPr>
        <w:t>The chestnut-tailed starling’s nest is typically found in open woodland and cultivation. The chestnut-tailed starling builds a nest in hole. The normal clutch is 3-5 eggs.</w:t>
      </w:r>
    </w:p>
    <w:p w14:paraId="252EFF90" w14:textId="77777777" w:rsidR="006500DE" w:rsidRPr="004A7191" w:rsidRDefault="004A7191">
      <w:pPr>
        <w:pStyle w:val="BodyText"/>
        <w:spacing w:before="8"/>
        <w:ind w:left="1140" w:right="1341" w:firstLine="280"/>
        <w:jc w:val="both"/>
        <w:rPr>
          <w:color w:val="000000" w:themeColor="text1"/>
        </w:rPr>
      </w:pPr>
      <w:r w:rsidRPr="004A7191">
        <w:rPr>
          <w:color w:val="000000" w:themeColor="text1"/>
        </w:rPr>
        <w:t>Like most starlings, the chestnut-tailed starling is fairly omnivorous, eating</w:t>
      </w:r>
      <w:r w:rsidRPr="004A7191">
        <w:rPr>
          <w:color w:val="000000" w:themeColor="text1"/>
          <w:spacing w:val="-1"/>
        </w:rPr>
        <w:t xml:space="preserve"> </w:t>
      </w:r>
      <w:r w:rsidRPr="004A7191">
        <w:rPr>
          <w:color w:val="000000" w:themeColor="text1"/>
        </w:rPr>
        <w:t>fruit,</w:t>
      </w:r>
      <w:r w:rsidRPr="004A7191">
        <w:rPr>
          <w:color w:val="000000" w:themeColor="text1"/>
          <w:spacing w:val="-1"/>
        </w:rPr>
        <w:t xml:space="preserve"> </w:t>
      </w:r>
      <w:r w:rsidRPr="004A7191">
        <w:rPr>
          <w:color w:val="000000" w:themeColor="text1"/>
        </w:rPr>
        <w:t>nectar</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insects.</w:t>
      </w:r>
      <w:r w:rsidRPr="004A7191">
        <w:rPr>
          <w:color w:val="000000" w:themeColor="text1"/>
          <w:spacing w:val="-5"/>
        </w:rPr>
        <w:t xml:space="preserve"> </w:t>
      </w:r>
      <w:r w:rsidRPr="004A7191">
        <w:rPr>
          <w:color w:val="000000" w:themeColor="text1"/>
        </w:rPr>
        <w:t>They fly</w:t>
      </w:r>
      <w:r w:rsidRPr="004A7191">
        <w:rPr>
          <w:color w:val="000000" w:themeColor="text1"/>
          <w:spacing w:val="-1"/>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tight</w:t>
      </w:r>
      <w:r w:rsidRPr="004A7191">
        <w:rPr>
          <w:color w:val="000000" w:themeColor="text1"/>
          <w:spacing w:val="-2"/>
        </w:rPr>
        <w:t xml:space="preserve"> </w:t>
      </w:r>
      <w:r w:rsidRPr="004A7191">
        <w:rPr>
          <w:color w:val="000000" w:themeColor="text1"/>
        </w:rPr>
        <w:t>flocks</w:t>
      </w:r>
      <w:r w:rsidRPr="004A7191">
        <w:rPr>
          <w:color w:val="000000" w:themeColor="text1"/>
          <w:spacing w:val="-21"/>
        </w:rPr>
        <w:t xml:space="preserve"> </w:t>
      </w:r>
      <w:r w:rsidRPr="004A7191">
        <w:rPr>
          <w:color w:val="000000" w:themeColor="text1"/>
        </w:rPr>
        <w:t>and</w:t>
      </w:r>
      <w:r w:rsidRPr="004A7191">
        <w:rPr>
          <w:color w:val="000000" w:themeColor="text1"/>
          <w:spacing w:val="-21"/>
        </w:rPr>
        <w:t xml:space="preserve"> </w:t>
      </w:r>
      <w:r w:rsidRPr="004A7191">
        <w:rPr>
          <w:color w:val="000000" w:themeColor="text1"/>
        </w:rPr>
        <w:t>often</w:t>
      </w:r>
      <w:r w:rsidRPr="004A7191">
        <w:rPr>
          <w:color w:val="000000" w:themeColor="text1"/>
          <w:spacing w:val="-21"/>
        </w:rPr>
        <w:t xml:space="preserve"> </w:t>
      </w:r>
      <w:r w:rsidRPr="004A7191">
        <w:rPr>
          <w:color w:val="000000" w:themeColor="text1"/>
        </w:rPr>
        <w:t>rapidly change</w:t>
      </w:r>
      <w:r w:rsidRPr="004A7191">
        <w:rPr>
          <w:color w:val="000000" w:themeColor="text1"/>
          <w:spacing w:val="-22"/>
        </w:rPr>
        <w:t xml:space="preserve"> </w:t>
      </w:r>
      <w:r w:rsidRPr="004A7191">
        <w:rPr>
          <w:color w:val="000000" w:themeColor="text1"/>
        </w:rPr>
        <w:t>directions</w:t>
      </w:r>
      <w:r w:rsidRPr="004A7191">
        <w:rPr>
          <w:color w:val="000000" w:themeColor="text1"/>
          <w:spacing w:val="-21"/>
        </w:rPr>
        <w:t xml:space="preserve"> </w:t>
      </w:r>
      <w:r w:rsidRPr="004A7191">
        <w:rPr>
          <w:color w:val="000000" w:themeColor="text1"/>
        </w:rPr>
        <w:t>with</w:t>
      </w:r>
      <w:r w:rsidRPr="004A7191">
        <w:rPr>
          <w:color w:val="000000" w:themeColor="text1"/>
          <w:spacing w:val="-22"/>
        </w:rPr>
        <w:t xml:space="preserve"> </w:t>
      </w:r>
      <w:r w:rsidRPr="004A7191">
        <w:rPr>
          <w:color w:val="000000" w:themeColor="text1"/>
        </w:rPr>
        <w:t>great</w:t>
      </w:r>
      <w:r w:rsidRPr="004A7191">
        <w:rPr>
          <w:color w:val="000000" w:themeColor="text1"/>
          <w:spacing w:val="-21"/>
        </w:rPr>
        <w:t xml:space="preserve"> </w:t>
      </w:r>
      <w:r w:rsidRPr="004A7191">
        <w:rPr>
          <w:color w:val="000000" w:themeColor="text1"/>
          <w:spacing w:val="-4"/>
        </w:rPr>
        <w:t>synchrony.</w:t>
      </w:r>
    </w:p>
    <w:p w14:paraId="170EED90" w14:textId="77777777" w:rsidR="006500DE" w:rsidRPr="004A7191" w:rsidRDefault="006500DE">
      <w:pPr>
        <w:jc w:val="both"/>
        <w:rPr>
          <w:color w:val="000000" w:themeColor="text1"/>
        </w:rPr>
        <w:sectPr w:rsidR="006500DE" w:rsidRPr="004A7191">
          <w:pgSz w:w="8240" w:h="12200"/>
          <w:pgMar w:top="1060" w:right="0" w:bottom="280" w:left="0" w:header="720" w:footer="720" w:gutter="0"/>
          <w:cols w:space="720"/>
        </w:sectPr>
      </w:pPr>
    </w:p>
    <w:p w14:paraId="32BC7445" w14:textId="77777777" w:rsidR="006500DE" w:rsidRPr="004A7191" w:rsidRDefault="004A7191">
      <w:pPr>
        <w:pStyle w:val="Heading2"/>
        <w:ind w:left="3099" w:right="2546"/>
        <w:jc w:val="center"/>
        <w:rPr>
          <w:color w:val="000000" w:themeColor="text1"/>
        </w:rPr>
      </w:pPr>
      <w:r w:rsidRPr="004A7191">
        <w:rPr>
          <w:color w:val="000000" w:themeColor="text1"/>
        </w:rPr>
        <w:lastRenderedPageBreak/>
        <w:t>Conservation status</w:t>
      </w:r>
    </w:p>
    <w:p w14:paraId="02C5556F" w14:textId="77777777" w:rsidR="006500DE" w:rsidRPr="004A7191" w:rsidRDefault="006500DE">
      <w:pPr>
        <w:pStyle w:val="BodyText"/>
        <w:spacing w:before="6"/>
        <w:rPr>
          <w:b/>
          <w:color w:val="000000" w:themeColor="text1"/>
          <w:sz w:val="19"/>
        </w:rPr>
      </w:pPr>
    </w:p>
    <w:p w14:paraId="676B390C" w14:textId="77777777" w:rsidR="006500DE" w:rsidRPr="004A7191" w:rsidRDefault="006500DE">
      <w:pPr>
        <w:rPr>
          <w:color w:val="000000" w:themeColor="text1"/>
          <w:sz w:val="19"/>
        </w:rPr>
        <w:sectPr w:rsidR="006500DE" w:rsidRPr="004A7191">
          <w:pgSz w:w="8240" w:h="12200"/>
          <w:pgMar w:top="960" w:right="0" w:bottom="280" w:left="0" w:header="720" w:footer="720" w:gutter="0"/>
          <w:cols w:space="720"/>
        </w:sectPr>
      </w:pPr>
    </w:p>
    <w:p w14:paraId="17786445" w14:textId="77777777" w:rsidR="006500DE" w:rsidRPr="004A7191" w:rsidRDefault="004A7191">
      <w:pPr>
        <w:tabs>
          <w:tab w:val="left" w:pos="4810"/>
        </w:tabs>
        <w:spacing w:before="94"/>
        <w:ind w:left="336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00AB6C8F" w14:textId="77777777" w:rsidR="006500DE" w:rsidRPr="004A7191" w:rsidRDefault="004A7191">
      <w:pPr>
        <w:pStyle w:val="BodyText"/>
        <w:tabs>
          <w:tab w:val="left" w:pos="3977"/>
          <w:tab w:val="left" w:pos="4508"/>
          <w:tab w:val="left" w:pos="5015"/>
          <w:tab w:val="left" w:pos="5517"/>
        </w:tabs>
        <w:spacing w:before="177"/>
        <w:ind w:left="350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4B7053FC" w14:textId="77777777" w:rsidR="006500DE" w:rsidRPr="004A7191" w:rsidRDefault="004A7191">
      <w:pPr>
        <w:spacing w:before="113" w:line="208" w:lineRule="auto"/>
        <w:ind w:left="560" w:right="1317" w:firstLine="120"/>
        <w:rPr>
          <w:color w:val="000000" w:themeColor="text1"/>
          <w:sz w:val="16"/>
        </w:rPr>
      </w:pPr>
      <w:r w:rsidRPr="004A7191">
        <w:rPr>
          <w:color w:val="000000" w:themeColor="text1"/>
        </w:rPr>
        <w:br w:type="column"/>
      </w:r>
      <w:r w:rsidRPr="004A7191">
        <w:rPr>
          <w:color w:val="000000" w:themeColor="text1"/>
          <w:sz w:val="16"/>
        </w:rPr>
        <w:t>Least Concern</w:t>
      </w:r>
    </w:p>
    <w:p w14:paraId="2F52C091" w14:textId="77777777" w:rsidR="006500DE" w:rsidRPr="004A7191" w:rsidRDefault="004A7191">
      <w:pPr>
        <w:pStyle w:val="BodyText"/>
        <w:tabs>
          <w:tab w:val="left" w:pos="750"/>
        </w:tabs>
        <w:spacing w:before="142"/>
        <w:ind w:left="22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14B24DB3"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760" w:space="40"/>
            <w:col w:w="2440"/>
          </w:cols>
        </w:sectPr>
      </w:pPr>
    </w:p>
    <w:p w14:paraId="175B8965"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675712" behindDoc="1" locked="0" layoutInCell="1" allowOverlap="1" wp14:anchorId="571DB3AD" wp14:editId="2982CA9E">
                <wp:simplePos x="0" y="0"/>
                <wp:positionH relativeFrom="page">
                  <wp:posOffset>2235200</wp:posOffset>
                </wp:positionH>
                <wp:positionV relativeFrom="page">
                  <wp:posOffset>316865</wp:posOffset>
                </wp:positionV>
                <wp:extent cx="242570" cy="154940"/>
                <wp:effectExtent l="0" t="0" r="0" b="0"/>
                <wp:wrapNone/>
                <wp:docPr id="468"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7D09F" w14:textId="77777777" w:rsidR="00B7268B" w:rsidRDefault="00B7268B">
                            <w:pPr>
                              <w:pStyle w:val="BodyText"/>
                              <w:rPr>
                                <w:rFonts w:ascii="Verdana"/>
                              </w:rPr>
                            </w:pPr>
                            <w:r>
                              <w:rPr>
                                <w:rFonts w:ascii="Verdana"/>
                                <w:color w:val="58595B"/>
                              </w:rPr>
                              <w:t>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DB3AD" id="Text Box 546" o:spid="_x0000_s1124" type="#_x0000_t202" style="position:absolute;margin-left:176pt;margin-top:24.95pt;width:19.1pt;height:12.2pt;z-index:-26064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" filled="f" stroked="f">
                <v:textbox inset="0,0,0,0">
                  <w:txbxContent>
                    <w:p w14:paraId="0C47D09F" w14:textId="77777777" w:rsidR="00B7268B" w:rsidRDefault="00B7268B">
                      <w:pPr>
                        <w:pStyle w:val="BodyText"/>
                        <w:rPr>
                          <w:rFonts w:ascii="Verdana"/>
                        </w:rPr>
                      </w:pPr>
                      <w:r>
                        <w:rPr>
                          <w:rFonts w:ascii="Verdana"/>
                          <w:color w:val="58595B"/>
                        </w:rPr>
                        <w:t>115</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76736" behindDoc="1" locked="0" layoutInCell="1" allowOverlap="1" wp14:anchorId="19A3CFEA" wp14:editId="3C6C068B">
                <wp:simplePos x="0" y="0"/>
                <wp:positionH relativeFrom="page">
                  <wp:posOffset>0</wp:posOffset>
                </wp:positionH>
                <wp:positionV relativeFrom="page">
                  <wp:posOffset>0</wp:posOffset>
                </wp:positionV>
                <wp:extent cx="5219700" cy="7734300"/>
                <wp:effectExtent l="0" t="0" r="0" b="0"/>
                <wp:wrapNone/>
                <wp:docPr id="436"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437" name="Picture 5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8" name="Picture 54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Freeform 543"/>
                        <wps:cNvSpPr>
                          <a:spLocks/>
                        </wps:cNvSpPr>
                        <wps:spPr bwMode="auto">
                          <a:xfrm>
                            <a:off x="3449" y="1833"/>
                            <a:ext cx="298" cy="298"/>
                          </a:xfrm>
                          <a:custGeom>
                            <a:avLst/>
                            <a:gdLst>
                              <a:gd name="T0" fmla="+- 0 3598 3449"/>
                              <a:gd name="T1" fmla="*/ T0 w 298"/>
                              <a:gd name="T2" fmla="+- 0 1833 1833"/>
                              <a:gd name="T3" fmla="*/ 1833 h 298"/>
                              <a:gd name="T4" fmla="+- 0 3540 3449"/>
                              <a:gd name="T5" fmla="*/ T4 w 298"/>
                              <a:gd name="T6" fmla="+- 0 1845 1833"/>
                              <a:gd name="T7" fmla="*/ 1845 h 298"/>
                              <a:gd name="T8" fmla="+- 0 3493 3449"/>
                              <a:gd name="T9" fmla="*/ T8 w 298"/>
                              <a:gd name="T10" fmla="+- 0 1877 1833"/>
                              <a:gd name="T11" fmla="*/ 1877 h 298"/>
                              <a:gd name="T12" fmla="+- 0 3461 3449"/>
                              <a:gd name="T13" fmla="*/ T12 w 298"/>
                              <a:gd name="T14" fmla="+- 0 1924 1833"/>
                              <a:gd name="T15" fmla="*/ 1924 h 298"/>
                              <a:gd name="T16" fmla="+- 0 3449 3449"/>
                              <a:gd name="T17" fmla="*/ T16 w 298"/>
                              <a:gd name="T18" fmla="+- 0 1982 1833"/>
                              <a:gd name="T19" fmla="*/ 1982 h 298"/>
                              <a:gd name="T20" fmla="+- 0 3461 3449"/>
                              <a:gd name="T21" fmla="*/ T20 w 298"/>
                              <a:gd name="T22" fmla="+- 0 2040 1833"/>
                              <a:gd name="T23" fmla="*/ 2040 h 298"/>
                              <a:gd name="T24" fmla="+- 0 3493 3449"/>
                              <a:gd name="T25" fmla="*/ T24 w 298"/>
                              <a:gd name="T26" fmla="+- 0 2087 1833"/>
                              <a:gd name="T27" fmla="*/ 2087 h 298"/>
                              <a:gd name="T28" fmla="+- 0 3540 3449"/>
                              <a:gd name="T29" fmla="*/ T28 w 298"/>
                              <a:gd name="T30" fmla="+- 0 2119 1833"/>
                              <a:gd name="T31" fmla="*/ 2119 h 298"/>
                              <a:gd name="T32" fmla="+- 0 3598 3449"/>
                              <a:gd name="T33" fmla="*/ T32 w 298"/>
                              <a:gd name="T34" fmla="+- 0 2131 1833"/>
                              <a:gd name="T35" fmla="*/ 2131 h 298"/>
                              <a:gd name="T36" fmla="+- 0 3656 3449"/>
                              <a:gd name="T37" fmla="*/ T36 w 298"/>
                              <a:gd name="T38" fmla="+- 0 2119 1833"/>
                              <a:gd name="T39" fmla="*/ 2119 h 298"/>
                              <a:gd name="T40" fmla="+- 0 3703 3449"/>
                              <a:gd name="T41" fmla="*/ T40 w 298"/>
                              <a:gd name="T42" fmla="+- 0 2087 1833"/>
                              <a:gd name="T43" fmla="*/ 2087 h 298"/>
                              <a:gd name="T44" fmla="+- 0 3735 3449"/>
                              <a:gd name="T45" fmla="*/ T44 w 298"/>
                              <a:gd name="T46" fmla="+- 0 2040 1833"/>
                              <a:gd name="T47" fmla="*/ 2040 h 298"/>
                              <a:gd name="T48" fmla="+- 0 3747 3449"/>
                              <a:gd name="T49" fmla="*/ T48 w 298"/>
                              <a:gd name="T50" fmla="+- 0 1982 1833"/>
                              <a:gd name="T51" fmla="*/ 1982 h 298"/>
                              <a:gd name="T52" fmla="+- 0 3735 3449"/>
                              <a:gd name="T53" fmla="*/ T52 w 298"/>
                              <a:gd name="T54" fmla="+- 0 1924 1833"/>
                              <a:gd name="T55" fmla="*/ 1924 h 298"/>
                              <a:gd name="T56" fmla="+- 0 3703 3449"/>
                              <a:gd name="T57" fmla="*/ T56 w 298"/>
                              <a:gd name="T58" fmla="+- 0 1877 1833"/>
                              <a:gd name="T59" fmla="*/ 1877 h 298"/>
                              <a:gd name="T60" fmla="+- 0 3656 3449"/>
                              <a:gd name="T61" fmla="*/ T60 w 298"/>
                              <a:gd name="T62" fmla="+- 0 1845 1833"/>
                              <a:gd name="T63" fmla="*/ 1845 h 298"/>
                              <a:gd name="T64" fmla="+- 0 3598 3449"/>
                              <a:gd name="T65" fmla="*/ T64 w 298"/>
                              <a:gd name="T66" fmla="+- 0 1833 1833"/>
                              <a:gd name="T67" fmla="*/ 18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542"/>
                        <wps:cNvSpPr>
                          <a:spLocks/>
                        </wps:cNvSpPr>
                        <wps:spPr bwMode="auto">
                          <a:xfrm>
                            <a:off x="3449" y="1833"/>
                            <a:ext cx="298" cy="298"/>
                          </a:xfrm>
                          <a:custGeom>
                            <a:avLst/>
                            <a:gdLst>
                              <a:gd name="T0" fmla="+- 0 3598 3449"/>
                              <a:gd name="T1" fmla="*/ T0 w 298"/>
                              <a:gd name="T2" fmla="+- 0 2131 1833"/>
                              <a:gd name="T3" fmla="*/ 2131 h 298"/>
                              <a:gd name="T4" fmla="+- 0 3656 3449"/>
                              <a:gd name="T5" fmla="*/ T4 w 298"/>
                              <a:gd name="T6" fmla="+- 0 2119 1833"/>
                              <a:gd name="T7" fmla="*/ 2119 h 298"/>
                              <a:gd name="T8" fmla="+- 0 3703 3449"/>
                              <a:gd name="T9" fmla="*/ T8 w 298"/>
                              <a:gd name="T10" fmla="+- 0 2087 1833"/>
                              <a:gd name="T11" fmla="*/ 2087 h 298"/>
                              <a:gd name="T12" fmla="+- 0 3735 3449"/>
                              <a:gd name="T13" fmla="*/ T12 w 298"/>
                              <a:gd name="T14" fmla="+- 0 2040 1833"/>
                              <a:gd name="T15" fmla="*/ 2040 h 298"/>
                              <a:gd name="T16" fmla="+- 0 3747 3449"/>
                              <a:gd name="T17" fmla="*/ T16 w 298"/>
                              <a:gd name="T18" fmla="+- 0 1982 1833"/>
                              <a:gd name="T19" fmla="*/ 1982 h 298"/>
                              <a:gd name="T20" fmla="+- 0 3735 3449"/>
                              <a:gd name="T21" fmla="*/ T20 w 298"/>
                              <a:gd name="T22" fmla="+- 0 1924 1833"/>
                              <a:gd name="T23" fmla="*/ 1924 h 298"/>
                              <a:gd name="T24" fmla="+- 0 3703 3449"/>
                              <a:gd name="T25" fmla="*/ T24 w 298"/>
                              <a:gd name="T26" fmla="+- 0 1877 1833"/>
                              <a:gd name="T27" fmla="*/ 1877 h 298"/>
                              <a:gd name="T28" fmla="+- 0 3656 3449"/>
                              <a:gd name="T29" fmla="*/ T28 w 298"/>
                              <a:gd name="T30" fmla="+- 0 1845 1833"/>
                              <a:gd name="T31" fmla="*/ 1845 h 298"/>
                              <a:gd name="T32" fmla="+- 0 3598 3449"/>
                              <a:gd name="T33" fmla="*/ T32 w 298"/>
                              <a:gd name="T34" fmla="+- 0 1833 1833"/>
                              <a:gd name="T35" fmla="*/ 1833 h 298"/>
                              <a:gd name="T36" fmla="+- 0 3540 3449"/>
                              <a:gd name="T37" fmla="*/ T36 w 298"/>
                              <a:gd name="T38" fmla="+- 0 1845 1833"/>
                              <a:gd name="T39" fmla="*/ 1845 h 298"/>
                              <a:gd name="T40" fmla="+- 0 3493 3449"/>
                              <a:gd name="T41" fmla="*/ T40 w 298"/>
                              <a:gd name="T42" fmla="+- 0 1877 1833"/>
                              <a:gd name="T43" fmla="*/ 1877 h 298"/>
                              <a:gd name="T44" fmla="+- 0 3461 3449"/>
                              <a:gd name="T45" fmla="*/ T44 w 298"/>
                              <a:gd name="T46" fmla="+- 0 1924 1833"/>
                              <a:gd name="T47" fmla="*/ 1924 h 298"/>
                              <a:gd name="T48" fmla="+- 0 3449 3449"/>
                              <a:gd name="T49" fmla="*/ T48 w 298"/>
                              <a:gd name="T50" fmla="+- 0 1982 1833"/>
                              <a:gd name="T51" fmla="*/ 1982 h 298"/>
                              <a:gd name="T52" fmla="+- 0 3461 3449"/>
                              <a:gd name="T53" fmla="*/ T52 w 298"/>
                              <a:gd name="T54" fmla="+- 0 2040 1833"/>
                              <a:gd name="T55" fmla="*/ 2040 h 298"/>
                              <a:gd name="T56" fmla="+- 0 3493 3449"/>
                              <a:gd name="T57" fmla="*/ T56 w 298"/>
                              <a:gd name="T58" fmla="+- 0 2087 1833"/>
                              <a:gd name="T59" fmla="*/ 2087 h 298"/>
                              <a:gd name="T60" fmla="+- 0 3540 3449"/>
                              <a:gd name="T61" fmla="*/ T60 w 298"/>
                              <a:gd name="T62" fmla="+- 0 2119 1833"/>
                              <a:gd name="T63" fmla="*/ 2119 h 298"/>
                              <a:gd name="T64" fmla="+- 0 3598 3449"/>
                              <a:gd name="T65" fmla="*/ T64 w 298"/>
                              <a:gd name="T66" fmla="+- 0 2131 1833"/>
                              <a:gd name="T67" fmla="*/ 213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541"/>
                        <wps:cNvSpPr>
                          <a:spLocks/>
                        </wps:cNvSpPr>
                        <wps:spPr bwMode="auto">
                          <a:xfrm>
                            <a:off x="4465" y="1839"/>
                            <a:ext cx="297" cy="298"/>
                          </a:xfrm>
                          <a:custGeom>
                            <a:avLst/>
                            <a:gdLst>
                              <a:gd name="T0" fmla="+- 0 4614 4465"/>
                              <a:gd name="T1" fmla="*/ T0 w 297"/>
                              <a:gd name="T2" fmla="+- 0 1839 1839"/>
                              <a:gd name="T3" fmla="*/ 1839 h 298"/>
                              <a:gd name="T4" fmla="+- 0 4556 4465"/>
                              <a:gd name="T5" fmla="*/ T4 w 297"/>
                              <a:gd name="T6" fmla="+- 0 1851 1839"/>
                              <a:gd name="T7" fmla="*/ 1851 h 298"/>
                              <a:gd name="T8" fmla="+- 0 4508 4465"/>
                              <a:gd name="T9" fmla="*/ T8 w 297"/>
                              <a:gd name="T10" fmla="+- 0 1883 1839"/>
                              <a:gd name="T11" fmla="*/ 1883 h 298"/>
                              <a:gd name="T12" fmla="+- 0 4476 4465"/>
                              <a:gd name="T13" fmla="*/ T12 w 297"/>
                              <a:gd name="T14" fmla="+- 0 1930 1839"/>
                              <a:gd name="T15" fmla="*/ 1930 h 298"/>
                              <a:gd name="T16" fmla="+- 0 4465 4465"/>
                              <a:gd name="T17" fmla="*/ T16 w 297"/>
                              <a:gd name="T18" fmla="+- 0 1988 1839"/>
                              <a:gd name="T19" fmla="*/ 1988 h 298"/>
                              <a:gd name="T20" fmla="+- 0 4476 4465"/>
                              <a:gd name="T21" fmla="*/ T20 w 297"/>
                              <a:gd name="T22" fmla="+- 0 2046 1839"/>
                              <a:gd name="T23" fmla="*/ 2046 h 298"/>
                              <a:gd name="T24" fmla="+- 0 4508 4465"/>
                              <a:gd name="T25" fmla="*/ T24 w 297"/>
                              <a:gd name="T26" fmla="+- 0 2093 1839"/>
                              <a:gd name="T27" fmla="*/ 2093 h 298"/>
                              <a:gd name="T28" fmla="+- 0 4556 4465"/>
                              <a:gd name="T29" fmla="*/ T28 w 297"/>
                              <a:gd name="T30" fmla="+- 0 2125 1839"/>
                              <a:gd name="T31" fmla="*/ 2125 h 298"/>
                              <a:gd name="T32" fmla="+- 0 4614 4465"/>
                              <a:gd name="T33" fmla="*/ T32 w 297"/>
                              <a:gd name="T34" fmla="+- 0 2137 1839"/>
                              <a:gd name="T35" fmla="*/ 2137 h 298"/>
                              <a:gd name="T36" fmla="+- 0 4672 4465"/>
                              <a:gd name="T37" fmla="*/ T36 w 297"/>
                              <a:gd name="T38" fmla="+- 0 2125 1839"/>
                              <a:gd name="T39" fmla="*/ 2125 h 298"/>
                              <a:gd name="T40" fmla="+- 0 4719 4465"/>
                              <a:gd name="T41" fmla="*/ T40 w 297"/>
                              <a:gd name="T42" fmla="+- 0 2093 1839"/>
                              <a:gd name="T43" fmla="*/ 2093 h 298"/>
                              <a:gd name="T44" fmla="+- 0 4751 4465"/>
                              <a:gd name="T45" fmla="*/ T44 w 297"/>
                              <a:gd name="T46" fmla="+- 0 2046 1839"/>
                              <a:gd name="T47" fmla="*/ 2046 h 298"/>
                              <a:gd name="T48" fmla="+- 0 4762 4465"/>
                              <a:gd name="T49" fmla="*/ T48 w 297"/>
                              <a:gd name="T50" fmla="+- 0 1988 1839"/>
                              <a:gd name="T51" fmla="*/ 1988 h 298"/>
                              <a:gd name="T52" fmla="+- 0 4751 4465"/>
                              <a:gd name="T53" fmla="*/ T52 w 297"/>
                              <a:gd name="T54" fmla="+- 0 1930 1839"/>
                              <a:gd name="T55" fmla="*/ 1930 h 298"/>
                              <a:gd name="T56" fmla="+- 0 4719 4465"/>
                              <a:gd name="T57" fmla="*/ T56 w 297"/>
                              <a:gd name="T58" fmla="+- 0 1883 1839"/>
                              <a:gd name="T59" fmla="*/ 1883 h 298"/>
                              <a:gd name="T60" fmla="+- 0 4672 4465"/>
                              <a:gd name="T61" fmla="*/ T60 w 297"/>
                              <a:gd name="T62" fmla="+- 0 1851 1839"/>
                              <a:gd name="T63" fmla="*/ 1851 h 298"/>
                              <a:gd name="T64" fmla="+- 0 4614 4465"/>
                              <a:gd name="T65" fmla="*/ T64 w 297"/>
                              <a:gd name="T66" fmla="+- 0 1839 1839"/>
                              <a:gd name="T67" fmla="*/ 183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7" y="286"/>
                                </a:lnTo>
                                <a:lnTo>
                                  <a:pt x="254" y="254"/>
                                </a:lnTo>
                                <a:lnTo>
                                  <a:pt x="286" y="207"/>
                                </a:lnTo>
                                <a:lnTo>
                                  <a:pt x="297"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540"/>
                        <wps:cNvSpPr>
                          <a:spLocks/>
                        </wps:cNvSpPr>
                        <wps:spPr bwMode="auto">
                          <a:xfrm>
                            <a:off x="4465" y="1839"/>
                            <a:ext cx="297" cy="298"/>
                          </a:xfrm>
                          <a:custGeom>
                            <a:avLst/>
                            <a:gdLst>
                              <a:gd name="T0" fmla="+- 0 4614 4465"/>
                              <a:gd name="T1" fmla="*/ T0 w 297"/>
                              <a:gd name="T2" fmla="+- 0 2137 1839"/>
                              <a:gd name="T3" fmla="*/ 2137 h 298"/>
                              <a:gd name="T4" fmla="+- 0 4672 4465"/>
                              <a:gd name="T5" fmla="*/ T4 w 297"/>
                              <a:gd name="T6" fmla="+- 0 2125 1839"/>
                              <a:gd name="T7" fmla="*/ 2125 h 298"/>
                              <a:gd name="T8" fmla="+- 0 4719 4465"/>
                              <a:gd name="T9" fmla="*/ T8 w 297"/>
                              <a:gd name="T10" fmla="+- 0 2093 1839"/>
                              <a:gd name="T11" fmla="*/ 2093 h 298"/>
                              <a:gd name="T12" fmla="+- 0 4751 4465"/>
                              <a:gd name="T13" fmla="*/ T12 w 297"/>
                              <a:gd name="T14" fmla="+- 0 2046 1839"/>
                              <a:gd name="T15" fmla="*/ 2046 h 298"/>
                              <a:gd name="T16" fmla="+- 0 4762 4465"/>
                              <a:gd name="T17" fmla="*/ T16 w 297"/>
                              <a:gd name="T18" fmla="+- 0 1988 1839"/>
                              <a:gd name="T19" fmla="*/ 1988 h 298"/>
                              <a:gd name="T20" fmla="+- 0 4751 4465"/>
                              <a:gd name="T21" fmla="*/ T20 w 297"/>
                              <a:gd name="T22" fmla="+- 0 1930 1839"/>
                              <a:gd name="T23" fmla="*/ 1930 h 298"/>
                              <a:gd name="T24" fmla="+- 0 4719 4465"/>
                              <a:gd name="T25" fmla="*/ T24 w 297"/>
                              <a:gd name="T26" fmla="+- 0 1883 1839"/>
                              <a:gd name="T27" fmla="*/ 1883 h 298"/>
                              <a:gd name="T28" fmla="+- 0 4672 4465"/>
                              <a:gd name="T29" fmla="*/ T28 w 297"/>
                              <a:gd name="T30" fmla="+- 0 1851 1839"/>
                              <a:gd name="T31" fmla="*/ 1851 h 298"/>
                              <a:gd name="T32" fmla="+- 0 4614 4465"/>
                              <a:gd name="T33" fmla="*/ T32 w 297"/>
                              <a:gd name="T34" fmla="+- 0 1839 1839"/>
                              <a:gd name="T35" fmla="*/ 1839 h 298"/>
                              <a:gd name="T36" fmla="+- 0 4556 4465"/>
                              <a:gd name="T37" fmla="*/ T36 w 297"/>
                              <a:gd name="T38" fmla="+- 0 1851 1839"/>
                              <a:gd name="T39" fmla="*/ 1851 h 298"/>
                              <a:gd name="T40" fmla="+- 0 4508 4465"/>
                              <a:gd name="T41" fmla="*/ T40 w 297"/>
                              <a:gd name="T42" fmla="+- 0 1883 1839"/>
                              <a:gd name="T43" fmla="*/ 1883 h 298"/>
                              <a:gd name="T44" fmla="+- 0 4476 4465"/>
                              <a:gd name="T45" fmla="*/ T44 w 297"/>
                              <a:gd name="T46" fmla="+- 0 1930 1839"/>
                              <a:gd name="T47" fmla="*/ 1930 h 298"/>
                              <a:gd name="T48" fmla="+- 0 4465 4465"/>
                              <a:gd name="T49" fmla="*/ T48 w 297"/>
                              <a:gd name="T50" fmla="+- 0 1988 1839"/>
                              <a:gd name="T51" fmla="*/ 1988 h 298"/>
                              <a:gd name="T52" fmla="+- 0 4476 4465"/>
                              <a:gd name="T53" fmla="*/ T52 w 297"/>
                              <a:gd name="T54" fmla="+- 0 2046 1839"/>
                              <a:gd name="T55" fmla="*/ 2046 h 298"/>
                              <a:gd name="T56" fmla="+- 0 4508 4465"/>
                              <a:gd name="T57" fmla="*/ T56 w 297"/>
                              <a:gd name="T58" fmla="+- 0 2093 1839"/>
                              <a:gd name="T59" fmla="*/ 2093 h 298"/>
                              <a:gd name="T60" fmla="+- 0 4556 4465"/>
                              <a:gd name="T61" fmla="*/ T60 w 297"/>
                              <a:gd name="T62" fmla="+- 0 2125 1839"/>
                              <a:gd name="T63" fmla="*/ 2125 h 298"/>
                              <a:gd name="T64" fmla="+- 0 4614 4465"/>
                              <a:gd name="T65" fmla="*/ T64 w 297"/>
                              <a:gd name="T66" fmla="+- 0 2137 1839"/>
                              <a:gd name="T67" fmla="*/ 213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7" y="286"/>
                                </a:lnTo>
                                <a:lnTo>
                                  <a:pt x="254" y="254"/>
                                </a:lnTo>
                                <a:lnTo>
                                  <a:pt x="286" y="207"/>
                                </a:lnTo>
                                <a:lnTo>
                                  <a:pt x="297" y="149"/>
                                </a:lnTo>
                                <a:lnTo>
                                  <a:pt x="286" y="91"/>
                                </a:lnTo>
                                <a:lnTo>
                                  <a:pt x="254" y="44"/>
                                </a:lnTo>
                                <a:lnTo>
                                  <a:pt x="207"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Freeform 539"/>
                        <wps:cNvSpPr>
                          <a:spLocks/>
                        </wps:cNvSpPr>
                        <wps:spPr bwMode="auto">
                          <a:xfrm>
                            <a:off x="5482" y="1850"/>
                            <a:ext cx="298" cy="298"/>
                          </a:xfrm>
                          <a:custGeom>
                            <a:avLst/>
                            <a:gdLst>
                              <a:gd name="T0" fmla="+- 0 5631 5482"/>
                              <a:gd name="T1" fmla="*/ T0 w 298"/>
                              <a:gd name="T2" fmla="+- 0 1850 1850"/>
                              <a:gd name="T3" fmla="*/ 1850 h 298"/>
                              <a:gd name="T4" fmla="+- 0 5573 5482"/>
                              <a:gd name="T5" fmla="*/ T4 w 298"/>
                              <a:gd name="T6" fmla="+- 0 1862 1850"/>
                              <a:gd name="T7" fmla="*/ 1862 h 298"/>
                              <a:gd name="T8" fmla="+- 0 5526 5482"/>
                              <a:gd name="T9" fmla="*/ T8 w 298"/>
                              <a:gd name="T10" fmla="+- 0 1894 1850"/>
                              <a:gd name="T11" fmla="*/ 1894 h 298"/>
                              <a:gd name="T12" fmla="+- 0 5494 5482"/>
                              <a:gd name="T13" fmla="*/ T12 w 298"/>
                              <a:gd name="T14" fmla="+- 0 1941 1850"/>
                              <a:gd name="T15" fmla="*/ 1941 h 298"/>
                              <a:gd name="T16" fmla="+- 0 5482 5482"/>
                              <a:gd name="T17" fmla="*/ T16 w 298"/>
                              <a:gd name="T18" fmla="+- 0 1999 1850"/>
                              <a:gd name="T19" fmla="*/ 1999 h 298"/>
                              <a:gd name="T20" fmla="+- 0 5494 5482"/>
                              <a:gd name="T21" fmla="*/ T20 w 298"/>
                              <a:gd name="T22" fmla="+- 0 2057 1850"/>
                              <a:gd name="T23" fmla="*/ 2057 h 298"/>
                              <a:gd name="T24" fmla="+- 0 5526 5482"/>
                              <a:gd name="T25" fmla="*/ T24 w 298"/>
                              <a:gd name="T26" fmla="+- 0 2104 1850"/>
                              <a:gd name="T27" fmla="*/ 2104 h 298"/>
                              <a:gd name="T28" fmla="+- 0 5573 5482"/>
                              <a:gd name="T29" fmla="*/ T28 w 298"/>
                              <a:gd name="T30" fmla="+- 0 2136 1850"/>
                              <a:gd name="T31" fmla="*/ 2136 h 298"/>
                              <a:gd name="T32" fmla="+- 0 5631 5482"/>
                              <a:gd name="T33" fmla="*/ T32 w 298"/>
                              <a:gd name="T34" fmla="+- 0 2148 1850"/>
                              <a:gd name="T35" fmla="*/ 2148 h 298"/>
                              <a:gd name="T36" fmla="+- 0 5689 5482"/>
                              <a:gd name="T37" fmla="*/ T36 w 298"/>
                              <a:gd name="T38" fmla="+- 0 2136 1850"/>
                              <a:gd name="T39" fmla="*/ 2136 h 298"/>
                              <a:gd name="T40" fmla="+- 0 5737 5482"/>
                              <a:gd name="T41" fmla="*/ T40 w 298"/>
                              <a:gd name="T42" fmla="+- 0 2104 1850"/>
                              <a:gd name="T43" fmla="*/ 2104 h 298"/>
                              <a:gd name="T44" fmla="+- 0 5768 5482"/>
                              <a:gd name="T45" fmla="*/ T44 w 298"/>
                              <a:gd name="T46" fmla="+- 0 2057 1850"/>
                              <a:gd name="T47" fmla="*/ 2057 h 298"/>
                              <a:gd name="T48" fmla="+- 0 5780 5482"/>
                              <a:gd name="T49" fmla="*/ T48 w 298"/>
                              <a:gd name="T50" fmla="+- 0 1999 1850"/>
                              <a:gd name="T51" fmla="*/ 1999 h 298"/>
                              <a:gd name="T52" fmla="+- 0 5768 5482"/>
                              <a:gd name="T53" fmla="*/ T52 w 298"/>
                              <a:gd name="T54" fmla="+- 0 1941 1850"/>
                              <a:gd name="T55" fmla="*/ 1941 h 298"/>
                              <a:gd name="T56" fmla="+- 0 5737 5482"/>
                              <a:gd name="T57" fmla="*/ T56 w 298"/>
                              <a:gd name="T58" fmla="+- 0 1894 1850"/>
                              <a:gd name="T59" fmla="*/ 1894 h 298"/>
                              <a:gd name="T60" fmla="+- 0 5689 5482"/>
                              <a:gd name="T61" fmla="*/ T60 w 298"/>
                              <a:gd name="T62" fmla="+- 0 1862 1850"/>
                              <a:gd name="T63" fmla="*/ 1862 h 298"/>
                              <a:gd name="T64" fmla="+- 0 5631 5482"/>
                              <a:gd name="T65" fmla="*/ T64 w 298"/>
                              <a:gd name="T66" fmla="+- 0 1850 1850"/>
                              <a:gd name="T67" fmla="*/ 18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5" y="254"/>
                                </a:lnTo>
                                <a:lnTo>
                                  <a:pt x="286" y="207"/>
                                </a:lnTo>
                                <a:lnTo>
                                  <a:pt x="298" y="149"/>
                                </a:lnTo>
                                <a:lnTo>
                                  <a:pt x="286" y="91"/>
                                </a:lnTo>
                                <a:lnTo>
                                  <a:pt x="255"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538"/>
                        <wps:cNvSpPr>
                          <a:spLocks/>
                        </wps:cNvSpPr>
                        <wps:spPr bwMode="auto">
                          <a:xfrm>
                            <a:off x="5482" y="1850"/>
                            <a:ext cx="298" cy="298"/>
                          </a:xfrm>
                          <a:custGeom>
                            <a:avLst/>
                            <a:gdLst>
                              <a:gd name="T0" fmla="+- 0 5631 5482"/>
                              <a:gd name="T1" fmla="*/ T0 w 298"/>
                              <a:gd name="T2" fmla="+- 0 2148 1850"/>
                              <a:gd name="T3" fmla="*/ 2148 h 298"/>
                              <a:gd name="T4" fmla="+- 0 5689 5482"/>
                              <a:gd name="T5" fmla="*/ T4 w 298"/>
                              <a:gd name="T6" fmla="+- 0 2136 1850"/>
                              <a:gd name="T7" fmla="*/ 2136 h 298"/>
                              <a:gd name="T8" fmla="+- 0 5737 5482"/>
                              <a:gd name="T9" fmla="*/ T8 w 298"/>
                              <a:gd name="T10" fmla="+- 0 2104 1850"/>
                              <a:gd name="T11" fmla="*/ 2104 h 298"/>
                              <a:gd name="T12" fmla="+- 0 5768 5482"/>
                              <a:gd name="T13" fmla="*/ T12 w 298"/>
                              <a:gd name="T14" fmla="+- 0 2057 1850"/>
                              <a:gd name="T15" fmla="*/ 2057 h 298"/>
                              <a:gd name="T16" fmla="+- 0 5780 5482"/>
                              <a:gd name="T17" fmla="*/ T16 w 298"/>
                              <a:gd name="T18" fmla="+- 0 1999 1850"/>
                              <a:gd name="T19" fmla="*/ 1999 h 298"/>
                              <a:gd name="T20" fmla="+- 0 5768 5482"/>
                              <a:gd name="T21" fmla="*/ T20 w 298"/>
                              <a:gd name="T22" fmla="+- 0 1941 1850"/>
                              <a:gd name="T23" fmla="*/ 1941 h 298"/>
                              <a:gd name="T24" fmla="+- 0 5737 5482"/>
                              <a:gd name="T25" fmla="*/ T24 w 298"/>
                              <a:gd name="T26" fmla="+- 0 1894 1850"/>
                              <a:gd name="T27" fmla="*/ 1894 h 298"/>
                              <a:gd name="T28" fmla="+- 0 5689 5482"/>
                              <a:gd name="T29" fmla="*/ T28 w 298"/>
                              <a:gd name="T30" fmla="+- 0 1862 1850"/>
                              <a:gd name="T31" fmla="*/ 1862 h 298"/>
                              <a:gd name="T32" fmla="+- 0 5631 5482"/>
                              <a:gd name="T33" fmla="*/ T32 w 298"/>
                              <a:gd name="T34" fmla="+- 0 1850 1850"/>
                              <a:gd name="T35" fmla="*/ 1850 h 298"/>
                              <a:gd name="T36" fmla="+- 0 5573 5482"/>
                              <a:gd name="T37" fmla="*/ T36 w 298"/>
                              <a:gd name="T38" fmla="+- 0 1862 1850"/>
                              <a:gd name="T39" fmla="*/ 1862 h 298"/>
                              <a:gd name="T40" fmla="+- 0 5526 5482"/>
                              <a:gd name="T41" fmla="*/ T40 w 298"/>
                              <a:gd name="T42" fmla="+- 0 1894 1850"/>
                              <a:gd name="T43" fmla="*/ 1894 h 298"/>
                              <a:gd name="T44" fmla="+- 0 5494 5482"/>
                              <a:gd name="T45" fmla="*/ T44 w 298"/>
                              <a:gd name="T46" fmla="+- 0 1941 1850"/>
                              <a:gd name="T47" fmla="*/ 1941 h 298"/>
                              <a:gd name="T48" fmla="+- 0 5482 5482"/>
                              <a:gd name="T49" fmla="*/ T48 w 298"/>
                              <a:gd name="T50" fmla="+- 0 1999 1850"/>
                              <a:gd name="T51" fmla="*/ 1999 h 298"/>
                              <a:gd name="T52" fmla="+- 0 5494 5482"/>
                              <a:gd name="T53" fmla="*/ T52 w 298"/>
                              <a:gd name="T54" fmla="+- 0 2057 1850"/>
                              <a:gd name="T55" fmla="*/ 2057 h 298"/>
                              <a:gd name="T56" fmla="+- 0 5526 5482"/>
                              <a:gd name="T57" fmla="*/ T56 w 298"/>
                              <a:gd name="T58" fmla="+- 0 2104 1850"/>
                              <a:gd name="T59" fmla="*/ 2104 h 298"/>
                              <a:gd name="T60" fmla="+- 0 5573 5482"/>
                              <a:gd name="T61" fmla="*/ T60 w 298"/>
                              <a:gd name="T62" fmla="+- 0 2136 1850"/>
                              <a:gd name="T63" fmla="*/ 2136 h 298"/>
                              <a:gd name="T64" fmla="+- 0 5631 5482"/>
                              <a:gd name="T65" fmla="*/ T64 w 298"/>
                              <a:gd name="T66" fmla="+- 0 2148 1850"/>
                              <a:gd name="T67" fmla="*/ 21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5" y="254"/>
                                </a:lnTo>
                                <a:lnTo>
                                  <a:pt x="286" y="207"/>
                                </a:lnTo>
                                <a:lnTo>
                                  <a:pt x="298" y="149"/>
                                </a:lnTo>
                                <a:lnTo>
                                  <a:pt x="286" y="91"/>
                                </a:lnTo>
                                <a:lnTo>
                                  <a:pt x="255"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Freeform 537"/>
                        <wps:cNvSpPr>
                          <a:spLocks/>
                        </wps:cNvSpPr>
                        <wps:spPr bwMode="auto">
                          <a:xfrm>
                            <a:off x="6499" y="1856"/>
                            <a:ext cx="298" cy="298"/>
                          </a:xfrm>
                          <a:custGeom>
                            <a:avLst/>
                            <a:gdLst>
                              <a:gd name="T0" fmla="+- 0 6648 6499"/>
                              <a:gd name="T1" fmla="*/ T0 w 298"/>
                              <a:gd name="T2" fmla="+- 0 1856 1856"/>
                              <a:gd name="T3" fmla="*/ 1856 h 298"/>
                              <a:gd name="T4" fmla="+- 0 6590 6499"/>
                              <a:gd name="T5" fmla="*/ T4 w 298"/>
                              <a:gd name="T6" fmla="+- 0 1868 1856"/>
                              <a:gd name="T7" fmla="*/ 1868 h 298"/>
                              <a:gd name="T8" fmla="+- 0 6543 6499"/>
                              <a:gd name="T9" fmla="*/ T8 w 298"/>
                              <a:gd name="T10" fmla="+- 0 1900 1856"/>
                              <a:gd name="T11" fmla="*/ 1900 h 298"/>
                              <a:gd name="T12" fmla="+- 0 6511 6499"/>
                              <a:gd name="T13" fmla="*/ T12 w 298"/>
                              <a:gd name="T14" fmla="+- 0 1947 1856"/>
                              <a:gd name="T15" fmla="*/ 1947 h 298"/>
                              <a:gd name="T16" fmla="+- 0 6499 6499"/>
                              <a:gd name="T17" fmla="*/ T16 w 298"/>
                              <a:gd name="T18" fmla="+- 0 2005 1856"/>
                              <a:gd name="T19" fmla="*/ 2005 h 298"/>
                              <a:gd name="T20" fmla="+- 0 6511 6499"/>
                              <a:gd name="T21" fmla="*/ T20 w 298"/>
                              <a:gd name="T22" fmla="+- 0 2063 1856"/>
                              <a:gd name="T23" fmla="*/ 2063 h 298"/>
                              <a:gd name="T24" fmla="+- 0 6543 6499"/>
                              <a:gd name="T25" fmla="*/ T24 w 298"/>
                              <a:gd name="T26" fmla="+- 0 2110 1856"/>
                              <a:gd name="T27" fmla="*/ 2110 h 298"/>
                              <a:gd name="T28" fmla="+- 0 6590 6499"/>
                              <a:gd name="T29" fmla="*/ T28 w 298"/>
                              <a:gd name="T30" fmla="+- 0 2142 1856"/>
                              <a:gd name="T31" fmla="*/ 2142 h 298"/>
                              <a:gd name="T32" fmla="+- 0 6648 6499"/>
                              <a:gd name="T33" fmla="*/ T32 w 298"/>
                              <a:gd name="T34" fmla="+- 0 2154 1856"/>
                              <a:gd name="T35" fmla="*/ 2154 h 298"/>
                              <a:gd name="T36" fmla="+- 0 6706 6499"/>
                              <a:gd name="T37" fmla="*/ T36 w 298"/>
                              <a:gd name="T38" fmla="+- 0 2142 1856"/>
                              <a:gd name="T39" fmla="*/ 2142 h 298"/>
                              <a:gd name="T40" fmla="+- 0 6753 6499"/>
                              <a:gd name="T41" fmla="*/ T40 w 298"/>
                              <a:gd name="T42" fmla="+- 0 2110 1856"/>
                              <a:gd name="T43" fmla="*/ 2110 h 298"/>
                              <a:gd name="T44" fmla="+- 0 6785 6499"/>
                              <a:gd name="T45" fmla="*/ T44 w 298"/>
                              <a:gd name="T46" fmla="+- 0 2063 1856"/>
                              <a:gd name="T47" fmla="*/ 2063 h 298"/>
                              <a:gd name="T48" fmla="+- 0 6797 6499"/>
                              <a:gd name="T49" fmla="*/ T48 w 298"/>
                              <a:gd name="T50" fmla="+- 0 2005 1856"/>
                              <a:gd name="T51" fmla="*/ 2005 h 298"/>
                              <a:gd name="T52" fmla="+- 0 6785 6499"/>
                              <a:gd name="T53" fmla="*/ T52 w 298"/>
                              <a:gd name="T54" fmla="+- 0 1947 1856"/>
                              <a:gd name="T55" fmla="*/ 1947 h 298"/>
                              <a:gd name="T56" fmla="+- 0 6753 6499"/>
                              <a:gd name="T57" fmla="*/ T56 w 298"/>
                              <a:gd name="T58" fmla="+- 0 1900 1856"/>
                              <a:gd name="T59" fmla="*/ 1900 h 298"/>
                              <a:gd name="T60" fmla="+- 0 6706 6499"/>
                              <a:gd name="T61" fmla="*/ T60 w 298"/>
                              <a:gd name="T62" fmla="+- 0 1868 1856"/>
                              <a:gd name="T63" fmla="*/ 1868 h 298"/>
                              <a:gd name="T64" fmla="+- 0 6648 6499"/>
                              <a:gd name="T65" fmla="*/ T64 w 298"/>
                              <a:gd name="T66" fmla="+- 0 1856 1856"/>
                              <a:gd name="T67" fmla="*/ 185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536"/>
                        <wps:cNvSpPr>
                          <a:spLocks/>
                        </wps:cNvSpPr>
                        <wps:spPr bwMode="auto">
                          <a:xfrm>
                            <a:off x="6499" y="1856"/>
                            <a:ext cx="298" cy="298"/>
                          </a:xfrm>
                          <a:custGeom>
                            <a:avLst/>
                            <a:gdLst>
                              <a:gd name="T0" fmla="+- 0 6648 6499"/>
                              <a:gd name="T1" fmla="*/ T0 w 298"/>
                              <a:gd name="T2" fmla="+- 0 2154 1856"/>
                              <a:gd name="T3" fmla="*/ 2154 h 298"/>
                              <a:gd name="T4" fmla="+- 0 6706 6499"/>
                              <a:gd name="T5" fmla="*/ T4 w 298"/>
                              <a:gd name="T6" fmla="+- 0 2142 1856"/>
                              <a:gd name="T7" fmla="*/ 2142 h 298"/>
                              <a:gd name="T8" fmla="+- 0 6753 6499"/>
                              <a:gd name="T9" fmla="*/ T8 w 298"/>
                              <a:gd name="T10" fmla="+- 0 2110 1856"/>
                              <a:gd name="T11" fmla="*/ 2110 h 298"/>
                              <a:gd name="T12" fmla="+- 0 6785 6499"/>
                              <a:gd name="T13" fmla="*/ T12 w 298"/>
                              <a:gd name="T14" fmla="+- 0 2063 1856"/>
                              <a:gd name="T15" fmla="*/ 2063 h 298"/>
                              <a:gd name="T16" fmla="+- 0 6797 6499"/>
                              <a:gd name="T17" fmla="*/ T16 w 298"/>
                              <a:gd name="T18" fmla="+- 0 2005 1856"/>
                              <a:gd name="T19" fmla="*/ 2005 h 298"/>
                              <a:gd name="T20" fmla="+- 0 6785 6499"/>
                              <a:gd name="T21" fmla="*/ T20 w 298"/>
                              <a:gd name="T22" fmla="+- 0 1947 1856"/>
                              <a:gd name="T23" fmla="*/ 1947 h 298"/>
                              <a:gd name="T24" fmla="+- 0 6753 6499"/>
                              <a:gd name="T25" fmla="*/ T24 w 298"/>
                              <a:gd name="T26" fmla="+- 0 1900 1856"/>
                              <a:gd name="T27" fmla="*/ 1900 h 298"/>
                              <a:gd name="T28" fmla="+- 0 6706 6499"/>
                              <a:gd name="T29" fmla="*/ T28 w 298"/>
                              <a:gd name="T30" fmla="+- 0 1868 1856"/>
                              <a:gd name="T31" fmla="*/ 1868 h 298"/>
                              <a:gd name="T32" fmla="+- 0 6648 6499"/>
                              <a:gd name="T33" fmla="*/ T32 w 298"/>
                              <a:gd name="T34" fmla="+- 0 1856 1856"/>
                              <a:gd name="T35" fmla="*/ 1856 h 298"/>
                              <a:gd name="T36" fmla="+- 0 6590 6499"/>
                              <a:gd name="T37" fmla="*/ T36 w 298"/>
                              <a:gd name="T38" fmla="+- 0 1868 1856"/>
                              <a:gd name="T39" fmla="*/ 1868 h 298"/>
                              <a:gd name="T40" fmla="+- 0 6543 6499"/>
                              <a:gd name="T41" fmla="*/ T40 w 298"/>
                              <a:gd name="T42" fmla="+- 0 1900 1856"/>
                              <a:gd name="T43" fmla="*/ 1900 h 298"/>
                              <a:gd name="T44" fmla="+- 0 6511 6499"/>
                              <a:gd name="T45" fmla="*/ T44 w 298"/>
                              <a:gd name="T46" fmla="+- 0 1947 1856"/>
                              <a:gd name="T47" fmla="*/ 1947 h 298"/>
                              <a:gd name="T48" fmla="+- 0 6499 6499"/>
                              <a:gd name="T49" fmla="*/ T48 w 298"/>
                              <a:gd name="T50" fmla="+- 0 2005 1856"/>
                              <a:gd name="T51" fmla="*/ 2005 h 298"/>
                              <a:gd name="T52" fmla="+- 0 6511 6499"/>
                              <a:gd name="T53" fmla="*/ T52 w 298"/>
                              <a:gd name="T54" fmla="+- 0 2063 1856"/>
                              <a:gd name="T55" fmla="*/ 2063 h 298"/>
                              <a:gd name="T56" fmla="+- 0 6543 6499"/>
                              <a:gd name="T57" fmla="*/ T56 w 298"/>
                              <a:gd name="T58" fmla="+- 0 2110 1856"/>
                              <a:gd name="T59" fmla="*/ 2110 h 298"/>
                              <a:gd name="T60" fmla="+- 0 6590 6499"/>
                              <a:gd name="T61" fmla="*/ T60 w 298"/>
                              <a:gd name="T62" fmla="+- 0 2142 1856"/>
                              <a:gd name="T63" fmla="*/ 2142 h 298"/>
                              <a:gd name="T64" fmla="+- 0 6648 6499"/>
                              <a:gd name="T65" fmla="*/ T64 w 298"/>
                              <a:gd name="T66" fmla="+- 0 2154 1856"/>
                              <a:gd name="T67" fmla="*/ 215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 name="Line 535"/>
                        <wps:cNvCnPr>
                          <a:cxnSpLocks noChangeShapeType="1"/>
                        </wps:cNvCnPr>
                        <wps:spPr bwMode="auto">
                          <a:xfrm>
                            <a:off x="3597" y="1675"/>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48" name="Picture 5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985" y="1848"/>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9" name="Line 533"/>
                        <wps:cNvCnPr>
                          <a:cxnSpLocks noChangeShapeType="1"/>
                        </wps:cNvCnPr>
                        <wps:spPr bwMode="auto">
                          <a:xfrm>
                            <a:off x="6644" y="1704"/>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50" name="Picture 5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960" y="1840"/>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 name="Line 531"/>
                        <wps:cNvCnPr>
                          <a:cxnSpLocks noChangeShapeType="1"/>
                        </wps:cNvCnPr>
                        <wps:spPr bwMode="auto">
                          <a:xfrm>
                            <a:off x="4606" y="168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2" name="Line 530"/>
                        <wps:cNvCnPr>
                          <a:cxnSpLocks noChangeShapeType="1"/>
                        </wps:cNvCnPr>
                        <wps:spPr bwMode="auto">
                          <a:xfrm>
                            <a:off x="5627" y="168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Line 529"/>
                        <wps:cNvCnPr>
                          <a:cxnSpLocks noChangeShapeType="1"/>
                        </wps:cNvCnPr>
                        <wps:spPr bwMode="auto">
                          <a:xfrm>
                            <a:off x="4601" y="1692"/>
                            <a:ext cx="10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4" name="Freeform 528"/>
                        <wps:cNvSpPr>
                          <a:spLocks/>
                        </wps:cNvSpPr>
                        <wps:spPr bwMode="auto">
                          <a:xfrm>
                            <a:off x="3449" y="1833"/>
                            <a:ext cx="298" cy="298"/>
                          </a:xfrm>
                          <a:custGeom>
                            <a:avLst/>
                            <a:gdLst>
                              <a:gd name="T0" fmla="+- 0 3598 3449"/>
                              <a:gd name="T1" fmla="*/ T0 w 298"/>
                              <a:gd name="T2" fmla="+- 0 1833 1833"/>
                              <a:gd name="T3" fmla="*/ 1833 h 298"/>
                              <a:gd name="T4" fmla="+- 0 3540 3449"/>
                              <a:gd name="T5" fmla="*/ T4 w 298"/>
                              <a:gd name="T6" fmla="+- 0 1845 1833"/>
                              <a:gd name="T7" fmla="*/ 1845 h 298"/>
                              <a:gd name="T8" fmla="+- 0 3493 3449"/>
                              <a:gd name="T9" fmla="*/ T8 w 298"/>
                              <a:gd name="T10" fmla="+- 0 1877 1833"/>
                              <a:gd name="T11" fmla="*/ 1877 h 298"/>
                              <a:gd name="T12" fmla="+- 0 3461 3449"/>
                              <a:gd name="T13" fmla="*/ T12 w 298"/>
                              <a:gd name="T14" fmla="+- 0 1924 1833"/>
                              <a:gd name="T15" fmla="*/ 1924 h 298"/>
                              <a:gd name="T16" fmla="+- 0 3449 3449"/>
                              <a:gd name="T17" fmla="*/ T16 w 298"/>
                              <a:gd name="T18" fmla="+- 0 1982 1833"/>
                              <a:gd name="T19" fmla="*/ 1982 h 298"/>
                              <a:gd name="T20" fmla="+- 0 3461 3449"/>
                              <a:gd name="T21" fmla="*/ T20 w 298"/>
                              <a:gd name="T22" fmla="+- 0 2040 1833"/>
                              <a:gd name="T23" fmla="*/ 2040 h 298"/>
                              <a:gd name="T24" fmla="+- 0 3493 3449"/>
                              <a:gd name="T25" fmla="*/ T24 w 298"/>
                              <a:gd name="T26" fmla="+- 0 2087 1833"/>
                              <a:gd name="T27" fmla="*/ 2087 h 298"/>
                              <a:gd name="T28" fmla="+- 0 3540 3449"/>
                              <a:gd name="T29" fmla="*/ T28 w 298"/>
                              <a:gd name="T30" fmla="+- 0 2119 1833"/>
                              <a:gd name="T31" fmla="*/ 2119 h 298"/>
                              <a:gd name="T32" fmla="+- 0 3598 3449"/>
                              <a:gd name="T33" fmla="*/ T32 w 298"/>
                              <a:gd name="T34" fmla="+- 0 2131 1833"/>
                              <a:gd name="T35" fmla="*/ 2131 h 298"/>
                              <a:gd name="T36" fmla="+- 0 3656 3449"/>
                              <a:gd name="T37" fmla="*/ T36 w 298"/>
                              <a:gd name="T38" fmla="+- 0 2119 1833"/>
                              <a:gd name="T39" fmla="*/ 2119 h 298"/>
                              <a:gd name="T40" fmla="+- 0 3703 3449"/>
                              <a:gd name="T41" fmla="*/ T40 w 298"/>
                              <a:gd name="T42" fmla="+- 0 2087 1833"/>
                              <a:gd name="T43" fmla="*/ 2087 h 298"/>
                              <a:gd name="T44" fmla="+- 0 3735 3449"/>
                              <a:gd name="T45" fmla="*/ T44 w 298"/>
                              <a:gd name="T46" fmla="+- 0 2040 1833"/>
                              <a:gd name="T47" fmla="*/ 2040 h 298"/>
                              <a:gd name="T48" fmla="+- 0 3747 3449"/>
                              <a:gd name="T49" fmla="*/ T48 w 298"/>
                              <a:gd name="T50" fmla="+- 0 1982 1833"/>
                              <a:gd name="T51" fmla="*/ 1982 h 298"/>
                              <a:gd name="T52" fmla="+- 0 3735 3449"/>
                              <a:gd name="T53" fmla="*/ T52 w 298"/>
                              <a:gd name="T54" fmla="+- 0 1924 1833"/>
                              <a:gd name="T55" fmla="*/ 1924 h 298"/>
                              <a:gd name="T56" fmla="+- 0 3703 3449"/>
                              <a:gd name="T57" fmla="*/ T56 w 298"/>
                              <a:gd name="T58" fmla="+- 0 1877 1833"/>
                              <a:gd name="T59" fmla="*/ 1877 h 298"/>
                              <a:gd name="T60" fmla="+- 0 3656 3449"/>
                              <a:gd name="T61" fmla="*/ T60 w 298"/>
                              <a:gd name="T62" fmla="+- 0 1845 1833"/>
                              <a:gd name="T63" fmla="*/ 1845 h 298"/>
                              <a:gd name="T64" fmla="+- 0 3598 3449"/>
                              <a:gd name="T65" fmla="*/ T64 w 298"/>
                              <a:gd name="T66" fmla="+- 0 1833 1833"/>
                              <a:gd name="T67" fmla="*/ 18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5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969" y="184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Freeform 526"/>
                        <wps:cNvSpPr>
                          <a:spLocks/>
                        </wps:cNvSpPr>
                        <wps:spPr bwMode="auto">
                          <a:xfrm>
                            <a:off x="3449" y="1833"/>
                            <a:ext cx="298" cy="298"/>
                          </a:xfrm>
                          <a:custGeom>
                            <a:avLst/>
                            <a:gdLst>
                              <a:gd name="T0" fmla="+- 0 3598 3449"/>
                              <a:gd name="T1" fmla="*/ T0 w 298"/>
                              <a:gd name="T2" fmla="+- 0 2131 1833"/>
                              <a:gd name="T3" fmla="*/ 2131 h 298"/>
                              <a:gd name="T4" fmla="+- 0 3656 3449"/>
                              <a:gd name="T5" fmla="*/ T4 w 298"/>
                              <a:gd name="T6" fmla="+- 0 2119 1833"/>
                              <a:gd name="T7" fmla="*/ 2119 h 298"/>
                              <a:gd name="T8" fmla="+- 0 3703 3449"/>
                              <a:gd name="T9" fmla="*/ T8 w 298"/>
                              <a:gd name="T10" fmla="+- 0 2087 1833"/>
                              <a:gd name="T11" fmla="*/ 2087 h 298"/>
                              <a:gd name="T12" fmla="+- 0 3735 3449"/>
                              <a:gd name="T13" fmla="*/ T12 w 298"/>
                              <a:gd name="T14" fmla="+- 0 2040 1833"/>
                              <a:gd name="T15" fmla="*/ 2040 h 298"/>
                              <a:gd name="T16" fmla="+- 0 3747 3449"/>
                              <a:gd name="T17" fmla="*/ T16 w 298"/>
                              <a:gd name="T18" fmla="+- 0 1982 1833"/>
                              <a:gd name="T19" fmla="*/ 1982 h 298"/>
                              <a:gd name="T20" fmla="+- 0 3735 3449"/>
                              <a:gd name="T21" fmla="*/ T20 w 298"/>
                              <a:gd name="T22" fmla="+- 0 1924 1833"/>
                              <a:gd name="T23" fmla="*/ 1924 h 298"/>
                              <a:gd name="T24" fmla="+- 0 3703 3449"/>
                              <a:gd name="T25" fmla="*/ T24 w 298"/>
                              <a:gd name="T26" fmla="+- 0 1877 1833"/>
                              <a:gd name="T27" fmla="*/ 1877 h 298"/>
                              <a:gd name="T28" fmla="+- 0 3656 3449"/>
                              <a:gd name="T29" fmla="*/ T28 w 298"/>
                              <a:gd name="T30" fmla="+- 0 1845 1833"/>
                              <a:gd name="T31" fmla="*/ 1845 h 298"/>
                              <a:gd name="T32" fmla="+- 0 3598 3449"/>
                              <a:gd name="T33" fmla="*/ T32 w 298"/>
                              <a:gd name="T34" fmla="+- 0 1833 1833"/>
                              <a:gd name="T35" fmla="*/ 1833 h 298"/>
                              <a:gd name="T36" fmla="+- 0 3540 3449"/>
                              <a:gd name="T37" fmla="*/ T36 w 298"/>
                              <a:gd name="T38" fmla="+- 0 1845 1833"/>
                              <a:gd name="T39" fmla="*/ 1845 h 298"/>
                              <a:gd name="T40" fmla="+- 0 3493 3449"/>
                              <a:gd name="T41" fmla="*/ T40 w 298"/>
                              <a:gd name="T42" fmla="+- 0 1877 1833"/>
                              <a:gd name="T43" fmla="*/ 1877 h 298"/>
                              <a:gd name="T44" fmla="+- 0 3461 3449"/>
                              <a:gd name="T45" fmla="*/ T44 w 298"/>
                              <a:gd name="T46" fmla="+- 0 1924 1833"/>
                              <a:gd name="T47" fmla="*/ 1924 h 298"/>
                              <a:gd name="T48" fmla="+- 0 3449 3449"/>
                              <a:gd name="T49" fmla="*/ T48 w 298"/>
                              <a:gd name="T50" fmla="+- 0 1982 1833"/>
                              <a:gd name="T51" fmla="*/ 1982 h 298"/>
                              <a:gd name="T52" fmla="+- 0 3461 3449"/>
                              <a:gd name="T53" fmla="*/ T52 w 298"/>
                              <a:gd name="T54" fmla="+- 0 2040 1833"/>
                              <a:gd name="T55" fmla="*/ 2040 h 298"/>
                              <a:gd name="T56" fmla="+- 0 3493 3449"/>
                              <a:gd name="T57" fmla="*/ T56 w 298"/>
                              <a:gd name="T58" fmla="+- 0 2087 1833"/>
                              <a:gd name="T59" fmla="*/ 2087 h 298"/>
                              <a:gd name="T60" fmla="+- 0 3540 3449"/>
                              <a:gd name="T61" fmla="*/ T60 w 298"/>
                              <a:gd name="T62" fmla="+- 0 2119 1833"/>
                              <a:gd name="T63" fmla="*/ 2119 h 298"/>
                              <a:gd name="T64" fmla="+- 0 3598 3449"/>
                              <a:gd name="T65" fmla="*/ T64 w 298"/>
                              <a:gd name="T66" fmla="+- 0 2131 1833"/>
                              <a:gd name="T67" fmla="*/ 213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Freeform 525"/>
                        <wps:cNvSpPr>
                          <a:spLocks/>
                        </wps:cNvSpPr>
                        <wps:spPr bwMode="auto">
                          <a:xfrm>
                            <a:off x="4465" y="1839"/>
                            <a:ext cx="297" cy="298"/>
                          </a:xfrm>
                          <a:custGeom>
                            <a:avLst/>
                            <a:gdLst>
                              <a:gd name="T0" fmla="+- 0 4614 4465"/>
                              <a:gd name="T1" fmla="*/ T0 w 297"/>
                              <a:gd name="T2" fmla="+- 0 1839 1839"/>
                              <a:gd name="T3" fmla="*/ 1839 h 298"/>
                              <a:gd name="T4" fmla="+- 0 4556 4465"/>
                              <a:gd name="T5" fmla="*/ T4 w 297"/>
                              <a:gd name="T6" fmla="+- 0 1851 1839"/>
                              <a:gd name="T7" fmla="*/ 1851 h 298"/>
                              <a:gd name="T8" fmla="+- 0 4508 4465"/>
                              <a:gd name="T9" fmla="*/ T8 w 297"/>
                              <a:gd name="T10" fmla="+- 0 1883 1839"/>
                              <a:gd name="T11" fmla="*/ 1883 h 298"/>
                              <a:gd name="T12" fmla="+- 0 4476 4465"/>
                              <a:gd name="T13" fmla="*/ T12 w 297"/>
                              <a:gd name="T14" fmla="+- 0 1930 1839"/>
                              <a:gd name="T15" fmla="*/ 1930 h 298"/>
                              <a:gd name="T16" fmla="+- 0 4465 4465"/>
                              <a:gd name="T17" fmla="*/ T16 w 297"/>
                              <a:gd name="T18" fmla="+- 0 1988 1839"/>
                              <a:gd name="T19" fmla="*/ 1988 h 298"/>
                              <a:gd name="T20" fmla="+- 0 4476 4465"/>
                              <a:gd name="T21" fmla="*/ T20 w 297"/>
                              <a:gd name="T22" fmla="+- 0 2046 1839"/>
                              <a:gd name="T23" fmla="*/ 2046 h 298"/>
                              <a:gd name="T24" fmla="+- 0 4508 4465"/>
                              <a:gd name="T25" fmla="*/ T24 w 297"/>
                              <a:gd name="T26" fmla="+- 0 2093 1839"/>
                              <a:gd name="T27" fmla="*/ 2093 h 298"/>
                              <a:gd name="T28" fmla="+- 0 4556 4465"/>
                              <a:gd name="T29" fmla="*/ T28 w 297"/>
                              <a:gd name="T30" fmla="+- 0 2125 1839"/>
                              <a:gd name="T31" fmla="*/ 2125 h 298"/>
                              <a:gd name="T32" fmla="+- 0 4614 4465"/>
                              <a:gd name="T33" fmla="*/ T32 w 297"/>
                              <a:gd name="T34" fmla="+- 0 2137 1839"/>
                              <a:gd name="T35" fmla="*/ 2137 h 298"/>
                              <a:gd name="T36" fmla="+- 0 4672 4465"/>
                              <a:gd name="T37" fmla="*/ T36 w 297"/>
                              <a:gd name="T38" fmla="+- 0 2125 1839"/>
                              <a:gd name="T39" fmla="*/ 2125 h 298"/>
                              <a:gd name="T40" fmla="+- 0 4719 4465"/>
                              <a:gd name="T41" fmla="*/ T40 w 297"/>
                              <a:gd name="T42" fmla="+- 0 2093 1839"/>
                              <a:gd name="T43" fmla="*/ 2093 h 298"/>
                              <a:gd name="T44" fmla="+- 0 4751 4465"/>
                              <a:gd name="T45" fmla="*/ T44 w 297"/>
                              <a:gd name="T46" fmla="+- 0 2046 1839"/>
                              <a:gd name="T47" fmla="*/ 2046 h 298"/>
                              <a:gd name="T48" fmla="+- 0 4762 4465"/>
                              <a:gd name="T49" fmla="*/ T48 w 297"/>
                              <a:gd name="T50" fmla="+- 0 1988 1839"/>
                              <a:gd name="T51" fmla="*/ 1988 h 298"/>
                              <a:gd name="T52" fmla="+- 0 4751 4465"/>
                              <a:gd name="T53" fmla="*/ T52 w 297"/>
                              <a:gd name="T54" fmla="+- 0 1930 1839"/>
                              <a:gd name="T55" fmla="*/ 1930 h 298"/>
                              <a:gd name="T56" fmla="+- 0 4719 4465"/>
                              <a:gd name="T57" fmla="*/ T56 w 297"/>
                              <a:gd name="T58" fmla="+- 0 1883 1839"/>
                              <a:gd name="T59" fmla="*/ 1883 h 298"/>
                              <a:gd name="T60" fmla="+- 0 4672 4465"/>
                              <a:gd name="T61" fmla="*/ T60 w 297"/>
                              <a:gd name="T62" fmla="+- 0 1851 1839"/>
                              <a:gd name="T63" fmla="*/ 1851 h 298"/>
                              <a:gd name="T64" fmla="+- 0 4614 4465"/>
                              <a:gd name="T65" fmla="*/ T64 w 297"/>
                              <a:gd name="T66" fmla="+- 0 1839 1839"/>
                              <a:gd name="T67" fmla="*/ 183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7" y="286"/>
                                </a:lnTo>
                                <a:lnTo>
                                  <a:pt x="254" y="254"/>
                                </a:lnTo>
                                <a:lnTo>
                                  <a:pt x="286" y="207"/>
                                </a:lnTo>
                                <a:lnTo>
                                  <a:pt x="297"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524"/>
                        <wps:cNvSpPr>
                          <a:spLocks/>
                        </wps:cNvSpPr>
                        <wps:spPr bwMode="auto">
                          <a:xfrm>
                            <a:off x="4465" y="1839"/>
                            <a:ext cx="297" cy="298"/>
                          </a:xfrm>
                          <a:custGeom>
                            <a:avLst/>
                            <a:gdLst>
                              <a:gd name="T0" fmla="+- 0 4614 4465"/>
                              <a:gd name="T1" fmla="*/ T0 w 297"/>
                              <a:gd name="T2" fmla="+- 0 2137 1839"/>
                              <a:gd name="T3" fmla="*/ 2137 h 298"/>
                              <a:gd name="T4" fmla="+- 0 4672 4465"/>
                              <a:gd name="T5" fmla="*/ T4 w 297"/>
                              <a:gd name="T6" fmla="+- 0 2125 1839"/>
                              <a:gd name="T7" fmla="*/ 2125 h 298"/>
                              <a:gd name="T8" fmla="+- 0 4719 4465"/>
                              <a:gd name="T9" fmla="*/ T8 w 297"/>
                              <a:gd name="T10" fmla="+- 0 2093 1839"/>
                              <a:gd name="T11" fmla="*/ 2093 h 298"/>
                              <a:gd name="T12" fmla="+- 0 4751 4465"/>
                              <a:gd name="T13" fmla="*/ T12 w 297"/>
                              <a:gd name="T14" fmla="+- 0 2046 1839"/>
                              <a:gd name="T15" fmla="*/ 2046 h 298"/>
                              <a:gd name="T16" fmla="+- 0 4762 4465"/>
                              <a:gd name="T17" fmla="*/ T16 w 297"/>
                              <a:gd name="T18" fmla="+- 0 1988 1839"/>
                              <a:gd name="T19" fmla="*/ 1988 h 298"/>
                              <a:gd name="T20" fmla="+- 0 4751 4465"/>
                              <a:gd name="T21" fmla="*/ T20 w 297"/>
                              <a:gd name="T22" fmla="+- 0 1930 1839"/>
                              <a:gd name="T23" fmla="*/ 1930 h 298"/>
                              <a:gd name="T24" fmla="+- 0 4719 4465"/>
                              <a:gd name="T25" fmla="*/ T24 w 297"/>
                              <a:gd name="T26" fmla="+- 0 1883 1839"/>
                              <a:gd name="T27" fmla="*/ 1883 h 298"/>
                              <a:gd name="T28" fmla="+- 0 4672 4465"/>
                              <a:gd name="T29" fmla="*/ T28 w 297"/>
                              <a:gd name="T30" fmla="+- 0 1851 1839"/>
                              <a:gd name="T31" fmla="*/ 1851 h 298"/>
                              <a:gd name="T32" fmla="+- 0 4614 4465"/>
                              <a:gd name="T33" fmla="*/ T32 w 297"/>
                              <a:gd name="T34" fmla="+- 0 1839 1839"/>
                              <a:gd name="T35" fmla="*/ 1839 h 298"/>
                              <a:gd name="T36" fmla="+- 0 4556 4465"/>
                              <a:gd name="T37" fmla="*/ T36 w 297"/>
                              <a:gd name="T38" fmla="+- 0 1851 1839"/>
                              <a:gd name="T39" fmla="*/ 1851 h 298"/>
                              <a:gd name="T40" fmla="+- 0 4508 4465"/>
                              <a:gd name="T41" fmla="*/ T40 w 297"/>
                              <a:gd name="T42" fmla="+- 0 1883 1839"/>
                              <a:gd name="T43" fmla="*/ 1883 h 298"/>
                              <a:gd name="T44" fmla="+- 0 4476 4465"/>
                              <a:gd name="T45" fmla="*/ T44 w 297"/>
                              <a:gd name="T46" fmla="+- 0 1930 1839"/>
                              <a:gd name="T47" fmla="*/ 1930 h 298"/>
                              <a:gd name="T48" fmla="+- 0 4465 4465"/>
                              <a:gd name="T49" fmla="*/ T48 w 297"/>
                              <a:gd name="T50" fmla="+- 0 1988 1839"/>
                              <a:gd name="T51" fmla="*/ 1988 h 298"/>
                              <a:gd name="T52" fmla="+- 0 4476 4465"/>
                              <a:gd name="T53" fmla="*/ T52 w 297"/>
                              <a:gd name="T54" fmla="+- 0 2046 1839"/>
                              <a:gd name="T55" fmla="*/ 2046 h 298"/>
                              <a:gd name="T56" fmla="+- 0 4508 4465"/>
                              <a:gd name="T57" fmla="*/ T56 w 297"/>
                              <a:gd name="T58" fmla="+- 0 2093 1839"/>
                              <a:gd name="T59" fmla="*/ 2093 h 298"/>
                              <a:gd name="T60" fmla="+- 0 4556 4465"/>
                              <a:gd name="T61" fmla="*/ T60 w 297"/>
                              <a:gd name="T62" fmla="+- 0 2125 1839"/>
                              <a:gd name="T63" fmla="*/ 2125 h 298"/>
                              <a:gd name="T64" fmla="+- 0 4614 4465"/>
                              <a:gd name="T65" fmla="*/ T64 w 297"/>
                              <a:gd name="T66" fmla="+- 0 2137 1839"/>
                              <a:gd name="T67" fmla="*/ 213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7" y="286"/>
                                </a:lnTo>
                                <a:lnTo>
                                  <a:pt x="254" y="254"/>
                                </a:lnTo>
                                <a:lnTo>
                                  <a:pt x="286" y="207"/>
                                </a:lnTo>
                                <a:lnTo>
                                  <a:pt x="297" y="149"/>
                                </a:lnTo>
                                <a:lnTo>
                                  <a:pt x="286" y="91"/>
                                </a:lnTo>
                                <a:lnTo>
                                  <a:pt x="254" y="44"/>
                                </a:lnTo>
                                <a:lnTo>
                                  <a:pt x="207"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 name="Freeform 523"/>
                        <wps:cNvSpPr>
                          <a:spLocks/>
                        </wps:cNvSpPr>
                        <wps:spPr bwMode="auto">
                          <a:xfrm>
                            <a:off x="5482" y="1850"/>
                            <a:ext cx="298" cy="298"/>
                          </a:xfrm>
                          <a:custGeom>
                            <a:avLst/>
                            <a:gdLst>
                              <a:gd name="T0" fmla="+- 0 5631 5482"/>
                              <a:gd name="T1" fmla="*/ T0 w 298"/>
                              <a:gd name="T2" fmla="+- 0 1850 1850"/>
                              <a:gd name="T3" fmla="*/ 1850 h 298"/>
                              <a:gd name="T4" fmla="+- 0 5573 5482"/>
                              <a:gd name="T5" fmla="*/ T4 w 298"/>
                              <a:gd name="T6" fmla="+- 0 1862 1850"/>
                              <a:gd name="T7" fmla="*/ 1862 h 298"/>
                              <a:gd name="T8" fmla="+- 0 5526 5482"/>
                              <a:gd name="T9" fmla="*/ T8 w 298"/>
                              <a:gd name="T10" fmla="+- 0 1894 1850"/>
                              <a:gd name="T11" fmla="*/ 1894 h 298"/>
                              <a:gd name="T12" fmla="+- 0 5494 5482"/>
                              <a:gd name="T13" fmla="*/ T12 w 298"/>
                              <a:gd name="T14" fmla="+- 0 1941 1850"/>
                              <a:gd name="T15" fmla="*/ 1941 h 298"/>
                              <a:gd name="T16" fmla="+- 0 5482 5482"/>
                              <a:gd name="T17" fmla="*/ T16 w 298"/>
                              <a:gd name="T18" fmla="+- 0 1999 1850"/>
                              <a:gd name="T19" fmla="*/ 1999 h 298"/>
                              <a:gd name="T20" fmla="+- 0 5494 5482"/>
                              <a:gd name="T21" fmla="*/ T20 w 298"/>
                              <a:gd name="T22" fmla="+- 0 2057 1850"/>
                              <a:gd name="T23" fmla="*/ 2057 h 298"/>
                              <a:gd name="T24" fmla="+- 0 5526 5482"/>
                              <a:gd name="T25" fmla="*/ T24 w 298"/>
                              <a:gd name="T26" fmla="+- 0 2104 1850"/>
                              <a:gd name="T27" fmla="*/ 2104 h 298"/>
                              <a:gd name="T28" fmla="+- 0 5573 5482"/>
                              <a:gd name="T29" fmla="*/ T28 w 298"/>
                              <a:gd name="T30" fmla="+- 0 2136 1850"/>
                              <a:gd name="T31" fmla="*/ 2136 h 298"/>
                              <a:gd name="T32" fmla="+- 0 5631 5482"/>
                              <a:gd name="T33" fmla="*/ T32 w 298"/>
                              <a:gd name="T34" fmla="+- 0 2148 1850"/>
                              <a:gd name="T35" fmla="*/ 2148 h 298"/>
                              <a:gd name="T36" fmla="+- 0 5689 5482"/>
                              <a:gd name="T37" fmla="*/ T36 w 298"/>
                              <a:gd name="T38" fmla="+- 0 2136 1850"/>
                              <a:gd name="T39" fmla="*/ 2136 h 298"/>
                              <a:gd name="T40" fmla="+- 0 5737 5482"/>
                              <a:gd name="T41" fmla="*/ T40 w 298"/>
                              <a:gd name="T42" fmla="+- 0 2104 1850"/>
                              <a:gd name="T43" fmla="*/ 2104 h 298"/>
                              <a:gd name="T44" fmla="+- 0 5768 5482"/>
                              <a:gd name="T45" fmla="*/ T44 w 298"/>
                              <a:gd name="T46" fmla="+- 0 2057 1850"/>
                              <a:gd name="T47" fmla="*/ 2057 h 298"/>
                              <a:gd name="T48" fmla="+- 0 5780 5482"/>
                              <a:gd name="T49" fmla="*/ T48 w 298"/>
                              <a:gd name="T50" fmla="+- 0 1999 1850"/>
                              <a:gd name="T51" fmla="*/ 1999 h 298"/>
                              <a:gd name="T52" fmla="+- 0 5768 5482"/>
                              <a:gd name="T53" fmla="*/ T52 w 298"/>
                              <a:gd name="T54" fmla="+- 0 1941 1850"/>
                              <a:gd name="T55" fmla="*/ 1941 h 298"/>
                              <a:gd name="T56" fmla="+- 0 5737 5482"/>
                              <a:gd name="T57" fmla="*/ T56 w 298"/>
                              <a:gd name="T58" fmla="+- 0 1894 1850"/>
                              <a:gd name="T59" fmla="*/ 1894 h 298"/>
                              <a:gd name="T60" fmla="+- 0 5689 5482"/>
                              <a:gd name="T61" fmla="*/ T60 w 298"/>
                              <a:gd name="T62" fmla="+- 0 1862 1850"/>
                              <a:gd name="T63" fmla="*/ 1862 h 298"/>
                              <a:gd name="T64" fmla="+- 0 5631 5482"/>
                              <a:gd name="T65" fmla="*/ T64 w 298"/>
                              <a:gd name="T66" fmla="+- 0 1850 1850"/>
                              <a:gd name="T67" fmla="*/ 18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5" y="254"/>
                                </a:lnTo>
                                <a:lnTo>
                                  <a:pt x="286" y="207"/>
                                </a:lnTo>
                                <a:lnTo>
                                  <a:pt x="298" y="149"/>
                                </a:lnTo>
                                <a:lnTo>
                                  <a:pt x="286" y="91"/>
                                </a:lnTo>
                                <a:lnTo>
                                  <a:pt x="255"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522"/>
                        <wps:cNvSpPr>
                          <a:spLocks/>
                        </wps:cNvSpPr>
                        <wps:spPr bwMode="auto">
                          <a:xfrm>
                            <a:off x="5482" y="1850"/>
                            <a:ext cx="298" cy="298"/>
                          </a:xfrm>
                          <a:custGeom>
                            <a:avLst/>
                            <a:gdLst>
                              <a:gd name="T0" fmla="+- 0 5631 5482"/>
                              <a:gd name="T1" fmla="*/ T0 w 298"/>
                              <a:gd name="T2" fmla="+- 0 2148 1850"/>
                              <a:gd name="T3" fmla="*/ 2148 h 298"/>
                              <a:gd name="T4" fmla="+- 0 5689 5482"/>
                              <a:gd name="T5" fmla="*/ T4 w 298"/>
                              <a:gd name="T6" fmla="+- 0 2136 1850"/>
                              <a:gd name="T7" fmla="*/ 2136 h 298"/>
                              <a:gd name="T8" fmla="+- 0 5737 5482"/>
                              <a:gd name="T9" fmla="*/ T8 w 298"/>
                              <a:gd name="T10" fmla="+- 0 2104 1850"/>
                              <a:gd name="T11" fmla="*/ 2104 h 298"/>
                              <a:gd name="T12" fmla="+- 0 5768 5482"/>
                              <a:gd name="T13" fmla="*/ T12 w 298"/>
                              <a:gd name="T14" fmla="+- 0 2057 1850"/>
                              <a:gd name="T15" fmla="*/ 2057 h 298"/>
                              <a:gd name="T16" fmla="+- 0 5780 5482"/>
                              <a:gd name="T17" fmla="*/ T16 w 298"/>
                              <a:gd name="T18" fmla="+- 0 1999 1850"/>
                              <a:gd name="T19" fmla="*/ 1999 h 298"/>
                              <a:gd name="T20" fmla="+- 0 5768 5482"/>
                              <a:gd name="T21" fmla="*/ T20 w 298"/>
                              <a:gd name="T22" fmla="+- 0 1941 1850"/>
                              <a:gd name="T23" fmla="*/ 1941 h 298"/>
                              <a:gd name="T24" fmla="+- 0 5737 5482"/>
                              <a:gd name="T25" fmla="*/ T24 w 298"/>
                              <a:gd name="T26" fmla="+- 0 1894 1850"/>
                              <a:gd name="T27" fmla="*/ 1894 h 298"/>
                              <a:gd name="T28" fmla="+- 0 5689 5482"/>
                              <a:gd name="T29" fmla="*/ T28 w 298"/>
                              <a:gd name="T30" fmla="+- 0 1862 1850"/>
                              <a:gd name="T31" fmla="*/ 1862 h 298"/>
                              <a:gd name="T32" fmla="+- 0 5631 5482"/>
                              <a:gd name="T33" fmla="*/ T32 w 298"/>
                              <a:gd name="T34" fmla="+- 0 1850 1850"/>
                              <a:gd name="T35" fmla="*/ 1850 h 298"/>
                              <a:gd name="T36" fmla="+- 0 5573 5482"/>
                              <a:gd name="T37" fmla="*/ T36 w 298"/>
                              <a:gd name="T38" fmla="+- 0 1862 1850"/>
                              <a:gd name="T39" fmla="*/ 1862 h 298"/>
                              <a:gd name="T40" fmla="+- 0 5526 5482"/>
                              <a:gd name="T41" fmla="*/ T40 w 298"/>
                              <a:gd name="T42" fmla="+- 0 1894 1850"/>
                              <a:gd name="T43" fmla="*/ 1894 h 298"/>
                              <a:gd name="T44" fmla="+- 0 5494 5482"/>
                              <a:gd name="T45" fmla="*/ T44 w 298"/>
                              <a:gd name="T46" fmla="+- 0 1941 1850"/>
                              <a:gd name="T47" fmla="*/ 1941 h 298"/>
                              <a:gd name="T48" fmla="+- 0 5482 5482"/>
                              <a:gd name="T49" fmla="*/ T48 w 298"/>
                              <a:gd name="T50" fmla="+- 0 1999 1850"/>
                              <a:gd name="T51" fmla="*/ 1999 h 298"/>
                              <a:gd name="T52" fmla="+- 0 5494 5482"/>
                              <a:gd name="T53" fmla="*/ T52 w 298"/>
                              <a:gd name="T54" fmla="+- 0 2057 1850"/>
                              <a:gd name="T55" fmla="*/ 2057 h 298"/>
                              <a:gd name="T56" fmla="+- 0 5526 5482"/>
                              <a:gd name="T57" fmla="*/ T56 w 298"/>
                              <a:gd name="T58" fmla="+- 0 2104 1850"/>
                              <a:gd name="T59" fmla="*/ 2104 h 298"/>
                              <a:gd name="T60" fmla="+- 0 5573 5482"/>
                              <a:gd name="T61" fmla="*/ T60 w 298"/>
                              <a:gd name="T62" fmla="+- 0 2136 1850"/>
                              <a:gd name="T63" fmla="*/ 2136 h 298"/>
                              <a:gd name="T64" fmla="+- 0 5631 5482"/>
                              <a:gd name="T65" fmla="*/ T64 w 298"/>
                              <a:gd name="T66" fmla="+- 0 2148 1850"/>
                              <a:gd name="T67" fmla="*/ 21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5" y="254"/>
                                </a:lnTo>
                                <a:lnTo>
                                  <a:pt x="286" y="207"/>
                                </a:lnTo>
                                <a:lnTo>
                                  <a:pt x="298" y="149"/>
                                </a:lnTo>
                                <a:lnTo>
                                  <a:pt x="286" y="91"/>
                                </a:lnTo>
                                <a:lnTo>
                                  <a:pt x="255"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 name="Freeform 521"/>
                        <wps:cNvSpPr>
                          <a:spLocks/>
                        </wps:cNvSpPr>
                        <wps:spPr bwMode="auto">
                          <a:xfrm>
                            <a:off x="6499" y="1856"/>
                            <a:ext cx="298" cy="298"/>
                          </a:xfrm>
                          <a:custGeom>
                            <a:avLst/>
                            <a:gdLst>
                              <a:gd name="T0" fmla="+- 0 6648 6499"/>
                              <a:gd name="T1" fmla="*/ T0 w 298"/>
                              <a:gd name="T2" fmla="+- 0 1856 1856"/>
                              <a:gd name="T3" fmla="*/ 1856 h 298"/>
                              <a:gd name="T4" fmla="+- 0 6590 6499"/>
                              <a:gd name="T5" fmla="*/ T4 w 298"/>
                              <a:gd name="T6" fmla="+- 0 1868 1856"/>
                              <a:gd name="T7" fmla="*/ 1868 h 298"/>
                              <a:gd name="T8" fmla="+- 0 6543 6499"/>
                              <a:gd name="T9" fmla="*/ T8 w 298"/>
                              <a:gd name="T10" fmla="+- 0 1900 1856"/>
                              <a:gd name="T11" fmla="*/ 1900 h 298"/>
                              <a:gd name="T12" fmla="+- 0 6511 6499"/>
                              <a:gd name="T13" fmla="*/ T12 w 298"/>
                              <a:gd name="T14" fmla="+- 0 1947 1856"/>
                              <a:gd name="T15" fmla="*/ 1947 h 298"/>
                              <a:gd name="T16" fmla="+- 0 6499 6499"/>
                              <a:gd name="T17" fmla="*/ T16 w 298"/>
                              <a:gd name="T18" fmla="+- 0 2005 1856"/>
                              <a:gd name="T19" fmla="*/ 2005 h 298"/>
                              <a:gd name="T20" fmla="+- 0 6511 6499"/>
                              <a:gd name="T21" fmla="*/ T20 w 298"/>
                              <a:gd name="T22" fmla="+- 0 2063 1856"/>
                              <a:gd name="T23" fmla="*/ 2063 h 298"/>
                              <a:gd name="T24" fmla="+- 0 6543 6499"/>
                              <a:gd name="T25" fmla="*/ T24 w 298"/>
                              <a:gd name="T26" fmla="+- 0 2110 1856"/>
                              <a:gd name="T27" fmla="*/ 2110 h 298"/>
                              <a:gd name="T28" fmla="+- 0 6590 6499"/>
                              <a:gd name="T29" fmla="*/ T28 w 298"/>
                              <a:gd name="T30" fmla="+- 0 2142 1856"/>
                              <a:gd name="T31" fmla="*/ 2142 h 298"/>
                              <a:gd name="T32" fmla="+- 0 6648 6499"/>
                              <a:gd name="T33" fmla="*/ T32 w 298"/>
                              <a:gd name="T34" fmla="+- 0 2154 1856"/>
                              <a:gd name="T35" fmla="*/ 2154 h 298"/>
                              <a:gd name="T36" fmla="+- 0 6706 6499"/>
                              <a:gd name="T37" fmla="*/ T36 w 298"/>
                              <a:gd name="T38" fmla="+- 0 2142 1856"/>
                              <a:gd name="T39" fmla="*/ 2142 h 298"/>
                              <a:gd name="T40" fmla="+- 0 6753 6499"/>
                              <a:gd name="T41" fmla="*/ T40 w 298"/>
                              <a:gd name="T42" fmla="+- 0 2110 1856"/>
                              <a:gd name="T43" fmla="*/ 2110 h 298"/>
                              <a:gd name="T44" fmla="+- 0 6785 6499"/>
                              <a:gd name="T45" fmla="*/ T44 w 298"/>
                              <a:gd name="T46" fmla="+- 0 2063 1856"/>
                              <a:gd name="T47" fmla="*/ 2063 h 298"/>
                              <a:gd name="T48" fmla="+- 0 6797 6499"/>
                              <a:gd name="T49" fmla="*/ T48 w 298"/>
                              <a:gd name="T50" fmla="+- 0 2005 1856"/>
                              <a:gd name="T51" fmla="*/ 2005 h 298"/>
                              <a:gd name="T52" fmla="+- 0 6785 6499"/>
                              <a:gd name="T53" fmla="*/ T52 w 298"/>
                              <a:gd name="T54" fmla="+- 0 1947 1856"/>
                              <a:gd name="T55" fmla="*/ 1947 h 298"/>
                              <a:gd name="T56" fmla="+- 0 6753 6499"/>
                              <a:gd name="T57" fmla="*/ T56 w 298"/>
                              <a:gd name="T58" fmla="+- 0 1900 1856"/>
                              <a:gd name="T59" fmla="*/ 1900 h 298"/>
                              <a:gd name="T60" fmla="+- 0 6706 6499"/>
                              <a:gd name="T61" fmla="*/ T60 w 298"/>
                              <a:gd name="T62" fmla="+- 0 1868 1856"/>
                              <a:gd name="T63" fmla="*/ 1868 h 298"/>
                              <a:gd name="T64" fmla="+- 0 6648 6499"/>
                              <a:gd name="T65" fmla="*/ T64 w 298"/>
                              <a:gd name="T66" fmla="+- 0 1856 1856"/>
                              <a:gd name="T67" fmla="*/ 185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520"/>
                        <wps:cNvSpPr>
                          <a:spLocks/>
                        </wps:cNvSpPr>
                        <wps:spPr bwMode="auto">
                          <a:xfrm>
                            <a:off x="6499" y="1856"/>
                            <a:ext cx="298" cy="298"/>
                          </a:xfrm>
                          <a:custGeom>
                            <a:avLst/>
                            <a:gdLst>
                              <a:gd name="T0" fmla="+- 0 6648 6499"/>
                              <a:gd name="T1" fmla="*/ T0 w 298"/>
                              <a:gd name="T2" fmla="+- 0 2154 1856"/>
                              <a:gd name="T3" fmla="*/ 2154 h 298"/>
                              <a:gd name="T4" fmla="+- 0 6706 6499"/>
                              <a:gd name="T5" fmla="*/ T4 w 298"/>
                              <a:gd name="T6" fmla="+- 0 2142 1856"/>
                              <a:gd name="T7" fmla="*/ 2142 h 298"/>
                              <a:gd name="T8" fmla="+- 0 6753 6499"/>
                              <a:gd name="T9" fmla="*/ T8 w 298"/>
                              <a:gd name="T10" fmla="+- 0 2110 1856"/>
                              <a:gd name="T11" fmla="*/ 2110 h 298"/>
                              <a:gd name="T12" fmla="+- 0 6785 6499"/>
                              <a:gd name="T13" fmla="*/ T12 w 298"/>
                              <a:gd name="T14" fmla="+- 0 2063 1856"/>
                              <a:gd name="T15" fmla="*/ 2063 h 298"/>
                              <a:gd name="T16" fmla="+- 0 6797 6499"/>
                              <a:gd name="T17" fmla="*/ T16 w 298"/>
                              <a:gd name="T18" fmla="+- 0 2005 1856"/>
                              <a:gd name="T19" fmla="*/ 2005 h 298"/>
                              <a:gd name="T20" fmla="+- 0 6785 6499"/>
                              <a:gd name="T21" fmla="*/ T20 w 298"/>
                              <a:gd name="T22" fmla="+- 0 1947 1856"/>
                              <a:gd name="T23" fmla="*/ 1947 h 298"/>
                              <a:gd name="T24" fmla="+- 0 6753 6499"/>
                              <a:gd name="T25" fmla="*/ T24 w 298"/>
                              <a:gd name="T26" fmla="+- 0 1900 1856"/>
                              <a:gd name="T27" fmla="*/ 1900 h 298"/>
                              <a:gd name="T28" fmla="+- 0 6706 6499"/>
                              <a:gd name="T29" fmla="*/ T28 w 298"/>
                              <a:gd name="T30" fmla="+- 0 1868 1856"/>
                              <a:gd name="T31" fmla="*/ 1868 h 298"/>
                              <a:gd name="T32" fmla="+- 0 6648 6499"/>
                              <a:gd name="T33" fmla="*/ T32 w 298"/>
                              <a:gd name="T34" fmla="+- 0 1856 1856"/>
                              <a:gd name="T35" fmla="*/ 1856 h 298"/>
                              <a:gd name="T36" fmla="+- 0 6590 6499"/>
                              <a:gd name="T37" fmla="*/ T36 w 298"/>
                              <a:gd name="T38" fmla="+- 0 1868 1856"/>
                              <a:gd name="T39" fmla="*/ 1868 h 298"/>
                              <a:gd name="T40" fmla="+- 0 6543 6499"/>
                              <a:gd name="T41" fmla="*/ T40 w 298"/>
                              <a:gd name="T42" fmla="+- 0 1900 1856"/>
                              <a:gd name="T43" fmla="*/ 1900 h 298"/>
                              <a:gd name="T44" fmla="+- 0 6511 6499"/>
                              <a:gd name="T45" fmla="*/ T44 w 298"/>
                              <a:gd name="T46" fmla="+- 0 1947 1856"/>
                              <a:gd name="T47" fmla="*/ 1947 h 298"/>
                              <a:gd name="T48" fmla="+- 0 6499 6499"/>
                              <a:gd name="T49" fmla="*/ T48 w 298"/>
                              <a:gd name="T50" fmla="+- 0 2005 1856"/>
                              <a:gd name="T51" fmla="*/ 2005 h 298"/>
                              <a:gd name="T52" fmla="+- 0 6511 6499"/>
                              <a:gd name="T53" fmla="*/ T52 w 298"/>
                              <a:gd name="T54" fmla="+- 0 2063 1856"/>
                              <a:gd name="T55" fmla="*/ 2063 h 298"/>
                              <a:gd name="T56" fmla="+- 0 6543 6499"/>
                              <a:gd name="T57" fmla="*/ T56 w 298"/>
                              <a:gd name="T58" fmla="+- 0 2110 1856"/>
                              <a:gd name="T59" fmla="*/ 2110 h 298"/>
                              <a:gd name="T60" fmla="+- 0 6590 6499"/>
                              <a:gd name="T61" fmla="*/ T60 w 298"/>
                              <a:gd name="T62" fmla="+- 0 2142 1856"/>
                              <a:gd name="T63" fmla="*/ 2142 h 298"/>
                              <a:gd name="T64" fmla="+- 0 6648 6499"/>
                              <a:gd name="T65" fmla="*/ T64 w 298"/>
                              <a:gd name="T66" fmla="+- 0 2154 1856"/>
                              <a:gd name="T67" fmla="*/ 215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Line 519"/>
                        <wps:cNvCnPr>
                          <a:cxnSpLocks noChangeShapeType="1"/>
                        </wps:cNvCnPr>
                        <wps:spPr bwMode="auto">
                          <a:xfrm>
                            <a:off x="3597" y="1675"/>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64" name="Line 518"/>
                        <wps:cNvCnPr>
                          <a:cxnSpLocks noChangeShapeType="1"/>
                        </wps:cNvCnPr>
                        <wps:spPr bwMode="auto">
                          <a:xfrm>
                            <a:off x="6644" y="1704"/>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65" name="Line 517"/>
                        <wps:cNvCnPr>
                          <a:cxnSpLocks noChangeShapeType="1"/>
                        </wps:cNvCnPr>
                        <wps:spPr bwMode="auto">
                          <a:xfrm>
                            <a:off x="4606" y="1687"/>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66" name="Line 516"/>
                        <wps:cNvCnPr>
                          <a:cxnSpLocks noChangeShapeType="1"/>
                        </wps:cNvCnPr>
                        <wps:spPr bwMode="auto">
                          <a:xfrm>
                            <a:off x="5627" y="1687"/>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467" name="Line 515"/>
                        <wps:cNvCnPr>
                          <a:cxnSpLocks noChangeShapeType="1"/>
                        </wps:cNvCnPr>
                        <wps:spPr bwMode="auto">
                          <a:xfrm>
                            <a:off x="4601" y="1692"/>
                            <a:ext cx="1031"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207786" id="Group 514" o:spid="_x0000_s1026" style="position:absolute;margin-left:0;margin-top:0;width:411pt;height:609pt;z-index:-260639744;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">
                <v:shape id="Picture 545"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">
                  <v:imagedata r:id="rId13" o:title=""/>
                </v:shape>
                <v:shape id="Picture 544"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">
                  <v:imagedata r:id="rId127" o:title=""/>
                </v:shape>
                <v:shape id="Freeform 543" o:spid="_x0000_s1029" style="position:absolute;left:3449;top:183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" path="m149,l91,12,44,44,12,91,,149r12,58l44,254r47,32l149,298r58,-12l254,254r32,-47l298,149,286,91,254,44,207,12,149,xe" stroked="f">
                  <v:path arrowok="t" o:connecttype="custom" o:connectlocs="149,1833;91,1845;44,1877;12,1924;0,1982;12,2040;44,2087;91,2119;149,2131;207,2119;254,2087;286,2040;298,1982;286,1924;254,1877;207,1845;149,1833" o:connectangles="0,0,0,0,0,0,0,0,0,0,0,0,0,0,0,0,0"/>
                </v:shape>
                <v:shape id="Freeform 542" o:spid="_x0000_s1030" style="position:absolute;left:3449;top:183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" path="m149,298r58,-12l254,254r32,-47l298,149,286,91,254,44,207,12,149,,91,12,44,44,12,91,,149r12,58l44,254r47,32l149,298xe" filled="f" strokeweight=".5pt">
                  <v:path arrowok="t" o:connecttype="custom" o:connectlocs="149,2131;207,2119;254,2087;286,2040;298,1982;286,1924;254,1877;207,1845;149,1833;91,1845;44,1877;12,1924;0,1982;12,2040;44,2087;91,2119;149,2131" o:connectangles="0,0,0,0,0,0,0,0,0,0,0,0,0,0,0,0,0"/>
                </v:shape>
                <v:shape id="Freeform 541" o:spid="_x0000_s1031" style="position:absolute;left:4465;top:183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" path="m149,l91,12,43,44,11,91,,149r11,58l43,254r48,32l149,298r58,-12l254,254r32,-47l297,149,286,91,254,44,207,12,149,xe" stroked="f">
                  <v:path arrowok="t" o:connecttype="custom" o:connectlocs="149,1839;91,1851;43,1883;11,1930;0,1988;11,2046;43,2093;91,2125;149,2137;207,2125;254,2093;286,2046;297,1988;286,1930;254,1883;207,1851;149,1839" o:connectangles="0,0,0,0,0,0,0,0,0,0,0,0,0,0,0,0,0"/>
                </v:shape>
                <v:shape id="Freeform 540" o:spid="_x0000_s1032" style="position:absolute;left:4465;top:183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" path="m149,298r58,-12l254,254r32,-47l297,149,286,91,254,44,207,12,149,,91,12,43,44,11,91,,149r11,58l43,254r48,32l149,298xe" filled="f" strokeweight=".5pt">
                  <v:path arrowok="t" o:connecttype="custom" o:connectlocs="149,2137;207,2125;254,2093;286,2046;297,1988;286,1930;254,1883;207,1851;149,1839;91,1851;43,1883;11,1930;0,1988;11,2046;43,2093;91,2125;149,2137" o:connectangles="0,0,0,0,0,0,0,0,0,0,0,0,0,0,0,0,0"/>
                </v:shape>
                <v:shape id="Freeform 539" o:spid="_x0000_s1033" style="position:absolute;left:5482;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" path="m149,l91,12,44,44,12,91,,149r12,58l44,254r47,32l149,298r58,-12l255,254r31,-47l298,149,286,91,255,44,207,12,149,xe" stroked="f">
                  <v:path arrowok="t" o:connecttype="custom" o:connectlocs="149,1850;91,1862;44,1894;12,1941;0,1999;12,2057;44,2104;91,2136;149,2148;207,2136;255,2104;286,2057;298,1999;286,1941;255,1894;207,1862;149,1850" o:connectangles="0,0,0,0,0,0,0,0,0,0,0,0,0,0,0,0,0"/>
                </v:shape>
                <v:shape id="Freeform 538" o:spid="_x0000_s1034" style="position:absolute;left:5482;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" path="m149,298r58,-12l255,254r31,-47l298,149,286,91,255,44,207,12,149,,91,12,44,44,12,91,,149r12,58l44,254r47,32l149,298xe" filled="f" strokeweight=".5pt">
                  <v:path arrowok="t" o:connecttype="custom" o:connectlocs="149,2148;207,2136;255,2104;286,2057;298,1999;286,1941;255,1894;207,1862;149,1850;91,1862;44,1894;12,1941;0,1999;12,2057;44,2104;91,2136;149,2148" o:connectangles="0,0,0,0,0,0,0,0,0,0,0,0,0,0,0,0,0"/>
                </v:shape>
                <v:shape id="Freeform 537" o:spid="_x0000_s1035" style="position:absolute;left:6499;top:185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" path="m149,l91,12,44,44,12,91,,149r12,58l44,254r47,32l149,298r58,-12l254,254r32,-47l298,149,286,91,254,44,207,12,149,xe" fillcolor="#41ad49" stroked="f">
                  <v:path arrowok="t" o:connecttype="custom" o:connectlocs="149,1856;91,1868;44,1900;12,1947;0,2005;12,2063;44,2110;91,2142;149,2154;207,2142;254,2110;286,2063;298,2005;286,1947;254,1900;207,1868;149,1856" o:connectangles="0,0,0,0,0,0,0,0,0,0,0,0,0,0,0,0,0"/>
                </v:shape>
                <v:shape id="Freeform 536" o:spid="_x0000_s1036" style="position:absolute;left:6499;top:185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" path="m149,298r58,-12l254,254r32,-47l298,149,286,91,254,44,207,12,149,,91,12,44,44,12,91,,149r12,58l44,254r47,32l149,298xe" filled="f" strokeweight=".5pt">
                  <v:path arrowok="t" o:connecttype="custom" o:connectlocs="149,2154;207,2142;254,2110;286,2063;298,2005;286,1947;254,1900;207,1868;149,1856;91,1868;44,1900;12,1947;0,2005;12,2063;44,2110;91,2142;149,2154" o:connectangles="0,0,0,0,0,0,0,0,0,0,0,0,0,0,0,0,0"/>
                </v:shape>
                <v:line id="Line 535" o:spid="_x0000_s1037" style="position:absolute;visibility:visible;mso-wrap-style:square" from="3597,1675" to="3597,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" strokeweight=".5pt"/>
                <v:shape id="Picture 534" o:spid="_x0000_s1038" type="#_x0000_t75" style="position:absolute;left:5985;top:1848;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">
                  <v:imagedata r:id="rId32" o:title=""/>
                </v:shape>
                <v:line id="Line 533" o:spid="_x0000_s1039" style="position:absolute;visibility:visible;mso-wrap-style:square" from="6644,1704" to="6644,1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" strokeweight=".5pt"/>
                <v:shape id="Picture 532" o:spid="_x0000_s1040" type="#_x0000_t75" style="position:absolute;left:3960;top:1840;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">
                  <v:imagedata r:id="rId32" o:title=""/>
                </v:shape>
                <v:line id="Line 531" o:spid="_x0000_s1041" style="position:absolute;visibility:visible;mso-wrap-style:square" from="4606,1687" to="4606,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" strokeweight=".5pt"/>
                <v:line id="Line 530" o:spid="_x0000_s1042" style="position:absolute;visibility:visible;mso-wrap-style:square" from="5627,1687" to="5627,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" strokeweight=".5pt"/>
                <v:line id="Line 529" o:spid="_x0000_s1043" style="position:absolute;visibility:visible;mso-wrap-style:square" from="4601,1692" to="5632,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" strokeweight=".5pt"/>
                <v:shape id="Freeform 528" o:spid="_x0000_s1044" style="position:absolute;left:3449;top:183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" path="m149,l91,12,44,44,12,91,,149r12,58l44,254r47,32l149,298r58,-12l254,254r32,-47l298,149,286,91,254,44,207,12,149,xe" stroked="f">
                  <v:path arrowok="t" o:connecttype="custom" o:connectlocs="149,1833;91,1845;44,1877;12,1924;0,1982;12,2040;44,2087;91,2119;149,2131;207,2119;254,2087;286,2040;298,1982;286,1924;254,1877;207,1845;149,1833" o:connectangles="0,0,0,0,0,0,0,0,0,0,0,0,0,0,0,0,0"/>
                </v:shape>
                <v:shape id="Picture 527" o:spid="_x0000_s1045" type="#_x0000_t75" style="position:absolute;left:4969;top:184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">
                  <v:imagedata r:id="rId32" o:title=""/>
                </v:shape>
                <v:shape id="Freeform 526" o:spid="_x0000_s1046" style="position:absolute;left:3449;top:183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" path="m149,298r58,-12l254,254r32,-47l298,149,286,91,254,44,207,12,149,,91,12,44,44,12,91,,149r12,58l44,254r47,32l149,298xe" filled="f" strokeweight=".5pt">
                  <v:path arrowok="t" o:connecttype="custom" o:connectlocs="149,2131;207,2119;254,2087;286,2040;298,1982;286,1924;254,1877;207,1845;149,1833;91,1845;44,1877;12,1924;0,1982;12,2040;44,2087;91,2119;149,2131" o:connectangles="0,0,0,0,0,0,0,0,0,0,0,0,0,0,0,0,0"/>
                </v:shape>
                <v:shape id="Freeform 525" o:spid="_x0000_s1047" style="position:absolute;left:4465;top:183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" path="m149,l91,12,43,44,11,91,,149r11,58l43,254r48,32l149,298r58,-12l254,254r32,-47l297,149,286,91,254,44,207,12,149,xe" stroked="f">
                  <v:path arrowok="t" o:connecttype="custom" o:connectlocs="149,1839;91,1851;43,1883;11,1930;0,1988;11,2046;43,2093;91,2125;149,2137;207,2125;254,2093;286,2046;297,1988;286,1930;254,1883;207,1851;149,1839" o:connectangles="0,0,0,0,0,0,0,0,0,0,0,0,0,0,0,0,0"/>
                </v:shape>
                <v:shape id="Freeform 524" o:spid="_x0000_s1048" style="position:absolute;left:4465;top:1839;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" path="m149,298r58,-12l254,254r32,-47l297,149,286,91,254,44,207,12,149,,91,12,43,44,11,91,,149r11,58l43,254r48,32l149,298xe" filled="f" strokeweight=".5pt">
                  <v:path arrowok="t" o:connecttype="custom" o:connectlocs="149,2137;207,2125;254,2093;286,2046;297,1988;286,1930;254,1883;207,1851;149,1839;91,1851;43,1883;11,1930;0,1988;11,2046;43,2093;91,2125;149,2137" o:connectangles="0,0,0,0,0,0,0,0,0,0,0,0,0,0,0,0,0"/>
                </v:shape>
                <v:shape id="Freeform 523" o:spid="_x0000_s1049" style="position:absolute;left:5482;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" path="m149,l91,12,44,44,12,91,,149r12,58l44,254r47,32l149,298r58,-12l255,254r31,-47l298,149,286,91,255,44,207,12,149,xe" stroked="f">
                  <v:path arrowok="t" o:connecttype="custom" o:connectlocs="149,1850;91,1862;44,1894;12,1941;0,1999;12,2057;44,2104;91,2136;149,2148;207,2136;255,2104;286,2057;298,1999;286,1941;255,1894;207,1862;149,1850" o:connectangles="0,0,0,0,0,0,0,0,0,0,0,0,0,0,0,0,0"/>
                </v:shape>
                <v:shape id="Freeform 522" o:spid="_x0000_s1050" style="position:absolute;left:5482;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" path="m149,298r58,-12l255,254r31,-47l298,149,286,91,255,44,207,12,149,,91,12,44,44,12,91,,149r12,58l44,254r47,32l149,298xe" filled="f" strokeweight=".5pt">
                  <v:path arrowok="t" o:connecttype="custom" o:connectlocs="149,2148;207,2136;255,2104;286,2057;298,1999;286,1941;255,1894;207,1862;149,1850;91,1862;44,1894;12,1941;0,1999;12,2057;44,2104;91,2136;149,2148" o:connectangles="0,0,0,0,0,0,0,0,0,0,0,0,0,0,0,0,0"/>
                </v:shape>
                <v:shape id="Freeform 521" o:spid="_x0000_s1051" style="position:absolute;left:6499;top:185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" path="m149,l91,12,44,44,12,91,,149r12,58l44,254r47,32l149,298r58,-12l254,254r32,-47l298,149,286,91,254,44,207,12,149,xe" fillcolor="#41ad49" stroked="f">
                  <v:path arrowok="t" o:connecttype="custom" o:connectlocs="149,1856;91,1868;44,1900;12,1947;0,2005;12,2063;44,2110;91,2142;149,2154;207,2142;254,2110;286,2063;298,2005;286,1947;254,1900;207,1868;149,1856" o:connectangles="0,0,0,0,0,0,0,0,0,0,0,0,0,0,0,0,0"/>
                </v:shape>
                <v:shape id="Freeform 520" o:spid="_x0000_s1052" style="position:absolute;left:6499;top:185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" path="m149,298r58,-12l254,254r32,-47l298,149,286,91,254,44,207,12,149,,91,12,44,44,12,91,,149r12,58l44,254r47,32l149,298xe" filled="f" strokeweight=".5pt">
                  <v:path arrowok="t" o:connecttype="custom" o:connectlocs="149,2154;207,2142;254,2110;286,2063;298,2005;286,1947;254,1900;207,1868;149,1856;91,1868;44,1900;12,1947;0,2005;12,2063;44,2110;91,2142;149,2154" o:connectangles="0,0,0,0,0,0,0,0,0,0,0,0,0,0,0,0,0"/>
                </v:shape>
                <v:line id="Line 519" o:spid="_x0000_s1053" style="position:absolute;visibility:visible;mso-wrap-style:square" from="3597,1675" to="3597,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" strokecolor="white" strokeweight=".5pt"/>
                <v:line id="Line 518" o:spid="_x0000_s1054" style="position:absolute;visibility:visible;mso-wrap-style:square" from="6644,1704" to="6644,1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" strokecolor="white" strokeweight=".5pt"/>
                <v:line id="Line 517" o:spid="_x0000_s1055" style="position:absolute;visibility:visible;mso-wrap-style:square" from="4606,1687" to="4606,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" strokecolor="white" strokeweight=".5pt"/>
                <v:line id="Line 516" o:spid="_x0000_s1056" style="position:absolute;visibility:visible;mso-wrap-style:square" from="5627,1687" to="5627,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" strokecolor="white" strokeweight=".5pt"/>
                <v:line id="Line 515" o:spid="_x0000_s1057" style="position:absolute;visibility:visible;mso-wrap-style:square" from="4601,1692" to="5632,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" strokecolor="white" strokeweight=".5pt"/>
                <w10:wrap anchorx="page" anchory="page"/>
              </v:group>
            </w:pict>
          </mc:Fallback>
        </mc:AlternateContent>
      </w:r>
    </w:p>
    <w:p w14:paraId="2DB2B877" w14:textId="77777777" w:rsidR="006500DE" w:rsidRPr="004A7191" w:rsidRDefault="004A7191">
      <w:pPr>
        <w:spacing w:before="94"/>
        <w:ind w:left="3052" w:right="2786"/>
        <w:jc w:val="center"/>
        <w:rPr>
          <w:color w:val="000000" w:themeColor="text1"/>
          <w:sz w:val="16"/>
        </w:rPr>
      </w:pPr>
      <w:r w:rsidRPr="004A7191">
        <w:rPr>
          <w:color w:val="000000" w:themeColor="text1"/>
          <w:sz w:val="16"/>
        </w:rPr>
        <w:t>Least Concern (IUCN 3.1)</w:t>
      </w:r>
    </w:p>
    <w:p w14:paraId="3C5B7FBA" w14:textId="77777777" w:rsidR="006500DE" w:rsidRPr="004A7191" w:rsidRDefault="004A7191">
      <w:pPr>
        <w:pStyle w:val="BodyText"/>
        <w:tabs>
          <w:tab w:val="left" w:pos="5653"/>
        </w:tabs>
        <w:spacing w:before="157" w:line="302" w:lineRule="auto"/>
        <w:ind w:left="4560" w:right="1839"/>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1D3FDBE3" w14:textId="77777777" w:rsidR="006500DE" w:rsidRPr="004A7191" w:rsidRDefault="004A7191">
      <w:pPr>
        <w:pStyle w:val="BodyText"/>
        <w:tabs>
          <w:tab w:val="left" w:pos="5653"/>
        </w:tabs>
        <w:spacing w:line="221" w:lineRule="exact"/>
        <w:ind w:left="456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35E35AB9" w14:textId="77777777" w:rsidR="006500DE" w:rsidRPr="004A7191" w:rsidRDefault="004A7191">
      <w:pPr>
        <w:pStyle w:val="BodyText"/>
        <w:tabs>
          <w:tab w:val="left" w:pos="5653"/>
        </w:tabs>
        <w:spacing w:before="70"/>
        <w:ind w:left="4560"/>
        <w:rPr>
          <w:color w:val="000000" w:themeColor="text1"/>
        </w:rPr>
      </w:pPr>
      <w:r w:rsidRPr="004A7191">
        <w:rPr>
          <w:color w:val="000000" w:themeColor="text1"/>
        </w:rPr>
        <w:t>Order:</w:t>
      </w:r>
      <w:r w:rsidRPr="004A7191">
        <w:rPr>
          <w:color w:val="000000" w:themeColor="text1"/>
        </w:rPr>
        <w:tab/>
        <w:t>Passeriformes</w:t>
      </w:r>
    </w:p>
    <w:p w14:paraId="6E1C3B14" w14:textId="77777777" w:rsidR="006500DE" w:rsidRPr="004A7191" w:rsidRDefault="004A7191">
      <w:pPr>
        <w:pStyle w:val="BodyText"/>
        <w:tabs>
          <w:tab w:val="left" w:pos="5653"/>
        </w:tabs>
        <w:spacing w:before="70"/>
        <w:ind w:left="4560"/>
        <w:rPr>
          <w:color w:val="000000" w:themeColor="text1"/>
        </w:rPr>
      </w:pPr>
      <w:r w:rsidRPr="004A7191">
        <w:rPr>
          <w:color w:val="000000" w:themeColor="text1"/>
        </w:rPr>
        <w:t>Family:</w:t>
      </w:r>
      <w:r w:rsidRPr="004A7191">
        <w:rPr>
          <w:color w:val="000000" w:themeColor="text1"/>
        </w:rPr>
        <w:tab/>
        <w:t>Sturnidae</w:t>
      </w:r>
    </w:p>
    <w:p w14:paraId="4C13603B" w14:textId="77777777" w:rsidR="006500DE" w:rsidRPr="004A7191" w:rsidRDefault="004A7191">
      <w:pPr>
        <w:tabs>
          <w:tab w:val="left" w:pos="5653"/>
        </w:tabs>
        <w:spacing w:before="90"/>
        <w:ind w:left="456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Sturnia</w:t>
      </w:r>
      <w:proofErr w:type="spellEnd"/>
    </w:p>
    <w:p w14:paraId="1E5F9BEA" w14:textId="77777777" w:rsidR="006500DE" w:rsidRPr="004A7191" w:rsidRDefault="004A7191">
      <w:pPr>
        <w:tabs>
          <w:tab w:val="left" w:pos="5653"/>
        </w:tabs>
        <w:spacing w:before="69"/>
        <w:ind w:left="456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S.</w:t>
      </w:r>
      <w:r w:rsidRPr="004A7191">
        <w:rPr>
          <w:rFonts w:ascii="Georgia"/>
          <w:i/>
          <w:color w:val="000000" w:themeColor="text1"/>
          <w:spacing w:val="-14"/>
          <w:sz w:val="20"/>
        </w:rPr>
        <w:t xml:space="preserve"> </w:t>
      </w:r>
      <w:proofErr w:type="spellStart"/>
      <w:r w:rsidRPr="004A7191">
        <w:rPr>
          <w:rFonts w:ascii="Georgia"/>
          <w:i/>
          <w:color w:val="000000" w:themeColor="text1"/>
          <w:sz w:val="20"/>
        </w:rPr>
        <w:t>malabarica</w:t>
      </w:r>
      <w:proofErr w:type="spellEnd"/>
    </w:p>
    <w:p w14:paraId="54ED29BC" w14:textId="77777777" w:rsidR="006500DE" w:rsidRPr="004A7191" w:rsidRDefault="006500DE">
      <w:pPr>
        <w:pStyle w:val="BodyText"/>
        <w:rPr>
          <w:rFonts w:ascii="Georgia"/>
          <w:i/>
          <w:color w:val="000000" w:themeColor="text1"/>
          <w:sz w:val="22"/>
        </w:rPr>
      </w:pPr>
    </w:p>
    <w:p w14:paraId="29670750" w14:textId="77777777" w:rsidR="006500DE" w:rsidRPr="004A7191" w:rsidRDefault="006500DE">
      <w:pPr>
        <w:pStyle w:val="BodyText"/>
        <w:rPr>
          <w:rFonts w:ascii="Georgia"/>
          <w:i/>
          <w:color w:val="000000" w:themeColor="text1"/>
          <w:sz w:val="22"/>
        </w:rPr>
      </w:pPr>
    </w:p>
    <w:p w14:paraId="70903EC2" w14:textId="77777777" w:rsidR="006500DE" w:rsidRPr="004A7191" w:rsidRDefault="006500DE">
      <w:pPr>
        <w:pStyle w:val="BodyText"/>
        <w:rPr>
          <w:rFonts w:ascii="Georgia"/>
          <w:i/>
          <w:color w:val="000000" w:themeColor="text1"/>
          <w:sz w:val="22"/>
        </w:rPr>
      </w:pPr>
    </w:p>
    <w:p w14:paraId="68C4893E" w14:textId="77777777" w:rsidR="006500DE" w:rsidRPr="004A7191" w:rsidRDefault="006500DE">
      <w:pPr>
        <w:pStyle w:val="BodyText"/>
        <w:rPr>
          <w:rFonts w:ascii="Georgia"/>
          <w:i/>
          <w:color w:val="000000" w:themeColor="text1"/>
          <w:sz w:val="22"/>
        </w:rPr>
      </w:pPr>
    </w:p>
    <w:p w14:paraId="56D1F799" w14:textId="77777777" w:rsidR="006500DE" w:rsidRPr="004A7191" w:rsidRDefault="006500DE">
      <w:pPr>
        <w:pStyle w:val="BodyText"/>
        <w:rPr>
          <w:rFonts w:ascii="Georgia"/>
          <w:i/>
          <w:color w:val="000000" w:themeColor="text1"/>
          <w:sz w:val="22"/>
        </w:rPr>
      </w:pPr>
    </w:p>
    <w:p w14:paraId="50148DE2" w14:textId="77777777" w:rsidR="006500DE" w:rsidRPr="004A7191" w:rsidRDefault="006500DE">
      <w:pPr>
        <w:pStyle w:val="BodyText"/>
        <w:rPr>
          <w:rFonts w:ascii="Georgia"/>
          <w:i/>
          <w:color w:val="000000" w:themeColor="text1"/>
          <w:sz w:val="22"/>
        </w:rPr>
      </w:pPr>
    </w:p>
    <w:p w14:paraId="3F94071F" w14:textId="77777777" w:rsidR="006500DE" w:rsidRPr="004A7191" w:rsidRDefault="006500DE">
      <w:pPr>
        <w:pStyle w:val="BodyText"/>
        <w:rPr>
          <w:rFonts w:ascii="Georgia"/>
          <w:i/>
          <w:color w:val="000000" w:themeColor="text1"/>
          <w:sz w:val="22"/>
        </w:rPr>
      </w:pPr>
    </w:p>
    <w:p w14:paraId="2CE1F8F2" w14:textId="77777777" w:rsidR="006500DE" w:rsidRPr="004A7191" w:rsidRDefault="006500DE">
      <w:pPr>
        <w:pStyle w:val="BodyText"/>
        <w:rPr>
          <w:rFonts w:ascii="Georgia"/>
          <w:i/>
          <w:color w:val="000000" w:themeColor="text1"/>
          <w:sz w:val="22"/>
        </w:rPr>
      </w:pPr>
    </w:p>
    <w:p w14:paraId="741816BB" w14:textId="77777777" w:rsidR="006500DE" w:rsidRPr="004A7191" w:rsidRDefault="006500DE">
      <w:pPr>
        <w:pStyle w:val="BodyText"/>
        <w:rPr>
          <w:rFonts w:ascii="Georgia"/>
          <w:i/>
          <w:color w:val="000000" w:themeColor="text1"/>
          <w:sz w:val="22"/>
        </w:rPr>
      </w:pPr>
    </w:p>
    <w:p w14:paraId="5B2CF453" w14:textId="77777777" w:rsidR="006500DE" w:rsidRPr="004A7191" w:rsidRDefault="006500DE">
      <w:pPr>
        <w:pStyle w:val="BodyText"/>
        <w:rPr>
          <w:rFonts w:ascii="Georgia"/>
          <w:i/>
          <w:color w:val="000000" w:themeColor="text1"/>
          <w:sz w:val="22"/>
        </w:rPr>
      </w:pPr>
    </w:p>
    <w:p w14:paraId="66A5FFAC" w14:textId="77777777" w:rsidR="006500DE" w:rsidRPr="004A7191" w:rsidRDefault="006500DE">
      <w:pPr>
        <w:pStyle w:val="BodyText"/>
        <w:rPr>
          <w:rFonts w:ascii="Georgia"/>
          <w:i/>
          <w:color w:val="000000" w:themeColor="text1"/>
          <w:sz w:val="22"/>
        </w:rPr>
      </w:pPr>
    </w:p>
    <w:p w14:paraId="094E5C6E" w14:textId="77777777" w:rsidR="006500DE" w:rsidRPr="004A7191" w:rsidRDefault="006500DE">
      <w:pPr>
        <w:pStyle w:val="BodyText"/>
        <w:rPr>
          <w:rFonts w:ascii="Georgia"/>
          <w:i/>
          <w:color w:val="000000" w:themeColor="text1"/>
          <w:sz w:val="22"/>
        </w:rPr>
      </w:pPr>
    </w:p>
    <w:p w14:paraId="1E3C8D81" w14:textId="77777777" w:rsidR="006500DE" w:rsidRPr="004A7191" w:rsidRDefault="006500DE">
      <w:pPr>
        <w:pStyle w:val="BodyText"/>
        <w:rPr>
          <w:rFonts w:ascii="Georgia"/>
          <w:i/>
          <w:color w:val="000000" w:themeColor="text1"/>
          <w:sz w:val="22"/>
        </w:rPr>
      </w:pPr>
    </w:p>
    <w:p w14:paraId="140D416B" w14:textId="77777777" w:rsidR="006500DE" w:rsidRPr="004A7191" w:rsidRDefault="006500DE">
      <w:pPr>
        <w:pStyle w:val="BodyText"/>
        <w:rPr>
          <w:rFonts w:ascii="Georgia"/>
          <w:i/>
          <w:color w:val="000000" w:themeColor="text1"/>
          <w:sz w:val="22"/>
        </w:rPr>
      </w:pPr>
    </w:p>
    <w:p w14:paraId="5B935826" w14:textId="77777777" w:rsidR="006500DE" w:rsidRPr="004A7191" w:rsidRDefault="006500DE">
      <w:pPr>
        <w:pStyle w:val="BodyText"/>
        <w:rPr>
          <w:rFonts w:ascii="Georgia"/>
          <w:i/>
          <w:color w:val="000000" w:themeColor="text1"/>
          <w:sz w:val="22"/>
        </w:rPr>
      </w:pPr>
    </w:p>
    <w:p w14:paraId="3EA97F13" w14:textId="77777777" w:rsidR="006500DE" w:rsidRPr="004A7191" w:rsidRDefault="006500DE">
      <w:pPr>
        <w:pStyle w:val="BodyText"/>
        <w:rPr>
          <w:rFonts w:ascii="Georgia"/>
          <w:i/>
          <w:color w:val="000000" w:themeColor="text1"/>
          <w:sz w:val="22"/>
        </w:rPr>
      </w:pPr>
    </w:p>
    <w:p w14:paraId="077CCA82" w14:textId="77777777" w:rsidR="006500DE" w:rsidRPr="004A7191" w:rsidRDefault="006500DE">
      <w:pPr>
        <w:pStyle w:val="BodyText"/>
        <w:rPr>
          <w:rFonts w:ascii="Georgia"/>
          <w:i/>
          <w:color w:val="000000" w:themeColor="text1"/>
          <w:sz w:val="22"/>
        </w:rPr>
      </w:pPr>
    </w:p>
    <w:p w14:paraId="59717F18" w14:textId="77777777" w:rsidR="006500DE" w:rsidRPr="004A7191" w:rsidRDefault="006500DE">
      <w:pPr>
        <w:pStyle w:val="BodyText"/>
        <w:rPr>
          <w:rFonts w:ascii="Georgia"/>
          <w:i/>
          <w:color w:val="000000" w:themeColor="text1"/>
          <w:sz w:val="22"/>
        </w:rPr>
      </w:pPr>
    </w:p>
    <w:p w14:paraId="72259974" w14:textId="77777777" w:rsidR="006500DE" w:rsidRPr="004A7191" w:rsidRDefault="006500DE">
      <w:pPr>
        <w:pStyle w:val="BodyText"/>
        <w:rPr>
          <w:rFonts w:ascii="Georgia"/>
          <w:i/>
          <w:color w:val="000000" w:themeColor="text1"/>
          <w:sz w:val="22"/>
        </w:rPr>
      </w:pPr>
    </w:p>
    <w:p w14:paraId="277CD9E6" w14:textId="77777777" w:rsidR="006500DE" w:rsidRPr="004A7191" w:rsidRDefault="006500DE">
      <w:pPr>
        <w:pStyle w:val="BodyText"/>
        <w:rPr>
          <w:rFonts w:ascii="Georgia"/>
          <w:i/>
          <w:color w:val="000000" w:themeColor="text1"/>
          <w:sz w:val="22"/>
        </w:rPr>
      </w:pPr>
    </w:p>
    <w:p w14:paraId="7BC00F9D" w14:textId="77777777" w:rsidR="006500DE" w:rsidRPr="004A7191" w:rsidRDefault="006500DE">
      <w:pPr>
        <w:pStyle w:val="BodyText"/>
        <w:rPr>
          <w:rFonts w:ascii="Georgia"/>
          <w:i/>
          <w:color w:val="000000" w:themeColor="text1"/>
          <w:sz w:val="22"/>
        </w:rPr>
      </w:pPr>
    </w:p>
    <w:p w14:paraId="1223E9AE" w14:textId="77777777" w:rsidR="006500DE" w:rsidRPr="004A7191" w:rsidRDefault="006500DE">
      <w:pPr>
        <w:pStyle w:val="BodyText"/>
        <w:rPr>
          <w:rFonts w:ascii="Georgia"/>
          <w:i/>
          <w:color w:val="000000" w:themeColor="text1"/>
          <w:sz w:val="22"/>
        </w:rPr>
      </w:pPr>
    </w:p>
    <w:p w14:paraId="06C88491" w14:textId="77777777" w:rsidR="006500DE" w:rsidRPr="004A7191" w:rsidRDefault="006500DE">
      <w:pPr>
        <w:pStyle w:val="BodyText"/>
        <w:spacing w:before="2"/>
        <w:rPr>
          <w:rFonts w:ascii="Georgia"/>
          <w:i/>
          <w:color w:val="000000" w:themeColor="text1"/>
          <w:sz w:val="18"/>
        </w:rPr>
      </w:pPr>
    </w:p>
    <w:p w14:paraId="559265AC" w14:textId="77777777" w:rsidR="006500DE" w:rsidRPr="004A7191" w:rsidRDefault="004A7191">
      <w:pPr>
        <w:ind w:left="5350"/>
        <w:rPr>
          <w:rFonts w:ascii="Trebuchet MS"/>
          <w:color w:val="000000" w:themeColor="text1"/>
          <w:sz w:val="16"/>
        </w:rPr>
      </w:pPr>
      <w:r w:rsidRPr="004A7191">
        <w:rPr>
          <w:rFonts w:ascii="Trebuchet MS"/>
          <w:color w:val="000000" w:themeColor="text1"/>
          <w:sz w:val="16"/>
        </w:rPr>
        <w:t xml:space="preserve">Photograph: </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6C535DC2"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5540D95B" w14:textId="77777777" w:rsidR="006500DE" w:rsidRPr="004A7191" w:rsidRDefault="004A7191">
      <w:pPr>
        <w:pStyle w:val="Heading1"/>
        <w:tabs>
          <w:tab w:val="left" w:pos="1129"/>
          <w:tab w:val="left" w:pos="7739"/>
        </w:tabs>
        <w:rPr>
          <w:color w:val="000000" w:themeColor="text1"/>
        </w:rPr>
      </w:pPr>
      <w:r w:rsidRPr="004A7191">
        <w:rPr>
          <w:color w:val="000000" w:themeColor="text1"/>
          <w:shd w:val="clear" w:color="auto" w:fill="DE7258"/>
        </w:rPr>
        <w:lastRenderedPageBreak/>
        <w:t xml:space="preserve"> </w:t>
      </w:r>
      <w:r w:rsidRPr="004A7191">
        <w:rPr>
          <w:color w:val="000000" w:themeColor="text1"/>
          <w:shd w:val="clear" w:color="auto" w:fill="DE7258"/>
        </w:rPr>
        <w:tab/>
        <w:t>47. Common Hill</w:t>
      </w:r>
      <w:r w:rsidRPr="004A7191">
        <w:rPr>
          <w:color w:val="000000" w:themeColor="text1"/>
          <w:spacing w:val="20"/>
          <w:shd w:val="clear" w:color="auto" w:fill="DE7258"/>
        </w:rPr>
        <w:t xml:space="preserve"> </w:t>
      </w:r>
      <w:r w:rsidRPr="004A7191">
        <w:rPr>
          <w:color w:val="000000" w:themeColor="text1"/>
          <w:shd w:val="clear" w:color="auto" w:fill="DE7258"/>
        </w:rPr>
        <w:t>Myna</w:t>
      </w:r>
      <w:r w:rsidRPr="004A7191">
        <w:rPr>
          <w:color w:val="000000" w:themeColor="text1"/>
          <w:shd w:val="clear" w:color="auto" w:fill="DE7258"/>
        </w:rPr>
        <w:tab/>
      </w:r>
    </w:p>
    <w:p w14:paraId="33DF57E5" w14:textId="77777777" w:rsidR="006500DE" w:rsidRPr="004A7191" w:rsidRDefault="004A7191">
      <w:pPr>
        <w:pStyle w:val="BodyText"/>
        <w:spacing w:before="244" w:line="235" w:lineRule="auto"/>
        <w:ind w:left="1140" w:right="1342"/>
        <w:rPr>
          <w:color w:val="000000" w:themeColor="text1"/>
        </w:rPr>
      </w:pPr>
      <w:r w:rsidRPr="004A7191">
        <w:rPr>
          <w:color w:val="000000" w:themeColor="text1"/>
        </w:rPr>
        <w:t>The common hill myna (</w:t>
      </w:r>
      <w:r w:rsidRPr="004A7191">
        <w:rPr>
          <w:rFonts w:ascii="Georgia" w:hAnsi="Georgia"/>
          <w:i/>
          <w:color w:val="000000" w:themeColor="text1"/>
        </w:rPr>
        <w:t>Gracula religiosa</w:t>
      </w:r>
      <w:r w:rsidRPr="004A7191">
        <w:rPr>
          <w:color w:val="000000" w:themeColor="text1"/>
        </w:rPr>
        <w:t xml:space="preserve">), sometimes spelled “mynah” and formerly simply known as hill myna, is the myna most commonly seen in aviculture, where it is often simply referred to by the latter two names. It is a member of the </w:t>
      </w:r>
      <w:proofErr w:type="spellStart"/>
      <w:r w:rsidRPr="004A7191">
        <w:rPr>
          <w:color w:val="000000" w:themeColor="text1"/>
        </w:rPr>
        <w:t>starlingfamily</w:t>
      </w:r>
      <w:proofErr w:type="spellEnd"/>
      <w:r w:rsidRPr="004A7191">
        <w:rPr>
          <w:color w:val="000000" w:themeColor="text1"/>
        </w:rPr>
        <w:t xml:space="preserve"> (Sturnidae), resident in hill regions of South Asia and Southeast Asia.</w:t>
      </w:r>
    </w:p>
    <w:p w14:paraId="1A3BABE2" w14:textId="77777777" w:rsidR="006500DE" w:rsidRPr="004A7191" w:rsidRDefault="004A7191">
      <w:pPr>
        <w:pStyle w:val="BodyText"/>
        <w:spacing w:before="10" w:line="237" w:lineRule="auto"/>
        <w:ind w:left="1140" w:right="1415" w:firstLine="280"/>
        <w:rPr>
          <w:color w:val="000000" w:themeColor="text1"/>
        </w:rPr>
      </w:pPr>
      <w:r w:rsidRPr="004A7191">
        <w:rPr>
          <w:color w:val="000000" w:themeColor="text1"/>
        </w:rPr>
        <w:t>The common hill myna is often detected by its loud, shrill, descending whistles followed by other calls. It is most vocal at dawn and dusk, when it is found in small groups in forest clearings high in the canopy.</w:t>
      </w:r>
    </w:p>
    <w:p w14:paraId="7E3DBFB6" w14:textId="77777777" w:rsidR="006500DE" w:rsidRPr="004A7191" w:rsidRDefault="00750405">
      <w:pPr>
        <w:pStyle w:val="BodyText"/>
        <w:spacing w:before="12" w:line="235" w:lineRule="auto"/>
        <w:ind w:left="1140" w:right="1470" w:firstLine="280"/>
        <w:rPr>
          <w:color w:val="000000" w:themeColor="text1"/>
        </w:rPr>
      </w:pPr>
      <w:r>
        <w:rPr>
          <w:color w:val="000000" w:themeColor="text1"/>
        </w:rPr>
        <w:t xml:space="preserve"> </w:t>
      </w:r>
      <w:r w:rsidR="004A7191" w:rsidRPr="004A7191">
        <w:rPr>
          <w:color w:val="000000" w:themeColor="text1"/>
        </w:rPr>
        <w:t xml:space="preserve">This myna is a resident breeder from </w:t>
      </w:r>
      <w:proofErr w:type="spellStart"/>
      <w:r w:rsidR="004A7191" w:rsidRPr="004A7191">
        <w:rPr>
          <w:color w:val="000000" w:themeColor="text1"/>
        </w:rPr>
        <w:t>Kumaon</w:t>
      </w:r>
      <w:proofErr w:type="spellEnd"/>
      <w:r w:rsidR="004A7191" w:rsidRPr="004A7191">
        <w:rPr>
          <w:color w:val="000000" w:themeColor="text1"/>
        </w:rPr>
        <w:t xml:space="preserve"> division in India (80°E longitude) east through Nepal, Sikkim, </w:t>
      </w:r>
      <w:proofErr w:type="spellStart"/>
      <w:r w:rsidR="004A7191" w:rsidRPr="004A7191">
        <w:rPr>
          <w:color w:val="000000" w:themeColor="text1"/>
          <w:spacing w:val="2"/>
        </w:rPr>
        <w:t>Bhutanand</w:t>
      </w:r>
      <w:proofErr w:type="spellEnd"/>
      <w:r w:rsidR="004A7191" w:rsidRPr="004A7191">
        <w:rPr>
          <w:color w:val="000000" w:themeColor="text1"/>
          <w:spacing w:val="2"/>
        </w:rPr>
        <w:t xml:space="preserve"> </w:t>
      </w:r>
      <w:r w:rsidR="004A7191" w:rsidRPr="004A7191">
        <w:rPr>
          <w:color w:val="000000" w:themeColor="text1"/>
        </w:rPr>
        <w:t>Arunachal Pradesh,</w:t>
      </w:r>
      <w:r w:rsidR="004A7191" w:rsidRPr="004A7191">
        <w:rPr>
          <w:color w:val="000000" w:themeColor="text1"/>
          <w:spacing w:val="-22"/>
        </w:rPr>
        <w:t xml:space="preserve"> </w:t>
      </w:r>
      <w:r w:rsidR="004A7191" w:rsidRPr="004A7191">
        <w:rPr>
          <w:color w:val="000000" w:themeColor="text1"/>
        </w:rPr>
        <w:t>the</w:t>
      </w:r>
      <w:r w:rsidR="004A7191" w:rsidRPr="004A7191">
        <w:rPr>
          <w:color w:val="000000" w:themeColor="text1"/>
          <w:spacing w:val="-22"/>
        </w:rPr>
        <w:t xml:space="preserve"> </w:t>
      </w:r>
      <w:r w:rsidR="004A7191" w:rsidRPr="004A7191">
        <w:rPr>
          <w:color w:val="000000" w:themeColor="text1"/>
        </w:rPr>
        <w:t>lower</w:t>
      </w:r>
      <w:r w:rsidR="004A7191" w:rsidRPr="004A7191">
        <w:rPr>
          <w:color w:val="000000" w:themeColor="text1"/>
          <w:spacing w:val="-23"/>
        </w:rPr>
        <w:t xml:space="preserve"> </w:t>
      </w:r>
      <w:r w:rsidR="004A7191" w:rsidRPr="004A7191">
        <w:rPr>
          <w:color w:val="000000" w:themeColor="text1"/>
        </w:rPr>
        <w:t>Himalayas,</w:t>
      </w:r>
      <w:r w:rsidR="004A7191" w:rsidRPr="004A7191">
        <w:rPr>
          <w:color w:val="000000" w:themeColor="text1"/>
          <w:spacing w:val="-22"/>
        </w:rPr>
        <w:t xml:space="preserve"> </w:t>
      </w:r>
      <w:r w:rsidR="004A7191" w:rsidRPr="004A7191">
        <w:rPr>
          <w:color w:val="000000" w:themeColor="text1"/>
        </w:rPr>
        <w:t>terai</w:t>
      </w:r>
      <w:r w:rsidR="004A7191" w:rsidRPr="004A7191">
        <w:rPr>
          <w:color w:val="000000" w:themeColor="text1"/>
          <w:spacing w:val="-21"/>
        </w:rPr>
        <w:t xml:space="preserve"> </w:t>
      </w:r>
      <w:r w:rsidR="004A7191" w:rsidRPr="004A7191">
        <w:rPr>
          <w:color w:val="000000" w:themeColor="text1"/>
        </w:rPr>
        <w:t>and</w:t>
      </w:r>
      <w:r w:rsidR="004A7191" w:rsidRPr="004A7191">
        <w:rPr>
          <w:color w:val="000000" w:themeColor="text1"/>
          <w:spacing w:val="-22"/>
        </w:rPr>
        <w:t xml:space="preserve"> </w:t>
      </w:r>
      <w:r w:rsidR="004A7191" w:rsidRPr="004A7191">
        <w:rPr>
          <w:color w:val="000000" w:themeColor="text1"/>
        </w:rPr>
        <w:t>foothills</w:t>
      </w:r>
      <w:r w:rsidR="004A7191" w:rsidRPr="004A7191">
        <w:rPr>
          <w:color w:val="000000" w:themeColor="text1"/>
          <w:spacing w:val="-21"/>
        </w:rPr>
        <w:t xml:space="preserve"> </w:t>
      </w:r>
      <w:r w:rsidR="004A7191" w:rsidRPr="004A7191">
        <w:rPr>
          <w:color w:val="000000" w:themeColor="text1"/>
        </w:rPr>
        <w:t>up</w:t>
      </w:r>
      <w:r w:rsidR="004A7191" w:rsidRPr="004A7191">
        <w:rPr>
          <w:color w:val="000000" w:themeColor="text1"/>
          <w:spacing w:val="-1"/>
        </w:rPr>
        <w:t xml:space="preserve"> </w:t>
      </w:r>
      <w:r w:rsidR="004A7191" w:rsidRPr="004A7191">
        <w:rPr>
          <w:color w:val="000000" w:themeColor="text1"/>
        </w:rPr>
        <w:t>to</w:t>
      </w:r>
      <w:r w:rsidR="004A7191" w:rsidRPr="004A7191">
        <w:rPr>
          <w:color w:val="000000" w:themeColor="text1"/>
          <w:spacing w:val="-28"/>
        </w:rPr>
        <w:t xml:space="preserve"> </w:t>
      </w:r>
      <w:r w:rsidR="004A7191" w:rsidRPr="004A7191">
        <w:rPr>
          <w:color w:val="000000" w:themeColor="text1"/>
        </w:rPr>
        <w:t>2000</w:t>
      </w:r>
      <w:r w:rsidR="004A7191" w:rsidRPr="004A7191">
        <w:rPr>
          <w:color w:val="000000" w:themeColor="text1"/>
          <w:spacing w:val="-26"/>
        </w:rPr>
        <w:t xml:space="preserve"> </w:t>
      </w:r>
      <w:proofErr w:type="spellStart"/>
      <w:r w:rsidR="004A7191" w:rsidRPr="004A7191">
        <w:rPr>
          <w:color w:val="000000" w:themeColor="text1"/>
          <w:spacing w:val="2"/>
        </w:rPr>
        <w:t>mASL</w:t>
      </w:r>
      <w:proofErr w:type="spellEnd"/>
      <w:r w:rsidR="004A7191" w:rsidRPr="004A7191">
        <w:rPr>
          <w:color w:val="000000" w:themeColor="text1"/>
          <w:spacing w:val="2"/>
        </w:rPr>
        <w:t>.</w:t>
      </w:r>
      <w:r w:rsidR="004A7191" w:rsidRPr="004A7191">
        <w:rPr>
          <w:color w:val="000000" w:themeColor="text1"/>
          <w:spacing w:val="-36"/>
        </w:rPr>
        <w:t xml:space="preserve"> </w:t>
      </w:r>
      <w:r w:rsidR="004A7191" w:rsidRPr="004A7191">
        <w:rPr>
          <w:color w:val="000000" w:themeColor="text1"/>
        </w:rPr>
        <w:t>This myna</w:t>
      </w:r>
      <w:r w:rsidR="004A7191" w:rsidRPr="004A7191">
        <w:rPr>
          <w:color w:val="000000" w:themeColor="text1"/>
          <w:spacing w:val="-27"/>
        </w:rPr>
        <w:t xml:space="preserve"> </w:t>
      </w:r>
      <w:r w:rsidR="004A7191" w:rsidRPr="004A7191">
        <w:rPr>
          <w:color w:val="000000" w:themeColor="text1"/>
        </w:rPr>
        <w:t>is</w:t>
      </w:r>
      <w:r w:rsidR="004A7191" w:rsidRPr="004A7191">
        <w:rPr>
          <w:color w:val="000000" w:themeColor="text1"/>
          <w:spacing w:val="-28"/>
        </w:rPr>
        <w:t xml:space="preserve"> </w:t>
      </w:r>
      <w:r w:rsidR="004A7191" w:rsidRPr="004A7191">
        <w:rPr>
          <w:color w:val="000000" w:themeColor="text1"/>
        </w:rPr>
        <w:t>almost</w:t>
      </w:r>
      <w:r w:rsidR="004A7191" w:rsidRPr="004A7191">
        <w:rPr>
          <w:color w:val="000000" w:themeColor="text1"/>
          <w:spacing w:val="-27"/>
        </w:rPr>
        <w:t xml:space="preserve"> </w:t>
      </w:r>
      <w:r w:rsidR="004A7191" w:rsidRPr="004A7191">
        <w:rPr>
          <w:color w:val="000000" w:themeColor="text1"/>
        </w:rPr>
        <w:t>entirely</w:t>
      </w:r>
      <w:r w:rsidR="004A7191" w:rsidRPr="004A7191">
        <w:rPr>
          <w:color w:val="000000" w:themeColor="text1"/>
          <w:spacing w:val="-28"/>
        </w:rPr>
        <w:t xml:space="preserve"> </w:t>
      </w:r>
      <w:r w:rsidR="004A7191" w:rsidRPr="004A7191">
        <w:rPr>
          <w:color w:val="000000" w:themeColor="text1"/>
        </w:rPr>
        <w:t>arboreal,</w:t>
      </w:r>
      <w:r w:rsidR="004A7191" w:rsidRPr="004A7191">
        <w:rPr>
          <w:color w:val="000000" w:themeColor="text1"/>
          <w:spacing w:val="-27"/>
        </w:rPr>
        <w:t xml:space="preserve"> </w:t>
      </w:r>
      <w:r w:rsidR="004A7191" w:rsidRPr="004A7191">
        <w:rPr>
          <w:color w:val="000000" w:themeColor="text1"/>
        </w:rPr>
        <w:t>moving</w:t>
      </w:r>
      <w:r w:rsidR="004A7191" w:rsidRPr="004A7191">
        <w:rPr>
          <w:color w:val="000000" w:themeColor="text1"/>
          <w:spacing w:val="-2"/>
        </w:rPr>
        <w:t xml:space="preserve"> </w:t>
      </w:r>
      <w:r w:rsidR="004A7191" w:rsidRPr="004A7191">
        <w:rPr>
          <w:color w:val="000000" w:themeColor="text1"/>
        </w:rPr>
        <w:t>in</w:t>
      </w:r>
      <w:r w:rsidR="004A7191" w:rsidRPr="004A7191">
        <w:rPr>
          <w:color w:val="000000" w:themeColor="text1"/>
          <w:spacing w:val="-15"/>
        </w:rPr>
        <w:t xml:space="preserve"> </w:t>
      </w:r>
      <w:r w:rsidR="004A7191" w:rsidRPr="004A7191">
        <w:rPr>
          <w:color w:val="000000" w:themeColor="text1"/>
        </w:rPr>
        <w:t>large,</w:t>
      </w:r>
      <w:r w:rsidR="004A7191" w:rsidRPr="004A7191">
        <w:rPr>
          <w:color w:val="000000" w:themeColor="text1"/>
          <w:spacing w:val="-17"/>
        </w:rPr>
        <w:t xml:space="preserve"> </w:t>
      </w:r>
      <w:r w:rsidR="004A7191" w:rsidRPr="004A7191">
        <w:rPr>
          <w:color w:val="000000" w:themeColor="text1"/>
        </w:rPr>
        <w:t>noisy</w:t>
      </w:r>
      <w:r w:rsidR="004A7191" w:rsidRPr="004A7191">
        <w:rPr>
          <w:color w:val="000000" w:themeColor="text1"/>
          <w:spacing w:val="-16"/>
        </w:rPr>
        <w:t xml:space="preserve"> </w:t>
      </w:r>
      <w:r w:rsidR="004A7191" w:rsidRPr="004A7191">
        <w:rPr>
          <w:color w:val="000000" w:themeColor="text1"/>
        </w:rPr>
        <w:t>groups</w:t>
      </w:r>
      <w:r w:rsidR="004A7191" w:rsidRPr="004A7191">
        <w:rPr>
          <w:color w:val="000000" w:themeColor="text1"/>
          <w:spacing w:val="-17"/>
        </w:rPr>
        <w:t xml:space="preserve"> </w:t>
      </w:r>
      <w:r w:rsidR="004A7191" w:rsidRPr="004A7191">
        <w:rPr>
          <w:color w:val="000000" w:themeColor="text1"/>
        </w:rPr>
        <w:t>of</w:t>
      </w:r>
      <w:r w:rsidR="004A7191" w:rsidRPr="004A7191">
        <w:rPr>
          <w:color w:val="000000" w:themeColor="text1"/>
          <w:spacing w:val="-17"/>
        </w:rPr>
        <w:t xml:space="preserve"> </w:t>
      </w:r>
      <w:r w:rsidR="004A7191" w:rsidRPr="004A7191">
        <w:rPr>
          <w:color w:val="000000" w:themeColor="text1"/>
        </w:rPr>
        <w:t>half</w:t>
      </w:r>
      <w:r w:rsidR="004A7191" w:rsidRPr="004A7191">
        <w:rPr>
          <w:color w:val="000000" w:themeColor="text1"/>
          <w:spacing w:val="-15"/>
        </w:rPr>
        <w:t xml:space="preserve"> </w:t>
      </w:r>
      <w:r w:rsidR="004A7191" w:rsidRPr="004A7191">
        <w:rPr>
          <w:color w:val="000000" w:themeColor="text1"/>
        </w:rPr>
        <w:t>a dozen</w:t>
      </w:r>
      <w:r w:rsidR="004A7191" w:rsidRPr="004A7191">
        <w:rPr>
          <w:color w:val="000000" w:themeColor="text1"/>
          <w:spacing w:val="-16"/>
        </w:rPr>
        <w:t xml:space="preserve"> </w:t>
      </w:r>
      <w:r w:rsidR="004A7191" w:rsidRPr="004A7191">
        <w:rPr>
          <w:color w:val="000000" w:themeColor="text1"/>
        </w:rPr>
        <w:t>or</w:t>
      </w:r>
      <w:r w:rsidR="004A7191" w:rsidRPr="004A7191">
        <w:rPr>
          <w:color w:val="000000" w:themeColor="text1"/>
          <w:spacing w:val="-16"/>
        </w:rPr>
        <w:t xml:space="preserve"> </w:t>
      </w:r>
      <w:r w:rsidR="004A7191" w:rsidRPr="004A7191">
        <w:rPr>
          <w:color w:val="000000" w:themeColor="text1"/>
        </w:rPr>
        <w:t>so,</w:t>
      </w:r>
      <w:r w:rsidR="004A7191" w:rsidRPr="004A7191">
        <w:rPr>
          <w:color w:val="000000" w:themeColor="text1"/>
          <w:spacing w:val="-20"/>
        </w:rPr>
        <w:t xml:space="preserve"> </w:t>
      </w:r>
      <w:r w:rsidR="004A7191" w:rsidRPr="004A7191">
        <w:rPr>
          <w:color w:val="000000" w:themeColor="text1"/>
        </w:rPr>
        <w:t>in</w:t>
      </w:r>
      <w:r w:rsidR="004A7191" w:rsidRPr="004A7191">
        <w:rPr>
          <w:color w:val="000000" w:themeColor="text1"/>
          <w:spacing w:val="-14"/>
        </w:rPr>
        <w:t xml:space="preserve"> </w:t>
      </w:r>
      <w:r w:rsidR="004A7191" w:rsidRPr="004A7191">
        <w:rPr>
          <w:color w:val="000000" w:themeColor="text1"/>
        </w:rPr>
        <w:t>tree-tops</w:t>
      </w:r>
      <w:r w:rsidR="004A7191" w:rsidRPr="004A7191">
        <w:rPr>
          <w:color w:val="000000" w:themeColor="text1"/>
          <w:spacing w:val="-16"/>
        </w:rPr>
        <w:t xml:space="preserve"> </w:t>
      </w:r>
      <w:r w:rsidR="004A7191" w:rsidRPr="004A7191">
        <w:rPr>
          <w:color w:val="000000" w:themeColor="text1"/>
        </w:rPr>
        <w:t>at</w:t>
      </w:r>
      <w:r w:rsidR="004A7191" w:rsidRPr="004A7191">
        <w:rPr>
          <w:color w:val="000000" w:themeColor="text1"/>
          <w:spacing w:val="-15"/>
        </w:rPr>
        <w:t xml:space="preserve"> </w:t>
      </w:r>
      <w:r w:rsidR="004A7191" w:rsidRPr="004A7191">
        <w:rPr>
          <w:color w:val="000000" w:themeColor="text1"/>
        </w:rPr>
        <w:t>the</w:t>
      </w:r>
    </w:p>
    <w:p w14:paraId="21F09551" w14:textId="77777777" w:rsidR="006500DE" w:rsidRPr="004A7191" w:rsidRDefault="004A7191">
      <w:pPr>
        <w:pStyle w:val="BodyText"/>
        <w:spacing w:before="16" w:line="230" w:lineRule="auto"/>
        <w:ind w:left="1140" w:right="1213"/>
        <w:rPr>
          <w:color w:val="000000" w:themeColor="text1"/>
        </w:rPr>
      </w:pPr>
      <w:r w:rsidRPr="004A7191">
        <w:rPr>
          <w:color w:val="000000" w:themeColor="text1"/>
        </w:rPr>
        <w:t>edge of the forest. It hops sideways along the branch, unlike the characteristic</w:t>
      </w:r>
      <w:r w:rsidRPr="004A7191">
        <w:rPr>
          <w:color w:val="000000" w:themeColor="text1"/>
          <w:spacing w:val="-23"/>
        </w:rPr>
        <w:t xml:space="preserve"> </w:t>
      </w:r>
      <w:r w:rsidRPr="004A7191">
        <w:rPr>
          <w:color w:val="000000" w:themeColor="text1"/>
        </w:rPr>
        <w:t>jaunty</w:t>
      </w:r>
      <w:r w:rsidRPr="004A7191">
        <w:rPr>
          <w:color w:val="000000" w:themeColor="text1"/>
          <w:spacing w:val="-22"/>
        </w:rPr>
        <w:t xml:space="preserve"> </w:t>
      </w:r>
      <w:r w:rsidRPr="004A7191">
        <w:rPr>
          <w:color w:val="000000" w:themeColor="text1"/>
        </w:rPr>
        <w:t>walk</w:t>
      </w:r>
      <w:r w:rsidRPr="004A7191">
        <w:rPr>
          <w:color w:val="000000" w:themeColor="text1"/>
          <w:spacing w:val="-24"/>
        </w:rPr>
        <w:t xml:space="preserve"> </w:t>
      </w:r>
      <w:r w:rsidRPr="004A7191">
        <w:rPr>
          <w:color w:val="000000" w:themeColor="text1"/>
        </w:rPr>
        <w:t>of</w:t>
      </w:r>
      <w:r w:rsidRPr="004A7191">
        <w:rPr>
          <w:color w:val="000000" w:themeColor="text1"/>
          <w:spacing w:val="-23"/>
        </w:rPr>
        <w:t xml:space="preserve"> </w:t>
      </w:r>
      <w:r w:rsidRPr="004A7191">
        <w:rPr>
          <w:color w:val="000000" w:themeColor="text1"/>
        </w:rPr>
        <w:t>other</w:t>
      </w:r>
      <w:r w:rsidRPr="004A7191">
        <w:rPr>
          <w:color w:val="000000" w:themeColor="text1"/>
          <w:spacing w:val="-23"/>
        </w:rPr>
        <w:t xml:space="preserve"> </w:t>
      </w:r>
      <w:r w:rsidRPr="004A7191">
        <w:rPr>
          <w:color w:val="000000" w:themeColor="text1"/>
        </w:rPr>
        <w:t>mynas.</w:t>
      </w:r>
      <w:r w:rsidRPr="004A7191">
        <w:rPr>
          <w:color w:val="000000" w:themeColor="text1"/>
          <w:spacing w:val="-23"/>
        </w:rPr>
        <w:t xml:space="preserve"> </w:t>
      </w:r>
      <w:r w:rsidRPr="004A7191">
        <w:rPr>
          <w:color w:val="000000" w:themeColor="text1"/>
        </w:rPr>
        <w:t>Like</w:t>
      </w:r>
      <w:r w:rsidRPr="004A7191">
        <w:rPr>
          <w:color w:val="000000" w:themeColor="text1"/>
          <w:spacing w:val="-22"/>
        </w:rPr>
        <w:t xml:space="preserve"> </w:t>
      </w:r>
      <w:r w:rsidRPr="004A7191">
        <w:rPr>
          <w:color w:val="000000" w:themeColor="text1"/>
        </w:rPr>
        <w:t>most</w:t>
      </w:r>
      <w:r w:rsidRPr="004A7191">
        <w:rPr>
          <w:color w:val="000000" w:themeColor="text1"/>
          <w:spacing w:val="-23"/>
        </w:rPr>
        <w:t xml:space="preserve"> </w:t>
      </w:r>
      <w:r w:rsidRPr="004A7191">
        <w:rPr>
          <w:color w:val="000000" w:themeColor="text1"/>
        </w:rPr>
        <w:t>starlings,</w:t>
      </w:r>
      <w:r w:rsidRPr="004A7191">
        <w:rPr>
          <w:color w:val="000000" w:themeColor="text1"/>
          <w:spacing w:val="-23"/>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hill</w:t>
      </w:r>
      <w:r w:rsidRPr="004A7191">
        <w:rPr>
          <w:color w:val="000000" w:themeColor="text1"/>
          <w:spacing w:val="-18"/>
        </w:rPr>
        <w:t xml:space="preserve"> </w:t>
      </w:r>
      <w:r w:rsidRPr="004A7191">
        <w:rPr>
          <w:color w:val="000000" w:themeColor="text1"/>
        </w:rPr>
        <w:t>myna is</w:t>
      </w:r>
      <w:r w:rsidRPr="004A7191">
        <w:rPr>
          <w:color w:val="000000" w:themeColor="text1"/>
          <w:spacing w:val="-17"/>
        </w:rPr>
        <w:t xml:space="preserve"> </w:t>
      </w:r>
      <w:r w:rsidRPr="004A7191">
        <w:rPr>
          <w:color w:val="000000" w:themeColor="text1"/>
        </w:rPr>
        <w:t>fairly</w:t>
      </w:r>
      <w:r w:rsidRPr="004A7191">
        <w:rPr>
          <w:color w:val="000000" w:themeColor="text1"/>
          <w:spacing w:val="-17"/>
        </w:rPr>
        <w:t xml:space="preserve"> </w:t>
      </w:r>
      <w:r w:rsidRPr="004A7191">
        <w:rPr>
          <w:color w:val="000000" w:themeColor="text1"/>
        </w:rPr>
        <w:t>omnivorous,</w:t>
      </w:r>
      <w:r w:rsidRPr="004A7191">
        <w:rPr>
          <w:color w:val="000000" w:themeColor="text1"/>
          <w:spacing w:val="-18"/>
        </w:rPr>
        <w:t xml:space="preserve"> </w:t>
      </w:r>
      <w:r w:rsidRPr="004A7191">
        <w:rPr>
          <w:color w:val="000000" w:themeColor="text1"/>
        </w:rPr>
        <w:t>eating</w:t>
      </w:r>
      <w:r w:rsidRPr="004A7191">
        <w:rPr>
          <w:color w:val="000000" w:themeColor="text1"/>
          <w:spacing w:val="-17"/>
        </w:rPr>
        <w:t xml:space="preserve"> </w:t>
      </w:r>
      <w:r w:rsidRPr="004A7191">
        <w:rPr>
          <w:color w:val="000000" w:themeColor="text1"/>
        </w:rPr>
        <w:t>fruit,</w:t>
      </w:r>
      <w:r w:rsidRPr="004A7191">
        <w:rPr>
          <w:color w:val="000000" w:themeColor="text1"/>
          <w:spacing w:val="-17"/>
        </w:rPr>
        <w:t xml:space="preserve"> </w:t>
      </w:r>
      <w:r w:rsidRPr="004A7191">
        <w:rPr>
          <w:color w:val="000000" w:themeColor="text1"/>
        </w:rPr>
        <w:t>nectar</w:t>
      </w:r>
      <w:r w:rsidRPr="004A7191">
        <w:rPr>
          <w:color w:val="000000" w:themeColor="text1"/>
          <w:spacing w:val="-17"/>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insects.</w:t>
      </w:r>
    </w:p>
    <w:p w14:paraId="259D02FE" w14:textId="77777777" w:rsidR="006500DE" w:rsidRPr="004A7191" w:rsidRDefault="004A7191">
      <w:pPr>
        <w:pStyle w:val="BodyText"/>
        <w:spacing w:before="12" w:line="237" w:lineRule="auto"/>
        <w:ind w:left="1140" w:right="1167" w:firstLine="280"/>
        <w:rPr>
          <w:color w:val="000000" w:themeColor="text1"/>
        </w:rPr>
      </w:pPr>
      <w:r w:rsidRPr="004A7191">
        <w:rPr>
          <w:color w:val="000000" w:themeColor="text1"/>
        </w:rPr>
        <w:t>It is increasingly rare in regions of northeastern India due to capture</w:t>
      </w:r>
      <w:r w:rsidRPr="004A7191">
        <w:rPr>
          <w:color w:val="000000" w:themeColor="text1"/>
          <w:spacing w:val="-41"/>
        </w:rPr>
        <w:t xml:space="preserve"> </w:t>
      </w:r>
      <w:r w:rsidRPr="004A7191">
        <w:rPr>
          <w:color w:val="000000" w:themeColor="text1"/>
        </w:rPr>
        <w:t>of fledged</w:t>
      </w:r>
      <w:r w:rsidRPr="004A7191">
        <w:rPr>
          <w:color w:val="000000" w:themeColor="text1"/>
          <w:spacing w:val="-20"/>
        </w:rPr>
        <w:t xml:space="preserve"> </w:t>
      </w:r>
      <w:r w:rsidRPr="004A7191">
        <w:rPr>
          <w:color w:val="000000" w:themeColor="text1"/>
        </w:rPr>
        <w:t>birds</w:t>
      </w:r>
      <w:r w:rsidRPr="004A7191">
        <w:rPr>
          <w:color w:val="000000" w:themeColor="text1"/>
          <w:spacing w:val="-19"/>
        </w:rPr>
        <w:t xml:space="preserve"> </w:t>
      </w:r>
      <w:r w:rsidRPr="004A7191">
        <w:rPr>
          <w:color w:val="000000" w:themeColor="text1"/>
        </w:rPr>
        <w:t>for</w:t>
      </w:r>
      <w:r w:rsidRPr="004A7191">
        <w:rPr>
          <w:color w:val="000000" w:themeColor="text1"/>
          <w:spacing w:val="-19"/>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illegal</w:t>
      </w:r>
      <w:r w:rsidRPr="004A7191">
        <w:rPr>
          <w:color w:val="000000" w:themeColor="text1"/>
          <w:spacing w:val="-18"/>
        </w:rPr>
        <w:t xml:space="preserve"> </w:t>
      </w:r>
      <w:r w:rsidRPr="004A7191">
        <w:rPr>
          <w:color w:val="000000" w:themeColor="text1"/>
        </w:rPr>
        <w:t>pet</w:t>
      </w:r>
      <w:r w:rsidRPr="004A7191">
        <w:rPr>
          <w:color w:val="000000" w:themeColor="text1"/>
          <w:spacing w:val="-20"/>
        </w:rPr>
        <w:t xml:space="preserve"> </w:t>
      </w:r>
      <w:r w:rsidRPr="004A7191">
        <w:rPr>
          <w:color w:val="000000" w:themeColor="text1"/>
        </w:rPr>
        <w:t>trade.</w:t>
      </w:r>
      <w:r w:rsidRPr="004A7191">
        <w:rPr>
          <w:color w:val="000000" w:themeColor="text1"/>
          <w:spacing w:val="-19"/>
        </w:rPr>
        <w:t xml:space="preserve"> </w:t>
      </w:r>
      <w:r w:rsidRPr="004A7191">
        <w:rPr>
          <w:color w:val="000000" w:themeColor="text1"/>
        </w:rPr>
        <w:t>In</w:t>
      </w:r>
      <w:r w:rsidRPr="004A7191">
        <w:rPr>
          <w:color w:val="000000" w:themeColor="text1"/>
          <w:spacing w:val="-20"/>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Garo</w:t>
      </w:r>
      <w:r w:rsidRPr="004A7191">
        <w:rPr>
          <w:color w:val="000000" w:themeColor="text1"/>
          <w:spacing w:val="-19"/>
        </w:rPr>
        <w:t xml:space="preserve"> </w:t>
      </w:r>
      <w:r w:rsidRPr="004A7191">
        <w:rPr>
          <w:color w:val="000000" w:themeColor="text1"/>
        </w:rPr>
        <w:t>Hills region,</w:t>
      </w:r>
      <w:r w:rsidRPr="004A7191">
        <w:rPr>
          <w:color w:val="000000" w:themeColor="text1"/>
          <w:spacing w:val="-22"/>
        </w:rPr>
        <w:t xml:space="preserve"> </w:t>
      </w:r>
      <w:r w:rsidRPr="004A7191">
        <w:rPr>
          <w:color w:val="000000" w:themeColor="text1"/>
          <w:spacing w:val="-4"/>
        </w:rPr>
        <w:t>however,</w:t>
      </w:r>
      <w:r w:rsidRPr="004A7191">
        <w:rPr>
          <w:color w:val="000000" w:themeColor="text1"/>
          <w:spacing w:val="-24"/>
        </w:rPr>
        <w:t xml:space="preserve"> </w:t>
      </w:r>
      <w:r w:rsidRPr="004A7191">
        <w:rPr>
          <w:color w:val="000000" w:themeColor="text1"/>
        </w:rPr>
        <w:t>the locals make artificial nests of a split-bamboo framework covered with grass, and put them up in accessible positions in tall trees in a forest clearing</w:t>
      </w:r>
      <w:r w:rsidRPr="004A7191">
        <w:rPr>
          <w:color w:val="000000" w:themeColor="text1"/>
          <w:spacing w:val="-16"/>
        </w:rPr>
        <w:t xml:space="preserve"> </w:t>
      </w:r>
      <w:r w:rsidRPr="004A7191">
        <w:rPr>
          <w:color w:val="000000" w:themeColor="text1"/>
        </w:rPr>
        <w:t>or</w:t>
      </w:r>
      <w:r w:rsidRPr="004A7191">
        <w:rPr>
          <w:color w:val="000000" w:themeColor="text1"/>
          <w:spacing w:val="-16"/>
        </w:rPr>
        <w:t xml:space="preserve"> </w:t>
      </w:r>
      <w:r w:rsidRPr="004A7191">
        <w:rPr>
          <w:color w:val="000000" w:themeColor="text1"/>
        </w:rPr>
        <w:t>at</w:t>
      </w:r>
      <w:r w:rsidRPr="004A7191">
        <w:rPr>
          <w:color w:val="000000" w:themeColor="text1"/>
          <w:spacing w:val="-15"/>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edge</w:t>
      </w:r>
      <w:r w:rsidRPr="004A7191">
        <w:rPr>
          <w:color w:val="000000" w:themeColor="text1"/>
          <w:spacing w:val="-16"/>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a</w:t>
      </w:r>
      <w:r w:rsidRPr="004A7191">
        <w:rPr>
          <w:color w:val="000000" w:themeColor="text1"/>
          <w:spacing w:val="-15"/>
        </w:rPr>
        <w:t xml:space="preserve"> </w:t>
      </w:r>
      <w:r w:rsidRPr="004A7191">
        <w:rPr>
          <w:color w:val="000000" w:themeColor="text1"/>
        </w:rPr>
        <w:t>small</w:t>
      </w:r>
      <w:r w:rsidRPr="004A7191">
        <w:rPr>
          <w:color w:val="000000" w:themeColor="text1"/>
          <w:spacing w:val="-1"/>
        </w:rPr>
        <w:t xml:space="preserve"> </w:t>
      </w:r>
      <w:r w:rsidRPr="004A7191">
        <w:rPr>
          <w:color w:val="000000" w:themeColor="text1"/>
        </w:rPr>
        <w:t>village</w:t>
      </w:r>
      <w:r w:rsidRPr="004A7191">
        <w:rPr>
          <w:color w:val="000000" w:themeColor="text1"/>
          <w:spacing w:val="-1"/>
        </w:rPr>
        <w:t xml:space="preserve"> </w:t>
      </w:r>
      <w:r w:rsidRPr="004A7191">
        <w:rPr>
          <w:color w:val="000000" w:themeColor="text1"/>
        </w:rPr>
        <w:t>to</w:t>
      </w:r>
      <w:r w:rsidRPr="004A7191">
        <w:rPr>
          <w:color w:val="000000" w:themeColor="text1"/>
          <w:spacing w:val="-1"/>
        </w:rPr>
        <w:t xml:space="preserve"> </w:t>
      </w:r>
      <w:r w:rsidRPr="004A7191">
        <w:rPr>
          <w:color w:val="000000" w:themeColor="text1"/>
        </w:rPr>
        <w:t>entice the</w:t>
      </w:r>
      <w:r w:rsidRPr="004A7191">
        <w:rPr>
          <w:color w:val="000000" w:themeColor="text1"/>
          <w:spacing w:val="-2"/>
        </w:rPr>
        <w:t xml:space="preserve"> </w:t>
      </w:r>
      <w:r w:rsidRPr="004A7191">
        <w:rPr>
          <w:color w:val="000000" w:themeColor="text1"/>
        </w:rPr>
        <w:t>mynas to</w:t>
      </w:r>
      <w:r w:rsidRPr="004A7191">
        <w:rPr>
          <w:color w:val="000000" w:themeColor="text1"/>
          <w:spacing w:val="-1"/>
        </w:rPr>
        <w:t xml:space="preserve"> </w:t>
      </w:r>
      <w:r w:rsidRPr="004A7191">
        <w:rPr>
          <w:color w:val="000000" w:themeColor="text1"/>
        </w:rPr>
        <w:t>breed there. The villagers are thus able to extract the young at the proper time for easy hand-rearing, making common hill myna farming a profitable,</w:t>
      </w:r>
      <w:r w:rsidRPr="004A7191">
        <w:rPr>
          <w:color w:val="000000" w:themeColor="text1"/>
          <w:spacing w:val="-11"/>
        </w:rPr>
        <w:t xml:space="preserve"> </w:t>
      </w:r>
      <w:r w:rsidRPr="004A7191">
        <w:rPr>
          <w:color w:val="000000" w:themeColor="text1"/>
        </w:rPr>
        <w:t>small-scale cottage industry. It helps to preserve the environment, because the breeding birds are not removed from the population, while habitat destruction is curtailed because the mynas will desert areas of extensive logging and prefer more natural forest to</w:t>
      </w:r>
      <w:r w:rsidRPr="004A7191">
        <w:rPr>
          <w:color w:val="000000" w:themeColor="text1"/>
          <w:spacing w:val="-3"/>
        </w:rPr>
        <w:t xml:space="preserve"> </w:t>
      </w:r>
      <w:r w:rsidRPr="004A7191">
        <w:rPr>
          <w:color w:val="000000" w:themeColor="text1"/>
        </w:rPr>
        <w:t>plantations.</w:t>
      </w:r>
    </w:p>
    <w:p w14:paraId="13889774" w14:textId="77777777" w:rsidR="006500DE" w:rsidRPr="004A7191" w:rsidRDefault="006500DE">
      <w:pPr>
        <w:spacing w:line="237" w:lineRule="auto"/>
        <w:rPr>
          <w:color w:val="000000" w:themeColor="text1"/>
        </w:rPr>
        <w:sectPr w:rsidR="006500DE" w:rsidRPr="004A7191">
          <w:pgSz w:w="8240" w:h="12200"/>
          <w:pgMar w:top="1060" w:right="0" w:bottom="280" w:left="0" w:header="720" w:footer="720" w:gutter="0"/>
          <w:cols w:space="720"/>
        </w:sectPr>
      </w:pPr>
    </w:p>
    <w:p w14:paraId="7A26F40F" w14:textId="77777777" w:rsidR="006500DE" w:rsidRPr="004A7191" w:rsidRDefault="006500DE">
      <w:pPr>
        <w:pStyle w:val="BodyText"/>
        <w:rPr>
          <w:color w:val="000000" w:themeColor="text1"/>
        </w:rPr>
      </w:pPr>
    </w:p>
    <w:p w14:paraId="436DE91F" w14:textId="77777777" w:rsidR="006500DE" w:rsidRPr="004A7191" w:rsidRDefault="006500DE">
      <w:pPr>
        <w:pStyle w:val="BodyText"/>
        <w:rPr>
          <w:color w:val="000000" w:themeColor="text1"/>
        </w:rPr>
      </w:pPr>
    </w:p>
    <w:p w14:paraId="6A9525E6" w14:textId="77777777" w:rsidR="006500DE" w:rsidRPr="004A7191" w:rsidRDefault="006500DE">
      <w:pPr>
        <w:pStyle w:val="BodyText"/>
        <w:rPr>
          <w:color w:val="000000" w:themeColor="text1"/>
        </w:rPr>
      </w:pPr>
    </w:p>
    <w:p w14:paraId="76DBC803" w14:textId="77777777" w:rsidR="006500DE" w:rsidRPr="004A7191" w:rsidRDefault="006500DE">
      <w:pPr>
        <w:pStyle w:val="BodyText"/>
        <w:rPr>
          <w:color w:val="000000" w:themeColor="text1"/>
        </w:rPr>
      </w:pPr>
    </w:p>
    <w:p w14:paraId="689504A9" w14:textId="77777777" w:rsidR="006500DE" w:rsidRPr="004A7191" w:rsidRDefault="006500DE">
      <w:pPr>
        <w:pStyle w:val="BodyText"/>
        <w:rPr>
          <w:color w:val="000000" w:themeColor="text1"/>
        </w:rPr>
      </w:pPr>
    </w:p>
    <w:p w14:paraId="37E0C50D" w14:textId="77777777" w:rsidR="006500DE" w:rsidRPr="004A7191" w:rsidRDefault="006500DE">
      <w:pPr>
        <w:pStyle w:val="BodyText"/>
        <w:rPr>
          <w:color w:val="000000" w:themeColor="text1"/>
        </w:rPr>
      </w:pPr>
    </w:p>
    <w:p w14:paraId="44F44EA7" w14:textId="77777777" w:rsidR="006500DE" w:rsidRPr="004A7191" w:rsidRDefault="006500DE">
      <w:pPr>
        <w:pStyle w:val="BodyText"/>
        <w:rPr>
          <w:color w:val="000000" w:themeColor="text1"/>
        </w:rPr>
      </w:pPr>
    </w:p>
    <w:p w14:paraId="6B7A28B8" w14:textId="77777777" w:rsidR="006500DE" w:rsidRPr="004A7191" w:rsidRDefault="006500DE">
      <w:pPr>
        <w:pStyle w:val="BodyText"/>
        <w:rPr>
          <w:color w:val="000000" w:themeColor="text1"/>
        </w:rPr>
      </w:pPr>
    </w:p>
    <w:p w14:paraId="487902B2" w14:textId="77777777" w:rsidR="006500DE" w:rsidRPr="004A7191" w:rsidRDefault="006500DE">
      <w:pPr>
        <w:pStyle w:val="BodyText"/>
        <w:rPr>
          <w:color w:val="000000" w:themeColor="text1"/>
        </w:rPr>
      </w:pPr>
    </w:p>
    <w:p w14:paraId="65693736" w14:textId="77777777" w:rsidR="006500DE" w:rsidRPr="004A7191" w:rsidRDefault="006500DE">
      <w:pPr>
        <w:pStyle w:val="BodyText"/>
        <w:rPr>
          <w:color w:val="000000" w:themeColor="text1"/>
        </w:rPr>
      </w:pPr>
    </w:p>
    <w:p w14:paraId="1077F693" w14:textId="77777777" w:rsidR="006500DE" w:rsidRPr="004A7191" w:rsidRDefault="006500DE">
      <w:pPr>
        <w:pStyle w:val="BodyText"/>
        <w:rPr>
          <w:color w:val="000000" w:themeColor="text1"/>
        </w:rPr>
      </w:pPr>
    </w:p>
    <w:p w14:paraId="653B24B7" w14:textId="77777777" w:rsidR="006500DE" w:rsidRPr="004A7191" w:rsidRDefault="006500DE">
      <w:pPr>
        <w:pStyle w:val="BodyText"/>
        <w:rPr>
          <w:color w:val="000000" w:themeColor="text1"/>
        </w:rPr>
      </w:pPr>
    </w:p>
    <w:p w14:paraId="28FC6CFA" w14:textId="77777777" w:rsidR="006500DE" w:rsidRPr="004A7191" w:rsidRDefault="006500DE">
      <w:pPr>
        <w:pStyle w:val="BodyText"/>
        <w:rPr>
          <w:color w:val="000000" w:themeColor="text1"/>
        </w:rPr>
      </w:pPr>
    </w:p>
    <w:p w14:paraId="76ED8D41" w14:textId="77777777" w:rsidR="006500DE" w:rsidRPr="004A7191" w:rsidRDefault="006500DE">
      <w:pPr>
        <w:pStyle w:val="BodyText"/>
        <w:rPr>
          <w:color w:val="000000" w:themeColor="text1"/>
        </w:rPr>
      </w:pPr>
    </w:p>
    <w:p w14:paraId="12510009" w14:textId="77777777" w:rsidR="006500DE" w:rsidRPr="004A7191" w:rsidRDefault="006500DE">
      <w:pPr>
        <w:pStyle w:val="BodyText"/>
        <w:rPr>
          <w:color w:val="000000" w:themeColor="text1"/>
        </w:rPr>
      </w:pPr>
    </w:p>
    <w:p w14:paraId="487B11D7" w14:textId="77777777" w:rsidR="006500DE" w:rsidRPr="004A7191" w:rsidRDefault="006500DE">
      <w:pPr>
        <w:pStyle w:val="BodyText"/>
        <w:rPr>
          <w:color w:val="000000" w:themeColor="text1"/>
        </w:rPr>
      </w:pPr>
    </w:p>
    <w:p w14:paraId="34684444" w14:textId="77777777" w:rsidR="006500DE" w:rsidRPr="004A7191" w:rsidRDefault="006500DE">
      <w:pPr>
        <w:pStyle w:val="BodyText"/>
        <w:rPr>
          <w:color w:val="000000" w:themeColor="text1"/>
        </w:rPr>
      </w:pPr>
    </w:p>
    <w:p w14:paraId="1F0FB268" w14:textId="77777777" w:rsidR="006500DE" w:rsidRPr="004A7191" w:rsidRDefault="006500DE">
      <w:pPr>
        <w:pStyle w:val="BodyText"/>
        <w:rPr>
          <w:color w:val="000000" w:themeColor="text1"/>
        </w:rPr>
      </w:pPr>
    </w:p>
    <w:p w14:paraId="383C011F" w14:textId="77777777" w:rsidR="006500DE" w:rsidRPr="004A7191" w:rsidRDefault="006500DE">
      <w:pPr>
        <w:pStyle w:val="BodyText"/>
        <w:rPr>
          <w:color w:val="000000" w:themeColor="text1"/>
        </w:rPr>
      </w:pPr>
    </w:p>
    <w:p w14:paraId="7103C4B8" w14:textId="77777777" w:rsidR="006500DE" w:rsidRPr="004A7191" w:rsidRDefault="006500DE">
      <w:pPr>
        <w:pStyle w:val="BodyText"/>
        <w:rPr>
          <w:color w:val="000000" w:themeColor="text1"/>
        </w:rPr>
      </w:pPr>
    </w:p>
    <w:p w14:paraId="389ECB78" w14:textId="77777777" w:rsidR="006500DE" w:rsidRPr="004A7191" w:rsidRDefault="006500DE">
      <w:pPr>
        <w:pStyle w:val="BodyText"/>
        <w:rPr>
          <w:color w:val="000000" w:themeColor="text1"/>
        </w:rPr>
      </w:pPr>
    </w:p>
    <w:p w14:paraId="3EF0818D" w14:textId="77777777" w:rsidR="006500DE" w:rsidRPr="004A7191" w:rsidRDefault="006500DE">
      <w:pPr>
        <w:pStyle w:val="BodyText"/>
        <w:rPr>
          <w:color w:val="000000" w:themeColor="text1"/>
        </w:rPr>
      </w:pPr>
    </w:p>
    <w:p w14:paraId="2BA6D896" w14:textId="77777777" w:rsidR="006500DE" w:rsidRPr="004A7191" w:rsidRDefault="006500DE">
      <w:pPr>
        <w:pStyle w:val="BodyText"/>
        <w:rPr>
          <w:color w:val="000000" w:themeColor="text1"/>
        </w:rPr>
      </w:pPr>
    </w:p>
    <w:p w14:paraId="3ACFCE94" w14:textId="77777777" w:rsidR="006500DE" w:rsidRPr="004A7191" w:rsidRDefault="006500DE">
      <w:pPr>
        <w:pStyle w:val="BodyText"/>
        <w:spacing w:before="6"/>
        <w:rPr>
          <w:color w:val="000000" w:themeColor="text1"/>
          <w:sz w:val="16"/>
        </w:rPr>
      </w:pPr>
    </w:p>
    <w:p w14:paraId="5134E6AC" w14:textId="77777777" w:rsidR="006500DE" w:rsidRPr="004A7191" w:rsidRDefault="004A7191">
      <w:pPr>
        <w:pStyle w:val="Heading2"/>
        <w:spacing w:before="56"/>
        <w:rPr>
          <w:color w:val="000000" w:themeColor="text1"/>
        </w:rPr>
      </w:pPr>
      <w:r w:rsidRPr="004A7191">
        <w:rPr>
          <w:color w:val="000000" w:themeColor="text1"/>
        </w:rPr>
        <w:t>Conservation status</w:t>
      </w:r>
    </w:p>
    <w:p w14:paraId="75822554" w14:textId="77777777" w:rsidR="006500DE" w:rsidRPr="004A7191" w:rsidRDefault="006500DE">
      <w:pPr>
        <w:pStyle w:val="BodyText"/>
        <w:spacing w:before="1"/>
        <w:rPr>
          <w:b/>
          <w:color w:val="000000" w:themeColor="text1"/>
          <w:sz w:val="16"/>
        </w:rPr>
      </w:pPr>
    </w:p>
    <w:p w14:paraId="1CDF0759" w14:textId="77777777" w:rsidR="006500DE" w:rsidRPr="004A7191" w:rsidRDefault="006500DE">
      <w:pPr>
        <w:rPr>
          <w:color w:val="000000" w:themeColor="text1"/>
          <w:sz w:val="16"/>
        </w:rPr>
        <w:sectPr w:rsidR="006500DE" w:rsidRPr="004A7191">
          <w:pgSz w:w="8240" w:h="12200"/>
          <w:pgMar w:top="1140" w:right="0" w:bottom="280" w:left="0" w:header="720" w:footer="720" w:gutter="0"/>
          <w:cols w:space="720"/>
        </w:sectPr>
      </w:pPr>
    </w:p>
    <w:p w14:paraId="33299050" w14:textId="77777777" w:rsidR="006500DE" w:rsidRPr="004A7191" w:rsidRDefault="004A7191">
      <w:pPr>
        <w:tabs>
          <w:tab w:val="left" w:pos="2591"/>
        </w:tabs>
        <w:spacing w:before="94"/>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5C9222A1" w14:textId="77777777" w:rsidR="006500DE" w:rsidRPr="004A7191" w:rsidRDefault="004A7191">
      <w:pPr>
        <w:pStyle w:val="BodyText"/>
        <w:tabs>
          <w:tab w:val="left" w:pos="1738"/>
          <w:tab w:val="left" w:pos="2269"/>
          <w:tab w:val="left" w:pos="2775"/>
          <w:tab w:val="left" w:pos="3277"/>
        </w:tabs>
        <w:spacing w:before="177"/>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6D4764F5"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66F90F7A"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7BD39A8D"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7FDD0E40" w14:textId="77777777" w:rsidR="006500DE" w:rsidRPr="004A7191" w:rsidRDefault="006500DE">
      <w:pPr>
        <w:pStyle w:val="BodyText"/>
        <w:spacing w:before="7"/>
        <w:rPr>
          <w:rFonts w:ascii="Trebuchet MS"/>
          <w:color w:val="000000" w:themeColor="text1"/>
          <w:sz w:val="16"/>
        </w:rPr>
      </w:pPr>
    </w:p>
    <w:p w14:paraId="5E78B757"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581E7BD1" w14:textId="77777777" w:rsidR="006500DE" w:rsidRPr="004A7191" w:rsidRDefault="00AE6195">
      <w:pPr>
        <w:spacing w:before="94"/>
        <w:ind w:left="1160"/>
        <w:rPr>
          <w:color w:val="000000" w:themeColor="text1"/>
          <w:sz w:val="16"/>
        </w:rPr>
      </w:pPr>
      <w:r w:rsidRPr="004A7191">
        <w:rPr>
          <w:noProof/>
          <w:color w:val="000000" w:themeColor="text1"/>
        </w:rPr>
        <mc:AlternateContent>
          <mc:Choice Requires="wps">
            <w:drawing>
              <wp:anchor distT="0" distB="0" distL="114300" distR="114300" simplePos="0" relativeHeight="242679808" behindDoc="1" locked="0" layoutInCell="1" allowOverlap="1" wp14:anchorId="1743E7BA" wp14:editId="231D8D42">
                <wp:simplePos x="0" y="0"/>
                <wp:positionH relativeFrom="page">
                  <wp:posOffset>2235200</wp:posOffset>
                </wp:positionH>
                <wp:positionV relativeFrom="page">
                  <wp:posOffset>354965</wp:posOffset>
                </wp:positionV>
                <wp:extent cx="242570" cy="154940"/>
                <wp:effectExtent l="0" t="0" r="0" b="0"/>
                <wp:wrapNone/>
                <wp:docPr id="434" name="Text 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030C2" w14:textId="77777777" w:rsidR="00B7268B" w:rsidRDefault="00B7268B">
                            <w:pPr>
                              <w:pStyle w:val="BodyText"/>
                              <w:rPr>
                                <w:rFonts w:ascii="Verdana"/>
                              </w:rPr>
                            </w:pPr>
                            <w:r>
                              <w:rPr>
                                <w:rFonts w:ascii="Verdana"/>
                                <w:color w:val="58595B"/>
                              </w:rPr>
                              <w:t>117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3E7BA" id="Text Box 509" o:spid="_x0000_s1125" type="#_x0000_t202" style="position:absolute;left:0;text-align:left;margin-left:176pt;margin-top:27.95pt;width:19.1pt;height:12.2pt;z-index:-26063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" filled="f" stroked="f">
                <v:textbox inset="0,0,0,0">
                  <w:txbxContent>
                    <w:p w14:paraId="3F2030C2" w14:textId="77777777" w:rsidR="00B7268B" w:rsidRDefault="00B7268B">
                      <w:pPr>
                        <w:pStyle w:val="BodyText"/>
                        <w:rPr>
                          <w:rFonts w:ascii="Verdana"/>
                        </w:rPr>
                      </w:pPr>
                      <w:r>
                        <w:rPr>
                          <w:rFonts w:ascii="Verdana"/>
                          <w:color w:val="58595B"/>
                        </w:rPr>
                        <w:t>117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80832" behindDoc="1" locked="0" layoutInCell="1" allowOverlap="1" wp14:anchorId="3FC0E9C7" wp14:editId="66D55819">
                <wp:simplePos x="0" y="0"/>
                <wp:positionH relativeFrom="page">
                  <wp:posOffset>0</wp:posOffset>
                </wp:positionH>
                <wp:positionV relativeFrom="page">
                  <wp:posOffset>0</wp:posOffset>
                </wp:positionV>
                <wp:extent cx="5219700" cy="7734300"/>
                <wp:effectExtent l="0" t="0" r="0" b="0"/>
                <wp:wrapNone/>
                <wp:docPr id="402"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403" name="Picture 5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4" name="Picture 5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Freeform 506"/>
                        <wps:cNvSpPr>
                          <a:spLocks/>
                        </wps:cNvSpPr>
                        <wps:spPr bwMode="auto">
                          <a:xfrm>
                            <a:off x="1218" y="7672"/>
                            <a:ext cx="298" cy="297"/>
                          </a:xfrm>
                          <a:custGeom>
                            <a:avLst/>
                            <a:gdLst>
                              <a:gd name="T0" fmla="+- 0 1367 1218"/>
                              <a:gd name="T1" fmla="*/ T0 w 298"/>
                              <a:gd name="T2" fmla="+- 0 7672 7672"/>
                              <a:gd name="T3" fmla="*/ 7672 h 297"/>
                              <a:gd name="T4" fmla="+- 0 1309 1218"/>
                              <a:gd name="T5" fmla="*/ T4 w 298"/>
                              <a:gd name="T6" fmla="+- 0 7683 7672"/>
                              <a:gd name="T7" fmla="*/ 7683 h 297"/>
                              <a:gd name="T8" fmla="+- 0 1262 1218"/>
                              <a:gd name="T9" fmla="*/ T8 w 298"/>
                              <a:gd name="T10" fmla="+- 0 7715 7672"/>
                              <a:gd name="T11" fmla="*/ 7715 h 297"/>
                              <a:gd name="T12" fmla="+- 0 1230 1218"/>
                              <a:gd name="T13" fmla="*/ T12 w 298"/>
                              <a:gd name="T14" fmla="+- 0 7763 7672"/>
                              <a:gd name="T15" fmla="*/ 7763 h 297"/>
                              <a:gd name="T16" fmla="+- 0 1218 1218"/>
                              <a:gd name="T17" fmla="*/ T16 w 298"/>
                              <a:gd name="T18" fmla="+- 0 7821 7672"/>
                              <a:gd name="T19" fmla="*/ 7821 h 297"/>
                              <a:gd name="T20" fmla="+- 0 1230 1218"/>
                              <a:gd name="T21" fmla="*/ T20 w 298"/>
                              <a:gd name="T22" fmla="+- 0 7878 7672"/>
                              <a:gd name="T23" fmla="*/ 7878 h 297"/>
                              <a:gd name="T24" fmla="+- 0 1262 1218"/>
                              <a:gd name="T25" fmla="*/ T24 w 298"/>
                              <a:gd name="T26" fmla="+- 0 7926 7672"/>
                              <a:gd name="T27" fmla="*/ 7926 h 297"/>
                              <a:gd name="T28" fmla="+- 0 1309 1218"/>
                              <a:gd name="T29" fmla="*/ T28 w 298"/>
                              <a:gd name="T30" fmla="+- 0 7958 7672"/>
                              <a:gd name="T31" fmla="*/ 7958 h 297"/>
                              <a:gd name="T32" fmla="+- 0 1367 1218"/>
                              <a:gd name="T33" fmla="*/ T32 w 298"/>
                              <a:gd name="T34" fmla="+- 0 7969 7672"/>
                              <a:gd name="T35" fmla="*/ 7969 h 297"/>
                              <a:gd name="T36" fmla="+- 0 1425 1218"/>
                              <a:gd name="T37" fmla="*/ T36 w 298"/>
                              <a:gd name="T38" fmla="+- 0 7958 7672"/>
                              <a:gd name="T39" fmla="*/ 7958 h 297"/>
                              <a:gd name="T40" fmla="+- 0 1472 1218"/>
                              <a:gd name="T41" fmla="*/ T40 w 298"/>
                              <a:gd name="T42" fmla="+- 0 7926 7672"/>
                              <a:gd name="T43" fmla="*/ 7926 h 297"/>
                              <a:gd name="T44" fmla="+- 0 1504 1218"/>
                              <a:gd name="T45" fmla="*/ T44 w 298"/>
                              <a:gd name="T46" fmla="+- 0 7878 7672"/>
                              <a:gd name="T47" fmla="*/ 7878 h 297"/>
                              <a:gd name="T48" fmla="+- 0 1516 1218"/>
                              <a:gd name="T49" fmla="*/ T48 w 298"/>
                              <a:gd name="T50" fmla="+- 0 7821 7672"/>
                              <a:gd name="T51" fmla="*/ 7821 h 297"/>
                              <a:gd name="T52" fmla="+- 0 1504 1218"/>
                              <a:gd name="T53" fmla="*/ T52 w 298"/>
                              <a:gd name="T54" fmla="+- 0 7763 7672"/>
                              <a:gd name="T55" fmla="*/ 7763 h 297"/>
                              <a:gd name="T56" fmla="+- 0 1472 1218"/>
                              <a:gd name="T57" fmla="*/ T56 w 298"/>
                              <a:gd name="T58" fmla="+- 0 7715 7672"/>
                              <a:gd name="T59" fmla="*/ 7715 h 297"/>
                              <a:gd name="T60" fmla="+- 0 1425 1218"/>
                              <a:gd name="T61" fmla="*/ T60 w 298"/>
                              <a:gd name="T62" fmla="+- 0 7683 7672"/>
                              <a:gd name="T63" fmla="*/ 7683 h 297"/>
                              <a:gd name="T64" fmla="+- 0 1367 1218"/>
                              <a:gd name="T65" fmla="*/ T64 w 298"/>
                              <a:gd name="T66" fmla="+- 0 7672 7672"/>
                              <a:gd name="T67" fmla="*/ 767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505"/>
                        <wps:cNvSpPr>
                          <a:spLocks/>
                        </wps:cNvSpPr>
                        <wps:spPr bwMode="auto">
                          <a:xfrm>
                            <a:off x="1218" y="7672"/>
                            <a:ext cx="298" cy="297"/>
                          </a:xfrm>
                          <a:custGeom>
                            <a:avLst/>
                            <a:gdLst>
                              <a:gd name="T0" fmla="+- 0 1367 1218"/>
                              <a:gd name="T1" fmla="*/ T0 w 298"/>
                              <a:gd name="T2" fmla="+- 0 7969 7672"/>
                              <a:gd name="T3" fmla="*/ 7969 h 297"/>
                              <a:gd name="T4" fmla="+- 0 1425 1218"/>
                              <a:gd name="T5" fmla="*/ T4 w 298"/>
                              <a:gd name="T6" fmla="+- 0 7958 7672"/>
                              <a:gd name="T7" fmla="*/ 7958 h 297"/>
                              <a:gd name="T8" fmla="+- 0 1472 1218"/>
                              <a:gd name="T9" fmla="*/ T8 w 298"/>
                              <a:gd name="T10" fmla="+- 0 7926 7672"/>
                              <a:gd name="T11" fmla="*/ 7926 h 297"/>
                              <a:gd name="T12" fmla="+- 0 1504 1218"/>
                              <a:gd name="T13" fmla="*/ T12 w 298"/>
                              <a:gd name="T14" fmla="+- 0 7878 7672"/>
                              <a:gd name="T15" fmla="*/ 7878 h 297"/>
                              <a:gd name="T16" fmla="+- 0 1516 1218"/>
                              <a:gd name="T17" fmla="*/ T16 w 298"/>
                              <a:gd name="T18" fmla="+- 0 7821 7672"/>
                              <a:gd name="T19" fmla="*/ 7821 h 297"/>
                              <a:gd name="T20" fmla="+- 0 1504 1218"/>
                              <a:gd name="T21" fmla="*/ T20 w 298"/>
                              <a:gd name="T22" fmla="+- 0 7763 7672"/>
                              <a:gd name="T23" fmla="*/ 7763 h 297"/>
                              <a:gd name="T24" fmla="+- 0 1472 1218"/>
                              <a:gd name="T25" fmla="*/ T24 w 298"/>
                              <a:gd name="T26" fmla="+- 0 7715 7672"/>
                              <a:gd name="T27" fmla="*/ 7715 h 297"/>
                              <a:gd name="T28" fmla="+- 0 1425 1218"/>
                              <a:gd name="T29" fmla="*/ T28 w 298"/>
                              <a:gd name="T30" fmla="+- 0 7683 7672"/>
                              <a:gd name="T31" fmla="*/ 7683 h 297"/>
                              <a:gd name="T32" fmla="+- 0 1367 1218"/>
                              <a:gd name="T33" fmla="*/ T32 w 298"/>
                              <a:gd name="T34" fmla="+- 0 7672 7672"/>
                              <a:gd name="T35" fmla="*/ 7672 h 297"/>
                              <a:gd name="T36" fmla="+- 0 1309 1218"/>
                              <a:gd name="T37" fmla="*/ T36 w 298"/>
                              <a:gd name="T38" fmla="+- 0 7683 7672"/>
                              <a:gd name="T39" fmla="*/ 7683 h 297"/>
                              <a:gd name="T40" fmla="+- 0 1262 1218"/>
                              <a:gd name="T41" fmla="*/ T40 w 298"/>
                              <a:gd name="T42" fmla="+- 0 7715 7672"/>
                              <a:gd name="T43" fmla="*/ 7715 h 297"/>
                              <a:gd name="T44" fmla="+- 0 1230 1218"/>
                              <a:gd name="T45" fmla="*/ T44 w 298"/>
                              <a:gd name="T46" fmla="+- 0 7763 7672"/>
                              <a:gd name="T47" fmla="*/ 7763 h 297"/>
                              <a:gd name="T48" fmla="+- 0 1218 1218"/>
                              <a:gd name="T49" fmla="*/ T48 w 298"/>
                              <a:gd name="T50" fmla="+- 0 7821 7672"/>
                              <a:gd name="T51" fmla="*/ 7821 h 297"/>
                              <a:gd name="T52" fmla="+- 0 1230 1218"/>
                              <a:gd name="T53" fmla="*/ T52 w 298"/>
                              <a:gd name="T54" fmla="+- 0 7878 7672"/>
                              <a:gd name="T55" fmla="*/ 7878 h 297"/>
                              <a:gd name="T56" fmla="+- 0 1262 1218"/>
                              <a:gd name="T57" fmla="*/ T56 w 298"/>
                              <a:gd name="T58" fmla="+- 0 7926 7672"/>
                              <a:gd name="T59" fmla="*/ 7926 h 297"/>
                              <a:gd name="T60" fmla="+- 0 1309 1218"/>
                              <a:gd name="T61" fmla="*/ T60 w 298"/>
                              <a:gd name="T62" fmla="+- 0 7958 7672"/>
                              <a:gd name="T63" fmla="*/ 7958 h 297"/>
                              <a:gd name="T64" fmla="+- 0 1367 1218"/>
                              <a:gd name="T65" fmla="*/ T64 w 298"/>
                              <a:gd name="T66" fmla="+- 0 7969 7672"/>
                              <a:gd name="T67" fmla="*/ 796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Freeform 504"/>
                        <wps:cNvSpPr>
                          <a:spLocks/>
                        </wps:cNvSpPr>
                        <wps:spPr bwMode="auto">
                          <a:xfrm>
                            <a:off x="2234" y="7678"/>
                            <a:ext cx="298" cy="298"/>
                          </a:xfrm>
                          <a:custGeom>
                            <a:avLst/>
                            <a:gdLst>
                              <a:gd name="T0" fmla="+- 0 2383 2234"/>
                              <a:gd name="T1" fmla="*/ T0 w 298"/>
                              <a:gd name="T2" fmla="+- 0 7678 7678"/>
                              <a:gd name="T3" fmla="*/ 7678 h 298"/>
                              <a:gd name="T4" fmla="+- 0 2325 2234"/>
                              <a:gd name="T5" fmla="*/ T4 w 298"/>
                              <a:gd name="T6" fmla="+- 0 7690 7678"/>
                              <a:gd name="T7" fmla="*/ 7690 h 298"/>
                              <a:gd name="T8" fmla="+- 0 2278 2234"/>
                              <a:gd name="T9" fmla="*/ T8 w 298"/>
                              <a:gd name="T10" fmla="+- 0 7722 7678"/>
                              <a:gd name="T11" fmla="*/ 7722 h 298"/>
                              <a:gd name="T12" fmla="+- 0 2246 2234"/>
                              <a:gd name="T13" fmla="*/ T12 w 298"/>
                              <a:gd name="T14" fmla="+- 0 7769 7678"/>
                              <a:gd name="T15" fmla="*/ 7769 h 298"/>
                              <a:gd name="T16" fmla="+- 0 2234 2234"/>
                              <a:gd name="T17" fmla="*/ T16 w 298"/>
                              <a:gd name="T18" fmla="+- 0 7827 7678"/>
                              <a:gd name="T19" fmla="*/ 7827 h 298"/>
                              <a:gd name="T20" fmla="+- 0 2246 2234"/>
                              <a:gd name="T21" fmla="*/ T20 w 298"/>
                              <a:gd name="T22" fmla="+- 0 7885 7678"/>
                              <a:gd name="T23" fmla="*/ 7885 h 298"/>
                              <a:gd name="T24" fmla="+- 0 2278 2234"/>
                              <a:gd name="T25" fmla="*/ T24 w 298"/>
                              <a:gd name="T26" fmla="+- 0 7932 7678"/>
                              <a:gd name="T27" fmla="*/ 7932 h 298"/>
                              <a:gd name="T28" fmla="+- 0 2325 2234"/>
                              <a:gd name="T29" fmla="*/ T28 w 298"/>
                              <a:gd name="T30" fmla="+- 0 7964 7678"/>
                              <a:gd name="T31" fmla="*/ 7964 h 298"/>
                              <a:gd name="T32" fmla="+- 0 2383 2234"/>
                              <a:gd name="T33" fmla="*/ T32 w 298"/>
                              <a:gd name="T34" fmla="+- 0 7976 7678"/>
                              <a:gd name="T35" fmla="*/ 7976 h 298"/>
                              <a:gd name="T36" fmla="+- 0 2441 2234"/>
                              <a:gd name="T37" fmla="*/ T36 w 298"/>
                              <a:gd name="T38" fmla="+- 0 7964 7678"/>
                              <a:gd name="T39" fmla="*/ 7964 h 298"/>
                              <a:gd name="T40" fmla="+- 0 2488 2234"/>
                              <a:gd name="T41" fmla="*/ T40 w 298"/>
                              <a:gd name="T42" fmla="+- 0 7932 7678"/>
                              <a:gd name="T43" fmla="*/ 7932 h 298"/>
                              <a:gd name="T44" fmla="+- 0 2520 2234"/>
                              <a:gd name="T45" fmla="*/ T44 w 298"/>
                              <a:gd name="T46" fmla="+- 0 7885 7678"/>
                              <a:gd name="T47" fmla="*/ 7885 h 298"/>
                              <a:gd name="T48" fmla="+- 0 2532 2234"/>
                              <a:gd name="T49" fmla="*/ T48 w 298"/>
                              <a:gd name="T50" fmla="+- 0 7827 7678"/>
                              <a:gd name="T51" fmla="*/ 7827 h 298"/>
                              <a:gd name="T52" fmla="+- 0 2520 2234"/>
                              <a:gd name="T53" fmla="*/ T52 w 298"/>
                              <a:gd name="T54" fmla="+- 0 7769 7678"/>
                              <a:gd name="T55" fmla="*/ 7769 h 298"/>
                              <a:gd name="T56" fmla="+- 0 2488 2234"/>
                              <a:gd name="T57" fmla="*/ T56 w 298"/>
                              <a:gd name="T58" fmla="+- 0 7722 7678"/>
                              <a:gd name="T59" fmla="*/ 7722 h 298"/>
                              <a:gd name="T60" fmla="+- 0 2441 2234"/>
                              <a:gd name="T61" fmla="*/ T60 w 298"/>
                              <a:gd name="T62" fmla="+- 0 7690 7678"/>
                              <a:gd name="T63" fmla="*/ 7690 h 298"/>
                              <a:gd name="T64" fmla="+- 0 2383 2234"/>
                              <a:gd name="T65" fmla="*/ T64 w 298"/>
                              <a:gd name="T66" fmla="+- 0 7678 7678"/>
                              <a:gd name="T67" fmla="*/ 767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Freeform 503"/>
                        <wps:cNvSpPr>
                          <a:spLocks/>
                        </wps:cNvSpPr>
                        <wps:spPr bwMode="auto">
                          <a:xfrm>
                            <a:off x="2234" y="7678"/>
                            <a:ext cx="298" cy="298"/>
                          </a:xfrm>
                          <a:custGeom>
                            <a:avLst/>
                            <a:gdLst>
                              <a:gd name="T0" fmla="+- 0 2383 2234"/>
                              <a:gd name="T1" fmla="*/ T0 w 298"/>
                              <a:gd name="T2" fmla="+- 0 7976 7678"/>
                              <a:gd name="T3" fmla="*/ 7976 h 298"/>
                              <a:gd name="T4" fmla="+- 0 2441 2234"/>
                              <a:gd name="T5" fmla="*/ T4 w 298"/>
                              <a:gd name="T6" fmla="+- 0 7964 7678"/>
                              <a:gd name="T7" fmla="*/ 7964 h 298"/>
                              <a:gd name="T8" fmla="+- 0 2488 2234"/>
                              <a:gd name="T9" fmla="*/ T8 w 298"/>
                              <a:gd name="T10" fmla="+- 0 7932 7678"/>
                              <a:gd name="T11" fmla="*/ 7932 h 298"/>
                              <a:gd name="T12" fmla="+- 0 2520 2234"/>
                              <a:gd name="T13" fmla="*/ T12 w 298"/>
                              <a:gd name="T14" fmla="+- 0 7885 7678"/>
                              <a:gd name="T15" fmla="*/ 7885 h 298"/>
                              <a:gd name="T16" fmla="+- 0 2532 2234"/>
                              <a:gd name="T17" fmla="*/ T16 w 298"/>
                              <a:gd name="T18" fmla="+- 0 7827 7678"/>
                              <a:gd name="T19" fmla="*/ 7827 h 298"/>
                              <a:gd name="T20" fmla="+- 0 2520 2234"/>
                              <a:gd name="T21" fmla="*/ T20 w 298"/>
                              <a:gd name="T22" fmla="+- 0 7769 7678"/>
                              <a:gd name="T23" fmla="*/ 7769 h 298"/>
                              <a:gd name="T24" fmla="+- 0 2488 2234"/>
                              <a:gd name="T25" fmla="*/ T24 w 298"/>
                              <a:gd name="T26" fmla="+- 0 7722 7678"/>
                              <a:gd name="T27" fmla="*/ 7722 h 298"/>
                              <a:gd name="T28" fmla="+- 0 2441 2234"/>
                              <a:gd name="T29" fmla="*/ T28 w 298"/>
                              <a:gd name="T30" fmla="+- 0 7690 7678"/>
                              <a:gd name="T31" fmla="*/ 7690 h 298"/>
                              <a:gd name="T32" fmla="+- 0 2383 2234"/>
                              <a:gd name="T33" fmla="*/ T32 w 298"/>
                              <a:gd name="T34" fmla="+- 0 7678 7678"/>
                              <a:gd name="T35" fmla="*/ 7678 h 298"/>
                              <a:gd name="T36" fmla="+- 0 2325 2234"/>
                              <a:gd name="T37" fmla="*/ T36 w 298"/>
                              <a:gd name="T38" fmla="+- 0 7690 7678"/>
                              <a:gd name="T39" fmla="*/ 7690 h 298"/>
                              <a:gd name="T40" fmla="+- 0 2278 2234"/>
                              <a:gd name="T41" fmla="*/ T40 w 298"/>
                              <a:gd name="T42" fmla="+- 0 7722 7678"/>
                              <a:gd name="T43" fmla="*/ 7722 h 298"/>
                              <a:gd name="T44" fmla="+- 0 2246 2234"/>
                              <a:gd name="T45" fmla="*/ T44 w 298"/>
                              <a:gd name="T46" fmla="+- 0 7769 7678"/>
                              <a:gd name="T47" fmla="*/ 7769 h 298"/>
                              <a:gd name="T48" fmla="+- 0 2234 2234"/>
                              <a:gd name="T49" fmla="*/ T48 w 298"/>
                              <a:gd name="T50" fmla="+- 0 7827 7678"/>
                              <a:gd name="T51" fmla="*/ 7827 h 298"/>
                              <a:gd name="T52" fmla="+- 0 2246 2234"/>
                              <a:gd name="T53" fmla="*/ T52 w 298"/>
                              <a:gd name="T54" fmla="+- 0 7885 7678"/>
                              <a:gd name="T55" fmla="*/ 7885 h 298"/>
                              <a:gd name="T56" fmla="+- 0 2278 2234"/>
                              <a:gd name="T57" fmla="*/ T56 w 298"/>
                              <a:gd name="T58" fmla="+- 0 7932 7678"/>
                              <a:gd name="T59" fmla="*/ 7932 h 298"/>
                              <a:gd name="T60" fmla="+- 0 2325 2234"/>
                              <a:gd name="T61" fmla="*/ T60 w 298"/>
                              <a:gd name="T62" fmla="+- 0 7964 7678"/>
                              <a:gd name="T63" fmla="*/ 7964 h 298"/>
                              <a:gd name="T64" fmla="+- 0 2383 2234"/>
                              <a:gd name="T65" fmla="*/ T64 w 298"/>
                              <a:gd name="T66" fmla="+- 0 7976 7678"/>
                              <a:gd name="T67" fmla="*/ 797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Freeform 502"/>
                        <wps:cNvSpPr>
                          <a:spLocks/>
                        </wps:cNvSpPr>
                        <wps:spPr bwMode="auto">
                          <a:xfrm>
                            <a:off x="3251" y="7689"/>
                            <a:ext cx="297" cy="297"/>
                          </a:xfrm>
                          <a:custGeom>
                            <a:avLst/>
                            <a:gdLst>
                              <a:gd name="T0" fmla="+- 0 3399 3251"/>
                              <a:gd name="T1" fmla="*/ T0 w 297"/>
                              <a:gd name="T2" fmla="+- 0 7689 7689"/>
                              <a:gd name="T3" fmla="*/ 7689 h 297"/>
                              <a:gd name="T4" fmla="+- 0 3342 3251"/>
                              <a:gd name="T5" fmla="*/ T4 w 297"/>
                              <a:gd name="T6" fmla="+- 0 7700 7689"/>
                              <a:gd name="T7" fmla="*/ 7700 h 297"/>
                              <a:gd name="T8" fmla="+- 0 3294 3251"/>
                              <a:gd name="T9" fmla="*/ T8 w 297"/>
                              <a:gd name="T10" fmla="+- 0 7732 7689"/>
                              <a:gd name="T11" fmla="*/ 7732 h 297"/>
                              <a:gd name="T12" fmla="+- 0 3262 3251"/>
                              <a:gd name="T13" fmla="*/ T12 w 297"/>
                              <a:gd name="T14" fmla="+- 0 7780 7689"/>
                              <a:gd name="T15" fmla="*/ 7780 h 297"/>
                              <a:gd name="T16" fmla="+- 0 3251 3251"/>
                              <a:gd name="T17" fmla="*/ T16 w 297"/>
                              <a:gd name="T18" fmla="+- 0 7838 7689"/>
                              <a:gd name="T19" fmla="*/ 7838 h 297"/>
                              <a:gd name="T20" fmla="+- 0 3262 3251"/>
                              <a:gd name="T21" fmla="*/ T20 w 297"/>
                              <a:gd name="T22" fmla="+- 0 7895 7689"/>
                              <a:gd name="T23" fmla="*/ 7895 h 297"/>
                              <a:gd name="T24" fmla="+- 0 3294 3251"/>
                              <a:gd name="T25" fmla="*/ T24 w 297"/>
                              <a:gd name="T26" fmla="+- 0 7943 7689"/>
                              <a:gd name="T27" fmla="*/ 7943 h 297"/>
                              <a:gd name="T28" fmla="+- 0 3342 3251"/>
                              <a:gd name="T29" fmla="*/ T28 w 297"/>
                              <a:gd name="T30" fmla="+- 0 7975 7689"/>
                              <a:gd name="T31" fmla="*/ 7975 h 297"/>
                              <a:gd name="T32" fmla="+- 0 3399 3251"/>
                              <a:gd name="T33" fmla="*/ T32 w 297"/>
                              <a:gd name="T34" fmla="+- 0 7986 7689"/>
                              <a:gd name="T35" fmla="*/ 7986 h 297"/>
                              <a:gd name="T36" fmla="+- 0 3457 3251"/>
                              <a:gd name="T37" fmla="*/ T36 w 297"/>
                              <a:gd name="T38" fmla="+- 0 7975 7689"/>
                              <a:gd name="T39" fmla="*/ 7975 h 297"/>
                              <a:gd name="T40" fmla="+- 0 3505 3251"/>
                              <a:gd name="T41" fmla="*/ T40 w 297"/>
                              <a:gd name="T42" fmla="+- 0 7943 7689"/>
                              <a:gd name="T43" fmla="*/ 7943 h 297"/>
                              <a:gd name="T44" fmla="+- 0 3537 3251"/>
                              <a:gd name="T45" fmla="*/ T44 w 297"/>
                              <a:gd name="T46" fmla="+- 0 7895 7689"/>
                              <a:gd name="T47" fmla="*/ 7895 h 297"/>
                              <a:gd name="T48" fmla="+- 0 3548 3251"/>
                              <a:gd name="T49" fmla="*/ T48 w 297"/>
                              <a:gd name="T50" fmla="+- 0 7838 7689"/>
                              <a:gd name="T51" fmla="*/ 7838 h 297"/>
                              <a:gd name="T52" fmla="+- 0 3537 3251"/>
                              <a:gd name="T53" fmla="*/ T52 w 297"/>
                              <a:gd name="T54" fmla="+- 0 7780 7689"/>
                              <a:gd name="T55" fmla="*/ 7780 h 297"/>
                              <a:gd name="T56" fmla="+- 0 3505 3251"/>
                              <a:gd name="T57" fmla="*/ T56 w 297"/>
                              <a:gd name="T58" fmla="+- 0 7732 7689"/>
                              <a:gd name="T59" fmla="*/ 7732 h 297"/>
                              <a:gd name="T60" fmla="+- 0 3457 3251"/>
                              <a:gd name="T61" fmla="*/ T60 w 297"/>
                              <a:gd name="T62" fmla="+- 0 7700 7689"/>
                              <a:gd name="T63" fmla="*/ 7700 h 297"/>
                              <a:gd name="T64" fmla="+- 0 3399 3251"/>
                              <a:gd name="T65" fmla="*/ T64 w 297"/>
                              <a:gd name="T66" fmla="+- 0 7689 7689"/>
                              <a:gd name="T67" fmla="*/ 768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1"/>
                                </a:lnTo>
                                <a:lnTo>
                                  <a:pt x="0" y="149"/>
                                </a:lnTo>
                                <a:lnTo>
                                  <a:pt x="11" y="206"/>
                                </a:lnTo>
                                <a:lnTo>
                                  <a:pt x="43" y="254"/>
                                </a:lnTo>
                                <a:lnTo>
                                  <a:pt x="91" y="286"/>
                                </a:lnTo>
                                <a:lnTo>
                                  <a:pt x="148" y="297"/>
                                </a:lnTo>
                                <a:lnTo>
                                  <a:pt x="206" y="286"/>
                                </a:lnTo>
                                <a:lnTo>
                                  <a:pt x="254" y="254"/>
                                </a:lnTo>
                                <a:lnTo>
                                  <a:pt x="286" y="206"/>
                                </a:lnTo>
                                <a:lnTo>
                                  <a:pt x="297" y="149"/>
                                </a:lnTo>
                                <a:lnTo>
                                  <a:pt x="286" y="91"/>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501"/>
                        <wps:cNvSpPr>
                          <a:spLocks/>
                        </wps:cNvSpPr>
                        <wps:spPr bwMode="auto">
                          <a:xfrm>
                            <a:off x="3251" y="7689"/>
                            <a:ext cx="297" cy="297"/>
                          </a:xfrm>
                          <a:custGeom>
                            <a:avLst/>
                            <a:gdLst>
                              <a:gd name="T0" fmla="+- 0 3399 3251"/>
                              <a:gd name="T1" fmla="*/ T0 w 297"/>
                              <a:gd name="T2" fmla="+- 0 7986 7689"/>
                              <a:gd name="T3" fmla="*/ 7986 h 297"/>
                              <a:gd name="T4" fmla="+- 0 3457 3251"/>
                              <a:gd name="T5" fmla="*/ T4 w 297"/>
                              <a:gd name="T6" fmla="+- 0 7975 7689"/>
                              <a:gd name="T7" fmla="*/ 7975 h 297"/>
                              <a:gd name="T8" fmla="+- 0 3505 3251"/>
                              <a:gd name="T9" fmla="*/ T8 w 297"/>
                              <a:gd name="T10" fmla="+- 0 7943 7689"/>
                              <a:gd name="T11" fmla="*/ 7943 h 297"/>
                              <a:gd name="T12" fmla="+- 0 3537 3251"/>
                              <a:gd name="T13" fmla="*/ T12 w 297"/>
                              <a:gd name="T14" fmla="+- 0 7895 7689"/>
                              <a:gd name="T15" fmla="*/ 7895 h 297"/>
                              <a:gd name="T16" fmla="+- 0 3548 3251"/>
                              <a:gd name="T17" fmla="*/ T16 w 297"/>
                              <a:gd name="T18" fmla="+- 0 7838 7689"/>
                              <a:gd name="T19" fmla="*/ 7838 h 297"/>
                              <a:gd name="T20" fmla="+- 0 3537 3251"/>
                              <a:gd name="T21" fmla="*/ T20 w 297"/>
                              <a:gd name="T22" fmla="+- 0 7780 7689"/>
                              <a:gd name="T23" fmla="*/ 7780 h 297"/>
                              <a:gd name="T24" fmla="+- 0 3505 3251"/>
                              <a:gd name="T25" fmla="*/ T24 w 297"/>
                              <a:gd name="T26" fmla="+- 0 7732 7689"/>
                              <a:gd name="T27" fmla="*/ 7732 h 297"/>
                              <a:gd name="T28" fmla="+- 0 3457 3251"/>
                              <a:gd name="T29" fmla="*/ T28 w 297"/>
                              <a:gd name="T30" fmla="+- 0 7700 7689"/>
                              <a:gd name="T31" fmla="*/ 7700 h 297"/>
                              <a:gd name="T32" fmla="+- 0 3399 3251"/>
                              <a:gd name="T33" fmla="*/ T32 w 297"/>
                              <a:gd name="T34" fmla="+- 0 7689 7689"/>
                              <a:gd name="T35" fmla="*/ 7689 h 297"/>
                              <a:gd name="T36" fmla="+- 0 3342 3251"/>
                              <a:gd name="T37" fmla="*/ T36 w 297"/>
                              <a:gd name="T38" fmla="+- 0 7700 7689"/>
                              <a:gd name="T39" fmla="*/ 7700 h 297"/>
                              <a:gd name="T40" fmla="+- 0 3294 3251"/>
                              <a:gd name="T41" fmla="*/ T40 w 297"/>
                              <a:gd name="T42" fmla="+- 0 7732 7689"/>
                              <a:gd name="T43" fmla="*/ 7732 h 297"/>
                              <a:gd name="T44" fmla="+- 0 3262 3251"/>
                              <a:gd name="T45" fmla="*/ T44 w 297"/>
                              <a:gd name="T46" fmla="+- 0 7780 7689"/>
                              <a:gd name="T47" fmla="*/ 7780 h 297"/>
                              <a:gd name="T48" fmla="+- 0 3251 3251"/>
                              <a:gd name="T49" fmla="*/ T48 w 297"/>
                              <a:gd name="T50" fmla="+- 0 7838 7689"/>
                              <a:gd name="T51" fmla="*/ 7838 h 297"/>
                              <a:gd name="T52" fmla="+- 0 3262 3251"/>
                              <a:gd name="T53" fmla="*/ T52 w 297"/>
                              <a:gd name="T54" fmla="+- 0 7895 7689"/>
                              <a:gd name="T55" fmla="*/ 7895 h 297"/>
                              <a:gd name="T56" fmla="+- 0 3294 3251"/>
                              <a:gd name="T57" fmla="*/ T56 w 297"/>
                              <a:gd name="T58" fmla="+- 0 7943 7689"/>
                              <a:gd name="T59" fmla="*/ 7943 h 297"/>
                              <a:gd name="T60" fmla="+- 0 3342 3251"/>
                              <a:gd name="T61" fmla="*/ T60 w 297"/>
                              <a:gd name="T62" fmla="+- 0 7975 7689"/>
                              <a:gd name="T63" fmla="*/ 7975 h 297"/>
                              <a:gd name="T64" fmla="+- 0 3399 3251"/>
                              <a:gd name="T65" fmla="*/ T64 w 297"/>
                              <a:gd name="T66" fmla="+- 0 7986 7689"/>
                              <a:gd name="T67" fmla="*/ 798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6"/>
                                </a:lnTo>
                                <a:lnTo>
                                  <a:pt x="297" y="149"/>
                                </a:lnTo>
                                <a:lnTo>
                                  <a:pt x="286" y="91"/>
                                </a:lnTo>
                                <a:lnTo>
                                  <a:pt x="254" y="43"/>
                                </a:lnTo>
                                <a:lnTo>
                                  <a:pt x="206" y="11"/>
                                </a:lnTo>
                                <a:lnTo>
                                  <a:pt x="148" y="0"/>
                                </a:lnTo>
                                <a:lnTo>
                                  <a:pt x="91" y="11"/>
                                </a:lnTo>
                                <a:lnTo>
                                  <a:pt x="43" y="43"/>
                                </a:lnTo>
                                <a:lnTo>
                                  <a:pt x="11" y="91"/>
                                </a:lnTo>
                                <a:lnTo>
                                  <a:pt x="0" y="149"/>
                                </a:lnTo>
                                <a:lnTo>
                                  <a:pt x="11" y="206"/>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Freeform 500"/>
                        <wps:cNvSpPr>
                          <a:spLocks/>
                        </wps:cNvSpPr>
                        <wps:spPr bwMode="auto">
                          <a:xfrm>
                            <a:off x="4268" y="7695"/>
                            <a:ext cx="298" cy="298"/>
                          </a:xfrm>
                          <a:custGeom>
                            <a:avLst/>
                            <a:gdLst>
                              <a:gd name="T0" fmla="+- 0 4417 4268"/>
                              <a:gd name="T1" fmla="*/ T0 w 298"/>
                              <a:gd name="T2" fmla="+- 0 7695 7695"/>
                              <a:gd name="T3" fmla="*/ 7695 h 298"/>
                              <a:gd name="T4" fmla="+- 0 4359 4268"/>
                              <a:gd name="T5" fmla="*/ T4 w 298"/>
                              <a:gd name="T6" fmla="+- 0 7707 7695"/>
                              <a:gd name="T7" fmla="*/ 7707 h 298"/>
                              <a:gd name="T8" fmla="+- 0 4312 4268"/>
                              <a:gd name="T9" fmla="*/ T8 w 298"/>
                              <a:gd name="T10" fmla="+- 0 7739 7695"/>
                              <a:gd name="T11" fmla="*/ 7739 h 298"/>
                              <a:gd name="T12" fmla="+- 0 4280 4268"/>
                              <a:gd name="T13" fmla="*/ T12 w 298"/>
                              <a:gd name="T14" fmla="+- 0 7786 7695"/>
                              <a:gd name="T15" fmla="*/ 7786 h 298"/>
                              <a:gd name="T16" fmla="+- 0 4268 4268"/>
                              <a:gd name="T17" fmla="*/ T16 w 298"/>
                              <a:gd name="T18" fmla="+- 0 7844 7695"/>
                              <a:gd name="T19" fmla="*/ 7844 h 298"/>
                              <a:gd name="T20" fmla="+- 0 4280 4268"/>
                              <a:gd name="T21" fmla="*/ T20 w 298"/>
                              <a:gd name="T22" fmla="+- 0 7902 7695"/>
                              <a:gd name="T23" fmla="*/ 7902 h 298"/>
                              <a:gd name="T24" fmla="+- 0 4312 4268"/>
                              <a:gd name="T25" fmla="*/ T24 w 298"/>
                              <a:gd name="T26" fmla="+- 0 7949 7695"/>
                              <a:gd name="T27" fmla="*/ 7949 h 298"/>
                              <a:gd name="T28" fmla="+- 0 4359 4268"/>
                              <a:gd name="T29" fmla="*/ T28 w 298"/>
                              <a:gd name="T30" fmla="+- 0 7981 7695"/>
                              <a:gd name="T31" fmla="*/ 7981 h 298"/>
                              <a:gd name="T32" fmla="+- 0 4417 4268"/>
                              <a:gd name="T33" fmla="*/ T32 w 298"/>
                              <a:gd name="T34" fmla="+- 0 7993 7695"/>
                              <a:gd name="T35" fmla="*/ 7993 h 298"/>
                              <a:gd name="T36" fmla="+- 0 4475 4268"/>
                              <a:gd name="T37" fmla="*/ T36 w 298"/>
                              <a:gd name="T38" fmla="+- 0 7981 7695"/>
                              <a:gd name="T39" fmla="*/ 7981 h 298"/>
                              <a:gd name="T40" fmla="+- 0 4522 4268"/>
                              <a:gd name="T41" fmla="*/ T40 w 298"/>
                              <a:gd name="T42" fmla="+- 0 7949 7695"/>
                              <a:gd name="T43" fmla="*/ 7949 h 298"/>
                              <a:gd name="T44" fmla="+- 0 4554 4268"/>
                              <a:gd name="T45" fmla="*/ T44 w 298"/>
                              <a:gd name="T46" fmla="+- 0 7902 7695"/>
                              <a:gd name="T47" fmla="*/ 7902 h 298"/>
                              <a:gd name="T48" fmla="+- 0 4566 4268"/>
                              <a:gd name="T49" fmla="*/ T48 w 298"/>
                              <a:gd name="T50" fmla="+- 0 7844 7695"/>
                              <a:gd name="T51" fmla="*/ 7844 h 298"/>
                              <a:gd name="T52" fmla="+- 0 4554 4268"/>
                              <a:gd name="T53" fmla="*/ T52 w 298"/>
                              <a:gd name="T54" fmla="+- 0 7786 7695"/>
                              <a:gd name="T55" fmla="*/ 7786 h 298"/>
                              <a:gd name="T56" fmla="+- 0 4522 4268"/>
                              <a:gd name="T57" fmla="*/ T56 w 298"/>
                              <a:gd name="T58" fmla="+- 0 7739 7695"/>
                              <a:gd name="T59" fmla="*/ 7739 h 298"/>
                              <a:gd name="T60" fmla="+- 0 4475 4268"/>
                              <a:gd name="T61" fmla="*/ T60 w 298"/>
                              <a:gd name="T62" fmla="+- 0 7707 7695"/>
                              <a:gd name="T63" fmla="*/ 7707 h 298"/>
                              <a:gd name="T64" fmla="+- 0 4417 4268"/>
                              <a:gd name="T65" fmla="*/ T64 w 298"/>
                              <a:gd name="T66" fmla="+- 0 7695 7695"/>
                              <a:gd name="T67" fmla="*/ 769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 name="Freeform 499"/>
                        <wps:cNvSpPr>
                          <a:spLocks/>
                        </wps:cNvSpPr>
                        <wps:spPr bwMode="auto">
                          <a:xfrm>
                            <a:off x="4268" y="7695"/>
                            <a:ext cx="298" cy="298"/>
                          </a:xfrm>
                          <a:custGeom>
                            <a:avLst/>
                            <a:gdLst>
                              <a:gd name="T0" fmla="+- 0 4417 4268"/>
                              <a:gd name="T1" fmla="*/ T0 w 298"/>
                              <a:gd name="T2" fmla="+- 0 7993 7695"/>
                              <a:gd name="T3" fmla="*/ 7993 h 298"/>
                              <a:gd name="T4" fmla="+- 0 4475 4268"/>
                              <a:gd name="T5" fmla="*/ T4 w 298"/>
                              <a:gd name="T6" fmla="+- 0 7981 7695"/>
                              <a:gd name="T7" fmla="*/ 7981 h 298"/>
                              <a:gd name="T8" fmla="+- 0 4522 4268"/>
                              <a:gd name="T9" fmla="*/ T8 w 298"/>
                              <a:gd name="T10" fmla="+- 0 7949 7695"/>
                              <a:gd name="T11" fmla="*/ 7949 h 298"/>
                              <a:gd name="T12" fmla="+- 0 4554 4268"/>
                              <a:gd name="T13" fmla="*/ T12 w 298"/>
                              <a:gd name="T14" fmla="+- 0 7902 7695"/>
                              <a:gd name="T15" fmla="*/ 7902 h 298"/>
                              <a:gd name="T16" fmla="+- 0 4566 4268"/>
                              <a:gd name="T17" fmla="*/ T16 w 298"/>
                              <a:gd name="T18" fmla="+- 0 7844 7695"/>
                              <a:gd name="T19" fmla="*/ 7844 h 298"/>
                              <a:gd name="T20" fmla="+- 0 4554 4268"/>
                              <a:gd name="T21" fmla="*/ T20 w 298"/>
                              <a:gd name="T22" fmla="+- 0 7786 7695"/>
                              <a:gd name="T23" fmla="*/ 7786 h 298"/>
                              <a:gd name="T24" fmla="+- 0 4522 4268"/>
                              <a:gd name="T25" fmla="*/ T24 w 298"/>
                              <a:gd name="T26" fmla="+- 0 7739 7695"/>
                              <a:gd name="T27" fmla="*/ 7739 h 298"/>
                              <a:gd name="T28" fmla="+- 0 4475 4268"/>
                              <a:gd name="T29" fmla="*/ T28 w 298"/>
                              <a:gd name="T30" fmla="+- 0 7707 7695"/>
                              <a:gd name="T31" fmla="*/ 7707 h 298"/>
                              <a:gd name="T32" fmla="+- 0 4417 4268"/>
                              <a:gd name="T33" fmla="*/ T32 w 298"/>
                              <a:gd name="T34" fmla="+- 0 7695 7695"/>
                              <a:gd name="T35" fmla="*/ 7695 h 298"/>
                              <a:gd name="T36" fmla="+- 0 4359 4268"/>
                              <a:gd name="T37" fmla="*/ T36 w 298"/>
                              <a:gd name="T38" fmla="+- 0 7707 7695"/>
                              <a:gd name="T39" fmla="*/ 7707 h 298"/>
                              <a:gd name="T40" fmla="+- 0 4312 4268"/>
                              <a:gd name="T41" fmla="*/ T40 w 298"/>
                              <a:gd name="T42" fmla="+- 0 7739 7695"/>
                              <a:gd name="T43" fmla="*/ 7739 h 298"/>
                              <a:gd name="T44" fmla="+- 0 4280 4268"/>
                              <a:gd name="T45" fmla="*/ T44 w 298"/>
                              <a:gd name="T46" fmla="+- 0 7786 7695"/>
                              <a:gd name="T47" fmla="*/ 7786 h 298"/>
                              <a:gd name="T48" fmla="+- 0 4268 4268"/>
                              <a:gd name="T49" fmla="*/ T48 w 298"/>
                              <a:gd name="T50" fmla="+- 0 7844 7695"/>
                              <a:gd name="T51" fmla="*/ 7844 h 298"/>
                              <a:gd name="T52" fmla="+- 0 4280 4268"/>
                              <a:gd name="T53" fmla="*/ T52 w 298"/>
                              <a:gd name="T54" fmla="+- 0 7902 7695"/>
                              <a:gd name="T55" fmla="*/ 7902 h 298"/>
                              <a:gd name="T56" fmla="+- 0 4312 4268"/>
                              <a:gd name="T57" fmla="*/ T56 w 298"/>
                              <a:gd name="T58" fmla="+- 0 7949 7695"/>
                              <a:gd name="T59" fmla="*/ 7949 h 298"/>
                              <a:gd name="T60" fmla="+- 0 4359 4268"/>
                              <a:gd name="T61" fmla="*/ T60 w 298"/>
                              <a:gd name="T62" fmla="+- 0 7981 7695"/>
                              <a:gd name="T63" fmla="*/ 7981 h 298"/>
                              <a:gd name="T64" fmla="+- 0 4417 4268"/>
                              <a:gd name="T65" fmla="*/ T64 w 298"/>
                              <a:gd name="T66" fmla="+- 0 7993 7695"/>
                              <a:gd name="T67" fmla="*/ 799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Line 498"/>
                        <wps:cNvCnPr>
                          <a:cxnSpLocks noChangeShapeType="1"/>
                        </wps:cNvCnPr>
                        <wps:spPr bwMode="auto">
                          <a:xfrm>
                            <a:off x="1366" y="751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14" name="Picture 49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688"/>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 name="Line 496"/>
                        <wps:cNvCnPr>
                          <a:cxnSpLocks noChangeShapeType="1"/>
                        </wps:cNvCnPr>
                        <wps:spPr bwMode="auto">
                          <a:xfrm>
                            <a:off x="4414" y="754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16" name="Picture 4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1" y="7669"/>
                            <a:ext cx="299"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7" name="Line 494"/>
                        <wps:cNvCnPr>
                          <a:cxnSpLocks noChangeShapeType="1"/>
                        </wps:cNvCnPr>
                        <wps:spPr bwMode="auto">
                          <a:xfrm>
                            <a:off x="2375" y="752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8" name="Line 493"/>
                        <wps:cNvCnPr>
                          <a:cxnSpLocks noChangeShapeType="1"/>
                        </wps:cNvCnPr>
                        <wps:spPr bwMode="auto">
                          <a:xfrm>
                            <a:off x="3397" y="752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9" name="Line 492"/>
                        <wps:cNvCnPr>
                          <a:cxnSpLocks noChangeShapeType="1"/>
                        </wps:cNvCnPr>
                        <wps:spPr bwMode="auto">
                          <a:xfrm>
                            <a:off x="2370" y="7531"/>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0" name="Picture 4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0" y="768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 name="Freeform 490"/>
                        <wps:cNvSpPr>
                          <a:spLocks/>
                        </wps:cNvSpPr>
                        <wps:spPr bwMode="auto">
                          <a:xfrm>
                            <a:off x="1218" y="7672"/>
                            <a:ext cx="298" cy="297"/>
                          </a:xfrm>
                          <a:custGeom>
                            <a:avLst/>
                            <a:gdLst>
                              <a:gd name="T0" fmla="+- 0 1367 1218"/>
                              <a:gd name="T1" fmla="*/ T0 w 298"/>
                              <a:gd name="T2" fmla="+- 0 7672 7672"/>
                              <a:gd name="T3" fmla="*/ 7672 h 297"/>
                              <a:gd name="T4" fmla="+- 0 1309 1218"/>
                              <a:gd name="T5" fmla="*/ T4 w 298"/>
                              <a:gd name="T6" fmla="+- 0 7683 7672"/>
                              <a:gd name="T7" fmla="*/ 7683 h 297"/>
                              <a:gd name="T8" fmla="+- 0 1262 1218"/>
                              <a:gd name="T9" fmla="*/ T8 w 298"/>
                              <a:gd name="T10" fmla="+- 0 7715 7672"/>
                              <a:gd name="T11" fmla="*/ 7715 h 297"/>
                              <a:gd name="T12" fmla="+- 0 1230 1218"/>
                              <a:gd name="T13" fmla="*/ T12 w 298"/>
                              <a:gd name="T14" fmla="+- 0 7763 7672"/>
                              <a:gd name="T15" fmla="*/ 7763 h 297"/>
                              <a:gd name="T16" fmla="+- 0 1218 1218"/>
                              <a:gd name="T17" fmla="*/ T16 w 298"/>
                              <a:gd name="T18" fmla="+- 0 7821 7672"/>
                              <a:gd name="T19" fmla="*/ 7821 h 297"/>
                              <a:gd name="T20" fmla="+- 0 1230 1218"/>
                              <a:gd name="T21" fmla="*/ T20 w 298"/>
                              <a:gd name="T22" fmla="+- 0 7878 7672"/>
                              <a:gd name="T23" fmla="*/ 7878 h 297"/>
                              <a:gd name="T24" fmla="+- 0 1262 1218"/>
                              <a:gd name="T25" fmla="*/ T24 w 298"/>
                              <a:gd name="T26" fmla="+- 0 7926 7672"/>
                              <a:gd name="T27" fmla="*/ 7926 h 297"/>
                              <a:gd name="T28" fmla="+- 0 1309 1218"/>
                              <a:gd name="T29" fmla="*/ T28 w 298"/>
                              <a:gd name="T30" fmla="+- 0 7958 7672"/>
                              <a:gd name="T31" fmla="*/ 7958 h 297"/>
                              <a:gd name="T32" fmla="+- 0 1367 1218"/>
                              <a:gd name="T33" fmla="*/ T32 w 298"/>
                              <a:gd name="T34" fmla="+- 0 7969 7672"/>
                              <a:gd name="T35" fmla="*/ 7969 h 297"/>
                              <a:gd name="T36" fmla="+- 0 1425 1218"/>
                              <a:gd name="T37" fmla="*/ T36 w 298"/>
                              <a:gd name="T38" fmla="+- 0 7958 7672"/>
                              <a:gd name="T39" fmla="*/ 7958 h 297"/>
                              <a:gd name="T40" fmla="+- 0 1472 1218"/>
                              <a:gd name="T41" fmla="*/ T40 w 298"/>
                              <a:gd name="T42" fmla="+- 0 7926 7672"/>
                              <a:gd name="T43" fmla="*/ 7926 h 297"/>
                              <a:gd name="T44" fmla="+- 0 1504 1218"/>
                              <a:gd name="T45" fmla="*/ T44 w 298"/>
                              <a:gd name="T46" fmla="+- 0 7878 7672"/>
                              <a:gd name="T47" fmla="*/ 7878 h 297"/>
                              <a:gd name="T48" fmla="+- 0 1516 1218"/>
                              <a:gd name="T49" fmla="*/ T48 w 298"/>
                              <a:gd name="T50" fmla="+- 0 7821 7672"/>
                              <a:gd name="T51" fmla="*/ 7821 h 297"/>
                              <a:gd name="T52" fmla="+- 0 1504 1218"/>
                              <a:gd name="T53" fmla="*/ T52 w 298"/>
                              <a:gd name="T54" fmla="+- 0 7763 7672"/>
                              <a:gd name="T55" fmla="*/ 7763 h 297"/>
                              <a:gd name="T56" fmla="+- 0 1472 1218"/>
                              <a:gd name="T57" fmla="*/ T56 w 298"/>
                              <a:gd name="T58" fmla="+- 0 7715 7672"/>
                              <a:gd name="T59" fmla="*/ 7715 h 297"/>
                              <a:gd name="T60" fmla="+- 0 1425 1218"/>
                              <a:gd name="T61" fmla="*/ T60 w 298"/>
                              <a:gd name="T62" fmla="+- 0 7683 7672"/>
                              <a:gd name="T63" fmla="*/ 7683 h 297"/>
                              <a:gd name="T64" fmla="+- 0 1367 1218"/>
                              <a:gd name="T65" fmla="*/ T64 w 298"/>
                              <a:gd name="T66" fmla="+- 0 7672 7672"/>
                              <a:gd name="T67" fmla="*/ 767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489"/>
                        <wps:cNvSpPr>
                          <a:spLocks/>
                        </wps:cNvSpPr>
                        <wps:spPr bwMode="auto">
                          <a:xfrm>
                            <a:off x="1218" y="7672"/>
                            <a:ext cx="298" cy="297"/>
                          </a:xfrm>
                          <a:custGeom>
                            <a:avLst/>
                            <a:gdLst>
                              <a:gd name="T0" fmla="+- 0 1367 1218"/>
                              <a:gd name="T1" fmla="*/ T0 w 298"/>
                              <a:gd name="T2" fmla="+- 0 7969 7672"/>
                              <a:gd name="T3" fmla="*/ 7969 h 297"/>
                              <a:gd name="T4" fmla="+- 0 1425 1218"/>
                              <a:gd name="T5" fmla="*/ T4 w 298"/>
                              <a:gd name="T6" fmla="+- 0 7958 7672"/>
                              <a:gd name="T7" fmla="*/ 7958 h 297"/>
                              <a:gd name="T8" fmla="+- 0 1472 1218"/>
                              <a:gd name="T9" fmla="*/ T8 w 298"/>
                              <a:gd name="T10" fmla="+- 0 7926 7672"/>
                              <a:gd name="T11" fmla="*/ 7926 h 297"/>
                              <a:gd name="T12" fmla="+- 0 1504 1218"/>
                              <a:gd name="T13" fmla="*/ T12 w 298"/>
                              <a:gd name="T14" fmla="+- 0 7878 7672"/>
                              <a:gd name="T15" fmla="*/ 7878 h 297"/>
                              <a:gd name="T16" fmla="+- 0 1516 1218"/>
                              <a:gd name="T17" fmla="*/ T16 w 298"/>
                              <a:gd name="T18" fmla="+- 0 7821 7672"/>
                              <a:gd name="T19" fmla="*/ 7821 h 297"/>
                              <a:gd name="T20" fmla="+- 0 1504 1218"/>
                              <a:gd name="T21" fmla="*/ T20 w 298"/>
                              <a:gd name="T22" fmla="+- 0 7763 7672"/>
                              <a:gd name="T23" fmla="*/ 7763 h 297"/>
                              <a:gd name="T24" fmla="+- 0 1472 1218"/>
                              <a:gd name="T25" fmla="*/ T24 w 298"/>
                              <a:gd name="T26" fmla="+- 0 7715 7672"/>
                              <a:gd name="T27" fmla="*/ 7715 h 297"/>
                              <a:gd name="T28" fmla="+- 0 1425 1218"/>
                              <a:gd name="T29" fmla="*/ T28 w 298"/>
                              <a:gd name="T30" fmla="+- 0 7683 7672"/>
                              <a:gd name="T31" fmla="*/ 7683 h 297"/>
                              <a:gd name="T32" fmla="+- 0 1367 1218"/>
                              <a:gd name="T33" fmla="*/ T32 w 298"/>
                              <a:gd name="T34" fmla="+- 0 7672 7672"/>
                              <a:gd name="T35" fmla="*/ 7672 h 297"/>
                              <a:gd name="T36" fmla="+- 0 1309 1218"/>
                              <a:gd name="T37" fmla="*/ T36 w 298"/>
                              <a:gd name="T38" fmla="+- 0 7683 7672"/>
                              <a:gd name="T39" fmla="*/ 7683 h 297"/>
                              <a:gd name="T40" fmla="+- 0 1262 1218"/>
                              <a:gd name="T41" fmla="*/ T40 w 298"/>
                              <a:gd name="T42" fmla="+- 0 7715 7672"/>
                              <a:gd name="T43" fmla="*/ 7715 h 297"/>
                              <a:gd name="T44" fmla="+- 0 1230 1218"/>
                              <a:gd name="T45" fmla="*/ T44 w 298"/>
                              <a:gd name="T46" fmla="+- 0 7763 7672"/>
                              <a:gd name="T47" fmla="*/ 7763 h 297"/>
                              <a:gd name="T48" fmla="+- 0 1218 1218"/>
                              <a:gd name="T49" fmla="*/ T48 w 298"/>
                              <a:gd name="T50" fmla="+- 0 7821 7672"/>
                              <a:gd name="T51" fmla="*/ 7821 h 297"/>
                              <a:gd name="T52" fmla="+- 0 1230 1218"/>
                              <a:gd name="T53" fmla="*/ T52 w 298"/>
                              <a:gd name="T54" fmla="+- 0 7878 7672"/>
                              <a:gd name="T55" fmla="*/ 7878 h 297"/>
                              <a:gd name="T56" fmla="+- 0 1262 1218"/>
                              <a:gd name="T57" fmla="*/ T56 w 298"/>
                              <a:gd name="T58" fmla="+- 0 7926 7672"/>
                              <a:gd name="T59" fmla="*/ 7926 h 297"/>
                              <a:gd name="T60" fmla="+- 0 1309 1218"/>
                              <a:gd name="T61" fmla="*/ T60 w 298"/>
                              <a:gd name="T62" fmla="+- 0 7958 7672"/>
                              <a:gd name="T63" fmla="*/ 7958 h 297"/>
                              <a:gd name="T64" fmla="+- 0 1367 1218"/>
                              <a:gd name="T65" fmla="*/ T64 w 298"/>
                              <a:gd name="T66" fmla="+- 0 7969 7672"/>
                              <a:gd name="T67" fmla="*/ 796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488"/>
                        <wps:cNvSpPr>
                          <a:spLocks/>
                        </wps:cNvSpPr>
                        <wps:spPr bwMode="auto">
                          <a:xfrm>
                            <a:off x="2234" y="7678"/>
                            <a:ext cx="298" cy="298"/>
                          </a:xfrm>
                          <a:custGeom>
                            <a:avLst/>
                            <a:gdLst>
                              <a:gd name="T0" fmla="+- 0 2383 2234"/>
                              <a:gd name="T1" fmla="*/ T0 w 298"/>
                              <a:gd name="T2" fmla="+- 0 7678 7678"/>
                              <a:gd name="T3" fmla="*/ 7678 h 298"/>
                              <a:gd name="T4" fmla="+- 0 2325 2234"/>
                              <a:gd name="T5" fmla="*/ T4 w 298"/>
                              <a:gd name="T6" fmla="+- 0 7690 7678"/>
                              <a:gd name="T7" fmla="*/ 7690 h 298"/>
                              <a:gd name="T8" fmla="+- 0 2278 2234"/>
                              <a:gd name="T9" fmla="*/ T8 w 298"/>
                              <a:gd name="T10" fmla="+- 0 7722 7678"/>
                              <a:gd name="T11" fmla="*/ 7722 h 298"/>
                              <a:gd name="T12" fmla="+- 0 2246 2234"/>
                              <a:gd name="T13" fmla="*/ T12 w 298"/>
                              <a:gd name="T14" fmla="+- 0 7769 7678"/>
                              <a:gd name="T15" fmla="*/ 7769 h 298"/>
                              <a:gd name="T16" fmla="+- 0 2234 2234"/>
                              <a:gd name="T17" fmla="*/ T16 w 298"/>
                              <a:gd name="T18" fmla="+- 0 7827 7678"/>
                              <a:gd name="T19" fmla="*/ 7827 h 298"/>
                              <a:gd name="T20" fmla="+- 0 2246 2234"/>
                              <a:gd name="T21" fmla="*/ T20 w 298"/>
                              <a:gd name="T22" fmla="+- 0 7885 7678"/>
                              <a:gd name="T23" fmla="*/ 7885 h 298"/>
                              <a:gd name="T24" fmla="+- 0 2278 2234"/>
                              <a:gd name="T25" fmla="*/ T24 w 298"/>
                              <a:gd name="T26" fmla="+- 0 7932 7678"/>
                              <a:gd name="T27" fmla="*/ 7932 h 298"/>
                              <a:gd name="T28" fmla="+- 0 2325 2234"/>
                              <a:gd name="T29" fmla="*/ T28 w 298"/>
                              <a:gd name="T30" fmla="+- 0 7964 7678"/>
                              <a:gd name="T31" fmla="*/ 7964 h 298"/>
                              <a:gd name="T32" fmla="+- 0 2383 2234"/>
                              <a:gd name="T33" fmla="*/ T32 w 298"/>
                              <a:gd name="T34" fmla="+- 0 7976 7678"/>
                              <a:gd name="T35" fmla="*/ 7976 h 298"/>
                              <a:gd name="T36" fmla="+- 0 2441 2234"/>
                              <a:gd name="T37" fmla="*/ T36 w 298"/>
                              <a:gd name="T38" fmla="+- 0 7964 7678"/>
                              <a:gd name="T39" fmla="*/ 7964 h 298"/>
                              <a:gd name="T40" fmla="+- 0 2488 2234"/>
                              <a:gd name="T41" fmla="*/ T40 w 298"/>
                              <a:gd name="T42" fmla="+- 0 7932 7678"/>
                              <a:gd name="T43" fmla="*/ 7932 h 298"/>
                              <a:gd name="T44" fmla="+- 0 2520 2234"/>
                              <a:gd name="T45" fmla="*/ T44 w 298"/>
                              <a:gd name="T46" fmla="+- 0 7885 7678"/>
                              <a:gd name="T47" fmla="*/ 7885 h 298"/>
                              <a:gd name="T48" fmla="+- 0 2532 2234"/>
                              <a:gd name="T49" fmla="*/ T48 w 298"/>
                              <a:gd name="T50" fmla="+- 0 7827 7678"/>
                              <a:gd name="T51" fmla="*/ 7827 h 298"/>
                              <a:gd name="T52" fmla="+- 0 2520 2234"/>
                              <a:gd name="T53" fmla="*/ T52 w 298"/>
                              <a:gd name="T54" fmla="+- 0 7769 7678"/>
                              <a:gd name="T55" fmla="*/ 7769 h 298"/>
                              <a:gd name="T56" fmla="+- 0 2488 2234"/>
                              <a:gd name="T57" fmla="*/ T56 w 298"/>
                              <a:gd name="T58" fmla="+- 0 7722 7678"/>
                              <a:gd name="T59" fmla="*/ 7722 h 298"/>
                              <a:gd name="T60" fmla="+- 0 2441 2234"/>
                              <a:gd name="T61" fmla="*/ T60 w 298"/>
                              <a:gd name="T62" fmla="+- 0 7690 7678"/>
                              <a:gd name="T63" fmla="*/ 7690 h 298"/>
                              <a:gd name="T64" fmla="+- 0 2383 2234"/>
                              <a:gd name="T65" fmla="*/ T64 w 298"/>
                              <a:gd name="T66" fmla="+- 0 7678 7678"/>
                              <a:gd name="T67" fmla="*/ 767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Freeform 487"/>
                        <wps:cNvSpPr>
                          <a:spLocks/>
                        </wps:cNvSpPr>
                        <wps:spPr bwMode="auto">
                          <a:xfrm>
                            <a:off x="2234" y="7678"/>
                            <a:ext cx="298" cy="298"/>
                          </a:xfrm>
                          <a:custGeom>
                            <a:avLst/>
                            <a:gdLst>
                              <a:gd name="T0" fmla="+- 0 2383 2234"/>
                              <a:gd name="T1" fmla="*/ T0 w 298"/>
                              <a:gd name="T2" fmla="+- 0 7976 7678"/>
                              <a:gd name="T3" fmla="*/ 7976 h 298"/>
                              <a:gd name="T4" fmla="+- 0 2441 2234"/>
                              <a:gd name="T5" fmla="*/ T4 w 298"/>
                              <a:gd name="T6" fmla="+- 0 7964 7678"/>
                              <a:gd name="T7" fmla="*/ 7964 h 298"/>
                              <a:gd name="T8" fmla="+- 0 2488 2234"/>
                              <a:gd name="T9" fmla="*/ T8 w 298"/>
                              <a:gd name="T10" fmla="+- 0 7932 7678"/>
                              <a:gd name="T11" fmla="*/ 7932 h 298"/>
                              <a:gd name="T12" fmla="+- 0 2520 2234"/>
                              <a:gd name="T13" fmla="*/ T12 w 298"/>
                              <a:gd name="T14" fmla="+- 0 7885 7678"/>
                              <a:gd name="T15" fmla="*/ 7885 h 298"/>
                              <a:gd name="T16" fmla="+- 0 2532 2234"/>
                              <a:gd name="T17" fmla="*/ T16 w 298"/>
                              <a:gd name="T18" fmla="+- 0 7827 7678"/>
                              <a:gd name="T19" fmla="*/ 7827 h 298"/>
                              <a:gd name="T20" fmla="+- 0 2520 2234"/>
                              <a:gd name="T21" fmla="*/ T20 w 298"/>
                              <a:gd name="T22" fmla="+- 0 7769 7678"/>
                              <a:gd name="T23" fmla="*/ 7769 h 298"/>
                              <a:gd name="T24" fmla="+- 0 2488 2234"/>
                              <a:gd name="T25" fmla="*/ T24 w 298"/>
                              <a:gd name="T26" fmla="+- 0 7722 7678"/>
                              <a:gd name="T27" fmla="*/ 7722 h 298"/>
                              <a:gd name="T28" fmla="+- 0 2441 2234"/>
                              <a:gd name="T29" fmla="*/ T28 w 298"/>
                              <a:gd name="T30" fmla="+- 0 7690 7678"/>
                              <a:gd name="T31" fmla="*/ 7690 h 298"/>
                              <a:gd name="T32" fmla="+- 0 2383 2234"/>
                              <a:gd name="T33" fmla="*/ T32 w 298"/>
                              <a:gd name="T34" fmla="+- 0 7678 7678"/>
                              <a:gd name="T35" fmla="*/ 7678 h 298"/>
                              <a:gd name="T36" fmla="+- 0 2325 2234"/>
                              <a:gd name="T37" fmla="*/ T36 w 298"/>
                              <a:gd name="T38" fmla="+- 0 7690 7678"/>
                              <a:gd name="T39" fmla="*/ 7690 h 298"/>
                              <a:gd name="T40" fmla="+- 0 2278 2234"/>
                              <a:gd name="T41" fmla="*/ T40 w 298"/>
                              <a:gd name="T42" fmla="+- 0 7722 7678"/>
                              <a:gd name="T43" fmla="*/ 7722 h 298"/>
                              <a:gd name="T44" fmla="+- 0 2246 2234"/>
                              <a:gd name="T45" fmla="*/ T44 w 298"/>
                              <a:gd name="T46" fmla="+- 0 7769 7678"/>
                              <a:gd name="T47" fmla="*/ 7769 h 298"/>
                              <a:gd name="T48" fmla="+- 0 2234 2234"/>
                              <a:gd name="T49" fmla="*/ T48 w 298"/>
                              <a:gd name="T50" fmla="+- 0 7827 7678"/>
                              <a:gd name="T51" fmla="*/ 7827 h 298"/>
                              <a:gd name="T52" fmla="+- 0 2246 2234"/>
                              <a:gd name="T53" fmla="*/ T52 w 298"/>
                              <a:gd name="T54" fmla="+- 0 7885 7678"/>
                              <a:gd name="T55" fmla="*/ 7885 h 298"/>
                              <a:gd name="T56" fmla="+- 0 2278 2234"/>
                              <a:gd name="T57" fmla="*/ T56 w 298"/>
                              <a:gd name="T58" fmla="+- 0 7932 7678"/>
                              <a:gd name="T59" fmla="*/ 7932 h 298"/>
                              <a:gd name="T60" fmla="+- 0 2325 2234"/>
                              <a:gd name="T61" fmla="*/ T60 w 298"/>
                              <a:gd name="T62" fmla="+- 0 7964 7678"/>
                              <a:gd name="T63" fmla="*/ 7964 h 298"/>
                              <a:gd name="T64" fmla="+- 0 2383 2234"/>
                              <a:gd name="T65" fmla="*/ T64 w 298"/>
                              <a:gd name="T66" fmla="+- 0 7976 7678"/>
                              <a:gd name="T67" fmla="*/ 797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5" name="Freeform 486"/>
                        <wps:cNvSpPr>
                          <a:spLocks/>
                        </wps:cNvSpPr>
                        <wps:spPr bwMode="auto">
                          <a:xfrm>
                            <a:off x="3251" y="7689"/>
                            <a:ext cx="297" cy="297"/>
                          </a:xfrm>
                          <a:custGeom>
                            <a:avLst/>
                            <a:gdLst>
                              <a:gd name="T0" fmla="+- 0 3399 3251"/>
                              <a:gd name="T1" fmla="*/ T0 w 297"/>
                              <a:gd name="T2" fmla="+- 0 7689 7689"/>
                              <a:gd name="T3" fmla="*/ 7689 h 297"/>
                              <a:gd name="T4" fmla="+- 0 3342 3251"/>
                              <a:gd name="T5" fmla="*/ T4 w 297"/>
                              <a:gd name="T6" fmla="+- 0 7700 7689"/>
                              <a:gd name="T7" fmla="*/ 7700 h 297"/>
                              <a:gd name="T8" fmla="+- 0 3294 3251"/>
                              <a:gd name="T9" fmla="*/ T8 w 297"/>
                              <a:gd name="T10" fmla="+- 0 7732 7689"/>
                              <a:gd name="T11" fmla="*/ 7732 h 297"/>
                              <a:gd name="T12" fmla="+- 0 3262 3251"/>
                              <a:gd name="T13" fmla="*/ T12 w 297"/>
                              <a:gd name="T14" fmla="+- 0 7780 7689"/>
                              <a:gd name="T15" fmla="*/ 7780 h 297"/>
                              <a:gd name="T16" fmla="+- 0 3251 3251"/>
                              <a:gd name="T17" fmla="*/ T16 w 297"/>
                              <a:gd name="T18" fmla="+- 0 7838 7689"/>
                              <a:gd name="T19" fmla="*/ 7838 h 297"/>
                              <a:gd name="T20" fmla="+- 0 3262 3251"/>
                              <a:gd name="T21" fmla="*/ T20 w 297"/>
                              <a:gd name="T22" fmla="+- 0 7895 7689"/>
                              <a:gd name="T23" fmla="*/ 7895 h 297"/>
                              <a:gd name="T24" fmla="+- 0 3294 3251"/>
                              <a:gd name="T25" fmla="*/ T24 w 297"/>
                              <a:gd name="T26" fmla="+- 0 7943 7689"/>
                              <a:gd name="T27" fmla="*/ 7943 h 297"/>
                              <a:gd name="T28" fmla="+- 0 3342 3251"/>
                              <a:gd name="T29" fmla="*/ T28 w 297"/>
                              <a:gd name="T30" fmla="+- 0 7975 7689"/>
                              <a:gd name="T31" fmla="*/ 7975 h 297"/>
                              <a:gd name="T32" fmla="+- 0 3399 3251"/>
                              <a:gd name="T33" fmla="*/ T32 w 297"/>
                              <a:gd name="T34" fmla="+- 0 7986 7689"/>
                              <a:gd name="T35" fmla="*/ 7986 h 297"/>
                              <a:gd name="T36" fmla="+- 0 3457 3251"/>
                              <a:gd name="T37" fmla="*/ T36 w 297"/>
                              <a:gd name="T38" fmla="+- 0 7975 7689"/>
                              <a:gd name="T39" fmla="*/ 7975 h 297"/>
                              <a:gd name="T40" fmla="+- 0 3505 3251"/>
                              <a:gd name="T41" fmla="*/ T40 w 297"/>
                              <a:gd name="T42" fmla="+- 0 7943 7689"/>
                              <a:gd name="T43" fmla="*/ 7943 h 297"/>
                              <a:gd name="T44" fmla="+- 0 3537 3251"/>
                              <a:gd name="T45" fmla="*/ T44 w 297"/>
                              <a:gd name="T46" fmla="+- 0 7895 7689"/>
                              <a:gd name="T47" fmla="*/ 7895 h 297"/>
                              <a:gd name="T48" fmla="+- 0 3548 3251"/>
                              <a:gd name="T49" fmla="*/ T48 w 297"/>
                              <a:gd name="T50" fmla="+- 0 7838 7689"/>
                              <a:gd name="T51" fmla="*/ 7838 h 297"/>
                              <a:gd name="T52" fmla="+- 0 3537 3251"/>
                              <a:gd name="T53" fmla="*/ T52 w 297"/>
                              <a:gd name="T54" fmla="+- 0 7780 7689"/>
                              <a:gd name="T55" fmla="*/ 7780 h 297"/>
                              <a:gd name="T56" fmla="+- 0 3505 3251"/>
                              <a:gd name="T57" fmla="*/ T56 w 297"/>
                              <a:gd name="T58" fmla="+- 0 7732 7689"/>
                              <a:gd name="T59" fmla="*/ 7732 h 297"/>
                              <a:gd name="T60" fmla="+- 0 3457 3251"/>
                              <a:gd name="T61" fmla="*/ T60 w 297"/>
                              <a:gd name="T62" fmla="+- 0 7700 7689"/>
                              <a:gd name="T63" fmla="*/ 7700 h 297"/>
                              <a:gd name="T64" fmla="+- 0 3399 3251"/>
                              <a:gd name="T65" fmla="*/ T64 w 297"/>
                              <a:gd name="T66" fmla="+- 0 7689 7689"/>
                              <a:gd name="T67" fmla="*/ 768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1"/>
                                </a:lnTo>
                                <a:lnTo>
                                  <a:pt x="0" y="149"/>
                                </a:lnTo>
                                <a:lnTo>
                                  <a:pt x="11" y="206"/>
                                </a:lnTo>
                                <a:lnTo>
                                  <a:pt x="43" y="254"/>
                                </a:lnTo>
                                <a:lnTo>
                                  <a:pt x="91" y="286"/>
                                </a:lnTo>
                                <a:lnTo>
                                  <a:pt x="148" y="297"/>
                                </a:lnTo>
                                <a:lnTo>
                                  <a:pt x="206" y="286"/>
                                </a:lnTo>
                                <a:lnTo>
                                  <a:pt x="254" y="254"/>
                                </a:lnTo>
                                <a:lnTo>
                                  <a:pt x="286" y="206"/>
                                </a:lnTo>
                                <a:lnTo>
                                  <a:pt x="297" y="149"/>
                                </a:lnTo>
                                <a:lnTo>
                                  <a:pt x="286" y="91"/>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485"/>
                        <wps:cNvSpPr>
                          <a:spLocks/>
                        </wps:cNvSpPr>
                        <wps:spPr bwMode="auto">
                          <a:xfrm>
                            <a:off x="3251" y="7689"/>
                            <a:ext cx="297" cy="297"/>
                          </a:xfrm>
                          <a:custGeom>
                            <a:avLst/>
                            <a:gdLst>
                              <a:gd name="T0" fmla="+- 0 3399 3251"/>
                              <a:gd name="T1" fmla="*/ T0 w 297"/>
                              <a:gd name="T2" fmla="+- 0 7986 7689"/>
                              <a:gd name="T3" fmla="*/ 7986 h 297"/>
                              <a:gd name="T4" fmla="+- 0 3457 3251"/>
                              <a:gd name="T5" fmla="*/ T4 w 297"/>
                              <a:gd name="T6" fmla="+- 0 7975 7689"/>
                              <a:gd name="T7" fmla="*/ 7975 h 297"/>
                              <a:gd name="T8" fmla="+- 0 3505 3251"/>
                              <a:gd name="T9" fmla="*/ T8 w 297"/>
                              <a:gd name="T10" fmla="+- 0 7943 7689"/>
                              <a:gd name="T11" fmla="*/ 7943 h 297"/>
                              <a:gd name="T12" fmla="+- 0 3537 3251"/>
                              <a:gd name="T13" fmla="*/ T12 w 297"/>
                              <a:gd name="T14" fmla="+- 0 7895 7689"/>
                              <a:gd name="T15" fmla="*/ 7895 h 297"/>
                              <a:gd name="T16" fmla="+- 0 3548 3251"/>
                              <a:gd name="T17" fmla="*/ T16 w 297"/>
                              <a:gd name="T18" fmla="+- 0 7838 7689"/>
                              <a:gd name="T19" fmla="*/ 7838 h 297"/>
                              <a:gd name="T20" fmla="+- 0 3537 3251"/>
                              <a:gd name="T21" fmla="*/ T20 w 297"/>
                              <a:gd name="T22" fmla="+- 0 7780 7689"/>
                              <a:gd name="T23" fmla="*/ 7780 h 297"/>
                              <a:gd name="T24" fmla="+- 0 3505 3251"/>
                              <a:gd name="T25" fmla="*/ T24 w 297"/>
                              <a:gd name="T26" fmla="+- 0 7732 7689"/>
                              <a:gd name="T27" fmla="*/ 7732 h 297"/>
                              <a:gd name="T28" fmla="+- 0 3457 3251"/>
                              <a:gd name="T29" fmla="*/ T28 w 297"/>
                              <a:gd name="T30" fmla="+- 0 7700 7689"/>
                              <a:gd name="T31" fmla="*/ 7700 h 297"/>
                              <a:gd name="T32" fmla="+- 0 3399 3251"/>
                              <a:gd name="T33" fmla="*/ T32 w 297"/>
                              <a:gd name="T34" fmla="+- 0 7689 7689"/>
                              <a:gd name="T35" fmla="*/ 7689 h 297"/>
                              <a:gd name="T36" fmla="+- 0 3342 3251"/>
                              <a:gd name="T37" fmla="*/ T36 w 297"/>
                              <a:gd name="T38" fmla="+- 0 7700 7689"/>
                              <a:gd name="T39" fmla="*/ 7700 h 297"/>
                              <a:gd name="T40" fmla="+- 0 3294 3251"/>
                              <a:gd name="T41" fmla="*/ T40 w 297"/>
                              <a:gd name="T42" fmla="+- 0 7732 7689"/>
                              <a:gd name="T43" fmla="*/ 7732 h 297"/>
                              <a:gd name="T44" fmla="+- 0 3262 3251"/>
                              <a:gd name="T45" fmla="*/ T44 w 297"/>
                              <a:gd name="T46" fmla="+- 0 7780 7689"/>
                              <a:gd name="T47" fmla="*/ 7780 h 297"/>
                              <a:gd name="T48" fmla="+- 0 3251 3251"/>
                              <a:gd name="T49" fmla="*/ T48 w 297"/>
                              <a:gd name="T50" fmla="+- 0 7838 7689"/>
                              <a:gd name="T51" fmla="*/ 7838 h 297"/>
                              <a:gd name="T52" fmla="+- 0 3262 3251"/>
                              <a:gd name="T53" fmla="*/ T52 w 297"/>
                              <a:gd name="T54" fmla="+- 0 7895 7689"/>
                              <a:gd name="T55" fmla="*/ 7895 h 297"/>
                              <a:gd name="T56" fmla="+- 0 3294 3251"/>
                              <a:gd name="T57" fmla="*/ T56 w 297"/>
                              <a:gd name="T58" fmla="+- 0 7943 7689"/>
                              <a:gd name="T59" fmla="*/ 7943 h 297"/>
                              <a:gd name="T60" fmla="+- 0 3342 3251"/>
                              <a:gd name="T61" fmla="*/ T60 w 297"/>
                              <a:gd name="T62" fmla="+- 0 7975 7689"/>
                              <a:gd name="T63" fmla="*/ 7975 h 297"/>
                              <a:gd name="T64" fmla="+- 0 3399 3251"/>
                              <a:gd name="T65" fmla="*/ T64 w 297"/>
                              <a:gd name="T66" fmla="+- 0 7986 7689"/>
                              <a:gd name="T67" fmla="*/ 798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6"/>
                                </a:lnTo>
                                <a:lnTo>
                                  <a:pt x="297" y="149"/>
                                </a:lnTo>
                                <a:lnTo>
                                  <a:pt x="286" y="91"/>
                                </a:lnTo>
                                <a:lnTo>
                                  <a:pt x="254" y="43"/>
                                </a:lnTo>
                                <a:lnTo>
                                  <a:pt x="206" y="11"/>
                                </a:lnTo>
                                <a:lnTo>
                                  <a:pt x="148" y="0"/>
                                </a:lnTo>
                                <a:lnTo>
                                  <a:pt x="91" y="11"/>
                                </a:lnTo>
                                <a:lnTo>
                                  <a:pt x="43" y="43"/>
                                </a:lnTo>
                                <a:lnTo>
                                  <a:pt x="11" y="91"/>
                                </a:lnTo>
                                <a:lnTo>
                                  <a:pt x="0" y="149"/>
                                </a:lnTo>
                                <a:lnTo>
                                  <a:pt x="11" y="206"/>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484"/>
                        <wps:cNvSpPr>
                          <a:spLocks/>
                        </wps:cNvSpPr>
                        <wps:spPr bwMode="auto">
                          <a:xfrm>
                            <a:off x="4268" y="7695"/>
                            <a:ext cx="298" cy="298"/>
                          </a:xfrm>
                          <a:custGeom>
                            <a:avLst/>
                            <a:gdLst>
                              <a:gd name="T0" fmla="+- 0 4417 4268"/>
                              <a:gd name="T1" fmla="*/ T0 w 298"/>
                              <a:gd name="T2" fmla="+- 0 7695 7695"/>
                              <a:gd name="T3" fmla="*/ 7695 h 298"/>
                              <a:gd name="T4" fmla="+- 0 4359 4268"/>
                              <a:gd name="T5" fmla="*/ T4 w 298"/>
                              <a:gd name="T6" fmla="+- 0 7707 7695"/>
                              <a:gd name="T7" fmla="*/ 7707 h 298"/>
                              <a:gd name="T8" fmla="+- 0 4312 4268"/>
                              <a:gd name="T9" fmla="*/ T8 w 298"/>
                              <a:gd name="T10" fmla="+- 0 7739 7695"/>
                              <a:gd name="T11" fmla="*/ 7739 h 298"/>
                              <a:gd name="T12" fmla="+- 0 4280 4268"/>
                              <a:gd name="T13" fmla="*/ T12 w 298"/>
                              <a:gd name="T14" fmla="+- 0 7786 7695"/>
                              <a:gd name="T15" fmla="*/ 7786 h 298"/>
                              <a:gd name="T16" fmla="+- 0 4268 4268"/>
                              <a:gd name="T17" fmla="*/ T16 w 298"/>
                              <a:gd name="T18" fmla="+- 0 7844 7695"/>
                              <a:gd name="T19" fmla="*/ 7844 h 298"/>
                              <a:gd name="T20" fmla="+- 0 4280 4268"/>
                              <a:gd name="T21" fmla="*/ T20 w 298"/>
                              <a:gd name="T22" fmla="+- 0 7902 7695"/>
                              <a:gd name="T23" fmla="*/ 7902 h 298"/>
                              <a:gd name="T24" fmla="+- 0 4312 4268"/>
                              <a:gd name="T25" fmla="*/ T24 w 298"/>
                              <a:gd name="T26" fmla="+- 0 7949 7695"/>
                              <a:gd name="T27" fmla="*/ 7949 h 298"/>
                              <a:gd name="T28" fmla="+- 0 4359 4268"/>
                              <a:gd name="T29" fmla="*/ T28 w 298"/>
                              <a:gd name="T30" fmla="+- 0 7981 7695"/>
                              <a:gd name="T31" fmla="*/ 7981 h 298"/>
                              <a:gd name="T32" fmla="+- 0 4417 4268"/>
                              <a:gd name="T33" fmla="*/ T32 w 298"/>
                              <a:gd name="T34" fmla="+- 0 7993 7695"/>
                              <a:gd name="T35" fmla="*/ 7993 h 298"/>
                              <a:gd name="T36" fmla="+- 0 4475 4268"/>
                              <a:gd name="T37" fmla="*/ T36 w 298"/>
                              <a:gd name="T38" fmla="+- 0 7981 7695"/>
                              <a:gd name="T39" fmla="*/ 7981 h 298"/>
                              <a:gd name="T40" fmla="+- 0 4522 4268"/>
                              <a:gd name="T41" fmla="*/ T40 w 298"/>
                              <a:gd name="T42" fmla="+- 0 7949 7695"/>
                              <a:gd name="T43" fmla="*/ 7949 h 298"/>
                              <a:gd name="T44" fmla="+- 0 4554 4268"/>
                              <a:gd name="T45" fmla="*/ T44 w 298"/>
                              <a:gd name="T46" fmla="+- 0 7902 7695"/>
                              <a:gd name="T47" fmla="*/ 7902 h 298"/>
                              <a:gd name="T48" fmla="+- 0 4566 4268"/>
                              <a:gd name="T49" fmla="*/ T48 w 298"/>
                              <a:gd name="T50" fmla="+- 0 7844 7695"/>
                              <a:gd name="T51" fmla="*/ 7844 h 298"/>
                              <a:gd name="T52" fmla="+- 0 4554 4268"/>
                              <a:gd name="T53" fmla="*/ T52 w 298"/>
                              <a:gd name="T54" fmla="+- 0 7786 7695"/>
                              <a:gd name="T55" fmla="*/ 7786 h 298"/>
                              <a:gd name="T56" fmla="+- 0 4522 4268"/>
                              <a:gd name="T57" fmla="*/ T56 w 298"/>
                              <a:gd name="T58" fmla="+- 0 7739 7695"/>
                              <a:gd name="T59" fmla="*/ 7739 h 298"/>
                              <a:gd name="T60" fmla="+- 0 4475 4268"/>
                              <a:gd name="T61" fmla="*/ T60 w 298"/>
                              <a:gd name="T62" fmla="+- 0 7707 7695"/>
                              <a:gd name="T63" fmla="*/ 7707 h 298"/>
                              <a:gd name="T64" fmla="+- 0 4417 4268"/>
                              <a:gd name="T65" fmla="*/ T64 w 298"/>
                              <a:gd name="T66" fmla="+- 0 7695 7695"/>
                              <a:gd name="T67" fmla="*/ 769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483"/>
                        <wps:cNvSpPr>
                          <a:spLocks/>
                        </wps:cNvSpPr>
                        <wps:spPr bwMode="auto">
                          <a:xfrm>
                            <a:off x="4268" y="7695"/>
                            <a:ext cx="298" cy="298"/>
                          </a:xfrm>
                          <a:custGeom>
                            <a:avLst/>
                            <a:gdLst>
                              <a:gd name="T0" fmla="+- 0 4417 4268"/>
                              <a:gd name="T1" fmla="*/ T0 w 298"/>
                              <a:gd name="T2" fmla="+- 0 7993 7695"/>
                              <a:gd name="T3" fmla="*/ 7993 h 298"/>
                              <a:gd name="T4" fmla="+- 0 4475 4268"/>
                              <a:gd name="T5" fmla="*/ T4 w 298"/>
                              <a:gd name="T6" fmla="+- 0 7981 7695"/>
                              <a:gd name="T7" fmla="*/ 7981 h 298"/>
                              <a:gd name="T8" fmla="+- 0 4522 4268"/>
                              <a:gd name="T9" fmla="*/ T8 w 298"/>
                              <a:gd name="T10" fmla="+- 0 7949 7695"/>
                              <a:gd name="T11" fmla="*/ 7949 h 298"/>
                              <a:gd name="T12" fmla="+- 0 4554 4268"/>
                              <a:gd name="T13" fmla="*/ T12 w 298"/>
                              <a:gd name="T14" fmla="+- 0 7902 7695"/>
                              <a:gd name="T15" fmla="*/ 7902 h 298"/>
                              <a:gd name="T16" fmla="+- 0 4566 4268"/>
                              <a:gd name="T17" fmla="*/ T16 w 298"/>
                              <a:gd name="T18" fmla="+- 0 7844 7695"/>
                              <a:gd name="T19" fmla="*/ 7844 h 298"/>
                              <a:gd name="T20" fmla="+- 0 4554 4268"/>
                              <a:gd name="T21" fmla="*/ T20 w 298"/>
                              <a:gd name="T22" fmla="+- 0 7786 7695"/>
                              <a:gd name="T23" fmla="*/ 7786 h 298"/>
                              <a:gd name="T24" fmla="+- 0 4522 4268"/>
                              <a:gd name="T25" fmla="*/ T24 w 298"/>
                              <a:gd name="T26" fmla="+- 0 7739 7695"/>
                              <a:gd name="T27" fmla="*/ 7739 h 298"/>
                              <a:gd name="T28" fmla="+- 0 4475 4268"/>
                              <a:gd name="T29" fmla="*/ T28 w 298"/>
                              <a:gd name="T30" fmla="+- 0 7707 7695"/>
                              <a:gd name="T31" fmla="*/ 7707 h 298"/>
                              <a:gd name="T32" fmla="+- 0 4417 4268"/>
                              <a:gd name="T33" fmla="*/ T32 w 298"/>
                              <a:gd name="T34" fmla="+- 0 7695 7695"/>
                              <a:gd name="T35" fmla="*/ 7695 h 298"/>
                              <a:gd name="T36" fmla="+- 0 4359 4268"/>
                              <a:gd name="T37" fmla="*/ T36 w 298"/>
                              <a:gd name="T38" fmla="+- 0 7707 7695"/>
                              <a:gd name="T39" fmla="*/ 7707 h 298"/>
                              <a:gd name="T40" fmla="+- 0 4312 4268"/>
                              <a:gd name="T41" fmla="*/ T40 w 298"/>
                              <a:gd name="T42" fmla="+- 0 7739 7695"/>
                              <a:gd name="T43" fmla="*/ 7739 h 298"/>
                              <a:gd name="T44" fmla="+- 0 4280 4268"/>
                              <a:gd name="T45" fmla="*/ T44 w 298"/>
                              <a:gd name="T46" fmla="+- 0 7786 7695"/>
                              <a:gd name="T47" fmla="*/ 7786 h 298"/>
                              <a:gd name="T48" fmla="+- 0 4268 4268"/>
                              <a:gd name="T49" fmla="*/ T48 w 298"/>
                              <a:gd name="T50" fmla="+- 0 7844 7695"/>
                              <a:gd name="T51" fmla="*/ 7844 h 298"/>
                              <a:gd name="T52" fmla="+- 0 4280 4268"/>
                              <a:gd name="T53" fmla="*/ T52 w 298"/>
                              <a:gd name="T54" fmla="+- 0 7902 7695"/>
                              <a:gd name="T55" fmla="*/ 7902 h 298"/>
                              <a:gd name="T56" fmla="+- 0 4312 4268"/>
                              <a:gd name="T57" fmla="*/ T56 w 298"/>
                              <a:gd name="T58" fmla="+- 0 7949 7695"/>
                              <a:gd name="T59" fmla="*/ 7949 h 298"/>
                              <a:gd name="T60" fmla="+- 0 4359 4268"/>
                              <a:gd name="T61" fmla="*/ T60 w 298"/>
                              <a:gd name="T62" fmla="+- 0 7981 7695"/>
                              <a:gd name="T63" fmla="*/ 7981 h 298"/>
                              <a:gd name="T64" fmla="+- 0 4417 4268"/>
                              <a:gd name="T65" fmla="*/ T64 w 298"/>
                              <a:gd name="T66" fmla="+- 0 7993 7695"/>
                              <a:gd name="T67" fmla="*/ 799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Line 482"/>
                        <wps:cNvCnPr>
                          <a:cxnSpLocks noChangeShapeType="1"/>
                        </wps:cNvCnPr>
                        <wps:spPr bwMode="auto">
                          <a:xfrm>
                            <a:off x="1366" y="751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0" name="Line 481"/>
                        <wps:cNvCnPr>
                          <a:cxnSpLocks noChangeShapeType="1"/>
                        </wps:cNvCnPr>
                        <wps:spPr bwMode="auto">
                          <a:xfrm>
                            <a:off x="4414" y="754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1" name="Line 480"/>
                        <wps:cNvCnPr>
                          <a:cxnSpLocks noChangeShapeType="1"/>
                        </wps:cNvCnPr>
                        <wps:spPr bwMode="auto">
                          <a:xfrm>
                            <a:off x="2375" y="752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2" name="Line 479"/>
                        <wps:cNvCnPr>
                          <a:cxnSpLocks noChangeShapeType="1"/>
                        </wps:cNvCnPr>
                        <wps:spPr bwMode="auto">
                          <a:xfrm>
                            <a:off x="3397" y="752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3" name="Line 478"/>
                        <wps:cNvCnPr>
                          <a:cxnSpLocks noChangeShapeType="1"/>
                        </wps:cNvCnPr>
                        <wps:spPr bwMode="auto">
                          <a:xfrm>
                            <a:off x="2370" y="7531"/>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A88823" id="Group 477" o:spid="_x0000_s1026" style="position:absolute;margin-left:0;margin-top:0;width:411pt;height:609pt;z-index:-260635648;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">
                <v:shape id="Picture 508"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">
                  <v:imagedata r:id="rId13" o:title=""/>
                </v:shape>
                <v:shape id="Picture 507"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">
                  <v:imagedata r:id="rId129" o:title=""/>
                </v:shape>
                <v:shape id="Freeform 506" o:spid="_x0000_s1029" style="position:absolute;left:1218;top:767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" path="m149,l91,11,44,43,12,91,,149r12,57l44,254r47,32l149,297r58,-11l254,254r32,-48l298,149,286,91,254,43,207,11,149,xe" stroked="f">
                  <v:path arrowok="t" o:connecttype="custom" o:connectlocs="149,7672;91,7683;44,7715;12,7763;0,7821;12,7878;44,7926;91,7958;149,7969;207,7958;254,7926;286,7878;298,7821;286,7763;254,7715;207,7683;149,7672" o:connectangles="0,0,0,0,0,0,0,0,0,0,0,0,0,0,0,0,0"/>
                </v:shape>
                <v:shape id="Freeform 505" o:spid="_x0000_s1030" style="position:absolute;left:1218;top:767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" path="m149,297r58,-11l254,254r32,-48l298,149,286,91,254,43,207,11,149,,91,11,44,43,12,91,,149r12,57l44,254r47,32l149,297xe" filled="f" strokeweight=".5pt">
                  <v:path arrowok="t" o:connecttype="custom" o:connectlocs="149,7969;207,7958;254,7926;286,7878;298,7821;286,7763;254,7715;207,7683;149,7672;91,7683;44,7715;12,7763;0,7821;12,7878;44,7926;91,7958;149,7969" o:connectangles="0,0,0,0,0,0,0,0,0,0,0,0,0,0,0,0,0"/>
                </v:shape>
                <v:shape id="Freeform 504" o:spid="_x0000_s1031" style="position:absolute;left:2234;top:767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" path="m149,l91,12,44,44,12,91,,149r12,58l44,254r47,32l149,298r58,-12l254,254r32,-47l298,149,286,91,254,44,207,12,149,xe" stroked="f">
                  <v:path arrowok="t" o:connecttype="custom" o:connectlocs="149,7678;91,7690;44,7722;12,7769;0,7827;12,7885;44,7932;91,7964;149,7976;207,7964;254,7932;286,7885;298,7827;286,7769;254,7722;207,7690;149,7678" o:connectangles="0,0,0,0,0,0,0,0,0,0,0,0,0,0,0,0,0"/>
                </v:shape>
                <v:shape id="Freeform 503" o:spid="_x0000_s1032" style="position:absolute;left:2234;top:767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" path="m149,298r58,-12l254,254r32,-47l298,149,286,91,254,44,207,12,149,,91,12,44,44,12,91,,149r12,58l44,254r47,32l149,298xe" filled="f" strokeweight=".5pt">
                  <v:path arrowok="t" o:connecttype="custom" o:connectlocs="149,7976;207,7964;254,7932;286,7885;298,7827;286,7769;254,7722;207,7690;149,7678;91,7690;44,7722;12,7769;0,7827;12,7885;44,7932;91,7964;149,7976" o:connectangles="0,0,0,0,0,0,0,0,0,0,0,0,0,0,0,0,0"/>
                </v:shape>
                <v:shape id="Freeform 502" o:spid="_x0000_s1033" style="position:absolute;left:3251;top:768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" path="m148,l91,11,43,43,11,91,,149r11,57l43,254r48,32l148,297r58,-11l254,254r32,-48l297,149,286,91,254,43,206,11,148,xe" stroked="f">
                  <v:path arrowok="t" o:connecttype="custom" o:connectlocs="148,7689;91,7700;43,7732;11,7780;0,7838;11,7895;43,7943;91,7975;148,7986;206,7975;254,7943;286,7895;297,7838;286,7780;254,7732;206,7700;148,7689" o:connectangles="0,0,0,0,0,0,0,0,0,0,0,0,0,0,0,0,0"/>
                </v:shape>
                <v:shape id="Freeform 501" o:spid="_x0000_s1034" style="position:absolute;left:3251;top:768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" path="m148,297r58,-11l254,254r32,-48l297,149,286,91,254,43,206,11,148,,91,11,43,43,11,91,,149r11,57l43,254r48,32l148,297xe" filled="f" strokeweight=".5pt">
                  <v:path arrowok="t" o:connecttype="custom" o:connectlocs="148,7986;206,7975;254,7943;286,7895;297,7838;286,7780;254,7732;206,7700;148,7689;91,7700;43,7732;11,7780;0,7838;11,7895;43,7943;91,7975;148,7986" o:connectangles="0,0,0,0,0,0,0,0,0,0,0,0,0,0,0,0,0"/>
                </v:shape>
                <v:shape id="Freeform 500" o:spid="_x0000_s1035" style="position:absolute;left:4268;top:769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" path="m149,l91,12,44,44,12,91,,149r12,58l44,254r47,32l149,298r58,-12l254,254r32,-47l298,149,286,91,254,44,207,12,149,xe" fillcolor="#41ad49" stroked="f">
                  <v:path arrowok="t" o:connecttype="custom" o:connectlocs="149,7695;91,7707;44,7739;12,7786;0,7844;12,7902;44,7949;91,7981;149,7993;207,7981;254,7949;286,7902;298,7844;286,7786;254,7739;207,7707;149,7695" o:connectangles="0,0,0,0,0,0,0,0,0,0,0,0,0,0,0,0,0"/>
                </v:shape>
                <v:shape id="Freeform 499" o:spid="_x0000_s1036" style="position:absolute;left:4268;top:769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" path="m149,298r58,-12l254,254r32,-47l298,149,286,91,254,44,207,12,149,,91,12,44,44,12,91,,149r12,58l44,254r47,32l149,298xe" filled="f" strokeweight=".5pt">
                  <v:path arrowok="t" o:connecttype="custom" o:connectlocs="149,7993;207,7981;254,7949;286,7902;298,7844;286,7786;254,7739;207,7707;149,7695;91,7707;44,7739;12,7786;0,7844;12,7902;44,7949;91,7981;149,7993" o:connectangles="0,0,0,0,0,0,0,0,0,0,0,0,0,0,0,0,0"/>
                </v:shape>
                <v:line id="Line 498" o:spid="_x0000_s1037" style="position:absolute;visibility:visible;mso-wrap-style:square" from="1366,7515" to="1366,7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" strokeweight=".5pt"/>
                <v:shape id="Picture 497" o:spid="_x0000_s1038" type="#_x0000_t75" style="position:absolute;left:3760;top:7688;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">
                  <v:imagedata r:id="rId32" o:title=""/>
                </v:shape>
                <v:line id="Line 496" o:spid="_x0000_s1039" style="position:absolute;visibility:visible;mso-wrap-style:square" from="4414,7543" to="4414,7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" strokeweight=".5pt"/>
                <v:shape id="Picture 495" o:spid="_x0000_s1040" type="#_x0000_t75" style="position:absolute;left:1721;top:7669;width:299;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">
                  <v:imagedata r:id="rId32" o:title=""/>
                </v:shape>
                <v:line id="Line 494" o:spid="_x0000_s1041" style="position:absolute;visibility:visible;mso-wrap-style:square" from="2375,7526" to="2375,7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" strokeweight=".5pt"/>
                <v:line id="Line 493" o:spid="_x0000_s1042" style="position:absolute;visibility:visible;mso-wrap-style:square" from="3397,7526" to="3397,7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" strokeweight=".5pt"/>
                <v:line id="Line 492" o:spid="_x0000_s1043" style="position:absolute;visibility:visible;mso-wrap-style:square" from="2370,7531" to="3402,7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" strokeweight=".5pt"/>
                <v:shape id="Picture 491" o:spid="_x0000_s1044" type="#_x0000_t75" style="position:absolute;left:2740;top:768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">
                  <v:imagedata r:id="rId32" o:title=""/>
                </v:shape>
                <v:shape id="Freeform 490" o:spid="_x0000_s1045" style="position:absolute;left:1218;top:767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" path="m149,l91,11,44,43,12,91,,149r12,57l44,254r47,32l149,297r58,-11l254,254r32,-48l298,149,286,91,254,43,207,11,149,xe" stroked="f">
                  <v:path arrowok="t" o:connecttype="custom" o:connectlocs="149,7672;91,7683;44,7715;12,7763;0,7821;12,7878;44,7926;91,7958;149,7969;207,7958;254,7926;286,7878;298,7821;286,7763;254,7715;207,7683;149,7672" o:connectangles="0,0,0,0,0,0,0,0,0,0,0,0,0,0,0,0,0"/>
                </v:shape>
                <v:shape id="Freeform 489" o:spid="_x0000_s1046" style="position:absolute;left:1218;top:767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" path="m149,297r58,-11l254,254r32,-48l298,149,286,91,254,43,207,11,149,,91,11,44,43,12,91,,149r12,57l44,254r47,32l149,297xe" filled="f" strokeweight=".5pt">
                  <v:path arrowok="t" o:connecttype="custom" o:connectlocs="149,7969;207,7958;254,7926;286,7878;298,7821;286,7763;254,7715;207,7683;149,7672;91,7683;44,7715;12,7763;0,7821;12,7878;44,7926;91,7958;149,7969" o:connectangles="0,0,0,0,0,0,0,0,0,0,0,0,0,0,0,0,0"/>
                </v:shape>
                <v:shape id="Freeform 488" o:spid="_x0000_s1047" style="position:absolute;left:2234;top:767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" path="m149,l91,12,44,44,12,91,,149r12,58l44,254r47,32l149,298r58,-12l254,254r32,-47l298,149,286,91,254,44,207,12,149,xe" stroked="f">
                  <v:path arrowok="t" o:connecttype="custom" o:connectlocs="149,7678;91,7690;44,7722;12,7769;0,7827;12,7885;44,7932;91,7964;149,7976;207,7964;254,7932;286,7885;298,7827;286,7769;254,7722;207,7690;149,7678" o:connectangles="0,0,0,0,0,0,0,0,0,0,0,0,0,0,0,0,0"/>
                </v:shape>
                <v:shape id="Freeform 487" o:spid="_x0000_s1048" style="position:absolute;left:2234;top:767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" path="m149,298r58,-12l254,254r32,-47l298,149,286,91,254,44,207,12,149,,91,12,44,44,12,91,,149r12,58l44,254r47,32l149,298xe" filled="f" strokeweight=".5pt">
                  <v:path arrowok="t" o:connecttype="custom" o:connectlocs="149,7976;207,7964;254,7932;286,7885;298,7827;286,7769;254,7722;207,7690;149,7678;91,7690;44,7722;12,7769;0,7827;12,7885;44,7932;91,7964;149,7976" o:connectangles="0,0,0,0,0,0,0,0,0,0,0,0,0,0,0,0,0"/>
                </v:shape>
                <v:shape id="Freeform 486" o:spid="_x0000_s1049" style="position:absolute;left:3251;top:768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" path="m148,l91,11,43,43,11,91,,149r11,57l43,254r48,32l148,297r58,-11l254,254r32,-48l297,149,286,91,254,43,206,11,148,xe" stroked="f">
                  <v:path arrowok="t" o:connecttype="custom" o:connectlocs="148,7689;91,7700;43,7732;11,7780;0,7838;11,7895;43,7943;91,7975;148,7986;206,7975;254,7943;286,7895;297,7838;286,7780;254,7732;206,7700;148,7689" o:connectangles="0,0,0,0,0,0,0,0,0,0,0,0,0,0,0,0,0"/>
                </v:shape>
                <v:shape id="Freeform 485" o:spid="_x0000_s1050" style="position:absolute;left:3251;top:768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" path="m148,297r58,-11l254,254r32,-48l297,149,286,91,254,43,206,11,148,,91,11,43,43,11,91,,149r11,57l43,254r48,32l148,297xe" filled="f" strokeweight=".5pt">
                  <v:path arrowok="t" o:connecttype="custom" o:connectlocs="148,7986;206,7975;254,7943;286,7895;297,7838;286,7780;254,7732;206,7700;148,7689;91,7700;43,7732;11,7780;0,7838;11,7895;43,7943;91,7975;148,7986" o:connectangles="0,0,0,0,0,0,0,0,0,0,0,0,0,0,0,0,0"/>
                </v:shape>
                <v:shape id="Freeform 484" o:spid="_x0000_s1051" style="position:absolute;left:4268;top:769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" path="m149,l91,12,44,44,12,91,,149r12,58l44,254r47,32l149,298r58,-12l254,254r32,-47l298,149,286,91,254,44,207,12,149,xe" fillcolor="#41ad49" stroked="f">
                  <v:path arrowok="t" o:connecttype="custom" o:connectlocs="149,7695;91,7707;44,7739;12,7786;0,7844;12,7902;44,7949;91,7981;149,7993;207,7981;254,7949;286,7902;298,7844;286,7786;254,7739;207,7707;149,7695" o:connectangles="0,0,0,0,0,0,0,0,0,0,0,0,0,0,0,0,0"/>
                </v:shape>
                <v:shape id="Freeform 483" o:spid="_x0000_s1052" style="position:absolute;left:4268;top:769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" path="m149,298r58,-12l254,254r32,-47l298,149,286,91,254,44,207,12,149,,91,12,44,44,12,91,,149r12,58l44,254r47,32l149,298xe" filled="f" strokeweight=".5pt">
                  <v:path arrowok="t" o:connecttype="custom" o:connectlocs="149,7993;207,7981;254,7949;286,7902;298,7844;286,7786;254,7739;207,7707;149,7695;91,7707;44,7739;12,7786;0,7844;12,7902;44,7949;91,7981;149,7993" o:connectangles="0,0,0,0,0,0,0,0,0,0,0,0,0,0,0,0,0"/>
                </v:shape>
                <v:line id="Line 482" o:spid="_x0000_s1053" style="position:absolute;visibility:visible;mso-wrap-style:square" from="1366,7515" to="1366,7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" strokeweight=".5pt"/>
                <v:line id="Line 481" o:spid="_x0000_s1054" style="position:absolute;visibility:visible;mso-wrap-style:square" from="4414,7543" to="4414,7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" strokeweight=".5pt"/>
                <v:line id="Line 480" o:spid="_x0000_s1055" style="position:absolute;visibility:visible;mso-wrap-style:square" from="2375,7526" to="2375,7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" strokeweight=".5pt"/>
                <v:line id="Line 479" o:spid="_x0000_s1056" style="position:absolute;visibility:visible;mso-wrap-style:square" from="3397,7526" to="3397,7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" strokeweight=".5pt"/>
                <v:line id="Line 478" o:spid="_x0000_s1057" style="position:absolute;visibility:visible;mso-wrap-style:square" from="2370,7531" to="3402,7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" strokeweight=".5pt"/>
                <w10:wrap anchorx="page" anchory="page"/>
              </v:group>
            </w:pict>
          </mc:Fallback>
        </mc:AlternateContent>
      </w:r>
      <w:r w:rsidR="004A7191" w:rsidRPr="004A7191">
        <w:rPr>
          <w:color w:val="000000" w:themeColor="text1"/>
          <w:sz w:val="16"/>
        </w:rPr>
        <w:t>Least Concern (IUCN 3.1)</w:t>
      </w:r>
    </w:p>
    <w:p w14:paraId="2480DA64" w14:textId="77777777" w:rsidR="006500DE" w:rsidRPr="004A7191" w:rsidRDefault="004A7191">
      <w:pPr>
        <w:pStyle w:val="BodyText"/>
        <w:spacing w:before="157"/>
        <w:ind w:left="1220"/>
        <w:rPr>
          <w:rFonts w:ascii="Bookman Old Style"/>
          <w:b/>
          <w:color w:val="000000" w:themeColor="text1"/>
        </w:rPr>
      </w:pPr>
      <w:r w:rsidRPr="004A7191">
        <w:rPr>
          <w:rFonts w:ascii="Bookman Old Style"/>
          <w:b/>
          <w:color w:val="000000" w:themeColor="text1"/>
        </w:rPr>
        <w:t>Scientific classification</w:t>
      </w:r>
    </w:p>
    <w:p w14:paraId="7E470385" w14:textId="77777777" w:rsidR="006500DE" w:rsidRPr="004A7191" w:rsidRDefault="004A7191">
      <w:pPr>
        <w:pStyle w:val="BodyText"/>
        <w:tabs>
          <w:tab w:val="left" w:pos="3081"/>
        </w:tabs>
        <w:spacing w:before="87"/>
        <w:ind w:left="1220"/>
        <w:rPr>
          <w:color w:val="000000" w:themeColor="text1"/>
        </w:rPr>
      </w:pPr>
      <w:r w:rsidRPr="004A7191">
        <w:rPr>
          <w:color w:val="000000" w:themeColor="text1"/>
        </w:rPr>
        <w:t>Kingdom:</w:t>
      </w:r>
      <w:r w:rsidRPr="004A7191">
        <w:rPr>
          <w:color w:val="000000" w:themeColor="text1"/>
        </w:rPr>
        <w:tab/>
        <w:t>Animalia</w:t>
      </w:r>
    </w:p>
    <w:p w14:paraId="055EF351"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Phylum:</w:t>
      </w:r>
      <w:r w:rsidRPr="004A7191">
        <w:rPr>
          <w:color w:val="000000" w:themeColor="text1"/>
        </w:rPr>
        <w:tab/>
        <w:t>Chordata</w:t>
      </w:r>
    </w:p>
    <w:p w14:paraId="26A9106B"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3EE78FDE"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Order:</w:t>
      </w:r>
      <w:r w:rsidRPr="004A7191">
        <w:rPr>
          <w:color w:val="000000" w:themeColor="text1"/>
        </w:rPr>
        <w:tab/>
        <w:t>Passeriformes</w:t>
      </w:r>
    </w:p>
    <w:p w14:paraId="54871DED"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Family:</w:t>
      </w:r>
      <w:r w:rsidRPr="004A7191">
        <w:rPr>
          <w:color w:val="000000" w:themeColor="text1"/>
        </w:rPr>
        <w:tab/>
        <w:t>Sturnidae</w:t>
      </w:r>
    </w:p>
    <w:p w14:paraId="5E93E49D" w14:textId="77777777" w:rsidR="006500DE" w:rsidRPr="004A7191" w:rsidRDefault="004A7191">
      <w:pPr>
        <w:tabs>
          <w:tab w:val="left" w:pos="3081"/>
        </w:tabs>
        <w:spacing w:before="110"/>
        <w:ind w:left="1220"/>
        <w:rPr>
          <w:rFonts w:ascii="Georgia"/>
          <w:i/>
          <w:color w:val="000000" w:themeColor="text1"/>
          <w:sz w:val="20"/>
        </w:rPr>
      </w:pPr>
      <w:r w:rsidRPr="004A7191">
        <w:rPr>
          <w:color w:val="000000" w:themeColor="text1"/>
          <w:sz w:val="20"/>
        </w:rPr>
        <w:t>Genus:</w:t>
      </w:r>
      <w:r w:rsidRPr="004A7191">
        <w:rPr>
          <w:color w:val="000000" w:themeColor="text1"/>
          <w:sz w:val="20"/>
        </w:rPr>
        <w:tab/>
      </w:r>
      <w:r w:rsidRPr="004A7191">
        <w:rPr>
          <w:rFonts w:ascii="Georgia"/>
          <w:i/>
          <w:color w:val="000000" w:themeColor="text1"/>
          <w:sz w:val="20"/>
        </w:rPr>
        <w:t>Gracula</w:t>
      </w:r>
    </w:p>
    <w:p w14:paraId="6AB63ADE" w14:textId="77777777" w:rsidR="006500DE" w:rsidRPr="004A7191" w:rsidRDefault="004A7191">
      <w:pPr>
        <w:tabs>
          <w:tab w:val="left" w:pos="3081"/>
        </w:tabs>
        <w:spacing w:before="109"/>
        <w:ind w:left="122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G.</w:t>
      </w:r>
      <w:r w:rsidRPr="004A7191">
        <w:rPr>
          <w:rFonts w:ascii="Georgia"/>
          <w:i/>
          <w:color w:val="000000" w:themeColor="text1"/>
          <w:spacing w:val="-23"/>
          <w:sz w:val="20"/>
        </w:rPr>
        <w:t xml:space="preserve"> </w:t>
      </w:r>
      <w:r w:rsidRPr="004A7191">
        <w:rPr>
          <w:rFonts w:ascii="Georgia"/>
          <w:i/>
          <w:color w:val="000000" w:themeColor="text1"/>
          <w:sz w:val="20"/>
        </w:rPr>
        <w:t>religiosa</w:t>
      </w:r>
    </w:p>
    <w:p w14:paraId="6BFD3CB3" w14:textId="77777777" w:rsidR="006500DE" w:rsidRPr="004A7191" w:rsidRDefault="004A7191">
      <w:pPr>
        <w:pStyle w:val="BodyText"/>
        <w:rPr>
          <w:rFonts w:ascii="Georgia"/>
          <w:i/>
          <w:color w:val="000000" w:themeColor="text1"/>
          <w:sz w:val="18"/>
        </w:rPr>
      </w:pPr>
      <w:r w:rsidRPr="004A7191">
        <w:rPr>
          <w:color w:val="000000" w:themeColor="text1"/>
        </w:rPr>
        <w:br w:type="column"/>
      </w:r>
    </w:p>
    <w:p w14:paraId="6D0E8800" w14:textId="77777777" w:rsidR="006500DE" w:rsidRPr="004A7191" w:rsidRDefault="006500DE">
      <w:pPr>
        <w:pStyle w:val="BodyText"/>
        <w:rPr>
          <w:rFonts w:ascii="Georgia"/>
          <w:i/>
          <w:color w:val="000000" w:themeColor="text1"/>
          <w:sz w:val="18"/>
        </w:rPr>
      </w:pPr>
    </w:p>
    <w:p w14:paraId="61845445" w14:textId="77777777" w:rsidR="006500DE" w:rsidRPr="004A7191" w:rsidRDefault="006500DE">
      <w:pPr>
        <w:pStyle w:val="BodyText"/>
        <w:rPr>
          <w:rFonts w:ascii="Georgia"/>
          <w:i/>
          <w:color w:val="000000" w:themeColor="text1"/>
          <w:sz w:val="18"/>
        </w:rPr>
      </w:pPr>
    </w:p>
    <w:p w14:paraId="2CA1C70A" w14:textId="77777777" w:rsidR="006500DE" w:rsidRPr="004A7191" w:rsidRDefault="006500DE">
      <w:pPr>
        <w:pStyle w:val="BodyText"/>
        <w:rPr>
          <w:rFonts w:ascii="Georgia"/>
          <w:i/>
          <w:color w:val="000000" w:themeColor="text1"/>
          <w:sz w:val="18"/>
        </w:rPr>
      </w:pPr>
    </w:p>
    <w:p w14:paraId="555D9AA8" w14:textId="77777777" w:rsidR="006500DE" w:rsidRPr="004A7191" w:rsidRDefault="006500DE">
      <w:pPr>
        <w:pStyle w:val="BodyText"/>
        <w:rPr>
          <w:rFonts w:ascii="Georgia"/>
          <w:i/>
          <w:color w:val="000000" w:themeColor="text1"/>
          <w:sz w:val="18"/>
        </w:rPr>
      </w:pPr>
    </w:p>
    <w:p w14:paraId="0302F893" w14:textId="77777777" w:rsidR="006500DE" w:rsidRPr="004A7191" w:rsidRDefault="006500DE">
      <w:pPr>
        <w:pStyle w:val="BodyText"/>
        <w:rPr>
          <w:rFonts w:ascii="Georgia"/>
          <w:i/>
          <w:color w:val="000000" w:themeColor="text1"/>
          <w:sz w:val="18"/>
        </w:rPr>
      </w:pPr>
    </w:p>
    <w:p w14:paraId="2406D534" w14:textId="77777777" w:rsidR="006500DE" w:rsidRPr="004A7191" w:rsidRDefault="006500DE">
      <w:pPr>
        <w:pStyle w:val="BodyText"/>
        <w:rPr>
          <w:rFonts w:ascii="Georgia"/>
          <w:i/>
          <w:color w:val="000000" w:themeColor="text1"/>
          <w:sz w:val="18"/>
        </w:rPr>
      </w:pPr>
    </w:p>
    <w:p w14:paraId="352DEF68" w14:textId="77777777" w:rsidR="006500DE" w:rsidRPr="004A7191" w:rsidRDefault="006500DE">
      <w:pPr>
        <w:pStyle w:val="BodyText"/>
        <w:rPr>
          <w:rFonts w:ascii="Georgia"/>
          <w:i/>
          <w:color w:val="000000" w:themeColor="text1"/>
          <w:sz w:val="18"/>
        </w:rPr>
      </w:pPr>
    </w:p>
    <w:p w14:paraId="3E462626" w14:textId="77777777" w:rsidR="006500DE" w:rsidRPr="004A7191" w:rsidRDefault="006500DE">
      <w:pPr>
        <w:pStyle w:val="BodyText"/>
        <w:rPr>
          <w:rFonts w:ascii="Georgia"/>
          <w:i/>
          <w:color w:val="000000" w:themeColor="text1"/>
          <w:sz w:val="18"/>
        </w:rPr>
      </w:pPr>
    </w:p>
    <w:p w14:paraId="24325094" w14:textId="77777777" w:rsidR="006500DE" w:rsidRPr="004A7191" w:rsidRDefault="006500DE">
      <w:pPr>
        <w:pStyle w:val="BodyText"/>
        <w:rPr>
          <w:rFonts w:ascii="Georgia"/>
          <w:i/>
          <w:color w:val="000000" w:themeColor="text1"/>
          <w:sz w:val="18"/>
        </w:rPr>
      </w:pPr>
    </w:p>
    <w:p w14:paraId="394A1043" w14:textId="77777777" w:rsidR="006500DE" w:rsidRPr="004A7191" w:rsidRDefault="006500DE">
      <w:pPr>
        <w:pStyle w:val="BodyText"/>
        <w:rPr>
          <w:rFonts w:ascii="Georgia"/>
          <w:i/>
          <w:color w:val="000000" w:themeColor="text1"/>
          <w:sz w:val="18"/>
        </w:rPr>
      </w:pPr>
    </w:p>
    <w:p w14:paraId="695EB3A7" w14:textId="77777777" w:rsidR="006500DE" w:rsidRPr="004A7191" w:rsidRDefault="006500DE">
      <w:pPr>
        <w:pStyle w:val="BodyText"/>
        <w:rPr>
          <w:rFonts w:ascii="Georgia"/>
          <w:i/>
          <w:color w:val="000000" w:themeColor="text1"/>
          <w:sz w:val="18"/>
        </w:rPr>
      </w:pPr>
    </w:p>
    <w:p w14:paraId="711EFB49" w14:textId="77777777" w:rsidR="006500DE" w:rsidRPr="004A7191" w:rsidRDefault="006500DE">
      <w:pPr>
        <w:pStyle w:val="BodyText"/>
        <w:rPr>
          <w:rFonts w:ascii="Georgia"/>
          <w:i/>
          <w:color w:val="000000" w:themeColor="text1"/>
          <w:sz w:val="18"/>
        </w:rPr>
      </w:pPr>
    </w:p>
    <w:p w14:paraId="4C9B15C2" w14:textId="77777777" w:rsidR="006500DE" w:rsidRPr="004A7191" w:rsidRDefault="006500DE">
      <w:pPr>
        <w:pStyle w:val="BodyText"/>
        <w:spacing w:before="1"/>
        <w:rPr>
          <w:rFonts w:ascii="Georgia"/>
          <w:i/>
          <w:color w:val="000000" w:themeColor="text1"/>
          <w:sz w:val="24"/>
        </w:rPr>
      </w:pPr>
    </w:p>
    <w:p w14:paraId="749E7F3A" w14:textId="77777777" w:rsidR="006500DE" w:rsidRPr="004A7191" w:rsidRDefault="004A7191">
      <w:pPr>
        <w:ind w:left="1160"/>
        <w:rPr>
          <w:rFonts w:ascii="Trebuchet MS"/>
          <w:color w:val="000000" w:themeColor="text1"/>
          <w:sz w:val="16"/>
        </w:rPr>
      </w:pPr>
      <w:r w:rsidRPr="004A7191">
        <w:rPr>
          <w:rFonts w:ascii="Trebuchet MS"/>
          <w:color w:val="000000" w:themeColor="text1"/>
          <w:sz w:val="16"/>
        </w:rPr>
        <w:t>Photograph</w:t>
      </w:r>
      <w:r w:rsidR="00AE6195" w:rsidRPr="00AE6195">
        <w:rPr>
          <w:rFonts w:ascii="Trebuchet MS"/>
          <w:color w:val="000000" w:themeColor="text1"/>
          <w:sz w:val="16"/>
        </w:rPr>
        <w:t xml:space="preserve"> </w:t>
      </w:r>
      <w:r w:rsidR="00AE6195">
        <w:rPr>
          <w:rFonts w:ascii="Trebuchet MS"/>
          <w:color w:val="000000" w:themeColor="text1"/>
          <w:sz w:val="16"/>
        </w:rPr>
        <w:t>:</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7F83C668"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num="2" w:space="720" w:equalWidth="0">
            <w:col w:w="4244" w:space="105"/>
            <w:col w:w="3891"/>
          </w:cols>
        </w:sectPr>
      </w:pPr>
    </w:p>
    <w:p w14:paraId="7D5F8B2C" w14:textId="77777777" w:rsidR="006500DE" w:rsidRPr="004A7191" w:rsidRDefault="004A7191">
      <w:pPr>
        <w:pStyle w:val="Heading1"/>
        <w:tabs>
          <w:tab w:val="left" w:pos="1132"/>
          <w:tab w:val="left" w:pos="7739"/>
        </w:tabs>
        <w:rPr>
          <w:color w:val="000000" w:themeColor="text1"/>
        </w:rPr>
      </w:pPr>
      <w:r w:rsidRPr="004A7191">
        <w:rPr>
          <w:color w:val="000000" w:themeColor="text1"/>
          <w:shd w:val="clear" w:color="auto" w:fill="CB9600"/>
        </w:rPr>
        <w:lastRenderedPageBreak/>
        <w:t xml:space="preserve"> </w:t>
      </w:r>
      <w:r w:rsidRPr="004A7191">
        <w:rPr>
          <w:color w:val="000000" w:themeColor="text1"/>
          <w:shd w:val="clear" w:color="auto" w:fill="CB9600"/>
        </w:rPr>
        <w:tab/>
        <w:t>48. Black-headed</w:t>
      </w:r>
      <w:r w:rsidRPr="004A7191">
        <w:rPr>
          <w:color w:val="000000" w:themeColor="text1"/>
          <w:spacing w:val="-77"/>
          <w:shd w:val="clear" w:color="auto" w:fill="CB9600"/>
        </w:rPr>
        <w:t xml:space="preserve"> </w:t>
      </w:r>
      <w:r w:rsidRPr="004A7191">
        <w:rPr>
          <w:color w:val="000000" w:themeColor="text1"/>
          <w:shd w:val="clear" w:color="auto" w:fill="CB9600"/>
        </w:rPr>
        <w:t>Oriole</w:t>
      </w:r>
      <w:r w:rsidRPr="004A7191">
        <w:rPr>
          <w:color w:val="000000" w:themeColor="text1"/>
          <w:shd w:val="clear" w:color="auto" w:fill="CB9600"/>
        </w:rPr>
        <w:tab/>
      </w:r>
    </w:p>
    <w:p w14:paraId="556B1FE1" w14:textId="77777777" w:rsidR="006500DE" w:rsidRPr="004A7191" w:rsidRDefault="004A7191">
      <w:pPr>
        <w:pStyle w:val="BodyText"/>
        <w:spacing w:before="200"/>
        <w:ind w:left="1140" w:right="1243"/>
        <w:rPr>
          <w:color w:val="000000" w:themeColor="text1"/>
        </w:rPr>
      </w:pPr>
      <w:r w:rsidRPr="004A7191">
        <w:rPr>
          <w:color w:val="000000" w:themeColor="text1"/>
        </w:rPr>
        <w:t>The</w:t>
      </w:r>
      <w:r w:rsidR="00750405">
        <w:rPr>
          <w:color w:val="000000" w:themeColor="text1"/>
        </w:rPr>
        <w:t xml:space="preserve"> </w:t>
      </w:r>
      <w:r w:rsidRPr="004A7191">
        <w:rPr>
          <w:color w:val="000000" w:themeColor="text1"/>
        </w:rPr>
        <w:t>black-headed</w:t>
      </w:r>
      <w:r w:rsidR="00750405">
        <w:rPr>
          <w:color w:val="000000" w:themeColor="text1"/>
        </w:rPr>
        <w:t xml:space="preserve"> </w:t>
      </w:r>
      <w:r w:rsidRPr="004A7191">
        <w:rPr>
          <w:color w:val="000000" w:themeColor="text1"/>
        </w:rPr>
        <w:t>oriole</w:t>
      </w:r>
      <w:r w:rsidRPr="004A7191">
        <w:rPr>
          <w:color w:val="000000" w:themeColor="text1"/>
          <w:spacing w:val="-29"/>
        </w:rPr>
        <w:t xml:space="preserve"> </w:t>
      </w:r>
      <w:r w:rsidRPr="004A7191">
        <w:rPr>
          <w:color w:val="000000" w:themeColor="text1"/>
        </w:rPr>
        <w:t>(</w:t>
      </w:r>
      <w:proofErr w:type="spellStart"/>
      <w:r w:rsidRPr="004A7191">
        <w:rPr>
          <w:rFonts w:ascii="Georgia"/>
          <w:i/>
          <w:color w:val="000000" w:themeColor="text1"/>
        </w:rPr>
        <w:t>Orioluslarvatus</w:t>
      </w:r>
      <w:proofErr w:type="spellEnd"/>
      <w:r w:rsidRPr="004A7191">
        <w:rPr>
          <w:color w:val="000000" w:themeColor="text1"/>
        </w:rPr>
        <w:t>)</w:t>
      </w:r>
      <w:r w:rsidRPr="004A7191">
        <w:rPr>
          <w:color w:val="000000" w:themeColor="text1"/>
          <w:spacing w:val="-29"/>
        </w:rPr>
        <w:t xml:space="preserve"> </w:t>
      </w:r>
      <w:r w:rsidRPr="004A7191">
        <w:rPr>
          <w:color w:val="000000" w:themeColor="text1"/>
        </w:rPr>
        <w:t>is</w:t>
      </w:r>
      <w:r w:rsidRPr="004A7191">
        <w:rPr>
          <w:color w:val="000000" w:themeColor="text1"/>
          <w:spacing w:val="-27"/>
        </w:rPr>
        <w:t xml:space="preserve"> </w:t>
      </w:r>
      <w:proofErr w:type="spellStart"/>
      <w:r w:rsidRPr="004A7191">
        <w:rPr>
          <w:color w:val="000000" w:themeColor="text1"/>
        </w:rPr>
        <w:t>aspecies</w:t>
      </w:r>
      <w:proofErr w:type="spellEnd"/>
      <w:r w:rsidRPr="004A7191">
        <w:rPr>
          <w:color w:val="000000" w:themeColor="text1"/>
          <w:spacing w:val="-27"/>
        </w:rPr>
        <w:t xml:space="preserve"> </w:t>
      </w:r>
      <w:r w:rsidRPr="004A7191">
        <w:rPr>
          <w:color w:val="000000" w:themeColor="text1"/>
        </w:rPr>
        <w:t>of</w:t>
      </w:r>
      <w:r w:rsidR="00750405">
        <w:rPr>
          <w:color w:val="000000" w:themeColor="text1"/>
        </w:rPr>
        <w:t xml:space="preserve"> </w:t>
      </w:r>
      <w:r w:rsidRPr="004A7191">
        <w:rPr>
          <w:color w:val="000000" w:themeColor="text1"/>
          <w:spacing w:val="-29"/>
        </w:rPr>
        <w:t xml:space="preserve"> </w:t>
      </w:r>
      <w:r w:rsidRPr="004A7191">
        <w:rPr>
          <w:color w:val="000000" w:themeColor="text1"/>
          <w:spacing w:val="2"/>
        </w:rPr>
        <w:t>bird</w:t>
      </w:r>
      <w:r w:rsidR="00750405">
        <w:rPr>
          <w:color w:val="000000" w:themeColor="text1"/>
          <w:spacing w:val="2"/>
        </w:rPr>
        <w:t xml:space="preserve"> </w:t>
      </w:r>
      <w:r w:rsidRPr="004A7191">
        <w:rPr>
          <w:color w:val="000000" w:themeColor="text1"/>
          <w:spacing w:val="2"/>
        </w:rPr>
        <w:t>in</w:t>
      </w:r>
      <w:r w:rsidRPr="004A7191">
        <w:rPr>
          <w:color w:val="000000" w:themeColor="text1"/>
          <w:spacing w:val="17"/>
        </w:rPr>
        <w:t xml:space="preserve"> </w:t>
      </w:r>
      <w:r w:rsidRPr="004A7191">
        <w:rPr>
          <w:color w:val="000000" w:themeColor="text1"/>
        </w:rPr>
        <w:t>the</w:t>
      </w:r>
      <w:r w:rsidRPr="004A7191">
        <w:rPr>
          <w:color w:val="000000" w:themeColor="text1"/>
          <w:spacing w:val="-9"/>
        </w:rPr>
        <w:t xml:space="preserve"> </w:t>
      </w:r>
      <w:r w:rsidRPr="004A7191">
        <w:rPr>
          <w:color w:val="000000" w:themeColor="text1"/>
        </w:rPr>
        <w:t xml:space="preserve">family </w:t>
      </w:r>
      <w:proofErr w:type="spellStart"/>
      <w:r w:rsidRPr="004A7191">
        <w:rPr>
          <w:color w:val="000000" w:themeColor="text1"/>
        </w:rPr>
        <w:t>Oriolidae</w:t>
      </w:r>
      <w:proofErr w:type="spellEnd"/>
      <w:r w:rsidRPr="004A7191">
        <w:rPr>
          <w:color w:val="000000" w:themeColor="text1"/>
        </w:rPr>
        <w:t>. It is found in Africa and has a very striking appearance with a bright</w:t>
      </w:r>
      <w:r w:rsidRPr="004A7191">
        <w:rPr>
          <w:color w:val="000000" w:themeColor="text1"/>
          <w:spacing w:val="-16"/>
        </w:rPr>
        <w:t xml:space="preserve"> </w:t>
      </w:r>
      <w:r w:rsidRPr="004A7191">
        <w:rPr>
          <w:color w:val="000000" w:themeColor="text1"/>
        </w:rPr>
        <w:t>yellow</w:t>
      </w:r>
      <w:r w:rsidRPr="004A7191">
        <w:rPr>
          <w:color w:val="000000" w:themeColor="text1"/>
          <w:spacing w:val="-16"/>
        </w:rPr>
        <w:t xml:space="preserve"> </w:t>
      </w:r>
      <w:r w:rsidRPr="004A7191">
        <w:rPr>
          <w:color w:val="000000" w:themeColor="text1"/>
          <w:spacing w:val="-6"/>
        </w:rPr>
        <w:t>body,</w:t>
      </w:r>
      <w:r w:rsidRPr="004A7191">
        <w:rPr>
          <w:color w:val="000000" w:themeColor="text1"/>
          <w:spacing w:val="-21"/>
        </w:rPr>
        <w:t xml:space="preserve"> </w:t>
      </w:r>
      <w:r w:rsidRPr="004A7191">
        <w:rPr>
          <w:color w:val="000000" w:themeColor="text1"/>
        </w:rPr>
        <w:t>contrasting</w:t>
      </w:r>
      <w:r w:rsidRPr="004A7191">
        <w:rPr>
          <w:color w:val="000000" w:themeColor="text1"/>
          <w:spacing w:val="-15"/>
        </w:rPr>
        <w:t xml:space="preserve"> </w:t>
      </w:r>
      <w:r w:rsidRPr="004A7191">
        <w:rPr>
          <w:color w:val="000000" w:themeColor="text1"/>
        </w:rPr>
        <w:t>black</w:t>
      </w:r>
      <w:r w:rsidRPr="004A7191">
        <w:rPr>
          <w:color w:val="000000" w:themeColor="text1"/>
          <w:spacing w:val="-16"/>
        </w:rPr>
        <w:t xml:space="preserve"> </w:t>
      </w:r>
      <w:r w:rsidRPr="004A7191">
        <w:rPr>
          <w:color w:val="000000" w:themeColor="text1"/>
        </w:rPr>
        <w:t>head</w:t>
      </w:r>
      <w:r w:rsidRPr="004A7191">
        <w:rPr>
          <w:color w:val="000000" w:themeColor="text1"/>
          <w:spacing w:val="-17"/>
        </w:rPr>
        <w:t xml:space="preserve"> </w:t>
      </w:r>
      <w:r w:rsidRPr="004A7191">
        <w:rPr>
          <w:color w:val="000000" w:themeColor="text1"/>
        </w:rPr>
        <w:t>and flesh-</w:t>
      </w:r>
      <w:proofErr w:type="spellStart"/>
      <w:r w:rsidRPr="004A7191">
        <w:rPr>
          <w:color w:val="000000" w:themeColor="text1"/>
        </w:rPr>
        <w:t>coloured</w:t>
      </w:r>
      <w:proofErr w:type="spellEnd"/>
      <w:r w:rsidRPr="004A7191">
        <w:rPr>
          <w:color w:val="000000" w:themeColor="text1"/>
          <w:spacing w:val="-15"/>
        </w:rPr>
        <w:t xml:space="preserve"> </w:t>
      </w:r>
      <w:r w:rsidRPr="004A7191">
        <w:rPr>
          <w:color w:val="000000" w:themeColor="text1"/>
        </w:rPr>
        <w:t>beak.</w:t>
      </w:r>
    </w:p>
    <w:p w14:paraId="09B2CF30" w14:textId="77777777" w:rsidR="006500DE" w:rsidRPr="004A7191" w:rsidRDefault="004A7191">
      <w:pPr>
        <w:pStyle w:val="BodyText"/>
        <w:spacing w:before="17" w:line="230" w:lineRule="auto"/>
        <w:ind w:left="1140" w:right="1215" w:firstLine="280"/>
        <w:rPr>
          <w:color w:val="000000" w:themeColor="text1"/>
        </w:rPr>
      </w:pPr>
      <w:r w:rsidRPr="004A7191">
        <w:rPr>
          <w:color w:val="000000" w:themeColor="text1"/>
        </w:rPr>
        <w:t>It</w:t>
      </w:r>
      <w:r w:rsidRPr="004A7191">
        <w:rPr>
          <w:color w:val="000000" w:themeColor="text1"/>
          <w:spacing w:val="-21"/>
        </w:rPr>
        <w:t xml:space="preserve"> </w:t>
      </w:r>
      <w:r w:rsidRPr="004A7191">
        <w:rPr>
          <w:color w:val="000000" w:themeColor="text1"/>
        </w:rPr>
        <w:t>breeds</w:t>
      </w:r>
      <w:r w:rsidRPr="004A7191">
        <w:rPr>
          <w:color w:val="000000" w:themeColor="text1"/>
          <w:spacing w:val="-19"/>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much</w:t>
      </w:r>
      <w:r w:rsidRPr="004A7191">
        <w:rPr>
          <w:color w:val="000000" w:themeColor="text1"/>
          <w:spacing w:val="-18"/>
        </w:rPr>
        <w:t xml:space="preserve"> </w:t>
      </w:r>
      <w:r w:rsidRPr="004A7191">
        <w:rPr>
          <w:color w:val="000000" w:themeColor="text1"/>
        </w:rPr>
        <w:t>of</w:t>
      </w:r>
      <w:r w:rsidRPr="004A7191">
        <w:rPr>
          <w:color w:val="000000" w:themeColor="text1"/>
          <w:spacing w:val="-19"/>
        </w:rPr>
        <w:t xml:space="preserve"> </w:t>
      </w:r>
      <w:r w:rsidRPr="004A7191">
        <w:rPr>
          <w:color w:val="000000" w:themeColor="text1"/>
        </w:rPr>
        <w:t>sub-Saharan</w:t>
      </w:r>
      <w:r w:rsidRPr="004A7191">
        <w:rPr>
          <w:color w:val="000000" w:themeColor="text1"/>
          <w:spacing w:val="-27"/>
        </w:rPr>
        <w:t xml:space="preserve"> </w:t>
      </w:r>
      <w:r w:rsidRPr="004A7191">
        <w:rPr>
          <w:color w:val="000000" w:themeColor="text1"/>
        </w:rPr>
        <w:t>Africa</w:t>
      </w:r>
      <w:r w:rsidRPr="004A7191">
        <w:rPr>
          <w:color w:val="000000" w:themeColor="text1"/>
          <w:spacing w:val="-18"/>
        </w:rPr>
        <w:t xml:space="preserve"> </w:t>
      </w:r>
      <w:r w:rsidRPr="004A7191">
        <w:rPr>
          <w:color w:val="000000" w:themeColor="text1"/>
        </w:rPr>
        <w:t>from</w:t>
      </w:r>
      <w:r w:rsidRPr="004A7191">
        <w:rPr>
          <w:color w:val="000000" w:themeColor="text1"/>
          <w:spacing w:val="-19"/>
        </w:rPr>
        <w:t xml:space="preserve"> </w:t>
      </w:r>
      <w:r w:rsidRPr="004A7191">
        <w:rPr>
          <w:color w:val="000000" w:themeColor="text1"/>
        </w:rPr>
        <w:t>South</w:t>
      </w:r>
      <w:r w:rsidRPr="004A7191">
        <w:rPr>
          <w:color w:val="000000" w:themeColor="text1"/>
          <w:spacing w:val="-18"/>
        </w:rPr>
        <w:t xml:space="preserve"> </w:t>
      </w:r>
      <w:r w:rsidRPr="004A7191">
        <w:rPr>
          <w:color w:val="000000" w:themeColor="text1"/>
        </w:rPr>
        <w:t>Sudan</w:t>
      </w:r>
      <w:r w:rsidRPr="004A7191">
        <w:rPr>
          <w:color w:val="000000" w:themeColor="text1"/>
          <w:spacing w:val="-19"/>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Ethiopia in</w:t>
      </w:r>
      <w:r w:rsidRPr="004A7191">
        <w:rPr>
          <w:color w:val="000000" w:themeColor="text1"/>
          <w:spacing w:val="-14"/>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north</w:t>
      </w:r>
      <w:r w:rsidRPr="004A7191">
        <w:rPr>
          <w:color w:val="000000" w:themeColor="text1"/>
          <w:spacing w:val="-12"/>
        </w:rPr>
        <w:t xml:space="preserve"> </w:t>
      </w:r>
      <w:r w:rsidRPr="004A7191">
        <w:rPr>
          <w:color w:val="000000" w:themeColor="text1"/>
        </w:rPr>
        <w:t>to</w:t>
      </w:r>
      <w:r w:rsidRPr="004A7191">
        <w:rPr>
          <w:color w:val="000000" w:themeColor="text1"/>
          <w:spacing w:val="-13"/>
        </w:rPr>
        <w:t xml:space="preserve"> </w:t>
      </w:r>
      <w:r w:rsidRPr="004A7191">
        <w:rPr>
          <w:color w:val="000000" w:themeColor="text1"/>
        </w:rPr>
        <w:t>South</w:t>
      </w:r>
      <w:r w:rsidRPr="004A7191">
        <w:rPr>
          <w:color w:val="000000" w:themeColor="text1"/>
          <w:spacing w:val="-25"/>
        </w:rPr>
        <w:t xml:space="preserve"> </w:t>
      </w:r>
      <w:r w:rsidRPr="004A7191">
        <w:rPr>
          <w:color w:val="000000" w:themeColor="text1"/>
        </w:rPr>
        <w:t>Africa</w:t>
      </w:r>
      <w:r w:rsidRPr="004A7191">
        <w:rPr>
          <w:color w:val="000000" w:themeColor="text1"/>
          <w:spacing w:val="-13"/>
        </w:rPr>
        <w:t xml:space="preserve"> </w:t>
      </w:r>
      <w:r w:rsidRPr="004A7191">
        <w:rPr>
          <w:color w:val="000000" w:themeColor="text1"/>
        </w:rPr>
        <w:t>in</w:t>
      </w:r>
      <w:r w:rsidRPr="004A7191">
        <w:rPr>
          <w:color w:val="000000" w:themeColor="text1"/>
          <w:spacing w:val="-12"/>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south.</w:t>
      </w:r>
    </w:p>
    <w:p w14:paraId="2BC30CC0" w14:textId="77777777" w:rsidR="006500DE" w:rsidRPr="004A7191" w:rsidRDefault="004A7191">
      <w:pPr>
        <w:pStyle w:val="BodyText"/>
        <w:spacing w:before="18" w:line="230" w:lineRule="auto"/>
        <w:ind w:left="1140" w:right="1417" w:firstLine="280"/>
        <w:rPr>
          <w:color w:val="000000" w:themeColor="text1"/>
        </w:rPr>
      </w:pPr>
      <w:r w:rsidRPr="004A7191">
        <w:rPr>
          <w:color w:val="000000" w:themeColor="text1"/>
        </w:rPr>
        <w:t>It inhabits dry tropical forests, especially acacia and broad- leaved woodlands,</w:t>
      </w:r>
      <w:r w:rsidRPr="004A7191">
        <w:rPr>
          <w:color w:val="000000" w:themeColor="text1"/>
          <w:spacing w:val="-15"/>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dense</w:t>
      </w:r>
      <w:r w:rsidRPr="004A7191">
        <w:rPr>
          <w:color w:val="000000" w:themeColor="text1"/>
          <w:spacing w:val="-15"/>
        </w:rPr>
        <w:t xml:space="preserve"> </w:t>
      </w:r>
      <w:r w:rsidRPr="004A7191">
        <w:rPr>
          <w:color w:val="000000" w:themeColor="text1"/>
        </w:rPr>
        <w:t>shrubland</w:t>
      </w:r>
      <w:r w:rsidRPr="004A7191">
        <w:rPr>
          <w:color w:val="000000" w:themeColor="text1"/>
          <w:spacing w:val="-13"/>
        </w:rPr>
        <w:t xml:space="preserve"> </w:t>
      </w:r>
      <w:r w:rsidRPr="004A7191">
        <w:rPr>
          <w:color w:val="000000" w:themeColor="text1"/>
        </w:rPr>
        <w:t>areas,</w:t>
      </w:r>
      <w:r w:rsidRPr="004A7191">
        <w:rPr>
          <w:color w:val="000000" w:themeColor="text1"/>
          <w:spacing w:val="-15"/>
        </w:rPr>
        <w:t xml:space="preserve"> </w:t>
      </w:r>
      <w:r w:rsidRPr="004A7191">
        <w:rPr>
          <w:color w:val="000000" w:themeColor="text1"/>
        </w:rPr>
        <w:t>where</w:t>
      </w:r>
      <w:r w:rsidRPr="004A7191">
        <w:rPr>
          <w:color w:val="000000" w:themeColor="text1"/>
          <w:spacing w:val="-15"/>
        </w:rPr>
        <w:t xml:space="preserve"> </w:t>
      </w:r>
      <w:r w:rsidRPr="004A7191">
        <w:rPr>
          <w:color w:val="000000" w:themeColor="text1"/>
        </w:rPr>
        <w:t>it</w:t>
      </w:r>
      <w:r w:rsidRPr="004A7191">
        <w:rPr>
          <w:color w:val="000000" w:themeColor="text1"/>
          <w:spacing w:val="-13"/>
        </w:rPr>
        <w:t xml:space="preserve"> </w:t>
      </w:r>
      <w:r w:rsidRPr="004A7191">
        <w:rPr>
          <w:color w:val="000000" w:themeColor="text1"/>
        </w:rPr>
        <w:t>is</w:t>
      </w:r>
      <w:r w:rsidRPr="004A7191">
        <w:rPr>
          <w:color w:val="000000" w:themeColor="text1"/>
          <w:spacing w:val="-14"/>
        </w:rPr>
        <w:t xml:space="preserve"> </w:t>
      </w:r>
      <w:r w:rsidRPr="004A7191">
        <w:rPr>
          <w:color w:val="000000" w:themeColor="text1"/>
        </w:rPr>
        <w:t>more</w:t>
      </w:r>
      <w:r w:rsidRPr="004A7191">
        <w:rPr>
          <w:color w:val="000000" w:themeColor="text1"/>
          <w:spacing w:val="-2"/>
        </w:rPr>
        <w:t xml:space="preserve"> </w:t>
      </w:r>
      <w:r w:rsidRPr="004A7191">
        <w:rPr>
          <w:color w:val="000000" w:themeColor="text1"/>
        </w:rPr>
        <w:t>often</w:t>
      </w:r>
      <w:r w:rsidRPr="004A7191">
        <w:rPr>
          <w:color w:val="000000" w:themeColor="text1"/>
          <w:spacing w:val="-13"/>
        </w:rPr>
        <w:t xml:space="preserve"> </w:t>
      </w:r>
      <w:r w:rsidRPr="004A7191">
        <w:rPr>
          <w:color w:val="000000" w:themeColor="text1"/>
        </w:rPr>
        <w:t>heard</w:t>
      </w:r>
      <w:r w:rsidRPr="004A7191">
        <w:rPr>
          <w:color w:val="000000" w:themeColor="text1"/>
          <w:spacing w:val="-11"/>
        </w:rPr>
        <w:t xml:space="preserve"> </w:t>
      </w:r>
      <w:r w:rsidRPr="004A7191">
        <w:rPr>
          <w:color w:val="000000" w:themeColor="text1"/>
        </w:rPr>
        <w:t>than seen</w:t>
      </w:r>
      <w:r w:rsidRPr="004A7191">
        <w:rPr>
          <w:color w:val="000000" w:themeColor="text1"/>
          <w:spacing w:val="-13"/>
        </w:rPr>
        <w:t xml:space="preserve"> </w:t>
      </w:r>
      <w:r w:rsidRPr="004A7191">
        <w:rPr>
          <w:color w:val="000000" w:themeColor="text1"/>
        </w:rPr>
        <w:t>despite</w:t>
      </w:r>
      <w:r w:rsidRPr="004A7191">
        <w:rPr>
          <w:color w:val="000000" w:themeColor="text1"/>
          <w:spacing w:val="-12"/>
        </w:rPr>
        <w:t xml:space="preserve"> </w:t>
      </w:r>
      <w:r w:rsidRPr="004A7191">
        <w:rPr>
          <w:color w:val="000000" w:themeColor="text1"/>
        </w:rPr>
        <w:t>the</w:t>
      </w:r>
      <w:r w:rsidRPr="004A7191">
        <w:rPr>
          <w:color w:val="000000" w:themeColor="text1"/>
          <w:spacing w:val="-10"/>
        </w:rPr>
        <w:t xml:space="preserve"> </w:t>
      </w:r>
      <w:r w:rsidRPr="004A7191">
        <w:rPr>
          <w:color w:val="000000" w:themeColor="text1"/>
        </w:rPr>
        <w:t>brightness</w:t>
      </w:r>
      <w:r w:rsidRPr="004A7191">
        <w:rPr>
          <w:color w:val="000000" w:themeColor="text1"/>
          <w:spacing w:val="-10"/>
        </w:rPr>
        <w:t xml:space="preserve"> </w:t>
      </w:r>
      <w:r w:rsidRPr="004A7191">
        <w:rPr>
          <w:color w:val="000000" w:themeColor="text1"/>
        </w:rPr>
        <w:t>of</w:t>
      </w:r>
      <w:r w:rsidRPr="004A7191">
        <w:rPr>
          <w:color w:val="000000" w:themeColor="text1"/>
          <w:spacing w:val="-12"/>
        </w:rPr>
        <w:t xml:space="preserve"> </w:t>
      </w:r>
      <w:r w:rsidRPr="004A7191">
        <w:rPr>
          <w:color w:val="000000" w:themeColor="text1"/>
        </w:rPr>
        <w:t>its</w:t>
      </w:r>
      <w:r w:rsidRPr="004A7191">
        <w:rPr>
          <w:color w:val="000000" w:themeColor="text1"/>
          <w:spacing w:val="-10"/>
        </w:rPr>
        <w:t xml:space="preserve"> </w:t>
      </w:r>
      <w:r w:rsidRPr="004A7191">
        <w:rPr>
          <w:color w:val="000000" w:themeColor="text1"/>
        </w:rPr>
        <w:t>plumage.</w:t>
      </w:r>
    </w:p>
    <w:p w14:paraId="74CCF0F2" w14:textId="77777777" w:rsidR="006500DE" w:rsidRPr="004A7191" w:rsidRDefault="004A7191">
      <w:pPr>
        <w:pStyle w:val="BodyText"/>
        <w:spacing w:before="18" w:line="230" w:lineRule="auto"/>
        <w:ind w:left="1140" w:right="1094" w:firstLine="280"/>
        <w:rPr>
          <w:color w:val="000000" w:themeColor="text1"/>
        </w:rPr>
      </w:pPr>
      <w:r w:rsidRPr="004A7191">
        <w:rPr>
          <w:color w:val="000000" w:themeColor="text1"/>
        </w:rPr>
        <w:t xml:space="preserve">The black-headed oriole forages in the </w:t>
      </w:r>
      <w:r w:rsidRPr="004A7191">
        <w:rPr>
          <w:color w:val="000000" w:themeColor="text1"/>
          <w:spacing w:val="-6"/>
        </w:rPr>
        <w:t xml:space="preserve">canopy, </w:t>
      </w:r>
      <w:r w:rsidRPr="004A7191">
        <w:rPr>
          <w:color w:val="000000" w:themeColor="text1"/>
        </w:rPr>
        <w:t>feeding on small fruit as well as large insects. The young are fed mostly with caterpillars.</w:t>
      </w:r>
    </w:p>
    <w:p w14:paraId="754473E3" w14:textId="77777777" w:rsidR="006500DE" w:rsidRPr="004A7191" w:rsidRDefault="006500DE">
      <w:pPr>
        <w:spacing w:line="230" w:lineRule="auto"/>
        <w:rPr>
          <w:color w:val="000000" w:themeColor="text1"/>
        </w:rPr>
        <w:sectPr w:rsidR="006500DE" w:rsidRPr="004A7191">
          <w:pgSz w:w="8240" w:h="12200"/>
          <w:pgMar w:top="1060" w:right="0" w:bottom="280" w:left="0" w:header="720" w:footer="720" w:gutter="0"/>
          <w:cols w:space="720"/>
        </w:sectPr>
      </w:pPr>
    </w:p>
    <w:p w14:paraId="5E1ED4F5" w14:textId="77777777" w:rsidR="006500DE" w:rsidRPr="00750405" w:rsidRDefault="00750405">
      <w:pPr>
        <w:pStyle w:val="Heading2"/>
        <w:spacing w:before="136"/>
        <w:ind w:left="3099" w:right="2626"/>
        <w:jc w:val="center"/>
        <w:rPr>
          <w:color w:val="FFFFFF" w:themeColor="background1"/>
        </w:rPr>
      </w:pPr>
      <w:r w:rsidRPr="00750405">
        <w:rPr>
          <w:noProof/>
          <w:color w:val="FFFFFF" w:themeColor="background1"/>
        </w:rPr>
        <w:lastRenderedPageBreak/>
        <w:drawing>
          <wp:anchor distT="0" distB="0" distL="114300" distR="114300" simplePos="0" relativeHeight="252027904" behindDoc="1" locked="0" layoutInCell="1" allowOverlap="1" wp14:anchorId="21A1AB00" wp14:editId="5229D266">
            <wp:simplePos x="0" y="0"/>
            <wp:positionH relativeFrom="column">
              <wp:posOffset>-1127628</wp:posOffset>
            </wp:positionH>
            <wp:positionV relativeFrom="paragraph">
              <wp:posOffset>-207480</wp:posOffset>
            </wp:positionV>
            <wp:extent cx="8412799" cy="6758148"/>
            <wp:effectExtent l="0" t="0" r="7620" b="508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8412799" cy="675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191" w:rsidRPr="00750405">
        <w:rPr>
          <w:color w:val="FFFFFF" w:themeColor="background1"/>
        </w:rPr>
        <w:t>Conservation status</w:t>
      </w:r>
    </w:p>
    <w:p w14:paraId="5FDCA0D4" w14:textId="77777777" w:rsidR="006500DE" w:rsidRPr="00750405" w:rsidRDefault="006500DE">
      <w:pPr>
        <w:pStyle w:val="BodyText"/>
        <w:spacing w:before="7"/>
        <w:rPr>
          <w:b/>
          <w:color w:val="FFFFFF" w:themeColor="background1"/>
          <w:sz w:val="12"/>
        </w:rPr>
      </w:pPr>
    </w:p>
    <w:p w14:paraId="2E12DF73" w14:textId="77777777" w:rsidR="006500DE" w:rsidRPr="00750405" w:rsidRDefault="006500DE">
      <w:pPr>
        <w:rPr>
          <w:color w:val="FFFFFF" w:themeColor="background1"/>
          <w:sz w:val="12"/>
        </w:rPr>
        <w:sectPr w:rsidR="006500DE" w:rsidRPr="00750405">
          <w:pgSz w:w="8240" w:h="12200"/>
          <w:pgMar w:top="1140" w:right="0" w:bottom="280" w:left="0" w:header="720" w:footer="720" w:gutter="0"/>
          <w:cols w:space="720"/>
        </w:sectPr>
      </w:pPr>
    </w:p>
    <w:p w14:paraId="251310FA" w14:textId="77777777" w:rsidR="006500DE" w:rsidRPr="00750405" w:rsidRDefault="004A7191">
      <w:pPr>
        <w:tabs>
          <w:tab w:val="left" w:pos="4810"/>
        </w:tabs>
        <w:spacing w:before="93"/>
        <w:ind w:left="3360"/>
        <w:rPr>
          <w:color w:val="FFFFFF" w:themeColor="background1"/>
          <w:sz w:val="16"/>
        </w:rPr>
      </w:pPr>
      <w:r w:rsidRPr="00750405">
        <w:rPr>
          <w:color w:val="FFFFFF" w:themeColor="background1"/>
          <w:position w:val="-1"/>
          <w:sz w:val="16"/>
        </w:rPr>
        <w:t>Extinct</w:t>
      </w:r>
      <w:r w:rsidRPr="00750405">
        <w:rPr>
          <w:color w:val="FFFFFF" w:themeColor="background1"/>
          <w:position w:val="-1"/>
          <w:sz w:val="16"/>
        </w:rPr>
        <w:tab/>
      </w:r>
      <w:proofErr w:type="spellStart"/>
      <w:r w:rsidRPr="00750405">
        <w:rPr>
          <w:color w:val="FFFFFF" w:themeColor="background1"/>
          <w:sz w:val="16"/>
        </w:rPr>
        <w:t>Threatned</w:t>
      </w:r>
      <w:proofErr w:type="spellEnd"/>
    </w:p>
    <w:p w14:paraId="677F0442" w14:textId="77777777" w:rsidR="006500DE" w:rsidRPr="00750405" w:rsidRDefault="004A7191">
      <w:pPr>
        <w:pStyle w:val="BodyText"/>
        <w:tabs>
          <w:tab w:val="left" w:pos="3997"/>
          <w:tab w:val="left" w:pos="4529"/>
          <w:tab w:val="left" w:pos="5035"/>
          <w:tab w:val="left" w:pos="5537"/>
        </w:tabs>
        <w:spacing w:before="178"/>
        <w:ind w:left="3520"/>
        <w:rPr>
          <w:rFonts w:ascii="Trebuchet MS"/>
          <w:color w:val="FFFFFF" w:themeColor="background1"/>
        </w:rPr>
      </w:pPr>
      <w:r w:rsidRPr="00750405">
        <w:rPr>
          <w:rFonts w:ascii="Trebuchet MS"/>
          <w:color w:val="FFFFFF" w:themeColor="background1"/>
          <w:position w:val="2"/>
        </w:rPr>
        <w:t>EX</w:t>
      </w:r>
      <w:r w:rsidRPr="00750405">
        <w:rPr>
          <w:rFonts w:ascii="Trebuchet MS"/>
          <w:color w:val="FFFFFF" w:themeColor="background1"/>
          <w:position w:val="2"/>
        </w:rPr>
        <w:tab/>
      </w:r>
      <w:r w:rsidRPr="00750405">
        <w:rPr>
          <w:rFonts w:ascii="Trebuchet MS"/>
          <w:color w:val="FFFFFF" w:themeColor="background1"/>
        </w:rPr>
        <w:t>EW</w:t>
      </w:r>
      <w:r w:rsidRPr="00750405">
        <w:rPr>
          <w:rFonts w:ascii="Trebuchet MS"/>
          <w:color w:val="FFFFFF" w:themeColor="background1"/>
        </w:rPr>
        <w:tab/>
        <w:t>CR</w:t>
      </w:r>
      <w:r w:rsidRPr="00750405">
        <w:rPr>
          <w:rFonts w:ascii="Trebuchet MS"/>
          <w:color w:val="FFFFFF" w:themeColor="background1"/>
        </w:rPr>
        <w:tab/>
        <w:t>EN</w:t>
      </w:r>
      <w:r w:rsidRPr="00750405">
        <w:rPr>
          <w:rFonts w:ascii="Trebuchet MS"/>
          <w:color w:val="FFFFFF" w:themeColor="background1"/>
        </w:rPr>
        <w:tab/>
      </w:r>
      <w:r w:rsidRPr="00750405">
        <w:rPr>
          <w:rFonts w:ascii="Trebuchet MS"/>
          <w:color w:val="FFFFFF" w:themeColor="background1"/>
          <w:spacing w:val="-13"/>
          <w:position w:val="-1"/>
        </w:rPr>
        <w:t>VU</w:t>
      </w:r>
    </w:p>
    <w:p w14:paraId="0ED35616" w14:textId="77777777" w:rsidR="006500DE" w:rsidRPr="00750405" w:rsidRDefault="004A7191">
      <w:pPr>
        <w:spacing w:before="113" w:line="208" w:lineRule="auto"/>
        <w:ind w:left="540" w:right="1317" w:firstLine="100"/>
        <w:rPr>
          <w:color w:val="FFFFFF" w:themeColor="background1"/>
          <w:sz w:val="16"/>
        </w:rPr>
      </w:pPr>
      <w:r w:rsidRPr="00750405">
        <w:rPr>
          <w:color w:val="FFFFFF" w:themeColor="background1"/>
        </w:rPr>
        <w:br w:type="column"/>
      </w:r>
      <w:r w:rsidRPr="00750405">
        <w:rPr>
          <w:color w:val="FFFFFF" w:themeColor="background1"/>
          <w:sz w:val="16"/>
        </w:rPr>
        <w:t>Least Concern</w:t>
      </w:r>
    </w:p>
    <w:p w14:paraId="5C9A3201" w14:textId="77777777" w:rsidR="006500DE" w:rsidRPr="00750405" w:rsidRDefault="006500DE">
      <w:pPr>
        <w:pStyle w:val="BodyText"/>
        <w:spacing w:before="1"/>
        <w:rPr>
          <w:color w:val="FFFFFF" w:themeColor="background1"/>
          <w:sz w:val="14"/>
        </w:rPr>
      </w:pPr>
    </w:p>
    <w:p w14:paraId="227D2A0E" w14:textId="77777777" w:rsidR="006500DE" w:rsidRPr="00750405" w:rsidRDefault="004A7191">
      <w:pPr>
        <w:pStyle w:val="BodyText"/>
        <w:tabs>
          <w:tab w:val="left" w:pos="750"/>
        </w:tabs>
        <w:ind w:left="220"/>
        <w:rPr>
          <w:rFonts w:ascii="Trebuchet MS"/>
          <w:color w:val="FFFFFF" w:themeColor="background1"/>
        </w:rPr>
      </w:pPr>
      <w:r w:rsidRPr="00750405">
        <w:rPr>
          <w:rFonts w:ascii="Trebuchet MS"/>
          <w:color w:val="FFFFFF" w:themeColor="background1"/>
        </w:rPr>
        <w:t>NT</w:t>
      </w:r>
      <w:r w:rsidRPr="00750405">
        <w:rPr>
          <w:rFonts w:ascii="Trebuchet MS"/>
          <w:color w:val="FFFFFF" w:themeColor="background1"/>
        </w:rPr>
        <w:tab/>
        <w:t>LC</w:t>
      </w:r>
    </w:p>
    <w:p w14:paraId="36C31ED2" w14:textId="77777777" w:rsidR="006500DE" w:rsidRPr="00750405" w:rsidRDefault="006500DE">
      <w:pPr>
        <w:rPr>
          <w:rFonts w:ascii="Trebuchet MS"/>
          <w:color w:val="FFFFFF" w:themeColor="background1"/>
        </w:rPr>
        <w:sectPr w:rsidR="006500DE" w:rsidRPr="00750405">
          <w:type w:val="continuous"/>
          <w:pgSz w:w="8240" w:h="12200"/>
          <w:pgMar w:top="880" w:right="0" w:bottom="280" w:left="0" w:header="720" w:footer="720" w:gutter="0"/>
          <w:cols w:num="2" w:space="720" w:equalWidth="0">
            <w:col w:w="5780" w:space="40"/>
            <w:col w:w="2420"/>
          </w:cols>
        </w:sectPr>
      </w:pPr>
    </w:p>
    <w:p w14:paraId="76823FEB" w14:textId="77777777" w:rsidR="006500DE" w:rsidRPr="00750405" w:rsidRDefault="006500DE">
      <w:pPr>
        <w:pStyle w:val="BodyText"/>
        <w:spacing w:before="10"/>
        <w:rPr>
          <w:rFonts w:ascii="Trebuchet MS"/>
          <w:color w:val="FFFFFF" w:themeColor="background1"/>
          <w:sz w:val="14"/>
        </w:rPr>
      </w:pPr>
    </w:p>
    <w:p w14:paraId="7DDB0E35" w14:textId="77777777" w:rsidR="006500DE" w:rsidRPr="00750405" w:rsidRDefault="004A7191">
      <w:pPr>
        <w:spacing w:before="93"/>
        <w:ind w:left="5220"/>
        <w:rPr>
          <w:color w:val="FFFFFF" w:themeColor="background1"/>
          <w:sz w:val="16"/>
        </w:rPr>
      </w:pPr>
      <w:r w:rsidRPr="00750405">
        <w:rPr>
          <w:color w:val="FFFFFF" w:themeColor="background1"/>
          <w:sz w:val="16"/>
        </w:rPr>
        <w:t>Least Concern (IUCN 3.1)</w:t>
      </w:r>
    </w:p>
    <w:p w14:paraId="57BD0090" w14:textId="77777777" w:rsidR="006500DE" w:rsidRPr="00750405" w:rsidRDefault="004A7191">
      <w:pPr>
        <w:pStyle w:val="BodyText"/>
        <w:spacing w:before="117"/>
        <w:ind w:left="3440"/>
        <w:rPr>
          <w:rFonts w:ascii="Bookman Old Style"/>
          <w:b/>
          <w:color w:val="FFFFFF" w:themeColor="background1"/>
        </w:rPr>
      </w:pPr>
      <w:r w:rsidRPr="00750405">
        <w:rPr>
          <w:rFonts w:ascii="Bookman Old Style"/>
          <w:b/>
          <w:color w:val="FFFFFF" w:themeColor="background1"/>
        </w:rPr>
        <w:t>Scientific classification</w:t>
      </w:r>
    </w:p>
    <w:p w14:paraId="08CB7127" w14:textId="77777777" w:rsidR="006500DE" w:rsidRPr="00750405" w:rsidRDefault="004A7191">
      <w:pPr>
        <w:pStyle w:val="BodyText"/>
        <w:tabs>
          <w:tab w:val="left" w:pos="4927"/>
        </w:tabs>
        <w:spacing w:before="67"/>
        <w:ind w:left="3440"/>
        <w:rPr>
          <w:color w:val="FFFFFF" w:themeColor="background1"/>
        </w:rPr>
      </w:pPr>
      <w:r w:rsidRPr="00750405">
        <w:rPr>
          <w:color w:val="FFFFFF" w:themeColor="background1"/>
        </w:rPr>
        <w:t>Kingdom:</w:t>
      </w:r>
      <w:r w:rsidRPr="00750405">
        <w:rPr>
          <w:color w:val="FFFFFF" w:themeColor="background1"/>
        </w:rPr>
        <w:tab/>
        <w:t>Animalia</w:t>
      </w:r>
    </w:p>
    <w:p w14:paraId="7FC09AAA" w14:textId="77777777" w:rsidR="006500DE" w:rsidRPr="00750405" w:rsidRDefault="004A7191">
      <w:pPr>
        <w:pStyle w:val="BodyText"/>
        <w:tabs>
          <w:tab w:val="left" w:pos="4927"/>
        </w:tabs>
        <w:spacing w:before="70"/>
        <w:ind w:left="3440"/>
        <w:rPr>
          <w:color w:val="FFFFFF" w:themeColor="background1"/>
        </w:rPr>
      </w:pPr>
      <w:r w:rsidRPr="00750405">
        <w:rPr>
          <w:color w:val="FFFFFF" w:themeColor="background1"/>
        </w:rPr>
        <w:t>Phylum:</w:t>
      </w:r>
      <w:r w:rsidRPr="00750405">
        <w:rPr>
          <w:color w:val="FFFFFF" w:themeColor="background1"/>
        </w:rPr>
        <w:tab/>
        <w:t>Chordata</w:t>
      </w:r>
    </w:p>
    <w:p w14:paraId="1AFA6020" w14:textId="77777777" w:rsidR="006500DE" w:rsidRPr="00750405" w:rsidRDefault="004A7191">
      <w:pPr>
        <w:pStyle w:val="BodyText"/>
        <w:tabs>
          <w:tab w:val="left" w:pos="4927"/>
        </w:tabs>
        <w:spacing w:before="70"/>
        <w:ind w:left="3440"/>
        <w:rPr>
          <w:color w:val="FFFFFF" w:themeColor="background1"/>
        </w:rPr>
      </w:pPr>
      <w:r w:rsidRPr="00750405">
        <w:rPr>
          <w:color w:val="FFFFFF" w:themeColor="background1"/>
        </w:rPr>
        <w:t>Class:</w:t>
      </w:r>
      <w:r w:rsidRPr="00750405">
        <w:rPr>
          <w:color w:val="FFFFFF" w:themeColor="background1"/>
        </w:rPr>
        <w:tab/>
      </w:r>
      <w:r w:rsidRPr="00750405">
        <w:rPr>
          <w:color w:val="FFFFFF" w:themeColor="background1"/>
          <w:spacing w:val="-7"/>
        </w:rPr>
        <w:t>Aves</w:t>
      </w:r>
    </w:p>
    <w:p w14:paraId="1246628D" w14:textId="77777777" w:rsidR="006500DE" w:rsidRPr="00750405" w:rsidRDefault="004A7191">
      <w:pPr>
        <w:pStyle w:val="BodyText"/>
        <w:tabs>
          <w:tab w:val="left" w:pos="4927"/>
        </w:tabs>
        <w:spacing w:before="70"/>
        <w:ind w:left="3440"/>
        <w:rPr>
          <w:color w:val="FFFFFF" w:themeColor="background1"/>
        </w:rPr>
      </w:pPr>
      <w:r w:rsidRPr="00750405">
        <w:rPr>
          <w:color w:val="FFFFFF" w:themeColor="background1"/>
        </w:rPr>
        <w:t>Order:</w:t>
      </w:r>
      <w:r w:rsidRPr="00750405">
        <w:rPr>
          <w:color w:val="FFFFFF" w:themeColor="background1"/>
        </w:rPr>
        <w:tab/>
        <w:t>Passeriformes</w:t>
      </w:r>
    </w:p>
    <w:p w14:paraId="313F742B" w14:textId="77777777" w:rsidR="006500DE" w:rsidRPr="00750405" w:rsidRDefault="004A7191">
      <w:pPr>
        <w:pStyle w:val="BodyText"/>
        <w:tabs>
          <w:tab w:val="left" w:pos="4927"/>
        </w:tabs>
        <w:spacing w:before="70"/>
        <w:ind w:left="3440"/>
        <w:rPr>
          <w:color w:val="FFFFFF" w:themeColor="background1"/>
        </w:rPr>
      </w:pPr>
      <w:r w:rsidRPr="00750405">
        <w:rPr>
          <w:color w:val="FFFFFF" w:themeColor="background1"/>
        </w:rPr>
        <w:t>Family:</w:t>
      </w:r>
      <w:r w:rsidRPr="00750405">
        <w:rPr>
          <w:color w:val="FFFFFF" w:themeColor="background1"/>
        </w:rPr>
        <w:tab/>
      </w:r>
      <w:proofErr w:type="spellStart"/>
      <w:r w:rsidRPr="00750405">
        <w:rPr>
          <w:color w:val="FFFFFF" w:themeColor="background1"/>
        </w:rPr>
        <w:t>Oriolidae</w:t>
      </w:r>
      <w:proofErr w:type="spellEnd"/>
    </w:p>
    <w:p w14:paraId="6A587142" w14:textId="77777777" w:rsidR="006500DE" w:rsidRPr="00750405" w:rsidRDefault="004A7191">
      <w:pPr>
        <w:tabs>
          <w:tab w:val="left" w:pos="4927"/>
        </w:tabs>
        <w:spacing w:before="70"/>
        <w:ind w:left="3440"/>
        <w:rPr>
          <w:rFonts w:ascii="Georgia"/>
          <w:i/>
          <w:color w:val="FFFFFF" w:themeColor="background1"/>
          <w:sz w:val="20"/>
        </w:rPr>
      </w:pPr>
      <w:r w:rsidRPr="00750405">
        <w:rPr>
          <w:color w:val="FFFFFF" w:themeColor="background1"/>
          <w:sz w:val="20"/>
        </w:rPr>
        <w:t>Genus:</w:t>
      </w:r>
      <w:r w:rsidRPr="00750405">
        <w:rPr>
          <w:color w:val="FFFFFF" w:themeColor="background1"/>
          <w:sz w:val="20"/>
        </w:rPr>
        <w:tab/>
      </w:r>
      <w:proofErr w:type="spellStart"/>
      <w:r w:rsidRPr="00750405">
        <w:rPr>
          <w:rFonts w:ascii="Georgia"/>
          <w:i/>
          <w:color w:val="FFFFFF" w:themeColor="background1"/>
          <w:sz w:val="20"/>
        </w:rPr>
        <w:t>Oriolus</w:t>
      </w:r>
      <w:proofErr w:type="spellEnd"/>
    </w:p>
    <w:p w14:paraId="5DFDD06F" w14:textId="77777777" w:rsidR="006500DE" w:rsidRPr="00750405" w:rsidRDefault="004A7191">
      <w:pPr>
        <w:tabs>
          <w:tab w:val="left" w:pos="4927"/>
        </w:tabs>
        <w:spacing w:before="90"/>
        <w:ind w:left="3440"/>
        <w:rPr>
          <w:rFonts w:ascii="Georgia"/>
          <w:i/>
          <w:color w:val="FFFFFF" w:themeColor="background1"/>
          <w:sz w:val="20"/>
        </w:rPr>
      </w:pPr>
      <w:r w:rsidRPr="00750405">
        <w:rPr>
          <w:color w:val="FFFFFF" w:themeColor="background1"/>
          <w:sz w:val="20"/>
        </w:rPr>
        <w:t>Species:</w:t>
      </w:r>
      <w:r w:rsidRPr="00750405">
        <w:rPr>
          <w:color w:val="FFFFFF" w:themeColor="background1"/>
          <w:sz w:val="20"/>
        </w:rPr>
        <w:tab/>
      </w:r>
      <w:r w:rsidRPr="00750405">
        <w:rPr>
          <w:rFonts w:ascii="Georgia"/>
          <w:i/>
          <w:color w:val="FFFFFF" w:themeColor="background1"/>
          <w:sz w:val="20"/>
        </w:rPr>
        <w:t>O.</w:t>
      </w:r>
      <w:r w:rsidRPr="00750405">
        <w:rPr>
          <w:rFonts w:ascii="Georgia"/>
          <w:i/>
          <w:color w:val="FFFFFF" w:themeColor="background1"/>
          <w:spacing w:val="-13"/>
          <w:sz w:val="20"/>
        </w:rPr>
        <w:t xml:space="preserve"> </w:t>
      </w:r>
      <w:proofErr w:type="spellStart"/>
      <w:r w:rsidRPr="00750405">
        <w:rPr>
          <w:rFonts w:ascii="Georgia"/>
          <w:i/>
          <w:color w:val="FFFFFF" w:themeColor="background1"/>
          <w:sz w:val="20"/>
        </w:rPr>
        <w:t>larvatus</w:t>
      </w:r>
      <w:proofErr w:type="spellEnd"/>
    </w:p>
    <w:p w14:paraId="6D321BE5" w14:textId="77777777" w:rsidR="006500DE" w:rsidRPr="00750405" w:rsidRDefault="006500DE">
      <w:pPr>
        <w:pStyle w:val="BodyText"/>
        <w:rPr>
          <w:rFonts w:ascii="Georgia"/>
          <w:i/>
          <w:color w:val="FFFFFF" w:themeColor="background1"/>
          <w:sz w:val="22"/>
        </w:rPr>
      </w:pPr>
    </w:p>
    <w:p w14:paraId="36651DC6" w14:textId="77777777" w:rsidR="006500DE" w:rsidRPr="00750405" w:rsidRDefault="006500DE">
      <w:pPr>
        <w:pStyle w:val="BodyText"/>
        <w:rPr>
          <w:rFonts w:ascii="Georgia"/>
          <w:i/>
          <w:color w:val="FFFFFF" w:themeColor="background1"/>
          <w:sz w:val="22"/>
        </w:rPr>
      </w:pPr>
    </w:p>
    <w:p w14:paraId="6033F8E3" w14:textId="77777777" w:rsidR="006500DE" w:rsidRPr="00750405" w:rsidRDefault="006500DE">
      <w:pPr>
        <w:pStyle w:val="BodyText"/>
        <w:rPr>
          <w:rFonts w:ascii="Georgia"/>
          <w:i/>
          <w:color w:val="FFFFFF" w:themeColor="background1"/>
          <w:sz w:val="22"/>
        </w:rPr>
      </w:pPr>
    </w:p>
    <w:p w14:paraId="44E01300" w14:textId="77777777" w:rsidR="006500DE" w:rsidRPr="00750405" w:rsidRDefault="006500DE">
      <w:pPr>
        <w:pStyle w:val="BodyText"/>
        <w:rPr>
          <w:rFonts w:ascii="Georgia"/>
          <w:i/>
          <w:color w:val="FFFFFF" w:themeColor="background1"/>
          <w:sz w:val="22"/>
        </w:rPr>
      </w:pPr>
    </w:p>
    <w:p w14:paraId="6345CE79" w14:textId="77777777" w:rsidR="006500DE" w:rsidRPr="004A7191" w:rsidRDefault="006500DE">
      <w:pPr>
        <w:pStyle w:val="BodyText"/>
        <w:rPr>
          <w:rFonts w:ascii="Georgia"/>
          <w:i/>
          <w:color w:val="000000" w:themeColor="text1"/>
          <w:sz w:val="22"/>
        </w:rPr>
      </w:pPr>
    </w:p>
    <w:p w14:paraId="080EF23E" w14:textId="77777777" w:rsidR="006500DE" w:rsidRPr="004A7191" w:rsidRDefault="006500DE">
      <w:pPr>
        <w:pStyle w:val="BodyText"/>
        <w:rPr>
          <w:rFonts w:ascii="Georgia"/>
          <w:i/>
          <w:color w:val="000000" w:themeColor="text1"/>
          <w:sz w:val="22"/>
        </w:rPr>
      </w:pPr>
    </w:p>
    <w:p w14:paraId="406FF8C9" w14:textId="77777777" w:rsidR="006500DE" w:rsidRPr="004A7191" w:rsidRDefault="006500DE">
      <w:pPr>
        <w:pStyle w:val="BodyText"/>
        <w:rPr>
          <w:rFonts w:ascii="Georgia"/>
          <w:i/>
          <w:color w:val="000000" w:themeColor="text1"/>
          <w:sz w:val="22"/>
        </w:rPr>
      </w:pPr>
    </w:p>
    <w:p w14:paraId="22A7FCB4" w14:textId="77777777" w:rsidR="006500DE" w:rsidRPr="004A7191" w:rsidRDefault="006500DE">
      <w:pPr>
        <w:pStyle w:val="BodyText"/>
        <w:rPr>
          <w:rFonts w:ascii="Georgia"/>
          <w:i/>
          <w:color w:val="000000" w:themeColor="text1"/>
          <w:sz w:val="22"/>
        </w:rPr>
      </w:pPr>
    </w:p>
    <w:p w14:paraId="21965C62" w14:textId="77777777" w:rsidR="006500DE" w:rsidRPr="004A7191" w:rsidRDefault="006500DE">
      <w:pPr>
        <w:pStyle w:val="BodyText"/>
        <w:rPr>
          <w:rFonts w:ascii="Georgia"/>
          <w:i/>
          <w:color w:val="000000" w:themeColor="text1"/>
          <w:sz w:val="22"/>
        </w:rPr>
      </w:pPr>
    </w:p>
    <w:p w14:paraId="2062F106" w14:textId="77777777" w:rsidR="006500DE" w:rsidRPr="004A7191" w:rsidRDefault="006500DE">
      <w:pPr>
        <w:pStyle w:val="BodyText"/>
        <w:rPr>
          <w:rFonts w:ascii="Georgia"/>
          <w:i/>
          <w:color w:val="000000" w:themeColor="text1"/>
          <w:sz w:val="22"/>
        </w:rPr>
      </w:pPr>
    </w:p>
    <w:p w14:paraId="0EC5295B" w14:textId="77777777" w:rsidR="006500DE" w:rsidRPr="004A7191" w:rsidRDefault="006500DE">
      <w:pPr>
        <w:pStyle w:val="BodyText"/>
        <w:rPr>
          <w:rFonts w:ascii="Georgia"/>
          <w:i/>
          <w:color w:val="000000" w:themeColor="text1"/>
          <w:sz w:val="22"/>
        </w:rPr>
      </w:pPr>
    </w:p>
    <w:p w14:paraId="3CD0480C" w14:textId="77777777" w:rsidR="006500DE" w:rsidRPr="004A7191" w:rsidRDefault="006500DE">
      <w:pPr>
        <w:pStyle w:val="BodyText"/>
        <w:rPr>
          <w:rFonts w:ascii="Georgia"/>
          <w:i/>
          <w:color w:val="000000" w:themeColor="text1"/>
          <w:sz w:val="22"/>
        </w:rPr>
      </w:pPr>
    </w:p>
    <w:p w14:paraId="1D68D2D9" w14:textId="77777777" w:rsidR="006500DE" w:rsidRPr="004A7191" w:rsidRDefault="006500DE">
      <w:pPr>
        <w:pStyle w:val="BodyText"/>
        <w:rPr>
          <w:rFonts w:ascii="Georgia"/>
          <w:i/>
          <w:color w:val="000000" w:themeColor="text1"/>
          <w:sz w:val="22"/>
        </w:rPr>
      </w:pPr>
    </w:p>
    <w:p w14:paraId="596D842E" w14:textId="77777777" w:rsidR="006500DE" w:rsidRPr="004A7191" w:rsidRDefault="006500DE">
      <w:pPr>
        <w:pStyle w:val="BodyText"/>
        <w:rPr>
          <w:rFonts w:ascii="Georgia"/>
          <w:i/>
          <w:color w:val="000000" w:themeColor="text1"/>
          <w:sz w:val="22"/>
        </w:rPr>
      </w:pPr>
    </w:p>
    <w:p w14:paraId="5974BF23" w14:textId="77777777" w:rsidR="006500DE" w:rsidRPr="004A7191" w:rsidRDefault="006500DE">
      <w:pPr>
        <w:pStyle w:val="BodyText"/>
        <w:rPr>
          <w:rFonts w:ascii="Georgia"/>
          <w:i/>
          <w:color w:val="000000" w:themeColor="text1"/>
          <w:sz w:val="22"/>
        </w:rPr>
      </w:pPr>
    </w:p>
    <w:p w14:paraId="6ED5872A" w14:textId="77777777" w:rsidR="006500DE" w:rsidRPr="004A7191" w:rsidRDefault="006500DE">
      <w:pPr>
        <w:pStyle w:val="BodyText"/>
        <w:rPr>
          <w:rFonts w:ascii="Georgia"/>
          <w:i/>
          <w:color w:val="000000" w:themeColor="text1"/>
          <w:sz w:val="22"/>
        </w:rPr>
      </w:pPr>
    </w:p>
    <w:p w14:paraId="10AF5437" w14:textId="77777777" w:rsidR="006500DE" w:rsidRPr="004A7191" w:rsidRDefault="006500DE">
      <w:pPr>
        <w:pStyle w:val="BodyText"/>
        <w:rPr>
          <w:rFonts w:ascii="Georgia"/>
          <w:i/>
          <w:color w:val="000000" w:themeColor="text1"/>
          <w:sz w:val="22"/>
        </w:rPr>
      </w:pPr>
    </w:p>
    <w:p w14:paraId="313E827F" w14:textId="77777777" w:rsidR="006500DE" w:rsidRPr="004A7191" w:rsidRDefault="006500DE">
      <w:pPr>
        <w:pStyle w:val="BodyText"/>
        <w:rPr>
          <w:rFonts w:ascii="Georgia"/>
          <w:i/>
          <w:color w:val="000000" w:themeColor="text1"/>
          <w:sz w:val="22"/>
        </w:rPr>
      </w:pPr>
    </w:p>
    <w:p w14:paraId="462104AC" w14:textId="77777777" w:rsidR="006500DE" w:rsidRPr="004A7191" w:rsidRDefault="006500DE">
      <w:pPr>
        <w:pStyle w:val="BodyText"/>
        <w:rPr>
          <w:rFonts w:ascii="Georgia"/>
          <w:i/>
          <w:color w:val="000000" w:themeColor="text1"/>
          <w:sz w:val="22"/>
        </w:rPr>
      </w:pPr>
    </w:p>
    <w:p w14:paraId="7BBD1FB6" w14:textId="77777777" w:rsidR="006500DE" w:rsidRPr="004A7191" w:rsidRDefault="006500DE">
      <w:pPr>
        <w:pStyle w:val="BodyText"/>
        <w:rPr>
          <w:rFonts w:ascii="Georgia"/>
          <w:i/>
          <w:color w:val="000000" w:themeColor="text1"/>
          <w:sz w:val="22"/>
        </w:rPr>
      </w:pPr>
    </w:p>
    <w:p w14:paraId="2176722B" w14:textId="77777777" w:rsidR="006500DE" w:rsidRPr="004A7191" w:rsidRDefault="006500DE">
      <w:pPr>
        <w:pStyle w:val="BodyText"/>
        <w:rPr>
          <w:rFonts w:ascii="Georgia"/>
          <w:i/>
          <w:color w:val="000000" w:themeColor="text1"/>
          <w:sz w:val="22"/>
        </w:rPr>
      </w:pPr>
    </w:p>
    <w:p w14:paraId="5806A892" w14:textId="77777777" w:rsidR="006500DE" w:rsidRPr="004A7191" w:rsidRDefault="006500DE">
      <w:pPr>
        <w:pStyle w:val="BodyText"/>
        <w:spacing w:before="9"/>
        <w:rPr>
          <w:rFonts w:ascii="Georgia"/>
          <w:i/>
          <w:color w:val="000000" w:themeColor="text1"/>
          <w:sz w:val="27"/>
        </w:rPr>
      </w:pPr>
    </w:p>
    <w:p w14:paraId="127DD7C9" w14:textId="77777777" w:rsidR="006500DE" w:rsidRPr="004A7191" w:rsidRDefault="004A7191">
      <w:pPr>
        <w:spacing w:before="1"/>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00CBFF55"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D0F1408" w14:textId="77777777" w:rsidR="006500DE" w:rsidRPr="004A7191" w:rsidRDefault="006500DE">
      <w:pPr>
        <w:pStyle w:val="BodyText"/>
        <w:spacing w:before="4"/>
        <w:rPr>
          <w:color w:val="000000" w:themeColor="text1"/>
          <w:sz w:val="17"/>
        </w:rPr>
      </w:pPr>
    </w:p>
    <w:p w14:paraId="36803A92" w14:textId="77777777" w:rsidR="006500DE" w:rsidRPr="004A7191" w:rsidRDefault="004A7191">
      <w:pPr>
        <w:pStyle w:val="Heading1"/>
        <w:tabs>
          <w:tab w:val="left" w:pos="1158"/>
          <w:tab w:val="left" w:pos="7739"/>
        </w:tabs>
        <w:rPr>
          <w:color w:val="000000" w:themeColor="text1"/>
        </w:rPr>
      </w:pPr>
      <w:r w:rsidRPr="004A7191">
        <w:rPr>
          <w:color w:val="000000" w:themeColor="text1"/>
          <w:shd w:val="clear" w:color="auto" w:fill="595762"/>
        </w:rPr>
        <w:t xml:space="preserve"> </w:t>
      </w:r>
      <w:r w:rsidRPr="004A7191">
        <w:rPr>
          <w:color w:val="000000" w:themeColor="text1"/>
          <w:shd w:val="clear" w:color="auto" w:fill="595762"/>
        </w:rPr>
        <w:tab/>
        <w:t>49. Black</w:t>
      </w:r>
      <w:r w:rsidRPr="004A7191">
        <w:rPr>
          <w:color w:val="000000" w:themeColor="text1"/>
          <w:spacing w:val="-25"/>
          <w:shd w:val="clear" w:color="auto" w:fill="595762"/>
        </w:rPr>
        <w:t xml:space="preserve"> </w:t>
      </w:r>
      <w:proofErr w:type="spellStart"/>
      <w:r w:rsidRPr="004A7191">
        <w:rPr>
          <w:color w:val="000000" w:themeColor="text1"/>
          <w:shd w:val="clear" w:color="auto" w:fill="595762"/>
        </w:rPr>
        <w:t>Drongo</w:t>
      </w:r>
      <w:proofErr w:type="spellEnd"/>
      <w:r w:rsidRPr="004A7191">
        <w:rPr>
          <w:color w:val="000000" w:themeColor="text1"/>
          <w:shd w:val="clear" w:color="auto" w:fill="595762"/>
        </w:rPr>
        <w:tab/>
      </w:r>
    </w:p>
    <w:p w14:paraId="7053B2D6" w14:textId="77777777" w:rsidR="006500DE" w:rsidRPr="004A7191" w:rsidRDefault="004A7191">
      <w:pPr>
        <w:pStyle w:val="BodyText"/>
        <w:spacing w:before="282" w:line="237" w:lineRule="auto"/>
        <w:ind w:left="1160" w:right="1107"/>
        <w:rPr>
          <w:color w:val="000000" w:themeColor="text1"/>
        </w:rPr>
      </w:pPr>
      <w:r w:rsidRPr="004A7191">
        <w:rPr>
          <w:color w:val="000000" w:themeColor="text1"/>
        </w:rPr>
        <w:t xml:space="preserve">The black </w:t>
      </w:r>
      <w:proofErr w:type="spellStart"/>
      <w:r w:rsidRPr="004A7191">
        <w:rPr>
          <w:color w:val="000000" w:themeColor="text1"/>
        </w:rPr>
        <w:t>drongo</w:t>
      </w:r>
      <w:proofErr w:type="spellEnd"/>
      <w:r w:rsidRPr="004A7191">
        <w:rPr>
          <w:color w:val="000000" w:themeColor="text1"/>
        </w:rPr>
        <w:t xml:space="preserve"> (</w:t>
      </w:r>
      <w:proofErr w:type="spellStart"/>
      <w:r w:rsidRPr="004A7191">
        <w:rPr>
          <w:rFonts w:ascii="Georgia"/>
          <w:i/>
          <w:color w:val="000000" w:themeColor="text1"/>
        </w:rPr>
        <w:t>Dicrurus</w:t>
      </w:r>
      <w:proofErr w:type="spellEnd"/>
      <w:r w:rsidRPr="004A7191">
        <w:rPr>
          <w:rFonts w:ascii="Georgia"/>
          <w:i/>
          <w:color w:val="000000" w:themeColor="text1"/>
        </w:rPr>
        <w:t xml:space="preserve"> </w:t>
      </w:r>
      <w:proofErr w:type="spellStart"/>
      <w:r w:rsidRPr="004A7191">
        <w:rPr>
          <w:rFonts w:ascii="Georgia"/>
          <w:i/>
          <w:color w:val="000000" w:themeColor="text1"/>
        </w:rPr>
        <w:t>macrocercus</w:t>
      </w:r>
      <w:proofErr w:type="spellEnd"/>
      <w:r w:rsidRPr="004A7191">
        <w:rPr>
          <w:color w:val="000000" w:themeColor="text1"/>
        </w:rPr>
        <w:t xml:space="preserve">) is a small Asian passerine bird of the </w:t>
      </w:r>
      <w:proofErr w:type="spellStart"/>
      <w:r w:rsidRPr="004A7191">
        <w:rPr>
          <w:color w:val="000000" w:themeColor="text1"/>
        </w:rPr>
        <w:t>drongo</w:t>
      </w:r>
      <w:proofErr w:type="spellEnd"/>
      <w:r w:rsidRPr="004A7191">
        <w:rPr>
          <w:color w:val="000000" w:themeColor="text1"/>
        </w:rPr>
        <w:t xml:space="preserve"> family </w:t>
      </w:r>
      <w:proofErr w:type="spellStart"/>
      <w:r w:rsidRPr="004A7191">
        <w:rPr>
          <w:color w:val="000000" w:themeColor="text1"/>
        </w:rPr>
        <w:t>Dicruridae</w:t>
      </w:r>
      <w:proofErr w:type="spellEnd"/>
      <w:r w:rsidRPr="004A7191">
        <w:rPr>
          <w:color w:val="000000" w:themeColor="text1"/>
        </w:rPr>
        <w:t>. It is a common resident breeder in much of tropical southern Asia from southwest Iran through India and Sri Lanka east to southern China and Indonesia. It is a wholly black bird with a distinctive forked tail and measures 28 cm (11 in) in length. It feeds on insects, and is common in open agricultural areas and light forest throughout its range, perching conspicuously on a bare perch</w:t>
      </w:r>
    </w:p>
    <w:p w14:paraId="5600C250" w14:textId="77777777" w:rsidR="006500DE" w:rsidRPr="004A7191" w:rsidRDefault="004A7191">
      <w:pPr>
        <w:pStyle w:val="BodyText"/>
        <w:spacing w:before="4"/>
        <w:ind w:left="1160" w:right="1371"/>
        <w:rPr>
          <w:color w:val="000000" w:themeColor="text1"/>
        </w:rPr>
      </w:pPr>
      <w:r w:rsidRPr="004A7191">
        <w:rPr>
          <w:color w:val="000000" w:themeColor="text1"/>
        </w:rPr>
        <w:t>or</w:t>
      </w:r>
      <w:r w:rsidRPr="004A7191">
        <w:rPr>
          <w:color w:val="000000" w:themeColor="text1"/>
          <w:spacing w:val="-18"/>
        </w:rPr>
        <w:t xml:space="preserve"> </w:t>
      </w:r>
      <w:r w:rsidRPr="004A7191">
        <w:rPr>
          <w:color w:val="000000" w:themeColor="text1"/>
        </w:rPr>
        <w:t>along</w:t>
      </w:r>
      <w:r w:rsidRPr="004A7191">
        <w:rPr>
          <w:color w:val="000000" w:themeColor="text1"/>
          <w:spacing w:val="-16"/>
        </w:rPr>
        <w:t xml:space="preserve"> </w:t>
      </w:r>
      <w:r w:rsidRPr="004A7191">
        <w:rPr>
          <w:color w:val="000000" w:themeColor="text1"/>
        </w:rPr>
        <w:t>power</w:t>
      </w:r>
      <w:r w:rsidRPr="004A7191">
        <w:rPr>
          <w:color w:val="000000" w:themeColor="text1"/>
          <w:spacing w:val="-19"/>
        </w:rPr>
        <w:t xml:space="preserve"> </w:t>
      </w:r>
      <w:r w:rsidRPr="004A7191">
        <w:rPr>
          <w:color w:val="000000" w:themeColor="text1"/>
        </w:rPr>
        <w:t>or</w:t>
      </w:r>
      <w:r w:rsidRPr="004A7191">
        <w:rPr>
          <w:color w:val="000000" w:themeColor="text1"/>
          <w:spacing w:val="-17"/>
        </w:rPr>
        <w:t xml:space="preserve"> </w:t>
      </w:r>
      <w:r w:rsidRPr="004A7191">
        <w:rPr>
          <w:color w:val="000000" w:themeColor="text1"/>
        </w:rPr>
        <w:t>telephone</w:t>
      </w:r>
      <w:r w:rsidRPr="004A7191">
        <w:rPr>
          <w:color w:val="000000" w:themeColor="text1"/>
          <w:spacing w:val="-17"/>
        </w:rPr>
        <w:t xml:space="preserve"> </w:t>
      </w:r>
      <w:r w:rsidRPr="004A7191">
        <w:rPr>
          <w:color w:val="000000" w:themeColor="text1"/>
        </w:rPr>
        <w:t>lines.</w:t>
      </w:r>
      <w:r w:rsidRPr="004A7191">
        <w:rPr>
          <w:color w:val="000000" w:themeColor="text1"/>
          <w:spacing w:val="-27"/>
        </w:rPr>
        <w:t xml:space="preserve"> </w:t>
      </w:r>
      <w:r w:rsidRPr="004A7191">
        <w:rPr>
          <w:color w:val="000000" w:themeColor="text1"/>
        </w:rPr>
        <w:t>The</w:t>
      </w:r>
      <w:r w:rsidRPr="004A7191">
        <w:rPr>
          <w:color w:val="000000" w:themeColor="text1"/>
          <w:spacing w:val="-18"/>
        </w:rPr>
        <w:t xml:space="preserve"> </w:t>
      </w:r>
      <w:r w:rsidRPr="004A7191">
        <w:rPr>
          <w:color w:val="000000" w:themeColor="text1"/>
        </w:rPr>
        <w:t>species</w:t>
      </w:r>
      <w:r w:rsidRPr="004A7191">
        <w:rPr>
          <w:color w:val="000000" w:themeColor="text1"/>
          <w:spacing w:val="-17"/>
        </w:rPr>
        <w:t xml:space="preserve"> </w:t>
      </w:r>
      <w:r w:rsidRPr="004A7191">
        <w:rPr>
          <w:color w:val="000000" w:themeColor="text1"/>
        </w:rPr>
        <w:t>is</w:t>
      </w:r>
      <w:r w:rsidRPr="004A7191">
        <w:rPr>
          <w:color w:val="000000" w:themeColor="text1"/>
          <w:spacing w:val="-16"/>
        </w:rPr>
        <w:t xml:space="preserve"> </w:t>
      </w:r>
      <w:r w:rsidRPr="004A7191">
        <w:rPr>
          <w:color w:val="000000" w:themeColor="text1"/>
        </w:rPr>
        <w:t>known</w:t>
      </w:r>
      <w:r w:rsidRPr="004A7191">
        <w:rPr>
          <w:color w:val="000000" w:themeColor="text1"/>
          <w:spacing w:val="-18"/>
        </w:rPr>
        <w:t xml:space="preserve"> </w:t>
      </w:r>
      <w:r w:rsidRPr="004A7191">
        <w:rPr>
          <w:color w:val="000000" w:themeColor="text1"/>
        </w:rPr>
        <w:t>for</w:t>
      </w:r>
      <w:r w:rsidRPr="004A7191">
        <w:rPr>
          <w:color w:val="000000" w:themeColor="text1"/>
          <w:spacing w:val="-16"/>
        </w:rPr>
        <w:t xml:space="preserve"> </w:t>
      </w:r>
      <w:r w:rsidRPr="004A7191">
        <w:rPr>
          <w:color w:val="000000" w:themeColor="text1"/>
        </w:rPr>
        <w:t>its</w:t>
      </w:r>
      <w:r w:rsidRPr="004A7191">
        <w:rPr>
          <w:color w:val="000000" w:themeColor="text1"/>
          <w:spacing w:val="2"/>
        </w:rPr>
        <w:t xml:space="preserve"> </w:t>
      </w:r>
      <w:r w:rsidRPr="004A7191">
        <w:rPr>
          <w:color w:val="000000" w:themeColor="text1"/>
          <w:spacing w:val="-3"/>
        </w:rPr>
        <w:t xml:space="preserve">aggressive </w:t>
      </w:r>
      <w:r w:rsidRPr="004A7191">
        <w:rPr>
          <w:color w:val="000000" w:themeColor="text1"/>
        </w:rPr>
        <w:t>behaviour</w:t>
      </w:r>
      <w:r w:rsidRPr="004A7191">
        <w:rPr>
          <w:color w:val="000000" w:themeColor="text1"/>
          <w:spacing w:val="-27"/>
        </w:rPr>
        <w:t xml:space="preserve"> </w:t>
      </w:r>
      <w:r w:rsidRPr="004A7191">
        <w:rPr>
          <w:color w:val="000000" w:themeColor="text1"/>
        </w:rPr>
        <w:t>towards</w:t>
      </w:r>
      <w:r w:rsidRPr="004A7191">
        <w:rPr>
          <w:color w:val="000000" w:themeColor="text1"/>
          <w:spacing w:val="-27"/>
        </w:rPr>
        <w:t xml:space="preserve"> </w:t>
      </w:r>
      <w:r w:rsidRPr="004A7191">
        <w:rPr>
          <w:color w:val="000000" w:themeColor="text1"/>
        </w:rPr>
        <w:t>much</w:t>
      </w:r>
      <w:r w:rsidRPr="004A7191">
        <w:rPr>
          <w:color w:val="000000" w:themeColor="text1"/>
          <w:spacing w:val="-26"/>
        </w:rPr>
        <w:t xml:space="preserve"> </w:t>
      </w:r>
      <w:r w:rsidRPr="004A7191">
        <w:rPr>
          <w:color w:val="000000" w:themeColor="text1"/>
        </w:rPr>
        <w:t>larger</w:t>
      </w:r>
      <w:r w:rsidRPr="004A7191">
        <w:rPr>
          <w:color w:val="000000" w:themeColor="text1"/>
          <w:spacing w:val="-25"/>
        </w:rPr>
        <w:t xml:space="preserve"> </w:t>
      </w:r>
      <w:r w:rsidRPr="004A7191">
        <w:rPr>
          <w:color w:val="000000" w:themeColor="text1"/>
        </w:rPr>
        <w:t>birds,</w:t>
      </w:r>
      <w:r w:rsidRPr="004A7191">
        <w:rPr>
          <w:color w:val="000000" w:themeColor="text1"/>
          <w:spacing w:val="-27"/>
        </w:rPr>
        <w:t xml:space="preserve"> </w:t>
      </w:r>
      <w:r w:rsidRPr="004A7191">
        <w:rPr>
          <w:color w:val="000000" w:themeColor="text1"/>
        </w:rPr>
        <w:t>such</w:t>
      </w:r>
      <w:r w:rsidRPr="004A7191">
        <w:rPr>
          <w:color w:val="000000" w:themeColor="text1"/>
          <w:spacing w:val="-26"/>
        </w:rPr>
        <w:t xml:space="preserve"> </w:t>
      </w:r>
      <w:r w:rsidRPr="004A7191">
        <w:rPr>
          <w:color w:val="000000" w:themeColor="text1"/>
        </w:rPr>
        <w:t>as</w:t>
      </w:r>
      <w:r w:rsidRPr="004A7191">
        <w:rPr>
          <w:color w:val="000000" w:themeColor="text1"/>
          <w:spacing w:val="-25"/>
        </w:rPr>
        <w:t xml:space="preserve"> </w:t>
      </w:r>
      <w:r w:rsidRPr="004A7191">
        <w:rPr>
          <w:color w:val="000000" w:themeColor="text1"/>
        </w:rPr>
        <w:t>crows,</w:t>
      </w:r>
      <w:r w:rsidRPr="004A7191">
        <w:rPr>
          <w:color w:val="000000" w:themeColor="text1"/>
          <w:spacing w:val="-2"/>
        </w:rPr>
        <w:t xml:space="preserve"> </w:t>
      </w:r>
      <w:r w:rsidRPr="004A7191">
        <w:rPr>
          <w:color w:val="000000" w:themeColor="text1"/>
        </w:rPr>
        <w:t>never</w:t>
      </w:r>
      <w:r w:rsidRPr="004A7191">
        <w:rPr>
          <w:color w:val="000000" w:themeColor="text1"/>
          <w:spacing w:val="-16"/>
        </w:rPr>
        <w:t xml:space="preserve"> </w:t>
      </w:r>
      <w:r w:rsidRPr="004A7191">
        <w:rPr>
          <w:color w:val="000000" w:themeColor="text1"/>
        </w:rPr>
        <w:t>hesitating</w:t>
      </w:r>
      <w:r w:rsidRPr="004A7191">
        <w:rPr>
          <w:color w:val="000000" w:themeColor="text1"/>
          <w:spacing w:val="-15"/>
        </w:rPr>
        <w:t xml:space="preserve"> </w:t>
      </w:r>
      <w:r w:rsidRPr="004A7191">
        <w:rPr>
          <w:color w:val="000000" w:themeColor="text1"/>
        </w:rPr>
        <w:t>to dive-bomb</w:t>
      </w:r>
      <w:r w:rsidRPr="004A7191">
        <w:rPr>
          <w:color w:val="000000" w:themeColor="text1"/>
          <w:spacing w:val="-16"/>
        </w:rPr>
        <w:t xml:space="preserve"> </w:t>
      </w:r>
      <w:r w:rsidRPr="004A7191">
        <w:rPr>
          <w:color w:val="000000" w:themeColor="text1"/>
        </w:rPr>
        <w:t>any</w:t>
      </w:r>
      <w:r w:rsidRPr="004A7191">
        <w:rPr>
          <w:color w:val="000000" w:themeColor="text1"/>
          <w:spacing w:val="-14"/>
        </w:rPr>
        <w:t xml:space="preserve"> </w:t>
      </w:r>
      <w:r w:rsidRPr="004A7191">
        <w:rPr>
          <w:color w:val="000000" w:themeColor="text1"/>
        </w:rPr>
        <w:t>bird</w:t>
      </w:r>
      <w:r w:rsidRPr="004A7191">
        <w:rPr>
          <w:color w:val="000000" w:themeColor="text1"/>
          <w:spacing w:val="-14"/>
        </w:rPr>
        <w:t xml:space="preserve"> </w:t>
      </w:r>
      <w:r w:rsidRPr="004A7191">
        <w:rPr>
          <w:color w:val="000000" w:themeColor="text1"/>
        </w:rPr>
        <w:t>of</w:t>
      </w:r>
      <w:r w:rsidRPr="004A7191">
        <w:rPr>
          <w:color w:val="000000" w:themeColor="text1"/>
          <w:spacing w:val="-15"/>
        </w:rPr>
        <w:t xml:space="preserve"> </w:t>
      </w:r>
      <w:r w:rsidRPr="004A7191">
        <w:rPr>
          <w:color w:val="000000" w:themeColor="text1"/>
        </w:rPr>
        <w:t>prey</w:t>
      </w:r>
      <w:r w:rsidRPr="004A7191">
        <w:rPr>
          <w:color w:val="000000" w:themeColor="text1"/>
          <w:spacing w:val="-14"/>
        </w:rPr>
        <w:t xml:space="preserve"> </w:t>
      </w:r>
      <w:r w:rsidRPr="004A7191">
        <w:rPr>
          <w:color w:val="000000" w:themeColor="text1"/>
        </w:rPr>
        <w:t>that</w:t>
      </w:r>
      <w:r w:rsidRPr="004A7191">
        <w:rPr>
          <w:color w:val="000000" w:themeColor="text1"/>
          <w:spacing w:val="-14"/>
        </w:rPr>
        <w:t xml:space="preserve"> </w:t>
      </w:r>
      <w:r w:rsidRPr="004A7191">
        <w:rPr>
          <w:color w:val="000000" w:themeColor="text1"/>
        </w:rPr>
        <w:t>invades</w:t>
      </w:r>
    </w:p>
    <w:p w14:paraId="762B5997" w14:textId="77777777" w:rsidR="006500DE" w:rsidRPr="004A7191" w:rsidRDefault="004A7191">
      <w:pPr>
        <w:pStyle w:val="BodyText"/>
        <w:ind w:left="1160" w:right="1361"/>
        <w:rPr>
          <w:color w:val="000000" w:themeColor="text1"/>
        </w:rPr>
      </w:pPr>
      <w:r w:rsidRPr="004A7191">
        <w:rPr>
          <w:color w:val="000000" w:themeColor="text1"/>
        </w:rPr>
        <w:t xml:space="preserve">its territory. This behaviour earns it the informal name of king </w:t>
      </w:r>
      <w:r w:rsidRPr="004A7191">
        <w:rPr>
          <w:color w:val="000000" w:themeColor="text1"/>
          <w:spacing w:val="-8"/>
        </w:rPr>
        <w:t xml:space="preserve">crow. </w:t>
      </w:r>
      <w:r w:rsidRPr="004A7191">
        <w:rPr>
          <w:color w:val="000000" w:themeColor="text1"/>
        </w:rPr>
        <w:t xml:space="preserve">Smaller birds often nest in the well-guarded vicinity of a nesting black </w:t>
      </w:r>
      <w:proofErr w:type="spellStart"/>
      <w:r w:rsidRPr="004A7191">
        <w:rPr>
          <w:color w:val="000000" w:themeColor="text1"/>
        </w:rPr>
        <w:t>drongo</w:t>
      </w:r>
      <w:proofErr w:type="spellEnd"/>
      <w:r w:rsidRPr="004A7191">
        <w:rPr>
          <w:color w:val="000000" w:themeColor="text1"/>
        </w:rPr>
        <w:t>. Previously grouped along with the</w:t>
      </w:r>
      <w:r w:rsidR="00750405">
        <w:rPr>
          <w:color w:val="000000" w:themeColor="text1"/>
        </w:rPr>
        <w:t xml:space="preserve"> </w:t>
      </w:r>
      <w:r w:rsidRPr="004A7191">
        <w:rPr>
          <w:color w:val="000000" w:themeColor="text1"/>
        </w:rPr>
        <w:t xml:space="preserve">African fork-tailed </w:t>
      </w:r>
      <w:proofErr w:type="spellStart"/>
      <w:r w:rsidRPr="004A7191">
        <w:rPr>
          <w:color w:val="000000" w:themeColor="text1"/>
        </w:rPr>
        <w:t>drongo</w:t>
      </w:r>
      <w:proofErr w:type="spellEnd"/>
      <w:r w:rsidRPr="004A7191">
        <w:rPr>
          <w:color w:val="000000" w:themeColor="text1"/>
        </w:rPr>
        <w:t xml:space="preserve"> (</w:t>
      </w:r>
      <w:proofErr w:type="spellStart"/>
      <w:r w:rsidRPr="004A7191">
        <w:rPr>
          <w:color w:val="000000" w:themeColor="text1"/>
        </w:rPr>
        <w:t>Dicrurusadsimilis</w:t>
      </w:r>
      <w:proofErr w:type="spellEnd"/>
      <w:r w:rsidRPr="004A7191">
        <w:rPr>
          <w:color w:val="000000" w:themeColor="text1"/>
        </w:rPr>
        <w:t>),</w:t>
      </w:r>
      <w:r w:rsidRPr="004A7191">
        <w:rPr>
          <w:color w:val="000000" w:themeColor="text1"/>
          <w:spacing w:val="-26"/>
        </w:rPr>
        <w:t xml:space="preserve"> </w:t>
      </w:r>
      <w:r w:rsidRPr="004A7191">
        <w:rPr>
          <w:color w:val="000000" w:themeColor="text1"/>
        </w:rPr>
        <w:t>the</w:t>
      </w:r>
      <w:r w:rsidRPr="004A7191">
        <w:rPr>
          <w:color w:val="000000" w:themeColor="text1"/>
          <w:spacing w:val="-37"/>
        </w:rPr>
        <w:t xml:space="preserve"> </w:t>
      </w:r>
      <w:r w:rsidRPr="004A7191">
        <w:rPr>
          <w:color w:val="000000" w:themeColor="text1"/>
        </w:rPr>
        <w:t>Asian</w:t>
      </w:r>
      <w:r w:rsidRPr="004A7191">
        <w:rPr>
          <w:color w:val="000000" w:themeColor="text1"/>
          <w:spacing w:val="-26"/>
        </w:rPr>
        <w:t xml:space="preserve"> </w:t>
      </w:r>
      <w:r w:rsidRPr="004A7191">
        <w:rPr>
          <w:color w:val="000000" w:themeColor="text1"/>
        </w:rPr>
        <w:t>forms</w:t>
      </w:r>
      <w:r w:rsidRPr="004A7191">
        <w:rPr>
          <w:color w:val="000000" w:themeColor="text1"/>
          <w:spacing w:val="-25"/>
        </w:rPr>
        <w:t xml:space="preserve"> </w:t>
      </w:r>
      <w:r w:rsidRPr="004A7191">
        <w:rPr>
          <w:color w:val="000000" w:themeColor="text1"/>
        </w:rPr>
        <w:t>are</w:t>
      </w:r>
      <w:r w:rsidRPr="004A7191">
        <w:rPr>
          <w:color w:val="000000" w:themeColor="text1"/>
          <w:spacing w:val="-25"/>
        </w:rPr>
        <w:t xml:space="preserve"> </w:t>
      </w:r>
      <w:r w:rsidRPr="004A7191">
        <w:rPr>
          <w:color w:val="000000" w:themeColor="text1"/>
        </w:rPr>
        <w:t>now</w:t>
      </w:r>
      <w:r w:rsidRPr="004A7191">
        <w:rPr>
          <w:color w:val="000000" w:themeColor="text1"/>
          <w:spacing w:val="-8"/>
        </w:rPr>
        <w:t xml:space="preserve"> </w:t>
      </w:r>
      <w:r w:rsidRPr="004A7191">
        <w:rPr>
          <w:color w:val="000000" w:themeColor="text1"/>
        </w:rPr>
        <w:t>treated</w:t>
      </w:r>
      <w:r w:rsidRPr="004A7191">
        <w:rPr>
          <w:color w:val="000000" w:themeColor="text1"/>
          <w:spacing w:val="-15"/>
        </w:rPr>
        <w:t xml:space="preserve"> </w:t>
      </w:r>
      <w:r w:rsidRPr="004A7191">
        <w:rPr>
          <w:color w:val="000000" w:themeColor="text1"/>
        </w:rPr>
        <w:t>as</w:t>
      </w:r>
      <w:r w:rsidRPr="004A7191">
        <w:rPr>
          <w:color w:val="000000" w:themeColor="text1"/>
          <w:spacing w:val="-15"/>
        </w:rPr>
        <w:t xml:space="preserve"> </w:t>
      </w:r>
      <w:r w:rsidRPr="004A7191">
        <w:rPr>
          <w:color w:val="000000" w:themeColor="text1"/>
        </w:rPr>
        <w:t>a</w:t>
      </w:r>
      <w:r w:rsidRPr="004A7191">
        <w:rPr>
          <w:color w:val="000000" w:themeColor="text1"/>
          <w:spacing w:val="-14"/>
        </w:rPr>
        <w:t xml:space="preserve"> </w:t>
      </w:r>
      <w:r w:rsidRPr="004A7191">
        <w:rPr>
          <w:color w:val="000000" w:themeColor="text1"/>
        </w:rPr>
        <w:t>separate</w:t>
      </w:r>
      <w:r w:rsidRPr="004A7191">
        <w:rPr>
          <w:color w:val="000000" w:themeColor="text1"/>
          <w:spacing w:val="-14"/>
        </w:rPr>
        <w:t xml:space="preserve"> </w:t>
      </w:r>
      <w:r w:rsidRPr="004A7191">
        <w:rPr>
          <w:color w:val="000000" w:themeColor="text1"/>
        </w:rPr>
        <w:t>species with</w:t>
      </w:r>
      <w:r w:rsidRPr="004A7191">
        <w:rPr>
          <w:color w:val="000000" w:themeColor="text1"/>
          <w:spacing w:val="-16"/>
        </w:rPr>
        <w:t xml:space="preserve"> </w:t>
      </w:r>
      <w:r w:rsidRPr="004A7191">
        <w:rPr>
          <w:color w:val="000000" w:themeColor="text1"/>
        </w:rPr>
        <w:t>several</w:t>
      </w:r>
      <w:r w:rsidRPr="004A7191">
        <w:rPr>
          <w:color w:val="000000" w:themeColor="text1"/>
          <w:spacing w:val="-13"/>
        </w:rPr>
        <w:t xml:space="preserve"> </w:t>
      </w:r>
      <w:r w:rsidRPr="004A7191">
        <w:rPr>
          <w:color w:val="000000" w:themeColor="text1"/>
        </w:rPr>
        <w:t>distinct</w:t>
      </w:r>
      <w:r w:rsidRPr="004A7191">
        <w:rPr>
          <w:color w:val="000000" w:themeColor="text1"/>
          <w:spacing w:val="-14"/>
        </w:rPr>
        <w:t xml:space="preserve"> </w:t>
      </w:r>
      <w:r w:rsidRPr="004A7191">
        <w:rPr>
          <w:color w:val="000000" w:themeColor="text1"/>
        </w:rPr>
        <w:t>populations.</w:t>
      </w:r>
    </w:p>
    <w:p w14:paraId="7818F096" w14:textId="77777777" w:rsidR="006500DE" w:rsidRPr="004A7191" w:rsidRDefault="004A7191">
      <w:pPr>
        <w:pStyle w:val="BodyText"/>
        <w:ind w:left="1160" w:right="1242" w:firstLine="280"/>
        <w:rPr>
          <w:color w:val="000000" w:themeColor="text1"/>
        </w:rPr>
      </w:pPr>
      <w:r w:rsidRPr="004A7191">
        <w:rPr>
          <w:color w:val="000000" w:themeColor="text1"/>
        </w:rPr>
        <w:t xml:space="preserve">The black </w:t>
      </w:r>
      <w:proofErr w:type="spellStart"/>
      <w:r w:rsidRPr="004A7191">
        <w:rPr>
          <w:color w:val="000000" w:themeColor="text1"/>
        </w:rPr>
        <w:t>drongo</w:t>
      </w:r>
      <w:proofErr w:type="spellEnd"/>
      <w:r w:rsidRPr="004A7191">
        <w:rPr>
          <w:color w:val="000000" w:themeColor="text1"/>
        </w:rPr>
        <w:t xml:space="preserve"> has been introduced to some Pacific islands, where it has thrived and become abundant to the point of threatening and causing the extinction of native and endemic bird species there.</w:t>
      </w:r>
    </w:p>
    <w:p w14:paraId="6FD298B6" w14:textId="77777777" w:rsidR="006500DE" w:rsidRPr="004A7191" w:rsidRDefault="004A7191">
      <w:pPr>
        <w:pStyle w:val="BodyText"/>
        <w:spacing w:line="237" w:lineRule="auto"/>
        <w:ind w:left="1160" w:right="1065" w:firstLine="280"/>
        <w:rPr>
          <w:color w:val="000000" w:themeColor="text1"/>
        </w:rPr>
      </w:pPr>
      <w:r w:rsidRPr="004A7191">
        <w:rPr>
          <w:color w:val="000000" w:themeColor="text1"/>
        </w:rPr>
        <w:t xml:space="preserve">The black </w:t>
      </w:r>
      <w:proofErr w:type="spellStart"/>
      <w:r w:rsidRPr="004A7191">
        <w:rPr>
          <w:color w:val="000000" w:themeColor="text1"/>
        </w:rPr>
        <w:t>drongo</w:t>
      </w:r>
      <w:proofErr w:type="spellEnd"/>
      <w:r w:rsidRPr="004A7191">
        <w:rPr>
          <w:color w:val="000000" w:themeColor="text1"/>
        </w:rPr>
        <w:t xml:space="preserve"> is found predominantly in open country and usually perches and hunts close to the ground. They are mostly aerial predators of insects but also glean from the ground or off vegetation. They are found as summer visitors to northeastern Afghanistan and northern Pakistan but are residents from the Indus Valley until Bangladesh and into India and Sri Lanka.</w:t>
      </w:r>
    </w:p>
    <w:p w14:paraId="7D395F72" w14:textId="77777777" w:rsidR="006500DE" w:rsidRPr="004A7191" w:rsidRDefault="004A7191">
      <w:pPr>
        <w:pStyle w:val="BodyText"/>
        <w:spacing w:line="249" w:lineRule="auto"/>
        <w:ind w:left="1160" w:right="1294"/>
        <w:rPr>
          <w:color w:val="000000" w:themeColor="text1"/>
        </w:rPr>
      </w:pPr>
      <w:r w:rsidRPr="004A7191">
        <w:rPr>
          <w:color w:val="000000" w:themeColor="text1"/>
        </w:rPr>
        <w:t>Some populations show seasonal movement</w:t>
      </w:r>
      <w:r w:rsidR="00750405">
        <w:rPr>
          <w:color w:val="000000" w:themeColor="text1"/>
        </w:rPr>
        <w:t xml:space="preserve"> </w:t>
      </w:r>
      <w:r w:rsidRPr="004A7191">
        <w:rPr>
          <w:color w:val="000000" w:themeColor="text1"/>
        </w:rPr>
        <w:t xml:space="preserve">that are poorly understood. The black </w:t>
      </w:r>
      <w:proofErr w:type="spellStart"/>
      <w:r w:rsidRPr="004A7191">
        <w:rPr>
          <w:color w:val="000000" w:themeColor="text1"/>
        </w:rPr>
        <w:t>drongo</w:t>
      </w:r>
      <w:proofErr w:type="spellEnd"/>
      <w:r w:rsidRPr="004A7191">
        <w:rPr>
          <w:color w:val="000000" w:themeColor="text1"/>
        </w:rPr>
        <w:t xml:space="preserve"> can be found in savannas, fields, and urban habitats.</w:t>
      </w:r>
    </w:p>
    <w:p w14:paraId="1D0F96D2" w14:textId="77777777" w:rsidR="006500DE" w:rsidRPr="004A7191" w:rsidRDefault="006500DE">
      <w:pPr>
        <w:pStyle w:val="BodyText"/>
        <w:rPr>
          <w:color w:val="000000" w:themeColor="text1"/>
          <w:sz w:val="22"/>
        </w:rPr>
      </w:pPr>
    </w:p>
    <w:p w14:paraId="7A19BA3F" w14:textId="77777777" w:rsidR="006500DE" w:rsidRPr="004A7191" w:rsidRDefault="006500DE">
      <w:pPr>
        <w:pStyle w:val="BodyText"/>
        <w:rPr>
          <w:color w:val="000000" w:themeColor="text1"/>
          <w:sz w:val="22"/>
        </w:rPr>
      </w:pPr>
    </w:p>
    <w:p w14:paraId="480AF96C" w14:textId="77777777" w:rsidR="006500DE" w:rsidRPr="004A7191" w:rsidRDefault="006500DE">
      <w:pPr>
        <w:pStyle w:val="BodyText"/>
        <w:rPr>
          <w:color w:val="000000" w:themeColor="text1"/>
          <w:sz w:val="22"/>
        </w:rPr>
      </w:pPr>
    </w:p>
    <w:p w14:paraId="680F8BDC" w14:textId="77777777" w:rsidR="006500DE" w:rsidRPr="004A7191" w:rsidRDefault="006500DE">
      <w:pPr>
        <w:pStyle w:val="BodyText"/>
        <w:rPr>
          <w:color w:val="000000" w:themeColor="text1"/>
          <w:sz w:val="22"/>
        </w:rPr>
      </w:pPr>
    </w:p>
    <w:p w14:paraId="377558C7" w14:textId="77777777" w:rsidR="006500DE" w:rsidRPr="004A7191" w:rsidRDefault="006500DE">
      <w:pPr>
        <w:pStyle w:val="BodyText"/>
        <w:rPr>
          <w:color w:val="000000" w:themeColor="text1"/>
          <w:sz w:val="22"/>
        </w:rPr>
      </w:pPr>
    </w:p>
    <w:p w14:paraId="2BDBACAD" w14:textId="77777777" w:rsidR="006500DE" w:rsidRPr="004A7191" w:rsidRDefault="006500DE">
      <w:pPr>
        <w:pStyle w:val="BodyText"/>
        <w:rPr>
          <w:color w:val="000000" w:themeColor="text1"/>
          <w:sz w:val="22"/>
        </w:rPr>
      </w:pPr>
    </w:p>
    <w:p w14:paraId="257C2F48" w14:textId="77777777" w:rsidR="006500DE" w:rsidRPr="004A7191" w:rsidRDefault="006500DE">
      <w:pPr>
        <w:pStyle w:val="BodyText"/>
        <w:rPr>
          <w:color w:val="000000" w:themeColor="text1"/>
          <w:sz w:val="22"/>
        </w:rPr>
      </w:pPr>
    </w:p>
    <w:p w14:paraId="282EAD1B" w14:textId="77777777" w:rsidR="006500DE" w:rsidRPr="004A7191" w:rsidRDefault="006500DE">
      <w:pPr>
        <w:pStyle w:val="BodyText"/>
        <w:spacing w:before="4"/>
        <w:rPr>
          <w:color w:val="000000" w:themeColor="text1"/>
          <w:sz w:val="24"/>
        </w:rPr>
      </w:pPr>
    </w:p>
    <w:p w14:paraId="21B3B762" w14:textId="77777777" w:rsidR="006500DE" w:rsidRPr="004A7191" w:rsidRDefault="006500DE">
      <w:pPr>
        <w:jc w:val="center"/>
        <w:rPr>
          <w:rFonts w:ascii="Verdana"/>
          <w:color w:val="000000" w:themeColor="text1"/>
        </w:rPr>
        <w:sectPr w:rsidR="006500DE" w:rsidRPr="004A7191">
          <w:pgSz w:w="8240" w:h="12200"/>
          <w:pgMar w:top="1060" w:right="0" w:bottom="280" w:left="0" w:header="720" w:footer="720" w:gutter="0"/>
          <w:cols w:space="720"/>
        </w:sectPr>
      </w:pPr>
    </w:p>
    <w:p w14:paraId="068EE486" w14:textId="77777777" w:rsidR="006500DE" w:rsidRPr="004A7191" w:rsidRDefault="006500DE">
      <w:pPr>
        <w:pStyle w:val="BodyText"/>
        <w:rPr>
          <w:rFonts w:ascii="Verdana"/>
          <w:color w:val="000000" w:themeColor="text1"/>
        </w:rPr>
      </w:pPr>
    </w:p>
    <w:p w14:paraId="32E1ABD1" w14:textId="77777777" w:rsidR="006500DE" w:rsidRPr="004A7191" w:rsidRDefault="006500DE">
      <w:pPr>
        <w:pStyle w:val="BodyText"/>
        <w:rPr>
          <w:rFonts w:ascii="Verdana"/>
          <w:color w:val="000000" w:themeColor="text1"/>
        </w:rPr>
      </w:pPr>
    </w:p>
    <w:p w14:paraId="1689412D" w14:textId="77777777" w:rsidR="006500DE" w:rsidRPr="004A7191" w:rsidRDefault="006500DE">
      <w:pPr>
        <w:pStyle w:val="BodyText"/>
        <w:rPr>
          <w:rFonts w:ascii="Verdana"/>
          <w:color w:val="000000" w:themeColor="text1"/>
        </w:rPr>
      </w:pPr>
    </w:p>
    <w:p w14:paraId="2A96236E" w14:textId="77777777" w:rsidR="006500DE" w:rsidRPr="004A7191" w:rsidRDefault="006500DE">
      <w:pPr>
        <w:pStyle w:val="BodyText"/>
        <w:rPr>
          <w:rFonts w:ascii="Verdana"/>
          <w:color w:val="000000" w:themeColor="text1"/>
        </w:rPr>
      </w:pPr>
    </w:p>
    <w:p w14:paraId="5CDA02C2" w14:textId="77777777" w:rsidR="006500DE" w:rsidRPr="004A7191" w:rsidRDefault="006500DE">
      <w:pPr>
        <w:pStyle w:val="BodyText"/>
        <w:rPr>
          <w:rFonts w:ascii="Verdana"/>
          <w:color w:val="000000" w:themeColor="text1"/>
        </w:rPr>
      </w:pPr>
    </w:p>
    <w:p w14:paraId="32A8B77A" w14:textId="77777777" w:rsidR="006500DE" w:rsidRPr="004A7191" w:rsidRDefault="006500DE">
      <w:pPr>
        <w:pStyle w:val="BodyText"/>
        <w:rPr>
          <w:rFonts w:ascii="Verdana"/>
          <w:color w:val="000000" w:themeColor="text1"/>
        </w:rPr>
      </w:pPr>
    </w:p>
    <w:p w14:paraId="0D93857C" w14:textId="77777777" w:rsidR="006500DE" w:rsidRPr="004A7191" w:rsidRDefault="006500DE">
      <w:pPr>
        <w:pStyle w:val="BodyText"/>
        <w:rPr>
          <w:rFonts w:ascii="Verdana"/>
          <w:color w:val="000000" w:themeColor="text1"/>
        </w:rPr>
      </w:pPr>
    </w:p>
    <w:p w14:paraId="6F74A86E" w14:textId="77777777" w:rsidR="006500DE" w:rsidRPr="004A7191" w:rsidRDefault="006500DE">
      <w:pPr>
        <w:pStyle w:val="BodyText"/>
        <w:rPr>
          <w:rFonts w:ascii="Verdana"/>
          <w:color w:val="000000" w:themeColor="text1"/>
        </w:rPr>
      </w:pPr>
    </w:p>
    <w:p w14:paraId="696E819D" w14:textId="77777777" w:rsidR="006500DE" w:rsidRPr="004A7191" w:rsidRDefault="006500DE">
      <w:pPr>
        <w:pStyle w:val="BodyText"/>
        <w:rPr>
          <w:rFonts w:ascii="Verdana"/>
          <w:color w:val="000000" w:themeColor="text1"/>
        </w:rPr>
      </w:pPr>
    </w:p>
    <w:p w14:paraId="4F6F5567" w14:textId="77777777" w:rsidR="006500DE" w:rsidRPr="004A7191" w:rsidRDefault="006500DE">
      <w:pPr>
        <w:pStyle w:val="BodyText"/>
        <w:rPr>
          <w:rFonts w:ascii="Verdana"/>
          <w:color w:val="000000" w:themeColor="text1"/>
        </w:rPr>
      </w:pPr>
    </w:p>
    <w:p w14:paraId="7D2C236F" w14:textId="77777777" w:rsidR="006500DE" w:rsidRPr="004A7191" w:rsidRDefault="006500DE">
      <w:pPr>
        <w:pStyle w:val="BodyText"/>
        <w:rPr>
          <w:rFonts w:ascii="Verdana"/>
          <w:color w:val="000000" w:themeColor="text1"/>
        </w:rPr>
      </w:pPr>
    </w:p>
    <w:p w14:paraId="2158636B" w14:textId="77777777" w:rsidR="006500DE" w:rsidRPr="004A7191" w:rsidRDefault="006500DE">
      <w:pPr>
        <w:pStyle w:val="BodyText"/>
        <w:rPr>
          <w:rFonts w:ascii="Verdana"/>
          <w:color w:val="000000" w:themeColor="text1"/>
        </w:rPr>
      </w:pPr>
    </w:p>
    <w:p w14:paraId="56EAD0B8" w14:textId="77777777" w:rsidR="006500DE" w:rsidRPr="004A7191" w:rsidRDefault="006500DE">
      <w:pPr>
        <w:pStyle w:val="BodyText"/>
        <w:rPr>
          <w:rFonts w:ascii="Verdana"/>
          <w:color w:val="000000" w:themeColor="text1"/>
        </w:rPr>
      </w:pPr>
    </w:p>
    <w:p w14:paraId="0955FC50" w14:textId="77777777" w:rsidR="006500DE" w:rsidRPr="004A7191" w:rsidRDefault="006500DE">
      <w:pPr>
        <w:pStyle w:val="BodyText"/>
        <w:rPr>
          <w:rFonts w:ascii="Verdana"/>
          <w:color w:val="000000" w:themeColor="text1"/>
        </w:rPr>
      </w:pPr>
    </w:p>
    <w:p w14:paraId="42BD37E5" w14:textId="77777777" w:rsidR="006500DE" w:rsidRPr="004A7191" w:rsidRDefault="006500DE">
      <w:pPr>
        <w:pStyle w:val="BodyText"/>
        <w:rPr>
          <w:rFonts w:ascii="Verdana"/>
          <w:color w:val="000000" w:themeColor="text1"/>
        </w:rPr>
      </w:pPr>
    </w:p>
    <w:p w14:paraId="701613D2" w14:textId="77777777" w:rsidR="006500DE" w:rsidRPr="004A7191" w:rsidRDefault="006500DE">
      <w:pPr>
        <w:pStyle w:val="BodyText"/>
        <w:rPr>
          <w:rFonts w:ascii="Verdana"/>
          <w:color w:val="000000" w:themeColor="text1"/>
        </w:rPr>
      </w:pPr>
    </w:p>
    <w:p w14:paraId="1A035202" w14:textId="77777777" w:rsidR="006500DE" w:rsidRPr="004A7191" w:rsidRDefault="006500DE">
      <w:pPr>
        <w:pStyle w:val="BodyText"/>
        <w:rPr>
          <w:rFonts w:ascii="Verdana"/>
          <w:color w:val="000000" w:themeColor="text1"/>
        </w:rPr>
      </w:pPr>
    </w:p>
    <w:p w14:paraId="0C6DCDCD" w14:textId="77777777" w:rsidR="006500DE" w:rsidRPr="004A7191" w:rsidRDefault="006500DE">
      <w:pPr>
        <w:pStyle w:val="BodyText"/>
        <w:rPr>
          <w:rFonts w:ascii="Verdana"/>
          <w:color w:val="000000" w:themeColor="text1"/>
        </w:rPr>
      </w:pPr>
    </w:p>
    <w:p w14:paraId="6B7CF85A" w14:textId="77777777" w:rsidR="006500DE" w:rsidRPr="004A7191" w:rsidRDefault="006500DE">
      <w:pPr>
        <w:pStyle w:val="BodyText"/>
        <w:rPr>
          <w:rFonts w:ascii="Verdana"/>
          <w:color w:val="000000" w:themeColor="text1"/>
        </w:rPr>
      </w:pPr>
    </w:p>
    <w:p w14:paraId="34508E74" w14:textId="77777777" w:rsidR="006500DE" w:rsidRPr="004A7191" w:rsidRDefault="006500DE">
      <w:pPr>
        <w:pStyle w:val="BodyText"/>
        <w:rPr>
          <w:rFonts w:ascii="Verdana"/>
          <w:color w:val="000000" w:themeColor="text1"/>
        </w:rPr>
      </w:pPr>
    </w:p>
    <w:p w14:paraId="1175D86D" w14:textId="77777777" w:rsidR="006500DE" w:rsidRPr="004A7191" w:rsidRDefault="006500DE">
      <w:pPr>
        <w:pStyle w:val="BodyText"/>
        <w:rPr>
          <w:rFonts w:ascii="Verdana"/>
          <w:color w:val="000000" w:themeColor="text1"/>
        </w:rPr>
      </w:pPr>
    </w:p>
    <w:p w14:paraId="70FC90BB" w14:textId="77777777" w:rsidR="006500DE" w:rsidRPr="004A7191" w:rsidRDefault="006500DE">
      <w:pPr>
        <w:pStyle w:val="BodyText"/>
        <w:rPr>
          <w:rFonts w:ascii="Verdana"/>
          <w:color w:val="000000" w:themeColor="text1"/>
        </w:rPr>
      </w:pPr>
    </w:p>
    <w:p w14:paraId="24494C8C" w14:textId="77777777" w:rsidR="006500DE" w:rsidRPr="004A7191" w:rsidRDefault="006500DE">
      <w:pPr>
        <w:pStyle w:val="BodyText"/>
        <w:rPr>
          <w:rFonts w:ascii="Verdana"/>
          <w:color w:val="000000" w:themeColor="text1"/>
          <w:sz w:val="24"/>
        </w:rPr>
      </w:pPr>
    </w:p>
    <w:p w14:paraId="2B0A5F04" w14:textId="77777777" w:rsidR="006500DE" w:rsidRPr="004A7191" w:rsidRDefault="004A7191">
      <w:pPr>
        <w:pStyle w:val="Heading2"/>
        <w:spacing w:before="56"/>
        <w:ind w:left="1140"/>
        <w:rPr>
          <w:color w:val="000000" w:themeColor="text1"/>
        </w:rPr>
      </w:pPr>
      <w:r w:rsidRPr="004A7191">
        <w:rPr>
          <w:color w:val="000000" w:themeColor="text1"/>
        </w:rPr>
        <w:t>Conservation status</w:t>
      </w:r>
    </w:p>
    <w:p w14:paraId="47EBF338" w14:textId="77777777" w:rsidR="006500DE" w:rsidRPr="004A7191" w:rsidRDefault="006500DE">
      <w:pPr>
        <w:pStyle w:val="BodyText"/>
        <w:spacing w:before="5"/>
        <w:rPr>
          <w:b/>
          <w:color w:val="000000" w:themeColor="text1"/>
          <w:sz w:val="14"/>
        </w:rPr>
      </w:pPr>
    </w:p>
    <w:p w14:paraId="41DE9238" w14:textId="77777777" w:rsidR="006500DE" w:rsidRPr="004A7191" w:rsidRDefault="006500DE">
      <w:pPr>
        <w:rPr>
          <w:color w:val="000000" w:themeColor="text1"/>
          <w:sz w:val="14"/>
        </w:rPr>
        <w:sectPr w:rsidR="006500DE" w:rsidRPr="004A7191">
          <w:pgSz w:w="8240" w:h="12200"/>
          <w:pgMar w:top="1140" w:right="0" w:bottom="280" w:left="0" w:header="720" w:footer="720" w:gutter="0"/>
          <w:cols w:space="720"/>
        </w:sectPr>
      </w:pPr>
    </w:p>
    <w:p w14:paraId="129C573F" w14:textId="77777777" w:rsidR="006500DE" w:rsidRPr="004A7191" w:rsidRDefault="004A7191">
      <w:pPr>
        <w:tabs>
          <w:tab w:val="left" w:pos="2590"/>
        </w:tabs>
        <w:spacing w:before="93"/>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12CBCAC1" w14:textId="77777777" w:rsidR="006500DE" w:rsidRPr="004A7191" w:rsidRDefault="004A7191">
      <w:pPr>
        <w:pStyle w:val="BodyText"/>
        <w:tabs>
          <w:tab w:val="left" w:pos="1758"/>
          <w:tab w:val="left" w:pos="2289"/>
          <w:tab w:val="left" w:pos="2796"/>
          <w:tab w:val="left" w:pos="3297"/>
        </w:tabs>
        <w:spacing w:before="178"/>
        <w:ind w:left="128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2F2E10CD" w14:textId="77777777" w:rsidR="006500DE" w:rsidRPr="004A7191" w:rsidRDefault="004A7191">
      <w:pPr>
        <w:spacing w:before="113" w:line="208" w:lineRule="auto"/>
        <w:ind w:left="560" w:right="3537" w:firstLine="120"/>
        <w:rPr>
          <w:color w:val="000000" w:themeColor="text1"/>
          <w:sz w:val="16"/>
        </w:rPr>
      </w:pPr>
      <w:r w:rsidRPr="004A7191">
        <w:rPr>
          <w:color w:val="000000" w:themeColor="text1"/>
        </w:rPr>
        <w:br w:type="column"/>
      </w:r>
      <w:r w:rsidRPr="004A7191">
        <w:rPr>
          <w:color w:val="000000" w:themeColor="text1"/>
          <w:sz w:val="16"/>
        </w:rPr>
        <w:t>Least Concern</w:t>
      </w:r>
    </w:p>
    <w:p w14:paraId="15475547"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6C9F3F3C"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40" w:space="40"/>
            <w:col w:w="4660"/>
          </w:cols>
        </w:sectPr>
      </w:pPr>
    </w:p>
    <w:p w14:paraId="3449D4B6" w14:textId="77777777" w:rsidR="006500DE" w:rsidRPr="004A7191" w:rsidRDefault="00AE6195">
      <w:pPr>
        <w:pStyle w:val="BodyText"/>
        <w:spacing w:before="2"/>
        <w:rPr>
          <w:rFonts w:ascii="Trebuchet MS"/>
          <w:color w:val="000000" w:themeColor="text1"/>
          <w:sz w:val="13"/>
        </w:rPr>
      </w:pPr>
      <w:r w:rsidRPr="004A7191">
        <w:rPr>
          <w:noProof/>
          <w:color w:val="000000" w:themeColor="text1"/>
        </w:rPr>
        <mc:AlternateContent>
          <mc:Choice Requires="wps">
            <w:drawing>
              <wp:anchor distT="0" distB="0" distL="114300" distR="114300" simplePos="0" relativeHeight="242691072" behindDoc="1" locked="0" layoutInCell="1" allowOverlap="1" wp14:anchorId="29798420" wp14:editId="35CE76C6">
                <wp:simplePos x="0" y="0"/>
                <wp:positionH relativeFrom="page">
                  <wp:posOffset>2235200</wp:posOffset>
                </wp:positionH>
                <wp:positionV relativeFrom="page">
                  <wp:posOffset>227965</wp:posOffset>
                </wp:positionV>
                <wp:extent cx="242570" cy="154940"/>
                <wp:effectExtent l="0" t="0" r="0" b="0"/>
                <wp:wrapNone/>
                <wp:docPr id="365" name="Text 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10A14" w14:textId="77777777" w:rsidR="00B7268B" w:rsidRDefault="00B7268B">
                            <w:pPr>
                              <w:pStyle w:val="BodyText"/>
                              <w:rPr>
                                <w:rFonts w:ascii="Verdana"/>
                              </w:rPr>
                            </w:pPr>
                            <w:r>
                              <w:rPr>
                                <w:rFonts w:ascii="Verdana"/>
                                <w:color w:val="58595B"/>
                              </w:rPr>
                              <w:t>123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98420" id="Text Box 430" o:spid="_x0000_s1126" type="#_x0000_t202" style="position:absolute;margin-left:176pt;margin-top:17.95pt;width:19.1pt;height:12.2pt;z-index:-26062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" filled="f" stroked="f">
                <v:textbox inset="0,0,0,0">
                  <w:txbxContent>
                    <w:p w14:paraId="58110A14" w14:textId="77777777" w:rsidR="00B7268B" w:rsidRDefault="00B7268B">
                      <w:pPr>
                        <w:pStyle w:val="BodyText"/>
                        <w:rPr>
                          <w:rFonts w:ascii="Verdana"/>
                        </w:rPr>
                      </w:pPr>
                      <w:r>
                        <w:rPr>
                          <w:rFonts w:ascii="Verdana"/>
                          <w:color w:val="58595B"/>
                        </w:rPr>
                        <w:t>123</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692096" behindDoc="1" locked="0" layoutInCell="1" allowOverlap="1" wp14:anchorId="4CAF57C8" wp14:editId="7DC762ED">
                <wp:simplePos x="0" y="0"/>
                <wp:positionH relativeFrom="page">
                  <wp:posOffset>0</wp:posOffset>
                </wp:positionH>
                <wp:positionV relativeFrom="page">
                  <wp:posOffset>0</wp:posOffset>
                </wp:positionV>
                <wp:extent cx="5219700" cy="7734300"/>
                <wp:effectExtent l="0" t="0" r="0" b="0"/>
                <wp:wrapNone/>
                <wp:docPr id="331"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332" name="Picture 4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3" name="Picture 4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Rectangle 427"/>
                        <wps:cNvSpPr>
                          <a:spLocks noChangeArrowheads="1"/>
                        </wps:cNvSpPr>
                        <wps:spPr bwMode="auto">
                          <a:xfrm>
                            <a:off x="0" y="6858"/>
                            <a:ext cx="4842" cy="4355"/>
                          </a:xfrm>
                          <a:prstGeom prst="rect">
                            <a:avLst/>
                          </a:prstGeom>
                          <a:solidFill>
                            <a:srgbClr val="FFFFFF">
                              <a:alpha val="71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Freeform 426"/>
                        <wps:cNvSpPr>
                          <a:spLocks/>
                        </wps:cNvSpPr>
                        <wps:spPr bwMode="auto">
                          <a:xfrm>
                            <a:off x="1232" y="7658"/>
                            <a:ext cx="298" cy="297"/>
                          </a:xfrm>
                          <a:custGeom>
                            <a:avLst/>
                            <a:gdLst>
                              <a:gd name="T0" fmla="+- 0 1381 1232"/>
                              <a:gd name="T1" fmla="*/ T0 w 298"/>
                              <a:gd name="T2" fmla="+- 0 7658 7658"/>
                              <a:gd name="T3" fmla="*/ 7658 h 297"/>
                              <a:gd name="T4" fmla="+- 0 1323 1232"/>
                              <a:gd name="T5" fmla="*/ T4 w 298"/>
                              <a:gd name="T6" fmla="+- 0 7669 7658"/>
                              <a:gd name="T7" fmla="*/ 7669 h 297"/>
                              <a:gd name="T8" fmla="+- 0 1276 1232"/>
                              <a:gd name="T9" fmla="*/ T8 w 298"/>
                              <a:gd name="T10" fmla="+- 0 7701 7658"/>
                              <a:gd name="T11" fmla="*/ 7701 h 297"/>
                              <a:gd name="T12" fmla="+- 0 1244 1232"/>
                              <a:gd name="T13" fmla="*/ T12 w 298"/>
                              <a:gd name="T14" fmla="+- 0 7748 7658"/>
                              <a:gd name="T15" fmla="*/ 7748 h 297"/>
                              <a:gd name="T16" fmla="+- 0 1232 1232"/>
                              <a:gd name="T17" fmla="*/ T16 w 298"/>
                              <a:gd name="T18" fmla="+- 0 7806 7658"/>
                              <a:gd name="T19" fmla="*/ 7806 h 297"/>
                              <a:gd name="T20" fmla="+- 0 1244 1232"/>
                              <a:gd name="T21" fmla="*/ T20 w 298"/>
                              <a:gd name="T22" fmla="+- 0 7864 7658"/>
                              <a:gd name="T23" fmla="*/ 7864 h 297"/>
                              <a:gd name="T24" fmla="+- 0 1276 1232"/>
                              <a:gd name="T25" fmla="*/ T24 w 298"/>
                              <a:gd name="T26" fmla="+- 0 7912 7658"/>
                              <a:gd name="T27" fmla="*/ 7912 h 297"/>
                              <a:gd name="T28" fmla="+- 0 1323 1232"/>
                              <a:gd name="T29" fmla="*/ T28 w 298"/>
                              <a:gd name="T30" fmla="+- 0 7943 7658"/>
                              <a:gd name="T31" fmla="*/ 7943 h 297"/>
                              <a:gd name="T32" fmla="+- 0 1381 1232"/>
                              <a:gd name="T33" fmla="*/ T32 w 298"/>
                              <a:gd name="T34" fmla="+- 0 7955 7658"/>
                              <a:gd name="T35" fmla="*/ 7955 h 297"/>
                              <a:gd name="T36" fmla="+- 0 1439 1232"/>
                              <a:gd name="T37" fmla="*/ T36 w 298"/>
                              <a:gd name="T38" fmla="+- 0 7943 7658"/>
                              <a:gd name="T39" fmla="*/ 7943 h 297"/>
                              <a:gd name="T40" fmla="+- 0 1486 1232"/>
                              <a:gd name="T41" fmla="*/ T40 w 298"/>
                              <a:gd name="T42" fmla="+- 0 7912 7658"/>
                              <a:gd name="T43" fmla="*/ 7912 h 297"/>
                              <a:gd name="T44" fmla="+- 0 1518 1232"/>
                              <a:gd name="T45" fmla="*/ T44 w 298"/>
                              <a:gd name="T46" fmla="+- 0 7864 7658"/>
                              <a:gd name="T47" fmla="*/ 7864 h 297"/>
                              <a:gd name="T48" fmla="+- 0 1530 1232"/>
                              <a:gd name="T49" fmla="*/ T48 w 298"/>
                              <a:gd name="T50" fmla="+- 0 7806 7658"/>
                              <a:gd name="T51" fmla="*/ 7806 h 297"/>
                              <a:gd name="T52" fmla="+- 0 1518 1232"/>
                              <a:gd name="T53" fmla="*/ T52 w 298"/>
                              <a:gd name="T54" fmla="+- 0 7748 7658"/>
                              <a:gd name="T55" fmla="*/ 7748 h 297"/>
                              <a:gd name="T56" fmla="+- 0 1486 1232"/>
                              <a:gd name="T57" fmla="*/ T56 w 298"/>
                              <a:gd name="T58" fmla="+- 0 7701 7658"/>
                              <a:gd name="T59" fmla="*/ 7701 h 297"/>
                              <a:gd name="T60" fmla="+- 0 1439 1232"/>
                              <a:gd name="T61" fmla="*/ T60 w 298"/>
                              <a:gd name="T62" fmla="+- 0 7669 7658"/>
                              <a:gd name="T63" fmla="*/ 7669 h 297"/>
                              <a:gd name="T64" fmla="+- 0 1381 1232"/>
                              <a:gd name="T65" fmla="*/ T64 w 298"/>
                              <a:gd name="T66" fmla="+- 0 7658 7658"/>
                              <a:gd name="T67" fmla="*/ 765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425"/>
                        <wps:cNvSpPr>
                          <a:spLocks/>
                        </wps:cNvSpPr>
                        <wps:spPr bwMode="auto">
                          <a:xfrm>
                            <a:off x="1232" y="7658"/>
                            <a:ext cx="298" cy="297"/>
                          </a:xfrm>
                          <a:custGeom>
                            <a:avLst/>
                            <a:gdLst>
                              <a:gd name="T0" fmla="+- 0 1381 1232"/>
                              <a:gd name="T1" fmla="*/ T0 w 298"/>
                              <a:gd name="T2" fmla="+- 0 7955 7658"/>
                              <a:gd name="T3" fmla="*/ 7955 h 297"/>
                              <a:gd name="T4" fmla="+- 0 1439 1232"/>
                              <a:gd name="T5" fmla="*/ T4 w 298"/>
                              <a:gd name="T6" fmla="+- 0 7943 7658"/>
                              <a:gd name="T7" fmla="*/ 7943 h 297"/>
                              <a:gd name="T8" fmla="+- 0 1486 1232"/>
                              <a:gd name="T9" fmla="*/ T8 w 298"/>
                              <a:gd name="T10" fmla="+- 0 7912 7658"/>
                              <a:gd name="T11" fmla="*/ 7912 h 297"/>
                              <a:gd name="T12" fmla="+- 0 1518 1232"/>
                              <a:gd name="T13" fmla="*/ T12 w 298"/>
                              <a:gd name="T14" fmla="+- 0 7864 7658"/>
                              <a:gd name="T15" fmla="*/ 7864 h 297"/>
                              <a:gd name="T16" fmla="+- 0 1530 1232"/>
                              <a:gd name="T17" fmla="*/ T16 w 298"/>
                              <a:gd name="T18" fmla="+- 0 7806 7658"/>
                              <a:gd name="T19" fmla="*/ 7806 h 297"/>
                              <a:gd name="T20" fmla="+- 0 1518 1232"/>
                              <a:gd name="T21" fmla="*/ T20 w 298"/>
                              <a:gd name="T22" fmla="+- 0 7748 7658"/>
                              <a:gd name="T23" fmla="*/ 7748 h 297"/>
                              <a:gd name="T24" fmla="+- 0 1486 1232"/>
                              <a:gd name="T25" fmla="*/ T24 w 298"/>
                              <a:gd name="T26" fmla="+- 0 7701 7658"/>
                              <a:gd name="T27" fmla="*/ 7701 h 297"/>
                              <a:gd name="T28" fmla="+- 0 1439 1232"/>
                              <a:gd name="T29" fmla="*/ T28 w 298"/>
                              <a:gd name="T30" fmla="+- 0 7669 7658"/>
                              <a:gd name="T31" fmla="*/ 7669 h 297"/>
                              <a:gd name="T32" fmla="+- 0 1381 1232"/>
                              <a:gd name="T33" fmla="*/ T32 w 298"/>
                              <a:gd name="T34" fmla="+- 0 7658 7658"/>
                              <a:gd name="T35" fmla="*/ 7658 h 297"/>
                              <a:gd name="T36" fmla="+- 0 1323 1232"/>
                              <a:gd name="T37" fmla="*/ T36 w 298"/>
                              <a:gd name="T38" fmla="+- 0 7669 7658"/>
                              <a:gd name="T39" fmla="*/ 7669 h 297"/>
                              <a:gd name="T40" fmla="+- 0 1276 1232"/>
                              <a:gd name="T41" fmla="*/ T40 w 298"/>
                              <a:gd name="T42" fmla="+- 0 7701 7658"/>
                              <a:gd name="T43" fmla="*/ 7701 h 297"/>
                              <a:gd name="T44" fmla="+- 0 1244 1232"/>
                              <a:gd name="T45" fmla="*/ T44 w 298"/>
                              <a:gd name="T46" fmla="+- 0 7748 7658"/>
                              <a:gd name="T47" fmla="*/ 7748 h 297"/>
                              <a:gd name="T48" fmla="+- 0 1232 1232"/>
                              <a:gd name="T49" fmla="*/ T48 w 298"/>
                              <a:gd name="T50" fmla="+- 0 7806 7658"/>
                              <a:gd name="T51" fmla="*/ 7806 h 297"/>
                              <a:gd name="T52" fmla="+- 0 1244 1232"/>
                              <a:gd name="T53" fmla="*/ T52 w 298"/>
                              <a:gd name="T54" fmla="+- 0 7864 7658"/>
                              <a:gd name="T55" fmla="*/ 7864 h 297"/>
                              <a:gd name="T56" fmla="+- 0 1276 1232"/>
                              <a:gd name="T57" fmla="*/ T56 w 298"/>
                              <a:gd name="T58" fmla="+- 0 7912 7658"/>
                              <a:gd name="T59" fmla="*/ 7912 h 297"/>
                              <a:gd name="T60" fmla="+- 0 1323 1232"/>
                              <a:gd name="T61" fmla="*/ T60 w 298"/>
                              <a:gd name="T62" fmla="+- 0 7943 7658"/>
                              <a:gd name="T63" fmla="*/ 7943 h 297"/>
                              <a:gd name="T64" fmla="+- 0 1381 1232"/>
                              <a:gd name="T65" fmla="*/ T64 w 298"/>
                              <a:gd name="T66" fmla="+- 0 7955 7658"/>
                              <a:gd name="T67" fmla="*/ 795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424"/>
                        <wps:cNvSpPr>
                          <a:spLocks/>
                        </wps:cNvSpPr>
                        <wps:spPr bwMode="auto">
                          <a:xfrm>
                            <a:off x="2249" y="7664"/>
                            <a:ext cx="298" cy="298"/>
                          </a:xfrm>
                          <a:custGeom>
                            <a:avLst/>
                            <a:gdLst>
                              <a:gd name="T0" fmla="+- 0 2398 2249"/>
                              <a:gd name="T1" fmla="*/ T0 w 298"/>
                              <a:gd name="T2" fmla="+- 0 7664 7664"/>
                              <a:gd name="T3" fmla="*/ 7664 h 298"/>
                              <a:gd name="T4" fmla="+- 0 2340 2249"/>
                              <a:gd name="T5" fmla="*/ T4 w 298"/>
                              <a:gd name="T6" fmla="+- 0 7676 7664"/>
                              <a:gd name="T7" fmla="*/ 7676 h 298"/>
                              <a:gd name="T8" fmla="+- 0 2293 2249"/>
                              <a:gd name="T9" fmla="*/ T8 w 298"/>
                              <a:gd name="T10" fmla="+- 0 7708 7664"/>
                              <a:gd name="T11" fmla="*/ 7708 h 298"/>
                              <a:gd name="T12" fmla="+- 0 2261 2249"/>
                              <a:gd name="T13" fmla="*/ T12 w 298"/>
                              <a:gd name="T14" fmla="+- 0 7755 7664"/>
                              <a:gd name="T15" fmla="*/ 7755 h 298"/>
                              <a:gd name="T16" fmla="+- 0 2249 2249"/>
                              <a:gd name="T17" fmla="*/ T16 w 298"/>
                              <a:gd name="T18" fmla="+- 0 7813 7664"/>
                              <a:gd name="T19" fmla="*/ 7813 h 298"/>
                              <a:gd name="T20" fmla="+- 0 2261 2249"/>
                              <a:gd name="T21" fmla="*/ T20 w 298"/>
                              <a:gd name="T22" fmla="+- 0 7871 7664"/>
                              <a:gd name="T23" fmla="*/ 7871 h 298"/>
                              <a:gd name="T24" fmla="+- 0 2293 2249"/>
                              <a:gd name="T25" fmla="*/ T24 w 298"/>
                              <a:gd name="T26" fmla="+- 0 7918 7664"/>
                              <a:gd name="T27" fmla="*/ 7918 h 298"/>
                              <a:gd name="T28" fmla="+- 0 2340 2249"/>
                              <a:gd name="T29" fmla="*/ T28 w 298"/>
                              <a:gd name="T30" fmla="+- 0 7950 7664"/>
                              <a:gd name="T31" fmla="*/ 7950 h 298"/>
                              <a:gd name="T32" fmla="+- 0 2398 2249"/>
                              <a:gd name="T33" fmla="*/ T32 w 298"/>
                              <a:gd name="T34" fmla="+- 0 7962 7664"/>
                              <a:gd name="T35" fmla="*/ 7962 h 298"/>
                              <a:gd name="T36" fmla="+- 0 2456 2249"/>
                              <a:gd name="T37" fmla="*/ T36 w 298"/>
                              <a:gd name="T38" fmla="+- 0 7950 7664"/>
                              <a:gd name="T39" fmla="*/ 7950 h 298"/>
                              <a:gd name="T40" fmla="+- 0 2503 2249"/>
                              <a:gd name="T41" fmla="*/ T40 w 298"/>
                              <a:gd name="T42" fmla="+- 0 7918 7664"/>
                              <a:gd name="T43" fmla="*/ 7918 h 298"/>
                              <a:gd name="T44" fmla="+- 0 2535 2249"/>
                              <a:gd name="T45" fmla="*/ T44 w 298"/>
                              <a:gd name="T46" fmla="+- 0 7871 7664"/>
                              <a:gd name="T47" fmla="*/ 7871 h 298"/>
                              <a:gd name="T48" fmla="+- 0 2547 2249"/>
                              <a:gd name="T49" fmla="*/ T48 w 298"/>
                              <a:gd name="T50" fmla="+- 0 7813 7664"/>
                              <a:gd name="T51" fmla="*/ 7813 h 298"/>
                              <a:gd name="T52" fmla="+- 0 2535 2249"/>
                              <a:gd name="T53" fmla="*/ T52 w 298"/>
                              <a:gd name="T54" fmla="+- 0 7755 7664"/>
                              <a:gd name="T55" fmla="*/ 7755 h 298"/>
                              <a:gd name="T56" fmla="+- 0 2503 2249"/>
                              <a:gd name="T57" fmla="*/ T56 w 298"/>
                              <a:gd name="T58" fmla="+- 0 7708 7664"/>
                              <a:gd name="T59" fmla="*/ 7708 h 298"/>
                              <a:gd name="T60" fmla="+- 0 2456 2249"/>
                              <a:gd name="T61" fmla="*/ T60 w 298"/>
                              <a:gd name="T62" fmla="+- 0 7676 7664"/>
                              <a:gd name="T63" fmla="*/ 7676 h 298"/>
                              <a:gd name="T64" fmla="+- 0 2398 2249"/>
                              <a:gd name="T65" fmla="*/ T64 w 298"/>
                              <a:gd name="T66" fmla="+- 0 7664 7664"/>
                              <a:gd name="T67" fmla="*/ 766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423"/>
                        <wps:cNvSpPr>
                          <a:spLocks/>
                        </wps:cNvSpPr>
                        <wps:spPr bwMode="auto">
                          <a:xfrm>
                            <a:off x="2249" y="7664"/>
                            <a:ext cx="298" cy="298"/>
                          </a:xfrm>
                          <a:custGeom>
                            <a:avLst/>
                            <a:gdLst>
                              <a:gd name="T0" fmla="+- 0 2398 2249"/>
                              <a:gd name="T1" fmla="*/ T0 w 298"/>
                              <a:gd name="T2" fmla="+- 0 7962 7664"/>
                              <a:gd name="T3" fmla="*/ 7962 h 298"/>
                              <a:gd name="T4" fmla="+- 0 2456 2249"/>
                              <a:gd name="T5" fmla="*/ T4 w 298"/>
                              <a:gd name="T6" fmla="+- 0 7950 7664"/>
                              <a:gd name="T7" fmla="*/ 7950 h 298"/>
                              <a:gd name="T8" fmla="+- 0 2503 2249"/>
                              <a:gd name="T9" fmla="*/ T8 w 298"/>
                              <a:gd name="T10" fmla="+- 0 7918 7664"/>
                              <a:gd name="T11" fmla="*/ 7918 h 298"/>
                              <a:gd name="T12" fmla="+- 0 2535 2249"/>
                              <a:gd name="T13" fmla="*/ T12 w 298"/>
                              <a:gd name="T14" fmla="+- 0 7871 7664"/>
                              <a:gd name="T15" fmla="*/ 7871 h 298"/>
                              <a:gd name="T16" fmla="+- 0 2547 2249"/>
                              <a:gd name="T17" fmla="*/ T16 w 298"/>
                              <a:gd name="T18" fmla="+- 0 7813 7664"/>
                              <a:gd name="T19" fmla="*/ 7813 h 298"/>
                              <a:gd name="T20" fmla="+- 0 2535 2249"/>
                              <a:gd name="T21" fmla="*/ T20 w 298"/>
                              <a:gd name="T22" fmla="+- 0 7755 7664"/>
                              <a:gd name="T23" fmla="*/ 7755 h 298"/>
                              <a:gd name="T24" fmla="+- 0 2503 2249"/>
                              <a:gd name="T25" fmla="*/ T24 w 298"/>
                              <a:gd name="T26" fmla="+- 0 7708 7664"/>
                              <a:gd name="T27" fmla="*/ 7708 h 298"/>
                              <a:gd name="T28" fmla="+- 0 2456 2249"/>
                              <a:gd name="T29" fmla="*/ T28 w 298"/>
                              <a:gd name="T30" fmla="+- 0 7676 7664"/>
                              <a:gd name="T31" fmla="*/ 7676 h 298"/>
                              <a:gd name="T32" fmla="+- 0 2398 2249"/>
                              <a:gd name="T33" fmla="*/ T32 w 298"/>
                              <a:gd name="T34" fmla="+- 0 7664 7664"/>
                              <a:gd name="T35" fmla="*/ 7664 h 298"/>
                              <a:gd name="T36" fmla="+- 0 2340 2249"/>
                              <a:gd name="T37" fmla="*/ T36 w 298"/>
                              <a:gd name="T38" fmla="+- 0 7676 7664"/>
                              <a:gd name="T39" fmla="*/ 7676 h 298"/>
                              <a:gd name="T40" fmla="+- 0 2293 2249"/>
                              <a:gd name="T41" fmla="*/ T40 w 298"/>
                              <a:gd name="T42" fmla="+- 0 7708 7664"/>
                              <a:gd name="T43" fmla="*/ 7708 h 298"/>
                              <a:gd name="T44" fmla="+- 0 2261 2249"/>
                              <a:gd name="T45" fmla="*/ T44 w 298"/>
                              <a:gd name="T46" fmla="+- 0 7755 7664"/>
                              <a:gd name="T47" fmla="*/ 7755 h 298"/>
                              <a:gd name="T48" fmla="+- 0 2249 2249"/>
                              <a:gd name="T49" fmla="*/ T48 w 298"/>
                              <a:gd name="T50" fmla="+- 0 7813 7664"/>
                              <a:gd name="T51" fmla="*/ 7813 h 298"/>
                              <a:gd name="T52" fmla="+- 0 2261 2249"/>
                              <a:gd name="T53" fmla="*/ T52 w 298"/>
                              <a:gd name="T54" fmla="+- 0 7871 7664"/>
                              <a:gd name="T55" fmla="*/ 7871 h 298"/>
                              <a:gd name="T56" fmla="+- 0 2293 2249"/>
                              <a:gd name="T57" fmla="*/ T56 w 298"/>
                              <a:gd name="T58" fmla="+- 0 7918 7664"/>
                              <a:gd name="T59" fmla="*/ 7918 h 298"/>
                              <a:gd name="T60" fmla="+- 0 2340 2249"/>
                              <a:gd name="T61" fmla="*/ T60 w 298"/>
                              <a:gd name="T62" fmla="+- 0 7950 7664"/>
                              <a:gd name="T63" fmla="*/ 7950 h 298"/>
                              <a:gd name="T64" fmla="+- 0 2398 2249"/>
                              <a:gd name="T65" fmla="*/ T64 w 298"/>
                              <a:gd name="T66" fmla="+- 0 7962 7664"/>
                              <a:gd name="T67" fmla="*/ 796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Freeform 422"/>
                        <wps:cNvSpPr>
                          <a:spLocks/>
                        </wps:cNvSpPr>
                        <wps:spPr bwMode="auto">
                          <a:xfrm>
                            <a:off x="3265" y="7675"/>
                            <a:ext cx="297" cy="297"/>
                          </a:xfrm>
                          <a:custGeom>
                            <a:avLst/>
                            <a:gdLst>
                              <a:gd name="T0" fmla="+- 0 3414 3265"/>
                              <a:gd name="T1" fmla="*/ T0 w 297"/>
                              <a:gd name="T2" fmla="+- 0 7675 7675"/>
                              <a:gd name="T3" fmla="*/ 7675 h 297"/>
                              <a:gd name="T4" fmla="+- 0 3356 3265"/>
                              <a:gd name="T5" fmla="*/ T4 w 297"/>
                              <a:gd name="T6" fmla="+- 0 7686 7675"/>
                              <a:gd name="T7" fmla="*/ 7686 h 297"/>
                              <a:gd name="T8" fmla="+- 0 3308 3265"/>
                              <a:gd name="T9" fmla="*/ T8 w 297"/>
                              <a:gd name="T10" fmla="+- 0 7718 7675"/>
                              <a:gd name="T11" fmla="*/ 7718 h 297"/>
                              <a:gd name="T12" fmla="+- 0 3276 3265"/>
                              <a:gd name="T13" fmla="*/ T12 w 297"/>
                              <a:gd name="T14" fmla="+- 0 7765 7675"/>
                              <a:gd name="T15" fmla="*/ 7765 h 297"/>
                              <a:gd name="T16" fmla="+- 0 3265 3265"/>
                              <a:gd name="T17" fmla="*/ T16 w 297"/>
                              <a:gd name="T18" fmla="+- 0 7823 7675"/>
                              <a:gd name="T19" fmla="*/ 7823 h 297"/>
                              <a:gd name="T20" fmla="+- 0 3276 3265"/>
                              <a:gd name="T21" fmla="*/ T20 w 297"/>
                              <a:gd name="T22" fmla="+- 0 7881 7675"/>
                              <a:gd name="T23" fmla="*/ 7881 h 297"/>
                              <a:gd name="T24" fmla="+- 0 3308 3265"/>
                              <a:gd name="T25" fmla="*/ T24 w 297"/>
                              <a:gd name="T26" fmla="+- 0 7929 7675"/>
                              <a:gd name="T27" fmla="*/ 7929 h 297"/>
                              <a:gd name="T28" fmla="+- 0 3356 3265"/>
                              <a:gd name="T29" fmla="*/ T28 w 297"/>
                              <a:gd name="T30" fmla="+- 0 7960 7675"/>
                              <a:gd name="T31" fmla="*/ 7960 h 297"/>
                              <a:gd name="T32" fmla="+- 0 3414 3265"/>
                              <a:gd name="T33" fmla="*/ T32 w 297"/>
                              <a:gd name="T34" fmla="+- 0 7972 7675"/>
                              <a:gd name="T35" fmla="*/ 7972 h 297"/>
                              <a:gd name="T36" fmla="+- 0 3472 3265"/>
                              <a:gd name="T37" fmla="*/ T36 w 297"/>
                              <a:gd name="T38" fmla="+- 0 7960 7675"/>
                              <a:gd name="T39" fmla="*/ 7960 h 297"/>
                              <a:gd name="T40" fmla="+- 0 3519 3265"/>
                              <a:gd name="T41" fmla="*/ T40 w 297"/>
                              <a:gd name="T42" fmla="+- 0 7929 7675"/>
                              <a:gd name="T43" fmla="*/ 7929 h 297"/>
                              <a:gd name="T44" fmla="+- 0 3551 3265"/>
                              <a:gd name="T45" fmla="*/ T44 w 297"/>
                              <a:gd name="T46" fmla="+- 0 7881 7675"/>
                              <a:gd name="T47" fmla="*/ 7881 h 297"/>
                              <a:gd name="T48" fmla="+- 0 3562 3265"/>
                              <a:gd name="T49" fmla="*/ T48 w 297"/>
                              <a:gd name="T50" fmla="+- 0 7823 7675"/>
                              <a:gd name="T51" fmla="*/ 7823 h 297"/>
                              <a:gd name="T52" fmla="+- 0 3551 3265"/>
                              <a:gd name="T53" fmla="*/ T52 w 297"/>
                              <a:gd name="T54" fmla="+- 0 7765 7675"/>
                              <a:gd name="T55" fmla="*/ 7765 h 297"/>
                              <a:gd name="T56" fmla="+- 0 3519 3265"/>
                              <a:gd name="T57" fmla="*/ T56 w 297"/>
                              <a:gd name="T58" fmla="+- 0 7718 7675"/>
                              <a:gd name="T59" fmla="*/ 7718 h 297"/>
                              <a:gd name="T60" fmla="+- 0 3472 3265"/>
                              <a:gd name="T61" fmla="*/ T60 w 297"/>
                              <a:gd name="T62" fmla="+- 0 7686 7675"/>
                              <a:gd name="T63" fmla="*/ 7686 h 297"/>
                              <a:gd name="T64" fmla="+- 0 3414 3265"/>
                              <a:gd name="T65" fmla="*/ T64 w 297"/>
                              <a:gd name="T66" fmla="+- 0 7675 7675"/>
                              <a:gd name="T67" fmla="*/ 767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7" y="285"/>
                                </a:lnTo>
                                <a:lnTo>
                                  <a:pt x="254" y="254"/>
                                </a:lnTo>
                                <a:lnTo>
                                  <a:pt x="286" y="206"/>
                                </a:lnTo>
                                <a:lnTo>
                                  <a:pt x="297"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421"/>
                        <wps:cNvSpPr>
                          <a:spLocks/>
                        </wps:cNvSpPr>
                        <wps:spPr bwMode="auto">
                          <a:xfrm>
                            <a:off x="3265" y="7675"/>
                            <a:ext cx="297" cy="297"/>
                          </a:xfrm>
                          <a:custGeom>
                            <a:avLst/>
                            <a:gdLst>
                              <a:gd name="T0" fmla="+- 0 3414 3265"/>
                              <a:gd name="T1" fmla="*/ T0 w 297"/>
                              <a:gd name="T2" fmla="+- 0 7972 7675"/>
                              <a:gd name="T3" fmla="*/ 7972 h 297"/>
                              <a:gd name="T4" fmla="+- 0 3472 3265"/>
                              <a:gd name="T5" fmla="*/ T4 w 297"/>
                              <a:gd name="T6" fmla="+- 0 7960 7675"/>
                              <a:gd name="T7" fmla="*/ 7960 h 297"/>
                              <a:gd name="T8" fmla="+- 0 3519 3265"/>
                              <a:gd name="T9" fmla="*/ T8 w 297"/>
                              <a:gd name="T10" fmla="+- 0 7929 7675"/>
                              <a:gd name="T11" fmla="*/ 7929 h 297"/>
                              <a:gd name="T12" fmla="+- 0 3551 3265"/>
                              <a:gd name="T13" fmla="*/ T12 w 297"/>
                              <a:gd name="T14" fmla="+- 0 7881 7675"/>
                              <a:gd name="T15" fmla="*/ 7881 h 297"/>
                              <a:gd name="T16" fmla="+- 0 3562 3265"/>
                              <a:gd name="T17" fmla="*/ T16 w 297"/>
                              <a:gd name="T18" fmla="+- 0 7823 7675"/>
                              <a:gd name="T19" fmla="*/ 7823 h 297"/>
                              <a:gd name="T20" fmla="+- 0 3551 3265"/>
                              <a:gd name="T21" fmla="*/ T20 w 297"/>
                              <a:gd name="T22" fmla="+- 0 7765 7675"/>
                              <a:gd name="T23" fmla="*/ 7765 h 297"/>
                              <a:gd name="T24" fmla="+- 0 3519 3265"/>
                              <a:gd name="T25" fmla="*/ T24 w 297"/>
                              <a:gd name="T26" fmla="+- 0 7718 7675"/>
                              <a:gd name="T27" fmla="*/ 7718 h 297"/>
                              <a:gd name="T28" fmla="+- 0 3472 3265"/>
                              <a:gd name="T29" fmla="*/ T28 w 297"/>
                              <a:gd name="T30" fmla="+- 0 7686 7675"/>
                              <a:gd name="T31" fmla="*/ 7686 h 297"/>
                              <a:gd name="T32" fmla="+- 0 3414 3265"/>
                              <a:gd name="T33" fmla="*/ T32 w 297"/>
                              <a:gd name="T34" fmla="+- 0 7675 7675"/>
                              <a:gd name="T35" fmla="*/ 7675 h 297"/>
                              <a:gd name="T36" fmla="+- 0 3356 3265"/>
                              <a:gd name="T37" fmla="*/ T36 w 297"/>
                              <a:gd name="T38" fmla="+- 0 7686 7675"/>
                              <a:gd name="T39" fmla="*/ 7686 h 297"/>
                              <a:gd name="T40" fmla="+- 0 3308 3265"/>
                              <a:gd name="T41" fmla="*/ T40 w 297"/>
                              <a:gd name="T42" fmla="+- 0 7718 7675"/>
                              <a:gd name="T43" fmla="*/ 7718 h 297"/>
                              <a:gd name="T44" fmla="+- 0 3276 3265"/>
                              <a:gd name="T45" fmla="*/ T44 w 297"/>
                              <a:gd name="T46" fmla="+- 0 7765 7675"/>
                              <a:gd name="T47" fmla="*/ 7765 h 297"/>
                              <a:gd name="T48" fmla="+- 0 3265 3265"/>
                              <a:gd name="T49" fmla="*/ T48 w 297"/>
                              <a:gd name="T50" fmla="+- 0 7823 7675"/>
                              <a:gd name="T51" fmla="*/ 7823 h 297"/>
                              <a:gd name="T52" fmla="+- 0 3276 3265"/>
                              <a:gd name="T53" fmla="*/ T52 w 297"/>
                              <a:gd name="T54" fmla="+- 0 7881 7675"/>
                              <a:gd name="T55" fmla="*/ 7881 h 297"/>
                              <a:gd name="T56" fmla="+- 0 3308 3265"/>
                              <a:gd name="T57" fmla="*/ T56 w 297"/>
                              <a:gd name="T58" fmla="+- 0 7929 7675"/>
                              <a:gd name="T59" fmla="*/ 7929 h 297"/>
                              <a:gd name="T60" fmla="+- 0 3356 3265"/>
                              <a:gd name="T61" fmla="*/ T60 w 297"/>
                              <a:gd name="T62" fmla="+- 0 7960 7675"/>
                              <a:gd name="T63" fmla="*/ 7960 h 297"/>
                              <a:gd name="T64" fmla="+- 0 3414 3265"/>
                              <a:gd name="T65" fmla="*/ T64 w 297"/>
                              <a:gd name="T66" fmla="+- 0 7972 7675"/>
                              <a:gd name="T67" fmla="*/ 797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7" y="285"/>
                                </a:lnTo>
                                <a:lnTo>
                                  <a:pt x="254" y="254"/>
                                </a:lnTo>
                                <a:lnTo>
                                  <a:pt x="286" y="206"/>
                                </a:lnTo>
                                <a:lnTo>
                                  <a:pt x="297" y="148"/>
                                </a:lnTo>
                                <a:lnTo>
                                  <a:pt x="286" y="90"/>
                                </a:lnTo>
                                <a:lnTo>
                                  <a:pt x="254" y="43"/>
                                </a:lnTo>
                                <a:lnTo>
                                  <a:pt x="207"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Freeform 420"/>
                        <wps:cNvSpPr>
                          <a:spLocks/>
                        </wps:cNvSpPr>
                        <wps:spPr bwMode="auto">
                          <a:xfrm>
                            <a:off x="4282" y="7681"/>
                            <a:ext cx="298" cy="298"/>
                          </a:xfrm>
                          <a:custGeom>
                            <a:avLst/>
                            <a:gdLst>
                              <a:gd name="T0" fmla="+- 0 4431 4282"/>
                              <a:gd name="T1" fmla="*/ T0 w 298"/>
                              <a:gd name="T2" fmla="+- 0 7681 7681"/>
                              <a:gd name="T3" fmla="*/ 7681 h 298"/>
                              <a:gd name="T4" fmla="+- 0 4373 4282"/>
                              <a:gd name="T5" fmla="*/ T4 w 298"/>
                              <a:gd name="T6" fmla="+- 0 7693 7681"/>
                              <a:gd name="T7" fmla="*/ 7693 h 298"/>
                              <a:gd name="T8" fmla="+- 0 4326 4282"/>
                              <a:gd name="T9" fmla="*/ T8 w 298"/>
                              <a:gd name="T10" fmla="+- 0 7725 7681"/>
                              <a:gd name="T11" fmla="*/ 7725 h 298"/>
                              <a:gd name="T12" fmla="+- 0 4294 4282"/>
                              <a:gd name="T13" fmla="*/ T12 w 298"/>
                              <a:gd name="T14" fmla="+- 0 7772 7681"/>
                              <a:gd name="T15" fmla="*/ 7772 h 298"/>
                              <a:gd name="T16" fmla="+- 0 4282 4282"/>
                              <a:gd name="T17" fmla="*/ T16 w 298"/>
                              <a:gd name="T18" fmla="+- 0 7830 7681"/>
                              <a:gd name="T19" fmla="*/ 7830 h 298"/>
                              <a:gd name="T20" fmla="+- 0 4294 4282"/>
                              <a:gd name="T21" fmla="*/ T20 w 298"/>
                              <a:gd name="T22" fmla="+- 0 7888 7681"/>
                              <a:gd name="T23" fmla="*/ 7888 h 298"/>
                              <a:gd name="T24" fmla="+- 0 4326 4282"/>
                              <a:gd name="T25" fmla="*/ T24 w 298"/>
                              <a:gd name="T26" fmla="+- 0 7935 7681"/>
                              <a:gd name="T27" fmla="*/ 7935 h 298"/>
                              <a:gd name="T28" fmla="+- 0 4373 4282"/>
                              <a:gd name="T29" fmla="*/ T28 w 298"/>
                              <a:gd name="T30" fmla="+- 0 7967 7681"/>
                              <a:gd name="T31" fmla="*/ 7967 h 298"/>
                              <a:gd name="T32" fmla="+- 0 4431 4282"/>
                              <a:gd name="T33" fmla="*/ T32 w 298"/>
                              <a:gd name="T34" fmla="+- 0 7979 7681"/>
                              <a:gd name="T35" fmla="*/ 7979 h 298"/>
                              <a:gd name="T36" fmla="+- 0 4489 4282"/>
                              <a:gd name="T37" fmla="*/ T36 w 298"/>
                              <a:gd name="T38" fmla="+- 0 7967 7681"/>
                              <a:gd name="T39" fmla="*/ 7967 h 298"/>
                              <a:gd name="T40" fmla="+- 0 4537 4282"/>
                              <a:gd name="T41" fmla="*/ T40 w 298"/>
                              <a:gd name="T42" fmla="+- 0 7935 7681"/>
                              <a:gd name="T43" fmla="*/ 7935 h 298"/>
                              <a:gd name="T44" fmla="+- 0 4568 4282"/>
                              <a:gd name="T45" fmla="*/ T44 w 298"/>
                              <a:gd name="T46" fmla="+- 0 7888 7681"/>
                              <a:gd name="T47" fmla="*/ 7888 h 298"/>
                              <a:gd name="T48" fmla="+- 0 4580 4282"/>
                              <a:gd name="T49" fmla="*/ T48 w 298"/>
                              <a:gd name="T50" fmla="+- 0 7830 7681"/>
                              <a:gd name="T51" fmla="*/ 7830 h 298"/>
                              <a:gd name="T52" fmla="+- 0 4568 4282"/>
                              <a:gd name="T53" fmla="*/ T52 w 298"/>
                              <a:gd name="T54" fmla="+- 0 7772 7681"/>
                              <a:gd name="T55" fmla="*/ 7772 h 298"/>
                              <a:gd name="T56" fmla="+- 0 4537 4282"/>
                              <a:gd name="T57" fmla="*/ T56 w 298"/>
                              <a:gd name="T58" fmla="+- 0 7725 7681"/>
                              <a:gd name="T59" fmla="*/ 7725 h 298"/>
                              <a:gd name="T60" fmla="+- 0 4489 4282"/>
                              <a:gd name="T61" fmla="*/ T60 w 298"/>
                              <a:gd name="T62" fmla="+- 0 7693 7681"/>
                              <a:gd name="T63" fmla="*/ 7693 h 298"/>
                              <a:gd name="T64" fmla="+- 0 4431 4282"/>
                              <a:gd name="T65" fmla="*/ T64 w 298"/>
                              <a:gd name="T66" fmla="+- 0 7681 7681"/>
                              <a:gd name="T67" fmla="*/ 768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5" y="254"/>
                                </a:lnTo>
                                <a:lnTo>
                                  <a:pt x="286" y="207"/>
                                </a:lnTo>
                                <a:lnTo>
                                  <a:pt x="298" y="149"/>
                                </a:lnTo>
                                <a:lnTo>
                                  <a:pt x="286" y="91"/>
                                </a:lnTo>
                                <a:lnTo>
                                  <a:pt x="255"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419"/>
                        <wps:cNvSpPr>
                          <a:spLocks/>
                        </wps:cNvSpPr>
                        <wps:spPr bwMode="auto">
                          <a:xfrm>
                            <a:off x="4282" y="7681"/>
                            <a:ext cx="298" cy="298"/>
                          </a:xfrm>
                          <a:custGeom>
                            <a:avLst/>
                            <a:gdLst>
                              <a:gd name="T0" fmla="+- 0 4431 4282"/>
                              <a:gd name="T1" fmla="*/ T0 w 298"/>
                              <a:gd name="T2" fmla="+- 0 7979 7681"/>
                              <a:gd name="T3" fmla="*/ 7979 h 298"/>
                              <a:gd name="T4" fmla="+- 0 4489 4282"/>
                              <a:gd name="T5" fmla="*/ T4 w 298"/>
                              <a:gd name="T6" fmla="+- 0 7967 7681"/>
                              <a:gd name="T7" fmla="*/ 7967 h 298"/>
                              <a:gd name="T8" fmla="+- 0 4537 4282"/>
                              <a:gd name="T9" fmla="*/ T8 w 298"/>
                              <a:gd name="T10" fmla="+- 0 7935 7681"/>
                              <a:gd name="T11" fmla="*/ 7935 h 298"/>
                              <a:gd name="T12" fmla="+- 0 4568 4282"/>
                              <a:gd name="T13" fmla="*/ T12 w 298"/>
                              <a:gd name="T14" fmla="+- 0 7888 7681"/>
                              <a:gd name="T15" fmla="*/ 7888 h 298"/>
                              <a:gd name="T16" fmla="+- 0 4580 4282"/>
                              <a:gd name="T17" fmla="*/ T16 w 298"/>
                              <a:gd name="T18" fmla="+- 0 7830 7681"/>
                              <a:gd name="T19" fmla="*/ 7830 h 298"/>
                              <a:gd name="T20" fmla="+- 0 4568 4282"/>
                              <a:gd name="T21" fmla="*/ T20 w 298"/>
                              <a:gd name="T22" fmla="+- 0 7772 7681"/>
                              <a:gd name="T23" fmla="*/ 7772 h 298"/>
                              <a:gd name="T24" fmla="+- 0 4537 4282"/>
                              <a:gd name="T25" fmla="*/ T24 w 298"/>
                              <a:gd name="T26" fmla="+- 0 7725 7681"/>
                              <a:gd name="T27" fmla="*/ 7725 h 298"/>
                              <a:gd name="T28" fmla="+- 0 4489 4282"/>
                              <a:gd name="T29" fmla="*/ T28 w 298"/>
                              <a:gd name="T30" fmla="+- 0 7693 7681"/>
                              <a:gd name="T31" fmla="*/ 7693 h 298"/>
                              <a:gd name="T32" fmla="+- 0 4431 4282"/>
                              <a:gd name="T33" fmla="*/ T32 w 298"/>
                              <a:gd name="T34" fmla="+- 0 7681 7681"/>
                              <a:gd name="T35" fmla="*/ 7681 h 298"/>
                              <a:gd name="T36" fmla="+- 0 4373 4282"/>
                              <a:gd name="T37" fmla="*/ T36 w 298"/>
                              <a:gd name="T38" fmla="+- 0 7693 7681"/>
                              <a:gd name="T39" fmla="*/ 7693 h 298"/>
                              <a:gd name="T40" fmla="+- 0 4326 4282"/>
                              <a:gd name="T41" fmla="*/ T40 w 298"/>
                              <a:gd name="T42" fmla="+- 0 7725 7681"/>
                              <a:gd name="T43" fmla="*/ 7725 h 298"/>
                              <a:gd name="T44" fmla="+- 0 4294 4282"/>
                              <a:gd name="T45" fmla="*/ T44 w 298"/>
                              <a:gd name="T46" fmla="+- 0 7772 7681"/>
                              <a:gd name="T47" fmla="*/ 7772 h 298"/>
                              <a:gd name="T48" fmla="+- 0 4282 4282"/>
                              <a:gd name="T49" fmla="*/ T48 w 298"/>
                              <a:gd name="T50" fmla="+- 0 7830 7681"/>
                              <a:gd name="T51" fmla="*/ 7830 h 298"/>
                              <a:gd name="T52" fmla="+- 0 4294 4282"/>
                              <a:gd name="T53" fmla="*/ T52 w 298"/>
                              <a:gd name="T54" fmla="+- 0 7888 7681"/>
                              <a:gd name="T55" fmla="*/ 7888 h 298"/>
                              <a:gd name="T56" fmla="+- 0 4326 4282"/>
                              <a:gd name="T57" fmla="*/ T56 w 298"/>
                              <a:gd name="T58" fmla="+- 0 7935 7681"/>
                              <a:gd name="T59" fmla="*/ 7935 h 298"/>
                              <a:gd name="T60" fmla="+- 0 4373 4282"/>
                              <a:gd name="T61" fmla="*/ T60 w 298"/>
                              <a:gd name="T62" fmla="+- 0 7967 7681"/>
                              <a:gd name="T63" fmla="*/ 7967 h 298"/>
                              <a:gd name="T64" fmla="+- 0 4431 4282"/>
                              <a:gd name="T65" fmla="*/ T64 w 298"/>
                              <a:gd name="T66" fmla="+- 0 7979 7681"/>
                              <a:gd name="T67" fmla="*/ 797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5" y="254"/>
                                </a:lnTo>
                                <a:lnTo>
                                  <a:pt x="286" y="207"/>
                                </a:lnTo>
                                <a:lnTo>
                                  <a:pt x="298" y="149"/>
                                </a:lnTo>
                                <a:lnTo>
                                  <a:pt x="286" y="91"/>
                                </a:lnTo>
                                <a:lnTo>
                                  <a:pt x="255"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Line 418"/>
                        <wps:cNvCnPr>
                          <a:cxnSpLocks noChangeShapeType="1"/>
                        </wps:cNvCnPr>
                        <wps:spPr bwMode="auto">
                          <a:xfrm>
                            <a:off x="1380" y="7500"/>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4" name="Picture 4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9" y="768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5" name="Line 416"/>
                        <wps:cNvCnPr>
                          <a:cxnSpLocks noChangeShapeType="1"/>
                        </wps:cNvCnPr>
                        <wps:spPr bwMode="auto">
                          <a:xfrm>
                            <a:off x="4428" y="752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6" name="Picture 4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40" y="766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7" name="Line 414"/>
                        <wps:cNvCnPr>
                          <a:cxnSpLocks noChangeShapeType="1"/>
                        </wps:cNvCnPr>
                        <wps:spPr bwMode="auto">
                          <a:xfrm>
                            <a:off x="2389" y="751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8" name="Line 413"/>
                        <wps:cNvCnPr>
                          <a:cxnSpLocks noChangeShapeType="1"/>
                        </wps:cNvCnPr>
                        <wps:spPr bwMode="auto">
                          <a:xfrm>
                            <a:off x="3411" y="751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9" name="Line 412"/>
                        <wps:cNvCnPr>
                          <a:cxnSpLocks noChangeShapeType="1"/>
                        </wps:cNvCnPr>
                        <wps:spPr bwMode="auto">
                          <a:xfrm>
                            <a:off x="2384" y="7517"/>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0" name="Picture 4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60" y="7661"/>
                            <a:ext cx="300"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1" name="Freeform 410"/>
                        <wps:cNvSpPr>
                          <a:spLocks/>
                        </wps:cNvSpPr>
                        <wps:spPr bwMode="auto">
                          <a:xfrm>
                            <a:off x="1232" y="7658"/>
                            <a:ext cx="298" cy="297"/>
                          </a:xfrm>
                          <a:custGeom>
                            <a:avLst/>
                            <a:gdLst>
                              <a:gd name="T0" fmla="+- 0 1381 1232"/>
                              <a:gd name="T1" fmla="*/ T0 w 298"/>
                              <a:gd name="T2" fmla="+- 0 7658 7658"/>
                              <a:gd name="T3" fmla="*/ 7658 h 297"/>
                              <a:gd name="T4" fmla="+- 0 1323 1232"/>
                              <a:gd name="T5" fmla="*/ T4 w 298"/>
                              <a:gd name="T6" fmla="+- 0 7669 7658"/>
                              <a:gd name="T7" fmla="*/ 7669 h 297"/>
                              <a:gd name="T8" fmla="+- 0 1276 1232"/>
                              <a:gd name="T9" fmla="*/ T8 w 298"/>
                              <a:gd name="T10" fmla="+- 0 7701 7658"/>
                              <a:gd name="T11" fmla="*/ 7701 h 297"/>
                              <a:gd name="T12" fmla="+- 0 1244 1232"/>
                              <a:gd name="T13" fmla="*/ T12 w 298"/>
                              <a:gd name="T14" fmla="+- 0 7748 7658"/>
                              <a:gd name="T15" fmla="*/ 7748 h 297"/>
                              <a:gd name="T16" fmla="+- 0 1232 1232"/>
                              <a:gd name="T17" fmla="*/ T16 w 298"/>
                              <a:gd name="T18" fmla="+- 0 7806 7658"/>
                              <a:gd name="T19" fmla="*/ 7806 h 297"/>
                              <a:gd name="T20" fmla="+- 0 1244 1232"/>
                              <a:gd name="T21" fmla="*/ T20 w 298"/>
                              <a:gd name="T22" fmla="+- 0 7864 7658"/>
                              <a:gd name="T23" fmla="*/ 7864 h 297"/>
                              <a:gd name="T24" fmla="+- 0 1276 1232"/>
                              <a:gd name="T25" fmla="*/ T24 w 298"/>
                              <a:gd name="T26" fmla="+- 0 7912 7658"/>
                              <a:gd name="T27" fmla="*/ 7912 h 297"/>
                              <a:gd name="T28" fmla="+- 0 1323 1232"/>
                              <a:gd name="T29" fmla="*/ T28 w 298"/>
                              <a:gd name="T30" fmla="+- 0 7943 7658"/>
                              <a:gd name="T31" fmla="*/ 7943 h 297"/>
                              <a:gd name="T32" fmla="+- 0 1381 1232"/>
                              <a:gd name="T33" fmla="*/ T32 w 298"/>
                              <a:gd name="T34" fmla="+- 0 7955 7658"/>
                              <a:gd name="T35" fmla="*/ 7955 h 297"/>
                              <a:gd name="T36" fmla="+- 0 1439 1232"/>
                              <a:gd name="T37" fmla="*/ T36 w 298"/>
                              <a:gd name="T38" fmla="+- 0 7943 7658"/>
                              <a:gd name="T39" fmla="*/ 7943 h 297"/>
                              <a:gd name="T40" fmla="+- 0 1486 1232"/>
                              <a:gd name="T41" fmla="*/ T40 w 298"/>
                              <a:gd name="T42" fmla="+- 0 7912 7658"/>
                              <a:gd name="T43" fmla="*/ 7912 h 297"/>
                              <a:gd name="T44" fmla="+- 0 1518 1232"/>
                              <a:gd name="T45" fmla="*/ T44 w 298"/>
                              <a:gd name="T46" fmla="+- 0 7864 7658"/>
                              <a:gd name="T47" fmla="*/ 7864 h 297"/>
                              <a:gd name="T48" fmla="+- 0 1530 1232"/>
                              <a:gd name="T49" fmla="*/ T48 w 298"/>
                              <a:gd name="T50" fmla="+- 0 7806 7658"/>
                              <a:gd name="T51" fmla="*/ 7806 h 297"/>
                              <a:gd name="T52" fmla="+- 0 1518 1232"/>
                              <a:gd name="T53" fmla="*/ T52 w 298"/>
                              <a:gd name="T54" fmla="+- 0 7748 7658"/>
                              <a:gd name="T55" fmla="*/ 7748 h 297"/>
                              <a:gd name="T56" fmla="+- 0 1486 1232"/>
                              <a:gd name="T57" fmla="*/ T56 w 298"/>
                              <a:gd name="T58" fmla="+- 0 7701 7658"/>
                              <a:gd name="T59" fmla="*/ 7701 h 297"/>
                              <a:gd name="T60" fmla="+- 0 1439 1232"/>
                              <a:gd name="T61" fmla="*/ T60 w 298"/>
                              <a:gd name="T62" fmla="+- 0 7669 7658"/>
                              <a:gd name="T63" fmla="*/ 7669 h 297"/>
                              <a:gd name="T64" fmla="+- 0 1381 1232"/>
                              <a:gd name="T65" fmla="*/ T64 w 298"/>
                              <a:gd name="T66" fmla="+- 0 7658 7658"/>
                              <a:gd name="T67" fmla="*/ 7658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409"/>
                        <wps:cNvSpPr>
                          <a:spLocks/>
                        </wps:cNvSpPr>
                        <wps:spPr bwMode="auto">
                          <a:xfrm>
                            <a:off x="1232" y="7658"/>
                            <a:ext cx="298" cy="297"/>
                          </a:xfrm>
                          <a:custGeom>
                            <a:avLst/>
                            <a:gdLst>
                              <a:gd name="T0" fmla="+- 0 1381 1232"/>
                              <a:gd name="T1" fmla="*/ T0 w 298"/>
                              <a:gd name="T2" fmla="+- 0 7955 7658"/>
                              <a:gd name="T3" fmla="*/ 7955 h 297"/>
                              <a:gd name="T4" fmla="+- 0 1439 1232"/>
                              <a:gd name="T5" fmla="*/ T4 w 298"/>
                              <a:gd name="T6" fmla="+- 0 7943 7658"/>
                              <a:gd name="T7" fmla="*/ 7943 h 297"/>
                              <a:gd name="T8" fmla="+- 0 1486 1232"/>
                              <a:gd name="T9" fmla="*/ T8 w 298"/>
                              <a:gd name="T10" fmla="+- 0 7912 7658"/>
                              <a:gd name="T11" fmla="*/ 7912 h 297"/>
                              <a:gd name="T12" fmla="+- 0 1518 1232"/>
                              <a:gd name="T13" fmla="*/ T12 w 298"/>
                              <a:gd name="T14" fmla="+- 0 7864 7658"/>
                              <a:gd name="T15" fmla="*/ 7864 h 297"/>
                              <a:gd name="T16" fmla="+- 0 1530 1232"/>
                              <a:gd name="T17" fmla="*/ T16 w 298"/>
                              <a:gd name="T18" fmla="+- 0 7806 7658"/>
                              <a:gd name="T19" fmla="*/ 7806 h 297"/>
                              <a:gd name="T20" fmla="+- 0 1518 1232"/>
                              <a:gd name="T21" fmla="*/ T20 w 298"/>
                              <a:gd name="T22" fmla="+- 0 7748 7658"/>
                              <a:gd name="T23" fmla="*/ 7748 h 297"/>
                              <a:gd name="T24" fmla="+- 0 1486 1232"/>
                              <a:gd name="T25" fmla="*/ T24 w 298"/>
                              <a:gd name="T26" fmla="+- 0 7701 7658"/>
                              <a:gd name="T27" fmla="*/ 7701 h 297"/>
                              <a:gd name="T28" fmla="+- 0 1439 1232"/>
                              <a:gd name="T29" fmla="*/ T28 w 298"/>
                              <a:gd name="T30" fmla="+- 0 7669 7658"/>
                              <a:gd name="T31" fmla="*/ 7669 h 297"/>
                              <a:gd name="T32" fmla="+- 0 1381 1232"/>
                              <a:gd name="T33" fmla="*/ T32 w 298"/>
                              <a:gd name="T34" fmla="+- 0 7658 7658"/>
                              <a:gd name="T35" fmla="*/ 7658 h 297"/>
                              <a:gd name="T36" fmla="+- 0 1323 1232"/>
                              <a:gd name="T37" fmla="*/ T36 w 298"/>
                              <a:gd name="T38" fmla="+- 0 7669 7658"/>
                              <a:gd name="T39" fmla="*/ 7669 h 297"/>
                              <a:gd name="T40" fmla="+- 0 1276 1232"/>
                              <a:gd name="T41" fmla="*/ T40 w 298"/>
                              <a:gd name="T42" fmla="+- 0 7701 7658"/>
                              <a:gd name="T43" fmla="*/ 7701 h 297"/>
                              <a:gd name="T44" fmla="+- 0 1244 1232"/>
                              <a:gd name="T45" fmla="*/ T44 w 298"/>
                              <a:gd name="T46" fmla="+- 0 7748 7658"/>
                              <a:gd name="T47" fmla="*/ 7748 h 297"/>
                              <a:gd name="T48" fmla="+- 0 1232 1232"/>
                              <a:gd name="T49" fmla="*/ T48 w 298"/>
                              <a:gd name="T50" fmla="+- 0 7806 7658"/>
                              <a:gd name="T51" fmla="*/ 7806 h 297"/>
                              <a:gd name="T52" fmla="+- 0 1244 1232"/>
                              <a:gd name="T53" fmla="*/ T52 w 298"/>
                              <a:gd name="T54" fmla="+- 0 7864 7658"/>
                              <a:gd name="T55" fmla="*/ 7864 h 297"/>
                              <a:gd name="T56" fmla="+- 0 1276 1232"/>
                              <a:gd name="T57" fmla="*/ T56 w 298"/>
                              <a:gd name="T58" fmla="+- 0 7912 7658"/>
                              <a:gd name="T59" fmla="*/ 7912 h 297"/>
                              <a:gd name="T60" fmla="+- 0 1323 1232"/>
                              <a:gd name="T61" fmla="*/ T60 w 298"/>
                              <a:gd name="T62" fmla="+- 0 7943 7658"/>
                              <a:gd name="T63" fmla="*/ 7943 h 297"/>
                              <a:gd name="T64" fmla="+- 0 1381 1232"/>
                              <a:gd name="T65" fmla="*/ T64 w 298"/>
                              <a:gd name="T66" fmla="+- 0 7955 7658"/>
                              <a:gd name="T67" fmla="*/ 795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Freeform 408"/>
                        <wps:cNvSpPr>
                          <a:spLocks/>
                        </wps:cNvSpPr>
                        <wps:spPr bwMode="auto">
                          <a:xfrm>
                            <a:off x="2249" y="7664"/>
                            <a:ext cx="298" cy="298"/>
                          </a:xfrm>
                          <a:custGeom>
                            <a:avLst/>
                            <a:gdLst>
                              <a:gd name="T0" fmla="+- 0 2398 2249"/>
                              <a:gd name="T1" fmla="*/ T0 w 298"/>
                              <a:gd name="T2" fmla="+- 0 7664 7664"/>
                              <a:gd name="T3" fmla="*/ 7664 h 298"/>
                              <a:gd name="T4" fmla="+- 0 2340 2249"/>
                              <a:gd name="T5" fmla="*/ T4 w 298"/>
                              <a:gd name="T6" fmla="+- 0 7676 7664"/>
                              <a:gd name="T7" fmla="*/ 7676 h 298"/>
                              <a:gd name="T8" fmla="+- 0 2293 2249"/>
                              <a:gd name="T9" fmla="*/ T8 w 298"/>
                              <a:gd name="T10" fmla="+- 0 7708 7664"/>
                              <a:gd name="T11" fmla="*/ 7708 h 298"/>
                              <a:gd name="T12" fmla="+- 0 2261 2249"/>
                              <a:gd name="T13" fmla="*/ T12 w 298"/>
                              <a:gd name="T14" fmla="+- 0 7755 7664"/>
                              <a:gd name="T15" fmla="*/ 7755 h 298"/>
                              <a:gd name="T16" fmla="+- 0 2249 2249"/>
                              <a:gd name="T17" fmla="*/ T16 w 298"/>
                              <a:gd name="T18" fmla="+- 0 7813 7664"/>
                              <a:gd name="T19" fmla="*/ 7813 h 298"/>
                              <a:gd name="T20" fmla="+- 0 2261 2249"/>
                              <a:gd name="T21" fmla="*/ T20 w 298"/>
                              <a:gd name="T22" fmla="+- 0 7871 7664"/>
                              <a:gd name="T23" fmla="*/ 7871 h 298"/>
                              <a:gd name="T24" fmla="+- 0 2293 2249"/>
                              <a:gd name="T25" fmla="*/ T24 w 298"/>
                              <a:gd name="T26" fmla="+- 0 7918 7664"/>
                              <a:gd name="T27" fmla="*/ 7918 h 298"/>
                              <a:gd name="T28" fmla="+- 0 2340 2249"/>
                              <a:gd name="T29" fmla="*/ T28 w 298"/>
                              <a:gd name="T30" fmla="+- 0 7950 7664"/>
                              <a:gd name="T31" fmla="*/ 7950 h 298"/>
                              <a:gd name="T32" fmla="+- 0 2398 2249"/>
                              <a:gd name="T33" fmla="*/ T32 w 298"/>
                              <a:gd name="T34" fmla="+- 0 7962 7664"/>
                              <a:gd name="T35" fmla="*/ 7962 h 298"/>
                              <a:gd name="T36" fmla="+- 0 2456 2249"/>
                              <a:gd name="T37" fmla="*/ T36 w 298"/>
                              <a:gd name="T38" fmla="+- 0 7950 7664"/>
                              <a:gd name="T39" fmla="*/ 7950 h 298"/>
                              <a:gd name="T40" fmla="+- 0 2503 2249"/>
                              <a:gd name="T41" fmla="*/ T40 w 298"/>
                              <a:gd name="T42" fmla="+- 0 7918 7664"/>
                              <a:gd name="T43" fmla="*/ 7918 h 298"/>
                              <a:gd name="T44" fmla="+- 0 2535 2249"/>
                              <a:gd name="T45" fmla="*/ T44 w 298"/>
                              <a:gd name="T46" fmla="+- 0 7871 7664"/>
                              <a:gd name="T47" fmla="*/ 7871 h 298"/>
                              <a:gd name="T48" fmla="+- 0 2547 2249"/>
                              <a:gd name="T49" fmla="*/ T48 w 298"/>
                              <a:gd name="T50" fmla="+- 0 7813 7664"/>
                              <a:gd name="T51" fmla="*/ 7813 h 298"/>
                              <a:gd name="T52" fmla="+- 0 2535 2249"/>
                              <a:gd name="T53" fmla="*/ T52 w 298"/>
                              <a:gd name="T54" fmla="+- 0 7755 7664"/>
                              <a:gd name="T55" fmla="*/ 7755 h 298"/>
                              <a:gd name="T56" fmla="+- 0 2503 2249"/>
                              <a:gd name="T57" fmla="*/ T56 w 298"/>
                              <a:gd name="T58" fmla="+- 0 7708 7664"/>
                              <a:gd name="T59" fmla="*/ 7708 h 298"/>
                              <a:gd name="T60" fmla="+- 0 2456 2249"/>
                              <a:gd name="T61" fmla="*/ T60 w 298"/>
                              <a:gd name="T62" fmla="+- 0 7676 7664"/>
                              <a:gd name="T63" fmla="*/ 7676 h 298"/>
                              <a:gd name="T64" fmla="+- 0 2398 2249"/>
                              <a:gd name="T65" fmla="*/ T64 w 298"/>
                              <a:gd name="T66" fmla="+- 0 7664 7664"/>
                              <a:gd name="T67" fmla="*/ 766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407"/>
                        <wps:cNvSpPr>
                          <a:spLocks/>
                        </wps:cNvSpPr>
                        <wps:spPr bwMode="auto">
                          <a:xfrm>
                            <a:off x="2249" y="7664"/>
                            <a:ext cx="298" cy="298"/>
                          </a:xfrm>
                          <a:custGeom>
                            <a:avLst/>
                            <a:gdLst>
                              <a:gd name="T0" fmla="+- 0 2398 2249"/>
                              <a:gd name="T1" fmla="*/ T0 w 298"/>
                              <a:gd name="T2" fmla="+- 0 7962 7664"/>
                              <a:gd name="T3" fmla="*/ 7962 h 298"/>
                              <a:gd name="T4" fmla="+- 0 2456 2249"/>
                              <a:gd name="T5" fmla="*/ T4 w 298"/>
                              <a:gd name="T6" fmla="+- 0 7950 7664"/>
                              <a:gd name="T7" fmla="*/ 7950 h 298"/>
                              <a:gd name="T8" fmla="+- 0 2503 2249"/>
                              <a:gd name="T9" fmla="*/ T8 w 298"/>
                              <a:gd name="T10" fmla="+- 0 7918 7664"/>
                              <a:gd name="T11" fmla="*/ 7918 h 298"/>
                              <a:gd name="T12" fmla="+- 0 2535 2249"/>
                              <a:gd name="T13" fmla="*/ T12 w 298"/>
                              <a:gd name="T14" fmla="+- 0 7871 7664"/>
                              <a:gd name="T15" fmla="*/ 7871 h 298"/>
                              <a:gd name="T16" fmla="+- 0 2547 2249"/>
                              <a:gd name="T17" fmla="*/ T16 w 298"/>
                              <a:gd name="T18" fmla="+- 0 7813 7664"/>
                              <a:gd name="T19" fmla="*/ 7813 h 298"/>
                              <a:gd name="T20" fmla="+- 0 2535 2249"/>
                              <a:gd name="T21" fmla="*/ T20 w 298"/>
                              <a:gd name="T22" fmla="+- 0 7755 7664"/>
                              <a:gd name="T23" fmla="*/ 7755 h 298"/>
                              <a:gd name="T24" fmla="+- 0 2503 2249"/>
                              <a:gd name="T25" fmla="*/ T24 w 298"/>
                              <a:gd name="T26" fmla="+- 0 7708 7664"/>
                              <a:gd name="T27" fmla="*/ 7708 h 298"/>
                              <a:gd name="T28" fmla="+- 0 2456 2249"/>
                              <a:gd name="T29" fmla="*/ T28 w 298"/>
                              <a:gd name="T30" fmla="+- 0 7676 7664"/>
                              <a:gd name="T31" fmla="*/ 7676 h 298"/>
                              <a:gd name="T32" fmla="+- 0 2398 2249"/>
                              <a:gd name="T33" fmla="*/ T32 w 298"/>
                              <a:gd name="T34" fmla="+- 0 7664 7664"/>
                              <a:gd name="T35" fmla="*/ 7664 h 298"/>
                              <a:gd name="T36" fmla="+- 0 2340 2249"/>
                              <a:gd name="T37" fmla="*/ T36 w 298"/>
                              <a:gd name="T38" fmla="+- 0 7676 7664"/>
                              <a:gd name="T39" fmla="*/ 7676 h 298"/>
                              <a:gd name="T40" fmla="+- 0 2293 2249"/>
                              <a:gd name="T41" fmla="*/ T40 w 298"/>
                              <a:gd name="T42" fmla="+- 0 7708 7664"/>
                              <a:gd name="T43" fmla="*/ 7708 h 298"/>
                              <a:gd name="T44" fmla="+- 0 2261 2249"/>
                              <a:gd name="T45" fmla="*/ T44 w 298"/>
                              <a:gd name="T46" fmla="+- 0 7755 7664"/>
                              <a:gd name="T47" fmla="*/ 7755 h 298"/>
                              <a:gd name="T48" fmla="+- 0 2249 2249"/>
                              <a:gd name="T49" fmla="*/ T48 w 298"/>
                              <a:gd name="T50" fmla="+- 0 7813 7664"/>
                              <a:gd name="T51" fmla="*/ 7813 h 298"/>
                              <a:gd name="T52" fmla="+- 0 2261 2249"/>
                              <a:gd name="T53" fmla="*/ T52 w 298"/>
                              <a:gd name="T54" fmla="+- 0 7871 7664"/>
                              <a:gd name="T55" fmla="*/ 7871 h 298"/>
                              <a:gd name="T56" fmla="+- 0 2293 2249"/>
                              <a:gd name="T57" fmla="*/ T56 w 298"/>
                              <a:gd name="T58" fmla="+- 0 7918 7664"/>
                              <a:gd name="T59" fmla="*/ 7918 h 298"/>
                              <a:gd name="T60" fmla="+- 0 2340 2249"/>
                              <a:gd name="T61" fmla="*/ T60 w 298"/>
                              <a:gd name="T62" fmla="+- 0 7950 7664"/>
                              <a:gd name="T63" fmla="*/ 7950 h 298"/>
                              <a:gd name="T64" fmla="+- 0 2398 2249"/>
                              <a:gd name="T65" fmla="*/ T64 w 298"/>
                              <a:gd name="T66" fmla="+- 0 7962 7664"/>
                              <a:gd name="T67" fmla="*/ 796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 name="Freeform 406"/>
                        <wps:cNvSpPr>
                          <a:spLocks/>
                        </wps:cNvSpPr>
                        <wps:spPr bwMode="auto">
                          <a:xfrm>
                            <a:off x="3265" y="7675"/>
                            <a:ext cx="297" cy="297"/>
                          </a:xfrm>
                          <a:custGeom>
                            <a:avLst/>
                            <a:gdLst>
                              <a:gd name="T0" fmla="+- 0 3414 3265"/>
                              <a:gd name="T1" fmla="*/ T0 w 297"/>
                              <a:gd name="T2" fmla="+- 0 7675 7675"/>
                              <a:gd name="T3" fmla="*/ 7675 h 297"/>
                              <a:gd name="T4" fmla="+- 0 3356 3265"/>
                              <a:gd name="T5" fmla="*/ T4 w 297"/>
                              <a:gd name="T6" fmla="+- 0 7686 7675"/>
                              <a:gd name="T7" fmla="*/ 7686 h 297"/>
                              <a:gd name="T8" fmla="+- 0 3308 3265"/>
                              <a:gd name="T9" fmla="*/ T8 w 297"/>
                              <a:gd name="T10" fmla="+- 0 7718 7675"/>
                              <a:gd name="T11" fmla="*/ 7718 h 297"/>
                              <a:gd name="T12" fmla="+- 0 3276 3265"/>
                              <a:gd name="T13" fmla="*/ T12 w 297"/>
                              <a:gd name="T14" fmla="+- 0 7765 7675"/>
                              <a:gd name="T15" fmla="*/ 7765 h 297"/>
                              <a:gd name="T16" fmla="+- 0 3265 3265"/>
                              <a:gd name="T17" fmla="*/ T16 w 297"/>
                              <a:gd name="T18" fmla="+- 0 7823 7675"/>
                              <a:gd name="T19" fmla="*/ 7823 h 297"/>
                              <a:gd name="T20" fmla="+- 0 3276 3265"/>
                              <a:gd name="T21" fmla="*/ T20 w 297"/>
                              <a:gd name="T22" fmla="+- 0 7881 7675"/>
                              <a:gd name="T23" fmla="*/ 7881 h 297"/>
                              <a:gd name="T24" fmla="+- 0 3308 3265"/>
                              <a:gd name="T25" fmla="*/ T24 w 297"/>
                              <a:gd name="T26" fmla="+- 0 7929 7675"/>
                              <a:gd name="T27" fmla="*/ 7929 h 297"/>
                              <a:gd name="T28" fmla="+- 0 3356 3265"/>
                              <a:gd name="T29" fmla="*/ T28 w 297"/>
                              <a:gd name="T30" fmla="+- 0 7960 7675"/>
                              <a:gd name="T31" fmla="*/ 7960 h 297"/>
                              <a:gd name="T32" fmla="+- 0 3414 3265"/>
                              <a:gd name="T33" fmla="*/ T32 w 297"/>
                              <a:gd name="T34" fmla="+- 0 7972 7675"/>
                              <a:gd name="T35" fmla="*/ 7972 h 297"/>
                              <a:gd name="T36" fmla="+- 0 3472 3265"/>
                              <a:gd name="T37" fmla="*/ T36 w 297"/>
                              <a:gd name="T38" fmla="+- 0 7960 7675"/>
                              <a:gd name="T39" fmla="*/ 7960 h 297"/>
                              <a:gd name="T40" fmla="+- 0 3519 3265"/>
                              <a:gd name="T41" fmla="*/ T40 w 297"/>
                              <a:gd name="T42" fmla="+- 0 7929 7675"/>
                              <a:gd name="T43" fmla="*/ 7929 h 297"/>
                              <a:gd name="T44" fmla="+- 0 3551 3265"/>
                              <a:gd name="T45" fmla="*/ T44 w 297"/>
                              <a:gd name="T46" fmla="+- 0 7881 7675"/>
                              <a:gd name="T47" fmla="*/ 7881 h 297"/>
                              <a:gd name="T48" fmla="+- 0 3562 3265"/>
                              <a:gd name="T49" fmla="*/ T48 w 297"/>
                              <a:gd name="T50" fmla="+- 0 7823 7675"/>
                              <a:gd name="T51" fmla="*/ 7823 h 297"/>
                              <a:gd name="T52" fmla="+- 0 3551 3265"/>
                              <a:gd name="T53" fmla="*/ T52 w 297"/>
                              <a:gd name="T54" fmla="+- 0 7765 7675"/>
                              <a:gd name="T55" fmla="*/ 7765 h 297"/>
                              <a:gd name="T56" fmla="+- 0 3519 3265"/>
                              <a:gd name="T57" fmla="*/ T56 w 297"/>
                              <a:gd name="T58" fmla="+- 0 7718 7675"/>
                              <a:gd name="T59" fmla="*/ 7718 h 297"/>
                              <a:gd name="T60" fmla="+- 0 3472 3265"/>
                              <a:gd name="T61" fmla="*/ T60 w 297"/>
                              <a:gd name="T62" fmla="+- 0 7686 7675"/>
                              <a:gd name="T63" fmla="*/ 7686 h 297"/>
                              <a:gd name="T64" fmla="+- 0 3414 3265"/>
                              <a:gd name="T65" fmla="*/ T64 w 297"/>
                              <a:gd name="T66" fmla="+- 0 7675 7675"/>
                              <a:gd name="T67" fmla="*/ 7675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7" y="285"/>
                                </a:lnTo>
                                <a:lnTo>
                                  <a:pt x="254" y="254"/>
                                </a:lnTo>
                                <a:lnTo>
                                  <a:pt x="286" y="206"/>
                                </a:lnTo>
                                <a:lnTo>
                                  <a:pt x="297"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405"/>
                        <wps:cNvSpPr>
                          <a:spLocks/>
                        </wps:cNvSpPr>
                        <wps:spPr bwMode="auto">
                          <a:xfrm>
                            <a:off x="3265" y="7675"/>
                            <a:ext cx="297" cy="297"/>
                          </a:xfrm>
                          <a:custGeom>
                            <a:avLst/>
                            <a:gdLst>
                              <a:gd name="T0" fmla="+- 0 3414 3265"/>
                              <a:gd name="T1" fmla="*/ T0 w 297"/>
                              <a:gd name="T2" fmla="+- 0 7972 7675"/>
                              <a:gd name="T3" fmla="*/ 7972 h 297"/>
                              <a:gd name="T4" fmla="+- 0 3472 3265"/>
                              <a:gd name="T5" fmla="*/ T4 w 297"/>
                              <a:gd name="T6" fmla="+- 0 7960 7675"/>
                              <a:gd name="T7" fmla="*/ 7960 h 297"/>
                              <a:gd name="T8" fmla="+- 0 3519 3265"/>
                              <a:gd name="T9" fmla="*/ T8 w 297"/>
                              <a:gd name="T10" fmla="+- 0 7929 7675"/>
                              <a:gd name="T11" fmla="*/ 7929 h 297"/>
                              <a:gd name="T12" fmla="+- 0 3551 3265"/>
                              <a:gd name="T13" fmla="*/ T12 w 297"/>
                              <a:gd name="T14" fmla="+- 0 7881 7675"/>
                              <a:gd name="T15" fmla="*/ 7881 h 297"/>
                              <a:gd name="T16" fmla="+- 0 3562 3265"/>
                              <a:gd name="T17" fmla="*/ T16 w 297"/>
                              <a:gd name="T18" fmla="+- 0 7823 7675"/>
                              <a:gd name="T19" fmla="*/ 7823 h 297"/>
                              <a:gd name="T20" fmla="+- 0 3551 3265"/>
                              <a:gd name="T21" fmla="*/ T20 w 297"/>
                              <a:gd name="T22" fmla="+- 0 7765 7675"/>
                              <a:gd name="T23" fmla="*/ 7765 h 297"/>
                              <a:gd name="T24" fmla="+- 0 3519 3265"/>
                              <a:gd name="T25" fmla="*/ T24 w 297"/>
                              <a:gd name="T26" fmla="+- 0 7718 7675"/>
                              <a:gd name="T27" fmla="*/ 7718 h 297"/>
                              <a:gd name="T28" fmla="+- 0 3472 3265"/>
                              <a:gd name="T29" fmla="*/ T28 w 297"/>
                              <a:gd name="T30" fmla="+- 0 7686 7675"/>
                              <a:gd name="T31" fmla="*/ 7686 h 297"/>
                              <a:gd name="T32" fmla="+- 0 3414 3265"/>
                              <a:gd name="T33" fmla="*/ T32 w 297"/>
                              <a:gd name="T34" fmla="+- 0 7675 7675"/>
                              <a:gd name="T35" fmla="*/ 7675 h 297"/>
                              <a:gd name="T36" fmla="+- 0 3356 3265"/>
                              <a:gd name="T37" fmla="*/ T36 w 297"/>
                              <a:gd name="T38" fmla="+- 0 7686 7675"/>
                              <a:gd name="T39" fmla="*/ 7686 h 297"/>
                              <a:gd name="T40" fmla="+- 0 3308 3265"/>
                              <a:gd name="T41" fmla="*/ T40 w 297"/>
                              <a:gd name="T42" fmla="+- 0 7718 7675"/>
                              <a:gd name="T43" fmla="*/ 7718 h 297"/>
                              <a:gd name="T44" fmla="+- 0 3276 3265"/>
                              <a:gd name="T45" fmla="*/ T44 w 297"/>
                              <a:gd name="T46" fmla="+- 0 7765 7675"/>
                              <a:gd name="T47" fmla="*/ 7765 h 297"/>
                              <a:gd name="T48" fmla="+- 0 3265 3265"/>
                              <a:gd name="T49" fmla="*/ T48 w 297"/>
                              <a:gd name="T50" fmla="+- 0 7823 7675"/>
                              <a:gd name="T51" fmla="*/ 7823 h 297"/>
                              <a:gd name="T52" fmla="+- 0 3276 3265"/>
                              <a:gd name="T53" fmla="*/ T52 w 297"/>
                              <a:gd name="T54" fmla="+- 0 7881 7675"/>
                              <a:gd name="T55" fmla="*/ 7881 h 297"/>
                              <a:gd name="T56" fmla="+- 0 3308 3265"/>
                              <a:gd name="T57" fmla="*/ T56 w 297"/>
                              <a:gd name="T58" fmla="+- 0 7929 7675"/>
                              <a:gd name="T59" fmla="*/ 7929 h 297"/>
                              <a:gd name="T60" fmla="+- 0 3356 3265"/>
                              <a:gd name="T61" fmla="*/ T60 w 297"/>
                              <a:gd name="T62" fmla="+- 0 7960 7675"/>
                              <a:gd name="T63" fmla="*/ 7960 h 297"/>
                              <a:gd name="T64" fmla="+- 0 3414 3265"/>
                              <a:gd name="T65" fmla="*/ T64 w 297"/>
                              <a:gd name="T66" fmla="+- 0 7972 7675"/>
                              <a:gd name="T67" fmla="*/ 797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7" y="285"/>
                                </a:lnTo>
                                <a:lnTo>
                                  <a:pt x="254" y="254"/>
                                </a:lnTo>
                                <a:lnTo>
                                  <a:pt x="286" y="206"/>
                                </a:lnTo>
                                <a:lnTo>
                                  <a:pt x="297" y="148"/>
                                </a:lnTo>
                                <a:lnTo>
                                  <a:pt x="286" y="90"/>
                                </a:lnTo>
                                <a:lnTo>
                                  <a:pt x="254" y="43"/>
                                </a:lnTo>
                                <a:lnTo>
                                  <a:pt x="207"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7" name="Freeform 404"/>
                        <wps:cNvSpPr>
                          <a:spLocks/>
                        </wps:cNvSpPr>
                        <wps:spPr bwMode="auto">
                          <a:xfrm>
                            <a:off x="4282" y="7681"/>
                            <a:ext cx="298" cy="298"/>
                          </a:xfrm>
                          <a:custGeom>
                            <a:avLst/>
                            <a:gdLst>
                              <a:gd name="T0" fmla="+- 0 4431 4282"/>
                              <a:gd name="T1" fmla="*/ T0 w 298"/>
                              <a:gd name="T2" fmla="+- 0 7681 7681"/>
                              <a:gd name="T3" fmla="*/ 7681 h 298"/>
                              <a:gd name="T4" fmla="+- 0 4373 4282"/>
                              <a:gd name="T5" fmla="*/ T4 w 298"/>
                              <a:gd name="T6" fmla="+- 0 7693 7681"/>
                              <a:gd name="T7" fmla="*/ 7693 h 298"/>
                              <a:gd name="T8" fmla="+- 0 4326 4282"/>
                              <a:gd name="T9" fmla="*/ T8 w 298"/>
                              <a:gd name="T10" fmla="+- 0 7725 7681"/>
                              <a:gd name="T11" fmla="*/ 7725 h 298"/>
                              <a:gd name="T12" fmla="+- 0 4294 4282"/>
                              <a:gd name="T13" fmla="*/ T12 w 298"/>
                              <a:gd name="T14" fmla="+- 0 7772 7681"/>
                              <a:gd name="T15" fmla="*/ 7772 h 298"/>
                              <a:gd name="T16" fmla="+- 0 4282 4282"/>
                              <a:gd name="T17" fmla="*/ T16 w 298"/>
                              <a:gd name="T18" fmla="+- 0 7830 7681"/>
                              <a:gd name="T19" fmla="*/ 7830 h 298"/>
                              <a:gd name="T20" fmla="+- 0 4294 4282"/>
                              <a:gd name="T21" fmla="*/ T20 w 298"/>
                              <a:gd name="T22" fmla="+- 0 7888 7681"/>
                              <a:gd name="T23" fmla="*/ 7888 h 298"/>
                              <a:gd name="T24" fmla="+- 0 4326 4282"/>
                              <a:gd name="T25" fmla="*/ T24 w 298"/>
                              <a:gd name="T26" fmla="+- 0 7935 7681"/>
                              <a:gd name="T27" fmla="*/ 7935 h 298"/>
                              <a:gd name="T28" fmla="+- 0 4373 4282"/>
                              <a:gd name="T29" fmla="*/ T28 w 298"/>
                              <a:gd name="T30" fmla="+- 0 7967 7681"/>
                              <a:gd name="T31" fmla="*/ 7967 h 298"/>
                              <a:gd name="T32" fmla="+- 0 4431 4282"/>
                              <a:gd name="T33" fmla="*/ T32 w 298"/>
                              <a:gd name="T34" fmla="+- 0 7979 7681"/>
                              <a:gd name="T35" fmla="*/ 7979 h 298"/>
                              <a:gd name="T36" fmla="+- 0 4489 4282"/>
                              <a:gd name="T37" fmla="*/ T36 w 298"/>
                              <a:gd name="T38" fmla="+- 0 7967 7681"/>
                              <a:gd name="T39" fmla="*/ 7967 h 298"/>
                              <a:gd name="T40" fmla="+- 0 4537 4282"/>
                              <a:gd name="T41" fmla="*/ T40 w 298"/>
                              <a:gd name="T42" fmla="+- 0 7935 7681"/>
                              <a:gd name="T43" fmla="*/ 7935 h 298"/>
                              <a:gd name="T44" fmla="+- 0 4568 4282"/>
                              <a:gd name="T45" fmla="*/ T44 w 298"/>
                              <a:gd name="T46" fmla="+- 0 7888 7681"/>
                              <a:gd name="T47" fmla="*/ 7888 h 298"/>
                              <a:gd name="T48" fmla="+- 0 4580 4282"/>
                              <a:gd name="T49" fmla="*/ T48 w 298"/>
                              <a:gd name="T50" fmla="+- 0 7830 7681"/>
                              <a:gd name="T51" fmla="*/ 7830 h 298"/>
                              <a:gd name="T52" fmla="+- 0 4568 4282"/>
                              <a:gd name="T53" fmla="*/ T52 w 298"/>
                              <a:gd name="T54" fmla="+- 0 7772 7681"/>
                              <a:gd name="T55" fmla="*/ 7772 h 298"/>
                              <a:gd name="T56" fmla="+- 0 4537 4282"/>
                              <a:gd name="T57" fmla="*/ T56 w 298"/>
                              <a:gd name="T58" fmla="+- 0 7725 7681"/>
                              <a:gd name="T59" fmla="*/ 7725 h 298"/>
                              <a:gd name="T60" fmla="+- 0 4489 4282"/>
                              <a:gd name="T61" fmla="*/ T60 w 298"/>
                              <a:gd name="T62" fmla="+- 0 7693 7681"/>
                              <a:gd name="T63" fmla="*/ 7693 h 298"/>
                              <a:gd name="T64" fmla="+- 0 4431 4282"/>
                              <a:gd name="T65" fmla="*/ T64 w 298"/>
                              <a:gd name="T66" fmla="+- 0 7681 7681"/>
                              <a:gd name="T67" fmla="*/ 768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5" y="254"/>
                                </a:lnTo>
                                <a:lnTo>
                                  <a:pt x="286" y="207"/>
                                </a:lnTo>
                                <a:lnTo>
                                  <a:pt x="298" y="149"/>
                                </a:lnTo>
                                <a:lnTo>
                                  <a:pt x="286" y="91"/>
                                </a:lnTo>
                                <a:lnTo>
                                  <a:pt x="255"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403"/>
                        <wps:cNvSpPr>
                          <a:spLocks/>
                        </wps:cNvSpPr>
                        <wps:spPr bwMode="auto">
                          <a:xfrm>
                            <a:off x="4282" y="7681"/>
                            <a:ext cx="298" cy="298"/>
                          </a:xfrm>
                          <a:custGeom>
                            <a:avLst/>
                            <a:gdLst>
                              <a:gd name="T0" fmla="+- 0 4431 4282"/>
                              <a:gd name="T1" fmla="*/ T0 w 298"/>
                              <a:gd name="T2" fmla="+- 0 7979 7681"/>
                              <a:gd name="T3" fmla="*/ 7979 h 298"/>
                              <a:gd name="T4" fmla="+- 0 4489 4282"/>
                              <a:gd name="T5" fmla="*/ T4 w 298"/>
                              <a:gd name="T6" fmla="+- 0 7967 7681"/>
                              <a:gd name="T7" fmla="*/ 7967 h 298"/>
                              <a:gd name="T8" fmla="+- 0 4537 4282"/>
                              <a:gd name="T9" fmla="*/ T8 w 298"/>
                              <a:gd name="T10" fmla="+- 0 7935 7681"/>
                              <a:gd name="T11" fmla="*/ 7935 h 298"/>
                              <a:gd name="T12" fmla="+- 0 4568 4282"/>
                              <a:gd name="T13" fmla="*/ T12 w 298"/>
                              <a:gd name="T14" fmla="+- 0 7888 7681"/>
                              <a:gd name="T15" fmla="*/ 7888 h 298"/>
                              <a:gd name="T16" fmla="+- 0 4580 4282"/>
                              <a:gd name="T17" fmla="*/ T16 w 298"/>
                              <a:gd name="T18" fmla="+- 0 7830 7681"/>
                              <a:gd name="T19" fmla="*/ 7830 h 298"/>
                              <a:gd name="T20" fmla="+- 0 4568 4282"/>
                              <a:gd name="T21" fmla="*/ T20 w 298"/>
                              <a:gd name="T22" fmla="+- 0 7772 7681"/>
                              <a:gd name="T23" fmla="*/ 7772 h 298"/>
                              <a:gd name="T24" fmla="+- 0 4537 4282"/>
                              <a:gd name="T25" fmla="*/ T24 w 298"/>
                              <a:gd name="T26" fmla="+- 0 7725 7681"/>
                              <a:gd name="T27" fmla="*/ 7725 h 298"/>
                              <a:gd name="T28" fmla="+- 0 4489 4282"/>
                              <a:gd name="T29" fmla="*/ T28 w 298"/>
                              <a:gd name="T30" fmla="+- 0 7693 7681"/>
                              <a:gd name="T31" fmla="*/ 7693 h 298"/>
                              <a:gd name="T32" fmla="+- 0 4431 4282"/>
                              <a:gd name="T33" fmla="*/ T32 w 298"/>
                              <a:gd name="T34" fmla="+- 0 7681 7681"/>
                              <a:gd name="T35" fmla="*/ 7681 h 298"/>
                              <a:gd name="T36" fmla="+- 0 4373 4282"/>
                              <a:gd name="T37" fmla="*/ T36 w 298"/>
                              <a:gd name="T38" fmla="+- 0 7693 7681"/>
                              <a:gd name="T39" fmla="*/ 7693 h 298"/>
                              <a:gd name="T40" fmla="+- 0 4326 4282"/>
                              <a:gd name="T41" fmla="*/ T40 w 298"/>
                              <a:gd name="T42" fmla="+- 0 7725 7681"/>
                              <a:gd name="T43" fmla="*/ 7725 h 298"/>
                              <a:gd name="T44" fmla="+- 0 4294 4282"/>
                              <a:gd name="T45" fmla="*/ T44 w 298"/>
                              <a:gd name="T46" fmla="+- 0 7772 7681"/>
                              <a:gd name="T47" fmla="*/ 7772 h 298"/>
                              <a:gd name="T48" fmla="+- 0 4282 4282"/>
                              <a:gd name="T49" fmla="*/ T48 w 298"/>
                              <a:gd name="T50" fmla="+- 0 7830 7681"/>
                              <a:gd name="T51" fmla="*/ 7830 h 298"/>
                              <a:gd name="T52" fmla="+- 0 4294 4282"/>
                              <a:gd name="T53" fmla="*/ T52 w 298"/>
                              <a:gd name="T54" fmla="+- 0 7888 7681"/>
                              <a:gd name="T55" fmla="*/ 7888 h 298"/>
                              <a:gd name="T56" fmla="+- 0 4326 4282"/>
                              <a:gd name="T57" fmla="*/ T56 w 298"/>
                              <a:gd name="T58" fmla="+- 0 7935 7681"/>
                              <a:gd name="T59" fmla="*/ 7935 h 298"/>
                              <a:gd name="T60" fmla="+- 0 4373 4282"/>
                              <a:gd name="T61" fmla="*/ T60 w 298"/>
                              <a:gd name="T62" fmla="+- 0 7967 7681"/>
                              <a:gd name="T63" fmla="*/ 7967 h 298"/>
                              <a:gd name="T64" fmla="+- 0 4431 4282"/>
                              <a:gd name="T65" fmla="*/ T64 w 298"/>
                              <a:gd name="T66" fmla="+- 0 7979 7681"/>
                              <a:gd name="T67" fmla="*/ 797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5" y="254"/>
                                </a:lnTo>
                                <a:lnTo>
                                  <a:pt x="286" y="207"/>
                                </a:lnTo>
                                <a:lnTo>
                                  <a:pt x="298" y="149"/>
                                </a:lnTo>
                                <a:lnTo>
                                  <a:pt x="286" y="91"/>
                                </a:lnTo>
                                <a:lnTo>
                                  <a:pt x="255"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Line 402"/>
                        <wps:cNvCnPr>
                          <a:cxnSpLocks noChangeShapeType="1"/>
                        </wps:cNvCnPr>
                        <wps:spPr bwMode="auto">
                          <a:xfrm>
                            <a:off x="1380" y="7500"/>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0" name="Line 401"/>
                        <wps:cNvCnPr>
                          <a:cxnSpLocks noChangeShapeType="1"/>
                        </wps:cNvCnPr>
                        <wps:spPr bwMode="auto">
                          <a:xfrm>
                            <a:off x="4428" y="7529"/>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1" name="Line 400"/>
                        <wps:cNvCnPr>
                          <a:cxnSpLocks noChangeShapeType="1"/>
                        </wps:cNvCnPr>
                        <wps:spPr bwMode="auto">
                          <a:xfrm>
                            <a:off x="2389" y="751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2" name="Line 399"/>
                        <wps:cNvCnPr>
                          <a:cxnSpLocks noChangeShapeType="1"/>
                        </wps:cNvCnPr>
                        <wps:spPr bwMode="auto">
                          <a:xfrm>
                            <a:off x="3411" y="751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3" name="Line 398"/>
                        <wps:cNvCnPr>
                          <a:cxnSpLocks noChangeShapeType="1"/>
                        </wps:cNvCnPr>
                        <wps:spPr bwMode="auto">
                          <a:xfrm>
                            <a:off x="2384" y="7517"/>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4" name="Rectangle 397"/>
                        <wps:cNvSpPr>
                          <a:spLocks noChangeArrowheads="1"/>
                        </wps:cNvSpPr>
                        <wps:spPr bwMode="auto">
                          <a:xfrm>
                            <a:off x="1126" y="8330"/>
                            <a:ext cx="3705" cy="2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D1ED0E" id="Group 396" o:spid="_x0000_s1026" style="position:absolute;margin-left:0;margin-top:0;width:411pt;height:609pt;z-index:-260624384;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">
                <v:shape id="Picture 429"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">
                  <v:imagedata r:id="rId13" o:title=""/>
                </v:shape>
                <v:shape id="Picture 428"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">
                  <v:imagedata r:id="rId135" o:title=""/>
                </v:shape>
                <v:rect id="Rectangle 427" o:spid="_x0000_s1029" style="position:absolute;top:6858;width:4842;height:4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" stroked="f">
                  <v:fill opacity="47288f"/>
                </v:rect>
                <v:shape id="Freeform 426" o:spid="_x0000_s1030" style="position:absolute;left:1232;top:765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" path="m149,l91,11,44,43,12,90,,148r12,58l44,254r47,31l149,297r58,-12l254,254r32,-48l298,148,286,90,254,43,207,11,149,xe" stroked="f">
                  <v:path arrowok="t" o:connecttype="custom" o:connectlocs="149,7658;91,7669;44,7701;12,7748;0,7806;12,7864;44,7912;91,7943;149,7955;207,7943;254,7912;286,7864;298,7806;286,7748;254,7701;207,7669;149,7658" o:connectangles="0,0,0,0,0,0,0,0,0,0,0,0,0,0,0,0,0"/>
                </v:shape>
                <v:shape id="Freeform 425" o:spid="_x0000_s1031" style="position:absolute;left:1232;top:765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" path="m149,297r58,-12l254,254r32,-48l298,148,286,90,254,43,207,11,149,,91,11,44,43,12,90,,148r12,58l44,254r47,31l149,297xe" filled="f" strokeweight=".5pt">
                  <v:path arrowok="t" o:connecttype="custom" o:connectlocs="149,7955;207,7943;254,7912;286,7864;298,7806;286,7748;254,7701;207,7669;149,7658;91,7669;44,7701;12,7748;0,7806;12,7864;44,7912;91,7943;149,7955" o:connectangles="0,0,0,0,0,0,0,0,0,0,0,0,0,0,0,0,0"/>
                </v:shape>
                <v:shape id="Freeform 424" o:spid="_x0000_s1032" style="position:absolute;left:2249;top:76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" path="m149,l91,12,44,44,12,91,,149r12,58l44,254r47,32l149,298r58,-12l254,254r32,-47l298,149,286,91,254,44,207,12,149,xe" stroked="f">
                  <v:path arrowok="t" o:connecttype="custom" o:connectlocs="149,7664;91,7676;44,7708;12,7755;0,7813;12,7871;44,7918;91,7950;149,7962;207,7950;254,7918;286,7871;298,7813;286,7755;254,7708;207,7676;149,7664" o:connectangles="0,0,0,0,0,0,0,0,0,0,0,0,0,0,0,0,0"/>
                </v:shape>
                <v:shape id="Freeform 423" o:spid="_x0000_s1033" style="position:absolute;left:2249;top:76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" path="m149,298r58,-12l254,254r32,-47l298,149,286,91,254,44,207,12,149,,91,12,44,44,12,91,,149r12,58l44,254r47,32l149,298xe" filled="f" strokeweight=".5pt">
                  <v:path arrowok="t" o:connecttype="custom" o:connectlocs="149,7962;207,7950;254,7918;286,7871;298,7813;286,7755;254,7708;207,7676;149,7664;91,7676;44,7708;12,7755;0,7813;12,7871;44,7918;91,7950;149,7962" o:connectangles="0,0,0,0,0,0,0,0,0,0,0,0,0,0,0,0,0"/>
                </v:shape>
                <v:shape id="Freeform 422" o:spid="_x0000_s1034" style="position:absolute;left:3265;top:767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" path="m149,l91,11,43,43,11,90,,148r11,58l43,254r48,31l149,297r58,-12l254,254r32,-48l297,148,286,90,254,43,207,11,149,xe" stroked="f">
                  <v:path arrowok="t" o:connecttype="custom" o:connectlocs="149,7675;91,7686;43,7718;11,7765;0,7823;11,7881;43,7929;91,7960;149,7972;207,7960;254,7929;286,7881;297,7823;286,7765;254,7718;207,7686;149,7675" o:connectangles="0,0,0,0,0,0,0,0,0,0,0,0,0,0,0,0,0"/>
                </v:shape>
                <v:shape id="Freeform 421" o:spid="_x0000_s1035" style="position:absolute;left:3265;top:767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" path="m149,297r58,-12l254,254r32,-48l297,148,286,90,254,43,207,11,149,,91,11,43,43,11,90,,148r11,58l43,254r48,31l149,297xe" filled="f" strokeweight=".5pt">
                  <v:path arrowok="t" o:connecttype="custom" o:connectlocs="149,7972;207,7960;254,7929;286,7881;297,7823;286,7765;254,7718;207,7686;149,7675;91,7686;43,7718;11,7765;0,7823;11,7881;43,7929;91,7960;149,7972" o:connectangles="0,0,0,0,0,0,0,0,0,0,0,0,0,0,0,0,0"/>
                </v:shape>
                <v:shape id="Freeform 420" o:spid="_x0000_s1036" style="position:absolute;left:4282;top:768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" path="m149,l91,12,44,44,12,91,,149r12,58l44,254r47,32l149,298r58,-12l255,254r31,-47l298,149,286,91,255,44,207,12,149,xe" fillcolor="#41ad49" stroked="f">
                  <v:path arrowok="t" o:connecttype="custom" o:connectlocs="149,7681;91,7693;44,7725;12,7772;0,7830;12,7888;44,7935;91,7967;149,7979;207,7967;255,7935;286,7888;298,7830;286,7772;255,7725;207,7693;149,7681" o:connectangles="0,0,0,0,0,0,0,0,0,0,0,0,0,0,0,0,0"/>
                </v:shape>
                <v:shape id="Freeform 419" o:spid="_x0000_s1037" style="position:absolute;left:4282;top:768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" path="m149,298r58,-12l255,254r31,-47l298,149,286,91,255,44,207,12,149,,91,12,44,44,12,91,,149r12,58l44,254r47,32l149,298xe" filled="f" strokeweight=".5pt">
                  <v:path arrowok="t" o:connecttype="custom" o:connectlocs="149,7979;207,7967;255,7935;286,7888;298,7830;286,7772;255,7725;207,7693;149,7681;91,7693;44,7725;12,7772;0,7830;12,7888;44,7935;91,7967;149,7979" o:connectangles="0,0,0,0,0,0,0,0,0,0,0,0,0,0,0,0,0"/>
                </v:shape>
                <v:line id="Line 418" o:spid="_x0000_s1038" style="position:absolute;visibility:visible;mso-wrap-style:square" from="1380,7500" to="1380,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" strokeweight=".5pt"/>
                <v:shape id="Picture 417" o:spid="_x0000_s1039" type="#_x0000_t75" style="position:absolute;left:3769;top:768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">
                  <v:imagedata r:id="rId32" o:title=""/>
                </v:shape>
                <v:line id="Line 416" o:spid="_x0000_s1040" style="position:absolute;visibility:visible;mso-wrap-style:square" from="4428,7529" to="4428,7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" strokeweight=".5pt"/>
                <v:shape id="Picture 415" o:spid="_x0000_s1041" type="#_x0000_t75" style="position:absolute;left:1740;top:766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">
                  <v:imagedata r:id="rId32" o:title=""/>
                </v:shape>
                <v:line id="Line 414" o:spid="_x0000_s1042" style="position:absolute;visibility:visible;mso-wrap-style:square" from="2389,7512" to="2389,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" strokeweight=".5pt"/>
                <v:line id="Line 413" o:spid="_x0000_s1043" style="position:absolute;visibility:visible;mso-wrap-style:square" from="3411,7512" to="3411,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" strokeweight=".5pt"/>
                <v:line id="Line 412" o:spid="_x0000_s1044" style="position:absolute;visibility:visible;mso-wrap-style:square" from="2384,7517" to="3416,7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" strokeweight=".5pt"/>
                <v:shape id="Picture 411" o:spid="_x0000_s1045" type="#_x0000_t75" style="position:absolute;left:2760;top:7661;width:300;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">
                  <v:imagedata r:id="rId32" o:title=""/>
                </v:shape>
                <v:shape id="Freeform 410" o:spid="_x0000_s1046" style="position:absolute;left:1232;top:765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" path="m149,l91,11,44,43,12,90,,148r12,58l44,254r47,31l149,297r58,-12l254,254r32,-48l298,148,286,90,254,43,207,11,149,xe" stroked="f">
                  <v:path arrowok="t" o:connecttype="custom" o:connectlocs="149,7658;91,7669;44,7701;12,7748;0,7806;12,7864;44,7912;91,7943;149,7955;207,7943;254,7912;286,7864;298,7806;286,7748;254,7701;207,7669;149,7658" o:connectangles="0,0,0,0,0,0,0,0,0,0,0,0,0,0,0,0,0"/>
                </v:shape>
                <v:shape id="Freeform 409" o:spid="_x0000_s1047" style="position:absolute;left:1232;top:7658;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" path="m149,297r58,-12l254,254r32,-48l298,148,286,90,254,43,207,11,149,,91,11,44,43,12,90,,148r12,58l44,254r47,31l149,297xe" filled="f" strokeweight=".5pt">
                  <v:path arrowok="t" o:connecttype="custom" o:connectlocs="149,7955;207,7943;254,7912;286,7864;298,7806;286,7748;254,7701;207,7669;149,7658;91,7669;44,7701;12,7748;0,7806;12,7864;44,7912;91,7943;149,7955" o:connectangles="0,0,0,0,0,0,0,0,0,0,0,0,0,0,0,0,0"/>
                </v:shape>
                <v:shape id="Freeform 408" o:spid="_x0000_s1048" style="position:absolute;left:2249;top:76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" path="m149,l91,12,44,44,12,91,,149r12,58l44,254r47,32l149,298r58,-12l254,254r32,-47l298,149,286,91,254,44,207,12,149,xe" stroked="f">
                  <v:path arrowok="t" o:connecttype="custom" o:connectlocs="149,7664;91,7676;44,7708;12,7755;0,7813;12,7871;44,7918;91,7950;149,7962;207,7950;254,7918;286,7871;298,7813;286,7755;254,7708;207,7676;149,7664" o:connectangles="0,0,0,0,0,0,0,0,0,0,0,0,0,0,0,0,0"/>
                </v:shape>
                <v:shape id="Freeform 407" o:spid="_x0000_s1049" style="position:absolute;left:2249;top:766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" path="m149,298r58,-12l254,254r32,-47l298,149,286,91,254,44,207,12,149,,91,12,44,44,12,91,,149r12,58l44,254r47,32l149,298xe" filled="f" strokeweight=".5pt">
                  <v:path arrowok="t" o:connecttype="custom" o:connectlocs="149,7962;207,7950;254,7918;286,7871;298,7813;286,7755;254,7708;207,7676;149,7664;91,7676;44,7708;12,7755;0,7813;12,7871;44,7918;91,7950;149,7962" o:connectangles="0,0,0,0,0,0,0,0,0,0,0,0,0,0,0,0,0"/>
                </v:shape>
                <v:shape id="Freeform 406" o:spid="_x0000_s1050" style="position:absolute;left:3265;top:767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" path="m149,l91,11,43,43,11,90,,148r11,58l43,254r48,31l149,297r58,-12l254,254r32,-48l297,148,286,90,254,43,207,11,149,xe" stroked="f">
                  <v:path arrowok="t" o:connecttype="custom" o:connectlocs="149,7675;91,7686;43,7718;11,7765;0,7823;11,7881;43,7929;91,7960;149,7972;207,7960;254,7929;286,7881;297,7823;286,7765;254,7718;207,7686;149,7675" o:connectangles="0,0,0,0,0,0,0,0,0,0,0,0,0,0,0,0,0"/>
                </v:shape>
                <v:shape id="Freeform 405" o:spid="_x0000_s1051" style="position:absolute;left:3265;top:7675;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" path="m149,297r58,-12l254,254r32,-48l297,148,286,90,254,43,207,11,149,,91,11,43,43,11,90,,148r11,58l43,254r48,31l149,297xe" filled="f" strokeweight=".5pt">
                  <v:path arrowok="t" o:connecttype="custom" o:connectlocs="149,7972;207,7960;254,7929;286,7881;297,7823;286,7765;254,7718;207,7686;149,7675;91,7686;43,7718;11,7765;0,7823;11,7881;43,7929;91,7960;149,7972" o:connectangles="0,0,0,0,0,0,0,0,0,0,0,0,0,0,0,0,0"/>
                </v:shape>
                <v:shape id="Freeform 404" o:spid="_x0000_s1052" style="position:absolute;left:4282;top:768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" path="m149,l91,12,44,44,12,91,,149r12,58l44,254r47,32l149,298r58,-12l255,254r31,-47l298,149,286,91,255,44,207,12,149,xe" fillcolor="#41ad49" stroked="f">
                  <v:path arrowok="t" o:connecttype="custom" o:connectlocs="149,7681;91,7693;44,7725;12,7772;0,7830;12,7888;44,7935;91,7967;149,7979;207,7967;255,7935;286,7888;298,7830;286,7772;255,7725;207,7693;149,7681" o:connectangles="0,0,0,0,0,0,0,0,0,0,0,0,0,0,0,0,0"/>
                </v:shape>
                <v:shape id="Freeform 403" o:spid="_x0000_s1053" style="position:absolute;left:4282;top:768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" path="m149,298r58,-12l255,254r31,-47l298,149,286,91,255,44,207,12,149,,91,12,44,44,12,91,,149r12,58l44,254r47,32l149,298xe" filled="f" strokeweight=".5pt">
                  <v:path arrowok="t" o:connecttype="custom" o:connectlocs="149,7979;207,7967;255,7935;286,7888;298,7830;286,7772;255,7725;207,7693;149,7681;91,7693;44,7725;12,7772;0,7830;12,7888;44,7935;91,7967;149,7979" o:connectangles="0,0,0,0,0,0,0,0,0,0,0,0,0,0,0,0,0"/>
                </v:shape>
                <v:line id="Line 402" o:spid="_x0000_s1054" style="position:absolute;visibility:visible;mso-wrap-style:square" from="1380,7500" to="1380,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" strokeweight=".5pt"/>
                <v:line id="Line 401" o:spid="_x0000_s1055" style="position:absolute;visibility:visible;mso-wrap-style:square" from="4428,7529" to="4428,7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" strokeweight=".5pt"/>
                <v:line id="Line 400" o:spid="_x0000_s1056" style="position:absolute;visibility:visible;mso-wrap-style:square" from="2389,7512" to="2389,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" strokeweight=".5pt"/>
                <v:line id="Line 399" o:spid="_x0000_s1057" style="position:absolute;visibility:visible;mso-wrap-style:square" from="3411,7512" to="3411,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" strokeweight=".5pt"/>
                <v:line id="Line 398" o:spid="_x0000_s1058" style="position:absolute;visibility:visible;mso-wrap-style:square" from="2384,7517" to="3416,7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" strokeweight=".5pt"/>
                <v:rect id="Rectangle 397" o:spid="_x0000_s1059" style="position:absolute;left:1126;top:8330;width:3705;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" stroked="f"/>
                <w10:wrap anchorx="page" anchory="page"/>
              </v:group>
            </w:pict>
          </mc:Fallback>
        </mc:AlternateContent>
      </w:r>
    </w:p>
    <w:p w14:paraId="0F7223F6" w14:textId="77777777" w:rsidR="006500DE" w:rsidRPr="004A7191" w:rsidRDefault="004A7191">
      <w:pPr>
        <w:spacing w:before="93"/>
        <w:ind w:left="1140"/>
        <w:rPr>
          <w:color w:val="000000" w:themeColor="text1"/>
          <w:sz w:val="16"/>
        </w:rPr>
      </w:pPr>
      <w:r w:rsidRPr="004A7191">
        <w:rPr>
          <w:color w:val="000000" w:themeColor="text1"/>
          <w:sz w:val="16"/>
        </w:rPr>
        <w:t>Least Concern (IUCN 3.1)</w:t>
      </w:r>
    </w:p>
    <w:p w14:paraId="28DA3FAD" w14:textId="77777777" w:rsidR="006500DE" w:rsidRPr="004A7191" w:rsidRDefault="004A7191">
      <w:pPr>
        <w:pStyle w:val="BodyText"/>
        <w:spacing w:before="137"/>
        <w:ind w:left="1200"/>
        <w:rPr>
          <w:rFonts w:ascii="Bookman Old Style"/>
          <w:b/>
          <w:color w:val="000000" w:themeColor="text1"/>
        </w:rPr>
      </w:pPr>
      <w:r w:rsidRPr="004A7191">
        <w:rPr>
          <w:rFonts w:ascii="Bookman Old Style"/>
          <w:b/>
          <w:color w:val="000000" w:themeColor="text1"/>
        </w:rPr>
        <w:t>Scientific classification</w:t>
      </w:r>
    </w:p>
    <w:p w14:paraId="57C9A93C" w14:textId="77777777" w:rsidR="006500DE" w:rsidRPr="004A7191" w:rsidRDefault="006500DE">
      <w:pPr>
        <w:pStyle w:val="BodyText"/>
        <w:spacing w:before="3"/>
        <w:rPr>
          <w:rFonts w:ascii="Bookman Old Style"/>
          <w:b/>
          <w:color w:val="000000" w:themeColor="text1"/>
          <w:sz w:val="13"/>
        </w:rPr>
      </w:pPr>
    </w:p>
    <w:p w14:paraId="6E6E5762" w14:textId="77777777" w:rsidR="006500DE" w:rsidRPr="004A7191" w:rsidRDefault="004A7191">
      <w:pPr>
        <w:pStyle w:val="BodyText"/>
        <w:tabs>
          <w:tab w:val="left" w:pos="3060"/>
        </w:tabs>
        <w:spacing w:before="91"/>
        <w:ind w:left="1200"/>
        <w:rPr>
          <w:color w:val="000000" w:themeColor="text1"/>
        </w:rPr>
      </w:pPr>
      <w:r w:rsidRPr="004A7191">
        <w:rPr>
          <w:color w:val="000000" w:themeColor="text1"/>
        </w:rPr>
        <w:t>Kingdom:</w:t>
      </w:r>
      <w:r w:rsidRPr="004A7191">
        <w:rPr>
          <w:color w:val="000000" w:themeColor="text1"/>
        </w:rPr>
        <w:tab/>
        <w:t>Animalia</w:t>
      </w:r>
    </w:p>
    <w:p w14:paraId="1A1B3CB8" w14:textId="77777777" w:rsidR="006500DE" w:rsidRPr="004A7191" w:rsidRDefault="004A7191">
      <w:pPr>
        <w:pStyle w:val="BodyText"/>
        <w:tabs>
          <w:tab w:val="left" w:pos="3060"/>
        </w:tabs>
        <w:spacing w:before="110"/>
        <w:ind w:left="1200"/>
        <w:rPr>
          <w:color w:val="000000" w:themeColor="text1"/>
        </w:rPr>
      </w:pPr>
      <w:r w:rsidRPr="004A7191">
        <w:rPr>
          <w:color w:val="000000" w:themeColor="text1"/>
        </w:rPr>
        <w:t>Phylum:</w:t>
      </w:r>
      <w:r w:rsidRPr="004A7191">
        <w:rPr>
          <w:color w:val="000000" w:themeColor="text1"/>
        </w:rPr>
        <w:tab/>
        <w:t>Chordata</w:t>
      </w:r>
    </w:p>
    <w:p w14:paraId="21F52AE6" w14:textId="77777777" w:rsidR="006500DE" w:rsidRPr="004A7191" w:rsidRDefault="004A7191">
      <w:pPr>
        <w:pStyle w:val="BodyText"/>
        <w:tabs>
          <w:tab w:val="left" w:pos="3060"/>
        </w:tabs>
        <w:spacing w:before="90"/>
        <w:ind w:left="120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557B7B0B" w14:textId="77777777" w:rsidR="006500DE" w:rsidRPr="004A7191" w:rsidRDefault="004A7191">
      <w:pPr>
        <w:pStyle w:val="BodyText"/>
        <w:tabs>
          <w:tab w:val="left" w:pos="3060"/>
        </w:tabs>
        <w:spacing w:before="110"/>
        <w:ind w:left="1200"/>
        <w:rPr>
          <w:color w:val="000000" w:themeColor="text1"/>
        </w:rPr>
      </w:pPr>
      <w:r w:rsidRPr="004A7191">
        <w:rPr>
          <w:color w:val="000000" w:themeColor="text1"/>
        </w:rPr>
        <w:t>Order:</w:t>
      </w:r>
      <w:r w:rsidRPr="004A7191">
        <w:rPr>
          <w:color w:val="000000" w:themeColor="text1"/>
        </w:rPr>
        <w:tab/>
        <w:t>Passeriformes</w:t>
      </w:r>
    </w:p>
    <w:p w14:paraId="7D2C2564" w14:textId="77777777" w:rsidR="006500DE" w:rsidRPr="004A7191" w:rsidRDefault="004A7191">
      <w:pPr>
        <w:pStyle w:val="BodyText"/>
        <w:tabs>
          <w:tab w:val="left" w:pos="3060"/>
        </w:tabs>
        <w:spacing w:before="90"/>
        <w:ind w:left="120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Dicruridae</w:t>
      </w:r>
      <w:proofErr w:type="spellEnd"/>
    </w:p>
    <w:p w14:paraId="21A369B6" w14:textId="77777777" w:rsidR="006500DE" w:rsidRPr="004A7191" w:rsidRDefault="004A7191">
      <w:pPr>
        <w:pStyle w:val="BodyText"/>
        <w:tabs>
          <w:tab w:val="left" w:pos="3060"/>
        </w:tabs>
        <w:spacing w:before="110"/>
        <w:ind w:left="1200"/>
        <w:rPr>
          <w:color w:val="000000" w:themeColor="text1"/>
        </w:rPr>
      </w:pPr>
      <w:r w:rsidRPr="004A7191">
        <w:rPr>
          <w:color w:val="000000" w:themeColor="text1"/>
        </w:rPr>
        <w:t>Genus:</w:t>
      </w:r>
      <w:r w:rsidRPr="004A7191">
        <w:rPr>
          <w:color w:val="000000" w:themeColor="text1"/>
        </w:rPr>
        <w:tab/>
      </w:r>
      <w:proofErr w:type="spellStart"/>
      <w:r w:rsidRPr="004A7191">
        <w:rPr>
          <w:color w:val="000000" w:themeColor="text1"/>
        </w:rPr>
        <w:t>Dicrurus</w:t>
      </w:r>
      <w:proofErr w:type="spellEnd"/>
    </w:p>
    <w:p w14:paraId="151B32AD" w14:textId="77777777" w:rsidR="006500DE" w:rsidRPr="004A7191" w:rsidRDefault="004A7191">
      <w:pPr>
        <w:tabs>
          <w:tab w:val="left" w:pos="3060"/>
        </w:tabs>
        <w:spacing w:before="110"/>
        <w:ind w:left="120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D.</w:t>
      </w:r>
      <w:r w:rsidRPr="004A7191">
        <w:rPr>
          <w:rFonts w:ascii="Georgia"/>
          <w:i/>
          <w:color w:val="000000" w:themeColor="text1"/>
          <w:spacing w:val="-27"/>
          <w:sz w:val="20"/>
        </w:rPr>
        <w:t xml:space="preserve"> </w:t>
      </w:r>
      <w:proofErr w:type="spellStart"/>
      <w:r w:rsidRPr="004A7191">
        <w:rPr>
          <w:rFonts w:ascii="Georgia"/>
          <w:i/>
          <w:color w:val="000000" w:themeColor="text1"/>
          <w:spacing w:val="-4"/>
          <w:sz w:val="20"/>
        </w:rPr>
        <w:t>macrocercus</w:t>
      </w:r>
      <w:proofErr w:type="spellEnd"/>
    </w:p>
    <w:p w14:paraId="4F73DC3B" w14:textId="77777777" w:rsidR="006500DE" w:rsidRPr="004A7191" w:rsidRDefault="004A7191">
      <w:pPr>
        <w:spacing w:before="66"/>
        <w:ind w:left="546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2AD4A4EB"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3AC78AE9" w14:textId="77777777" w:rsidR="006500DE" w:rsidRPr="004A7191" w:rsidRDefault="004A7191">
      <w:pPr>
        <w:pStyle w:val="Heading1"/>
        <w:tabs>
          <w:tab w:val="left" w:pos="1158"/>
          <w:tab w:val="left" w:pos="7739"/>
        </w:tabs>
        <w:rPr>
          <w:color w:val="000000" w:themeColor="text1"/>
        </w:rPr>
      </w:pPr>
      <w:r w:rsidRPr="004A7191">
        <w:rPr>
          <w:color w:val="000000" w:themeColor="text1"/>
          <w:shd w:val="clear" w:color="auto" w:fill="595762"/>
        </w:rPr>
        <w:lastRenderedPageBreak/>
        <w:t xml:space="preserve"> </w:t>
      </w:r>
      <w:r w:rsidRPr="004A7191">
        <w:rPr>
          <w:color w:val="000000" w:themeColor="text1"/>
          <w:shd w:val="clear" w:color="auto" w:fill="595762"/>
        </w:rPr>
        <w:tab/>
        <w:t>50. Hair-crested</w:t>
      </w:r>
      <w:r w:rsidRPr="004A7191">
        <w:rPr>
          <w:color w:val="000000" w:themeColor="text1"/>
          <w:spacing w:val="-25"/>
          <w:shd w:val="clear" w:color="auto" w:fill="595762"/>
        </w:rPr>
        <w:t xml:space="preserve"> </w:t>
      </w:r>
      <w:proofErr w:type="spellStart"/>
      <w:r w:rsidRPr="004A7191">
        <w:rPr>
          <w:color w:val="000000" w:themeColor="text1"/>
          <w:shd w:val="clear" w:color="auto" w:fill="595762"/>
        </w:rPr>
        <w:t>Drongo</w:t>
      </w:r>
      <w:proofErr w:type="spellEnd"/>
      <w:r w:rsidRPr="004A7191">
        <w:rPr>
          <w:color w:val="000000" w:themeColor="text1"/>
          <w:shd w:val="clear" w:color="auto" w:fill="595762"/>
        </w:rPr>
        <w:tab/>
      </w:r>
    </w:p>
    <w:p w14:paraId="1428E7AF" w14:textId="77777777" w:rsidR="006500DE" w:rsidRPr="004A7191" w:rsidRDefault="004A7191">
      <w:pPr>
        <w:pStyle w:val="BodyText"/>
        <w:spacing w:before="284" w:line="235" w:lineRule="auto"/>
        <w:ind w:left="1160" w:right="1690"/>
        <w:rPr>
          <w:color w:val="000000" w:themeColor="text1"/>
        </w:rPr>
      </w:pPr>
      <w:r w:rsidRPr="004A7191">
        <w:rPr>
          <w:color w:val="000000" w:themeColor="text1"/>
        </w:rPr>
        <w:t>The</w:t>
      </w:r>
      <w:r w:rsidRPr="004A7191">
        <w:rPr>
          <w:color w:val="000000" w:themeColor="text1"/>
          <w:spacing w:val="-27"/>
        </w:rPr>
        <w:t xml:space="preserve"> </w:t>
      </w:r>
      <w:r w:rsidRPr="004A7191">
        <w:rPr>
          <w:color w:val="000000" w:themeColor="text1"/>
        </w:rPr>
        <w:t>hair-crested</w:t>
      </w:r>
      <w:r w:rsidRPr="004A7191">
        <w:rPr>
          <w:color w:val="000000" w:themeColor="text1"/>
          <w:spacing w:val="-27"/>
        </w:rPr>
        <w:t xml:space="preserve"> </w:t>
      </w:r>
      <w:proofErr w:type="spellStart"/>
      <w:r w:rsidRPr="004A7191">
        <w:rPr>
          <w:color w:val="000000" w:themeColor="text1"/>
        </w:rPr>
        <w:t>drongo</w:t>
      </w:r>
      <w:proofErr w:type="spellEnd"/>
      <w:r w:rsidRPr="004A7191">
        <w:rPr>
          <w:color w:val="000000" w:themeColor="text1"/>
          <w:spacing w:val="-26"/>
        </w:rPr>
        <w:t xml:space="preserve"> </w:t>
      </w:r>
      <w:r w:rsidRPr="004A7191">
        <w:rPr>
          <w:color w:val="000000" w:themeColor="text1"/>
        </w:rPr>
        <w:t>(</w:t>
      </w:r>
      <w:proofErr w:type="spellStart"/>
      <w:r w:rsidRPr="004A7191">
        <w:rPr>
          <w:rFonts w:ascii="Georgia" w:hAnsi="Georgia"/>
          <w:i/>
          <w:color w:val="000000" w:themeColor="text1"/>
        </w:rPr>
        <w:t>Dicrurus</w:t>
      </w:r>
      <w:proofErr w:type="spellEnd"/>
      <w:r w:rsidRPr="004A7191">
        <w:rPr>
          <w:rFonts w:ascii="Georgia" w:hAnsi="Georgia"/>
          <w:i/>
          <w:color w:val="000000" w:themeColor="text1"/>
          <w:spacing w:val="-26"/>
        </w:rPr>
        <w:t xml:space="preserve"> </w:t>
      </w:r>
      <w:proofErr w:type="spellStart"/>
      <w:r w:rsidRPr="004A7191">
        <w:rPr>
          <w:rFonts w:ascii="Georgia" w:hAnsi="Georgia"/>
          <w:i/>
          <w:color w:val="000000" w:themeColor="text1"/>
        </w:rPr>
        <w:t>hottentottus</w:t>
      </w:r>
      <w:proofErr w:type="spellEnd"/>
      <w:r w:rsidRPr="004A7191">
        <w:rPr>
          <w:color w:val="000000" w:themeColor="text1"/>
        </w:rPr>
        <w:t>)</w:t>
      </w:r>
      <w:r w:rsidRPr="004A7191">
        <w:rPr>
          <w:color w:val="000000" w:themeColor="text1"/>
          <w:spacing w:val="-26"/>
        </w:rPr>
        <w:t xml:space="preserve"> </w:t>
      </w:r>
      <w:r w:rsidRPr="004A7191">
        <w:rPr>
          <w:color w:val="000000" w:themeColor="text1"/>
        </w:rPr>
        <w:t>is</w:t>
      </w:r>
      <w:r w:rsidRPr="004A7191">
        <w:rPr>
          <w:color w:val="000000" w:themeColor="text1"/>
          <w:spacing w:val="-26"/>
        </w:rPr>
        <w:t xml:space="preserve"> </w:t>
      </w:r>
      <w:r w:rsidRPr="004A7191">
        <w:rPr>
          <w:color w:val="000000" w:themeColor="text1"/>
        </w:rPr>
        <w:t>an</w:t>
      </w:r>
      <w:r w:rsidRPr="004A7191">
        <w:rPr>
          <w:color w:val="000000" w:themeColor="text1"/>
          <w:spacing w:val="-38"/>
        </w:rPr>
        <w:t xml:space="preserve"> </w:t>
      </w:r>
      <w:r w:rsidRPr="004A7191">
        <w:rPr>
          <w:color w:val="000000" w:themeColor="text1"/>
        </w:rPr>
        <w:t>Asian</w:t>
      </w:r>
      <w:r w:rsidRPr="004A7191">
        <w:rPr>
          <w:color w:val="000000" w:themeColor="text1"/>
          <w:spacing w:val="-2"/>
        </w:rPr>
        <w:t xml:space="preserve"> </w:t>
      </w:r>
      <w:r w:rsidRPr="004A7191">
        <w:rPr>
          <w:color w:val="000000" w:themeColor="text1"/>
        </w:rPr>
        <w:t>bird</w:t>
      </w:r>
      <w:r w:rsidRPr="004A7191">
        <w:rPr>
          <w:color w:val="000000" w:themeColor="text1"/>
          <w:spacing w:val="-2"/>
        </w:rPr>
        <w:t xml:space="preserve"> </w:t>
      </w:r>
      <w:r w:rsidRPr="004A7191">
        <w:rPr>
          <w:color w:val="000000" w:themeColor="text1"/>
        </w:rPr>
        <w:t xml:space="preserve">of the family </w:t>
      </w:r>
      <w:proofErr w:type="spellStart"/>
      <w:r w:rsidRPr="004A7191">
        <w:rPr>
          <w:color w:val="000000" w:themeColor="text1"/>
        </w:rPr>
        <w:t>Dicruridae</w:t>
      </w:r>
      <w:proofErr w:type="spellEnd"/>
      <w:r w:rsidRPr="004A7191">
        <w:rPr>
          <w:color w:val="000000" w:themeColor="text1"/>
        </w:rPr>
        <w:t>. This species was formerly considered conspecific</w:t>
      </w:r>
      <w:r w:rsidRPr="004A7191">
        <w:rPr>
          <w:color w:val="000000" w:themeColor="text1"/>
          <w:spacing w:val="-23"/>
        </w:rPr>
        <w:t xml:space="preserve"> </w:t>
      </w:r>
      <w:r w:rsidRPr="004A7191">
        <w:rPr>
          <w:color w:val="000000" w:themeColor="text1"/>
        </w:rPr>
        <w:t>with</w:t>
      </w:r>
      <w:r w:rsidRPr="004A7191">
        <w:rPr>
          <w:color w:val="000000" w:themeColor="text1"/>
          <w:spacing w:val="-23"/>
        </w:rPr>
        <w:t xml:space="preserve"> </w:t>
      </w:r>
      <w:proofErr w:type="spellStart"/>
      <w:r w:rsidRPr="004A7191">
        <w:rPr>
          <w:color w:val="000000" w:themeColor="text1"/>
        </w:rPr>
        <w:t>Dicrurus</w:t>
      </w:r>
      <w:proofErr w:type="spellEnd"/>
      <w:r w:rsidRPr="004A7191">
        <w:rPr>
          <w:color w:val="000000" w:themeColor="text1"/>
          <w:spacing w:val="-21"/>
        </w:rPr>
        <w:t xml:space="preserve"> </w:t>
      </w:r>
      <w:proofErr w:type="spellStart"/>
      <w:r w:rsidRPr="004A7191">
        <w:rPr>
          <w:color w:val="000000" w:themeColor="text1"/>
        </w:rPr>
        <w:t>bracteatus</w:t>
      </w:r>
      <w:proofErr w:type="spellEnd"/>
      <w:r w:rsidRPr="004A7191">
        <w:rPr>
          <w:color w:val="000000" w:themeColor="text1"/>
        </w:rPr>
        <w:t>,</w:t>
      </w:r>
      <w:r w:rsidRPr="004A7191">
        <w:rPr>
          <w:color w:val="000000" w:themeColor="text1"/>
          <w:spacing w:val="-23"/>
        </w:rPr>
        <w:t xml:space="preserve"> </w:t>
      </w:r>
      <w:r w:rsidRPr="004A7191">
        <w:rPr>
          <w:color w:val="000000" w:themeColor="text1"/>
        </w:rPr>
        <w:t>for</w:t>
      </w:r>
      <w:r w:rsidRPr="004A7191">
        <w:rPr>
          <w:color w:val="000000" w:themeColor="text1"/>
          <w:spacing w:val="-20"/>
        </w:rPr>
        <w:t xml:space="preserve"> </w:t>
      </w:r>
      <w:r w:rsidRPr="004A7191">
        <w:rPr>
          <w:color w:val="000000" w:themeColor="text1"/>
        </w:rPr>
        <w:t>which</w:t>
      </w:r>
      <w:r w:rsidRPr="004A7191">
        <w:rPr>
          <w:color w:val="000000" w:themeColor="text1"/>
          <w:spacing w:val="-1"/>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name</w:t>
      </w:r>
      <w:r w:rsidRPr="004A7191">
        <w:rPr>
          <w:color w:val="000000" w:themeColor="text1"/>
          <w:spacing w:val="-1"/>
        </w:rPr>
        <w:t xml:space="preserve"> </w:t>
      </w:r>
      <w:r w:rsidRPr="004A7191">
        <w:rPr>
          <w:color w:val="000000" w:themeColor="text1"/>
        </w:rPr>
        <w:t xml:space="preserve">“spangled </w:t>
      </w:r>
      <w:proofErr w:type="spellStart"/>
      <w:r w:rsidRPr="004A7191">
        <w:rPr>
          <w:color w:val="000000" w:themeColor="text1"/>
          <w:spacing w:val="-3"/>
        </w:rPr>
        <w:t>drongo</w:t>
      </w:r>
      <w:proofErr w:type="spellEnd"/>
      <w:r w:rsidRPr="004A7191">
        <w:rPr>
          <w:color w:val="000000" w:themeColor="text1"/>
          <w:spacing w:val="-3"/>
        </w:rPr>
        <w:t xml:space="preserve">” </w:t>
      </w:r>
      <w:r w:rsidRPr="004A7191">
        <w:rPr>
          <w:color w:val="000000" w:themeColor="text1"/>
        </w:rPr>
        <w:t>– formerly used for both – is now usually</w:t>
      </w:r>
      <w:r w:rsidRPr="004A7191">
        <w:rPr>
          <w:color w:val="000000" w:themeColor="text1"/>
          <w:spacing w:val="-37"/>
        </w:rPr>
        <w:t xml:space="preserve"> </w:t>
      </w:r>
      <w:r w:rsidRPr="004A7191">
        <w:rPr>
          <w:color w:val="000000" w:themeColor="text1"/>
        </w:rPr>
        <w:t>reserved.</w:t>
      </w:r>
    </w:p>
    <w:p w14:paraId="004CF2A7" w14:textId="77777777" w:rsidR="006500DE" w:rsidRPr="004A7191" w:rsidRDefault="004A7191">
      <w:pPr>
        <w:pStyle w:val="BodyText"/>
        <w:spacing w:before="18" w:line="235" w:lineRule="auto"/>
        <w:ind w:left="1160" w:right="1899" w:firstLine="280"/>
        <w:rPr>
          <w:color w:val="000000" w:themeColor="text1"/>
        </w:rPr>
      </w:pPr>
      <w:r w:rsidRPr="004A7191">
        <w:rPr>
          <w:color w:val="000000" w:themeColor="text1"/>
        </w:rPr>
        <w:t>They have long hair-like feathers springing from forehead, extending</w:t>
      </w:r>
      <w:r w:rsidRPr="004A7191">
        <w:rPr>
          <w:color w:val="000000" w:themeColor="text1"/>
          <w:spacing w:val="-16"/>
        </w:rPr>
        <w:t xml:space="preserve"> </w:t>
      </w:r>
      <w:r w:rsidRPr="004A7191">
        <w:rPr>
          <w:color w:val="000000" w:themeColor="text1"/>
        </w:rPr>
        <w:t>over</w:t>
      </w:r>
      <w:r w:rsidRPr="004A7191">
        <w:rPr>
          <w:color w:val="000000" w:themeColor="text1"/>
          <w:spacing w:val="-15"/>
        </w:rPr>
        <w:t xml:space="preserve"> </w:t>
      </w:r>
      <w:proofErr w:type="spellStart"/>
      <w:r w:rsidRPr="004A7191">
        <w:rPr>
          <w:color w:val="000000" w:themeColor="text1"/>
        </w:rPr>
        <w:t>hindcrown</w:t>
      </w:r>
      <w:proofErr w:type="spellEnd"/>
      <w:r w:rsidRPr="004A7191">
        <w:rPr>
          <w:color w:val="000000" w:themeColor="text1"/>
          <w:spacing w:val="-16"/>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upper</w:t>
      </w:r>
      <w:r w:rsidRPr="004A7191">
        <w:rPr>
          <w:color w:val="000000" w:themeColor="text1"/>
          <w:spacing w:val="-15"/>
        </w:rPr>
        <w:t xml:space="preserve"> </w:t>
      </w:r>
      <w:r w:rsidRPr="004A7191">
        <w:rPr>
          <w:color w:val="000000" w:themeColor="text1"/>
        </w:rPr>
        <w:t>back</w:t>
      </w:r>
      <w:r w:rsidRPr="004A7191">
        <w:rPr>
          <w:color w:val="000000" w:themeColor="text1"/>
          <w:spacing w:val="-15"/>
        </w:rPr>
        <w:t xml:space="preserve"> </w:t>
      </w:r>
      <w:r w:rsidRPr="004A7191">
        <w:rPr>
          <w:color w:val="000000" w:themeColor="text1"/>
        </w:rPr>
        <w:t>(not</w:t>
      </w:r>
      <w:r w:rsidRPr="004A7191">
        <w:rPr>
          <w:color w:val="000000" w:themeColor="text1"/>
          <w:spacing w:val="-2"/>
        </w:rPr>
        <w:t xml:space="preserve"> </w:t>
      </w:r>
      <w:r w:rsidRPr="004A7191">
        <w:rPr>
          <w:color w:val="000000" w:themeColor="text1"/>
        </w:rPr>
        <w:t>in</w:t>
      </w:r>
      <w:r w:rsidRPr="004A7191">
        <w:rPr>
          <w:color w:val="000000" w:themeColor="text1"/>
          <w:spacing w:val="-24"/>
        </w:rPr>
        <w:t xml:space="preserve"> </w:t>
      </w:r>
      <w:r w:rsidRPr="004A7191">
        <w:rPr>
          <w:color w:val="000000" w:themeColor="text1"/>
        </w:rPr>
        <w:t>all</w:t>
      </w:r>
      <w:r w:rsidRPr="004A7191">
        <w:rPr>
          <w:color w:val="000000" w:themeColor="text1"/>
          <w:spacing w:val="-24"/>
        </w:rPr>
        <w:t xml:space="preserve"> </w:t>
      </w:r>
      <w:r w:rsidRPr="004A7191">
        <w:rPr>
          <w:color w:val="000000" w:themeColor="text1"/>
        </w:rPr>
        <w:t>subspecies). Plumage</w:t>
      </w:r>
      <w:r w:rsidRPr="004A7191">
        <w:rPr>
          <w:color w:val="000000" w:themeColor="text1"/>
          <w:spacing w:val="-24"/>
        </w:rPr>
        <w:t xml:space="preserve"> </w:t>
      </w:r>
      <w:r w:rsidRPr="004A7191">
        <w:rPr>
          <w:color w:val="000000" w:themeColor="text1"/>
        </w:rPr>
        <w:t>is</w:t>
      </w:r>
      <w:r w:rsidRPr="004A7191">
        <w:rPr>
          <w:color w:val="000000" w:themeColor="text1"/>
          <w:spacing w:val="-23"/>
        </w:rPr>
        <w:t xml:space="preserve"> </w:t>
      </w:r>
      <w:r w:rsidRPr="004A7191">
        <w:rPr>
          <w:color w:val="000000" w:themeColor="text1"/>
        </w:rPr>
        <w:t>black</w:t>
      </w:r>
      <w:r w:rsidRPr="004A7191">
        <w:rPr>
          <w:color w:val="000000" w:themeColor="text1"/>
          <w:spacing w:val="-24"/>
        </w:rPr>
        <w:t xml:space="preserve"> </w:t>
      </w:r>
      <w:r w:rsidRPr="004A7191">
        <w:rPr>
          <w:color w:val="000000" w:themeColor="text1"/>
        </w:rPr>
        <w:t>with</w:t>
      </w:r>
      <w:r w:rsidRPr="004A7191">
        <w:rPr>
          <w:color w:val="000000" w:themeColor="text1"/>
          <w:spacing w:val="-25"/>
        </w:rPr>
        <w:t xml:space="preserve"> </w:t>
      </w:r>
      <w:r w:rsidRPr="004A7191">
        <w:rPr>
          <w:color w:val="000000" w:themeColor="text1"/>
        </w:rPr>
        <w:t>brightly</w:t>
      </w:r>
      <w:r w:rsidRPr="004A7191">
        <w:rPr>
          <w:color w:val="000000" w:themeColor="text1"/>
          <w:spacing w:val="-23"/>
        </w:rPr>
        <w:t xml:space="preserve"> </w:t>
      </w:r>
      <w:r w:rsidRPr="004A7191">
        <w:rPr>
          <w:color w:val="000000" w:themeColor="text1"/>
        </w:rPr>
        <w:t>glossed</w:t>
      </w:r>
      <w:r w:rsidRPr="004A7191">
        <w:rPr>
          <w:color w:val="000000" w:themeColor="text1"/>
          <w:spacing w:val="-1"/>
        </w:rPr>
        <w:t xml:space="preserve"> </w:t>
      </w:r>
      <w:r w:rsidRPr="004A7191">
        <w:rPr>
          <w:color w:val="000000" w:themeColor="text1"/>
        </w:rPr>
        <w:t xml:space="preserve">metallic blue-green </w:t>
      </w:r>
      <w:proofErr w:type="spellStart"/>
      <w:r w:rsidRPr="004A7191">
        <w:rPr>
          <w:color w:val="000000" w:themeColor="text1"/>
          <w:spacing w:val="-5"/>
        </w:rPr>
        <w:t>colour</w:t>
      </w:r>
      <w:proofErr w:type="spellEnd"/>
      <w:r w:rsidRPr="004A7191">
        <w:rPr>
          <w:color w:val="000000" w:themeColor="text1"/>
          <w:spacing w:val="-5"/>
        </w:rPr>
        <w:t xml:space="preserve">. </w:t>
      </w:r>
      <w:r w:rsidRPr="004A7191">
        <w:rPr>
          <w:color w:val="000000" w:themeColor="text1"/>
        </w:rPr>
        <w:t xml:space="preserve">Numerous breast spangles are broad and very large. Their neck hackles are long and </w:t>
      </w:r>
      <w:r w:rsidRPr="004A7191">
        <w:rPr>
          <w:color w:val="000000" w:themeColor="text1"/>
          <w:spacing w:val="-5"/>
        </w:rPr>
        <w:t xml:space="preserve">glossy. </w:t>
      </w:r>
      <w:r w:rsidRPr="004A7191">
        <w:rPr>
          <w:color w:val="000000" w:themeColor="text1"/>
          <w:spacing w:val="-8"/>
        </w:rPr>
        <w:t xml:space="preserve">Tail </w:t>
      </w:r>
      <w:r w:rsidRPr="004A7191">
        <w:rPr>
          <w:color w:val="000000" w:themeColor="text1"/>
        </w:rPr>
        <w:t xml:space="preserve">is nearly square-ended, inner four pairs of rectrices ending almost at same level as outer </w:t>
      </w:r>
      <w:r w:rsidRPr="004A7191">
        <w:rPr>
          <w:color w:val="000000" w:themeColor="text1"/>
          <w:spacing w:val="-5"/>
        </w:rPr>
        <w:t xml:space="preserve">pair. </w:t>
      </w:r>
      <w:r w:rsidRPr="004A7191">
        <w:rPr>
          <w:color w:val="000000" w:themeColor="text1"/>
        </w:rPr>
        <w:t>Their eyes are reddish-brown or dark brown. Sexes similar, females</w:t>
      </w:r>
      <w:r w:rsidRPr="004A7191">
        <w:rPr>
          <w:color w:val="000000" w:themeColor="text1"/>
          <w:spacing w:val="-23"/>
        </w:rPr>
        <w:t xml:space="preserve"> </w:t>
      </w:r>
      <w:r w:rsidRPr="004A7191">
        <w:rPr>
          <w:color w:val="000000" w:themeColor="text1"/>
        </w:rPr>
        <w:t>are</w:t>
      </w:r>
      <w:r w:rsidRPr="004A7191">
        <w:rPr>
          <w:color w:val="000000" w:themeColor="text1"/>
          <w:spacing w:val="-24"/>
        </w:rPr>
        <w:t xml:space="preserve"> </w:t>
      </w:r>
      <w:r w:rsidRPr="004A7191">
        <w:rPr>
          <w:color w:val="000000" w:themeColor="text1"/>
          <w:spacing w:val="-5"/>
        </w:rPr>
        <w:t>duller.</w:t>
      </w:r>
      <w:r w:rsidRPr="004A7191">
        <w:rPr>
          <w:color w:val="000000" w:themeColor="text1"/>
          <w:spacing w:val="-28"/>
        </w:rPr>
        <w:t xml:space="preserve"> </w:t>
      </w:r>
      <w:r w:rsidRPr="004A7191">
        <w:rPr>
          <w:color w:val="000000" w:themeColor="text1"/>
        </w:rPr>
        <w:t>Juveniles</w:t>
      </w:r>
      <w:r w:rsidRPr="004A7191">
        <w:rPr>
          <w:color w:val="000000" w:themeColor="text1"/>
          <w:spacing w:val="-23"/>
        </w:rPr>
        <w:t xml:space="preserve"> </w:t>
      </w:r>
      <w:r w:rsidRPr="004A7191">
        <w:rPr>
          <w:color w:val="000000" w:themeColor="text1"/>
        </w:rPr>
        <w:t>are</w:t>
      </w:r>
      <w:r w:rsidRPr="004A7191">
        <w:rPr>
          <w:color w:val="000000" w:themeColor="text1"/>
          <w:spacing w:val="-24"/>
        </w:rPr>
        <w:t xml:space="preserve"> </w:t>
      </w:r>
      <w:r w:rsidRPr="004A7191">
        <w:rPr>
          <w:color w:val="000000" w:themeColor="text1"/>
        </w:rPr>
        <w:t>browner</w:t>
      </w:r>
      <w:r w:rsidRPr="004A7191">
        <w:rPr>
          <w:color w:val="000000" w:themeColor="text1"/>
          <w:spacing w:val="-24"/>
        </w:rPr>
        <w:t xml:space="preserve"> </w:t>
      </w:r>
      <w:r w:rsidRPr="004A7191">
        <w:rPr>
          <w:color w:val="000000" w:themeColor="text1"/>
        </w:rPr>
        <w:t>and</w:t>
      </w:r>
      <w:r w:rsidRPr="004A7191">
        <w:rPr>
          <w:color w:val="000000" w:themeColor="text1"/>
          <w:spacing w:val="-23"/>
        </w:rPr>
        <w:t xml:space="preserve"> </w:t>
      </w:r>
      <w:r w:rsidRPr="004A7191">
        <w:rPr>
          <w:color w:val="000000" w:themeColor="text1"/>
        </w:rPr>
        <w:t>less</w:t>
      </w:r>
      <w:r w:rsidRPr="004A7191">
        <w:rPr>
          <w:color w:val="000000" w:themeColor="text1"/>
          <w:spacing w:val="-23"/>
        </w:rPr>
        <w:t xml:space="preserve"> </w:t>
      </w:r>
      <w:r w:rsidRPr="004A7191">
        <w:rPr>
          <w:color w:val="000000" w:themeColor="text1"/>
        </w:rPr>
        <w:t>glossed.</w:t>
      </w:r>
    </w:p>
    <w:p w14:paraId="2305AE7C" w14:textId="77777777" w:rsidR="006500DE" w:rsidRPr="004A7191" w:rsidRDefault="004A7191">
      <w:pPr>
        <w:pStyle w:val="BodyText"/>
        <w:spacing w:before="13"/>
        <w:ind w:left="1160" w:right="1456" w:firstLine="280"/>
        <w:rPr>
          <w:color w:val="000000" w:themeColor="text1"/>
        </w:rPr>
      </w:pPr>
      <w:r w:rsidRPr="004A7191">
        <w:rPr>
          <w:color w:val="000000" w:themeColor="text1"/>
        </w:rPr>
        <w:t>It</w:t>
      </w:r>
      <w:r w:rsidRPr="004A7191">
        <w:rPr>
          <w:color w:val="000000" w:themeColor="text1"/>
          <w:spacing w:val="-21"/>
        </w:rPr>
        <w:t xml:space="preserve"> </w:t>
      </w:r>
      <w:r w:rsidRPr="004A7191">
        <w:rPr>
          <w:color w:val="000000" w:themeColor="text1"/>
        </w:rPr>
        <w:t>is</w:t>
      </w:r>
      <w:r w:rsidRPr="004A7191">
        <w:rPr>
          <w:color w:val="000000" w:themeColor="text1"/>
          <w:spacing w:val="-17"/>
        </w:rPr>
        <w:t xml:space="preserve"> </w:t>
      </w:r>
      <w:r w:rsidRPr="004A7191">
        <w:rPr>
          <w:color w:val="000000" w:themeColor="text1"/>
        </w:rPr>
        <w:t>native</w:t>
      </w:r>
      <w:r w:rsidRPr="004A7191">
        <w:rPr>
          <w:color w:val="000000" w:themeColor="text1"/>
          <w:spacing w:val="-18"/>
        </w:rPr>
        <w:t xml:space="preserve"> </w:t>
      </w:r>
      <w:r w:rsidRPr="004A7191">
        <w:rPr>
          <w:color w:val="000000" w:themeColor="text1"/>
        </w:rPr>
        <w:t>from</w:t>
      </w:r>
      <w:r w:rsidRPr="004A7191">
        <w:rPr>
          <w:color w:val="000000" w:themeColor="text1"/>
          <w:spacing w:val="-18"/>
        </w:rPr>
        <w:t xml:space="preserve"> </w:t>
      </w:r>
      <w:r w:rsidRPr="004A7191">
        <w:rPr>
          <w:color w:val="000000" w:themeColor="text1"/>
        </w:rPr>
        <w:t>Bangladesh,</w:t>
      </w:r>
      <w:r w:rsidRPr="004A7191">
        <w:rPr>
          <w:color w:val="000000" w:themeColor="text1"/>
          <w:spacing w:val="-17"/>
        </w:rPr>
        <w:t xml:space="preserve"> </w:t>
      </w:r>
      <w:r w:rsidRPr="004A7191">
        <w:rPr>
          <w:color w:val="000000" w:themeColor="text1"/>
        </w:rPr>
        <w:t>India</w:t>
      </w:r>
      <w:r w:rsidRPr="004A7191">
        <w:rPr>
          <w:color w:val="000000" w:themeColor="text1"/>
          <w:spacing w:val="-18"/>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Bhutan</w:t>
      </w:r>
      <w:r w:rsidRPr="004A7191">
        <w:rPr>
          <w:color w:val="000000" w:themeColor="text1"/>
          <w:spacing w:val="-17"/>
        </w:rPr>
        <w:t xml:space="preserve"> </w:t>
      </w:r>
      <w:r w:rsidRPr="004A7191">
        <w:rPr>
          <w:color w:val="000000" w:themeColor="text1"/>
        </w:rPr>
        <w:t>through</w:t>
      </w:r>
      <w:r w:rsidRPr="004A7191">
        <w:rPr>
          <w:color w:val="000000" w:themeColor="text1"/>
          <w:spacing w:val="-2"/>
        </w:rPr>
        <w:t xml:space="preserve"> </w:t>
      </w:r>
      <w:r w:rsidRPr="004A7191">
        <w:rPr>
          <w:color w:val="000000" w:themeColor="text1"/>
        </w:rPr>
        <w:t>Indochina</w:t>
      </w:r>
      <w:r w:rsidRPr="004A7191">
        <w:rPr>
          <w:color w:val="000000" w:themeColor="text1"/>
          <w:spacing w:val="-2"/>
        </w:rPr>
        <w:t xml:space="preserve"> </w:t>
      </w:r>
      <w:r w:rsidRPr="004A7191">
        <w:rPr>
          <w:color w:val="000000" w:themeColor="text1"/>
        </w:rPr>
        <w:t>to China, Indonesia, and Brunei (</w:t>
      </w:r>
      <w:proofErr w:type="spellStart"/>
      <w:r w:rsidRPr="004A7191">
        <w:rPr>
          <w:color w:val="000000" w:themeColor="text1"/>
        </w:rPr>
        <w:t>BirdLife</w:t>
      </w:r>
      <w:proofErr w:type="spellEnd"/>
      <w:r w:rsidRPr="004A7191">
        <w:rPr>
          <w:color w:val="000000" w:themeColor="text1"/>
        </w:rPr>
        <w:t xml:space="preserve"> International 2008). Hair- crested</w:t>
      </w:r>
      <w:r w:rsidRPr="004A7191">
        <w:rPr>
          <w:color w:val="000000" w:themeColor="text1"/>
          <w:spacing w:val="-1"/>
        </w:rPr>
        <w:t xml:space="preserve"> </w:t>
      </w:r>
      <w:proofErr w:type="spellStart"/>
      <w:r w:rsidRPr="004A7191">
        <w:rPr>
          <w:color w:val="000000" w:themeColor="text1"/>
        </w:rPr>
        <w:t>drongos</w:t>
      </w:r>
      <w:proofErr w:type="spellEnd"/>
      <w:r w:rsidRPr="004A7191">
        <w:rPr>
          <w:color w:val="000000" w:themeColor="text1"/>
        </w:rPr>
        <w:t xml:space="preserve"> move</w:t>
      </w:r>
      <w:r w:rsidRPr="004A7191">
        <w:rPr>
          <w:color w:val="000000" w:themeColor="text1"/>
          <w:spacing w:val="-1"/>
        </w:rPr>
        <w:t xml:space="preserve"> </w:t>
      </w:r>
      <w:r w:rsidRPr="004A7191">
        <w:rPr>
          <w:color w:val="000000" w:themeColor="text1"/>
        </w:rPr>
        <w:t>in small flocks</w:t>
      </w:r>
      <w:r w:rsidRPr="004A7191">
        <w:rPr>
          <w:color w:val="000000" w:themeColor="text1"/>
          <w:spacing w:val="-14"/>
        </w:rPr>
        <w:t xml:space="preserve"> </w:t>
      </w:r>
      <w:r w:rsidRPr="004A7191">
        <w:rPr>
          <w:color w:val="000000" w:themeColor="text1"/>
        </w:rPr>
        <w:t>and</w:t>
      </w:r>
      <w:r w:rsidRPr="004A7191">
        <w:rPr>
          <w:color w:val="000000" w:themeColor="text1"/>
          <w:spacing w:val="-13"/>
        </w:rPr>
        <w:t xml:space="preserve"> </w:t>
      </w:r>
      <w:r w:rsidRPr="004A7191">
        <w:rPr>
          <w:color w:val="000000" w:themeColor="text1"/>
        </w:rPr>
        <w:t>are</w:t>
      </w:r>
      <w:r w:rsidRPr="004A7191">
        <w:rPr>
          <w:color w:val="000000" w:themeColor="text1"/>
          <w:spacing w:val="-15"/>
        </w:rPr>
        <w:t xml:space="preserve"> </w:t>
      </w:r>
      <w:r w:rsidRPr="004A7191">
        <w:rPr>
          <w:color w:val="000000" w:themeColor="text1"/>
        </w:rPr>
        <w:t>very</w:t>
      </w:r>
      <w:r w:rsidRPr="004A7191">
        <w:rPr>
          <w:color w:val="000000" w:themeColor="text1"/>
          <w:spacing w:val="-13"/>
        </w:rPr>
        <w:t xml:space="preserve"> </w:t>
      </w:r>
      <w:r w:rsidRPr="004A7191">
        <w:rPr>
          <w:color w:val="000000" w:themeColor="text1"/>
          <w:spacing w:val="-6"/>
        </w:rPr>
        <w:t>noisy.</w:t>
      </w:r>
    </w:p>
    <w:p w14:paraId="2C039F45" w14:textId="77777777" w:rsidR="006500DE" w:rsidRPr="004A7191" w:rsidRDefault="006500DE">
      <w:pPr>
        <w:rPr>
          <w:color w:val="000000" w:themeColor="text1"/>
        </w:rPr>
        <w:sectPr w:rsidR="006500DE" w:rsidRPr="004A7191">
          <w:pgSz w:w="8240" w:h="12200"/>
          <w:pgMar w:top="1060" w:right="0" w:bottom="280" w:left="0" w:header="720" w:footer="720" w:gutter="0"/>
          <w:cols w:space="720"/>
        </w:sectPr>
      </w:pPr>
    </w:p>
    <w:p w14:paraId="2201E239" w14:textId="77777777" w:rsidR="006500DE" w:rsidRPr="00750405" w:rsidRDefault="00750405">
      <w:pPr>
        <w:pStyle w:val="Heading2"/>
        <w:ind w:left="3560"/>
        <w:rPr>
          <w:color w:val="FFFFFF" w:themeColor="background1"/>
        </w:rPr>
      </w:pPr>
      <w:r w:rsidRPr="00750405">
        <w:rPr>
          <w:noProof/>
          <w:color w:val="FFFFFF" w:themeColor="background1"/>
        </w:rPr>
        <w:lastRenderedPageBreak/>
        <w:drawing>
          <wp:anchor distT="0" distB="0" distL="114300" distR="114300" simplePos="0" relativeHeight="252028928" behindDoc="1" locked="0" layoutInCell="1" allowOverlap="1" wp14:anchorId="652B250B" wp14:editId="4338F615">
            <wp:simplePos x="0" y="0"/>
            <wp:positionH relativeFrom="column">
              <wp:posOffset>-1994634</wp:posOffset>
            </wp:positionH>
            <wp:positionV relativeFrom="paragraph">
              <wp:posOffset>-371566</wp:posOffset>
            </wp:positionV>
            <wp:extent cx="7606195" cy="6284944"/>
            <wp:effectExtent l="0" t="0" r="0" b="190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606195" cy="62849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191" w:rsidRPr="00750405">
        <w:rPr>
          <w:color w:val="FFFFFF" w:themeColor="background1"/>
        </w:rPr>
        <w:t>Conservation status</w:t>
      </w:r>
    </w:p>
    <w:p w14:paraId="3D507B79" w14:textId="77777777" w:rsidR="006500DE" w:rsidRPr="00750405" w:rsidRDefault="006500DE">
      <w:pPr>
        <w:pStyle w:val="BodyText"/>
        <w:spacing w:before="1"/>
        <w:rPr>
          <w:b/>
          <w:color w:val="FFFFFF" w:themeColor="background1"/>
          <w:sz w:val="16"/>
        </w:rPr>
      </w:pPr>
    </w:p>
    <w:p w14:paraId="539DB7D5" w14:textId="77777777" w:rsidR="006500DE" w:rsidRPr="00750405" w:rsidRDefault="006500DE">
      <w:pPr>
        <w:rPr>
          <w:color w:val="FFFFFF" w:themeColor="background1"/>
          <w:sz w:val="16"/>
        </w:rPr>
        <w:sectPr w:rsidR="006500DE" w:rsidRPr="00750405">
          <w:pgSz w:w="8240" w:h="12200"/>
          <w:pgMar w:top="940" w:right="0" w:bottom="280" w:left="0" w:header="720" w:footer="720" w:gutter="0"/>
          <w:cols w:space="720"/>
        </w:sectPr>
      </w:pPr>
    </w:p>
    <w:p w14:paraId="64A24F47" w14:textId="77777777" w:rsidR="006500DE" w:rsidRPr="00750405" w:rsidRDefault="004A7191">
      <w:pPr>
        <w:tabs>
          <w:tab w:val="left" w:pos="4991"/>
        </w:tabs>
        <w:spacing w:before="93"/>
        <w:ind w:left="3540"/>
        <w:rPr>
          <w:color w:val="FFFFFF" w:themeColor="background1"/>
          <w:sz w:val="16"/>
        </w:rPr>
      </w:pPr>
      <w:r w:rsidRPr="00750405">
        <w:rPr>
          <w:color w:val="FFFFFF" w:themeColor="background1"/>
          <w:position w:val="-1"/>
          <w:sz w:val="16"/>
        </w:rPr>
        <w:t>Extinct</w:t>
      </w:r>
      <w:r w:rsidRPr="00750405">
        <w:rPr>
          <w:color w:val="FFFFFF" w:themeColor="background1"/>
          <w:position w:val="-1"/>
          <w:sz w:val="16"/>
        </w:rPr>
        <w:tab/>
      </w:r>
      <w:proofErr w:type="spellStart"/>
      <w:r w:rsidRPr="00750405">
        <w:rPr>
          <w:color w:val="FFFFFF" w:themeColor="background1"/>
          <w:sz w:val="16"/>
        </w:rPr>
        <w:t>Threatned</w:t>
      </w:r>
      <w:proofErr w:type="spellEnd"/>
    </w:p>
    <w:p w14:paraId="41C83C05" w14:textId="77777777" w:rsidR="006500DE" w:rsidRPr="00750405" w:rsidRDefault="004A7191">
      <w:pPr>
        <w:pStyle w:val="BodyText"/>
        <w:tabs>
          <w:tab w:val="left" w:pos="4138"/>
          <w:tab w:val="left" w:pos="4669"/>
          <w:tab w:val="left" w:pos="5176"/>
          <w:tab w:val="left" w:pos="5677"/>
        </w:tabs>
        <w:spacing w:before="178"/>
        <w:ind w:left="3660"/>
        <w:rPr>
          <w:rFonts w:ascii="Trebuchet MS"/>
          <w:color w:val="FFFFFF" w:themeColor="background1"/>
        </w:rPr>
      </w:pPr>
      <w:r w:rsidRPr="00750405">
        <w:rPr>
          <w:rFonts w:ascii="Trebuchet MS"/>
          <w:color w:val="FFFFFF" w:themeColor="background1"/>
          <w:position w:val="2"/>
        </w:rPr>
        <w:t>EX</w:t>
      </w:r>
      <w:r w:rsidRPr="00750405">
        <w:rPr>
          <w:rFonts w:ascii="Trebuchet MS"/>
          <w:color w:val="FFFFFF" w:themeColor="background1"/>
          <w:position w:val="2"/>
        </w:rPr>
        <w:tab/>
      </w:r>
      <w:r w:rsidRPr="00750405">
        <w:rPr>
          <w:rFonts w:ascii="Trebuchet MS"/>
          <w:color w:val="FFFFFF" w:themeColor="background1"/>
        </w:rPr>
        <w:t>EW</w:t>
      </w:r>
      <w:r w:rsidRPr="00750405">
        <w:rPr>
          <w:rFonts w:ascii="Trebuchet MS"/>
          <w:color w:val="FFFFFF" w:themeColor="background1"/>
        </w:rPr>
        <w:tab/>
        <w:t>CR</w:t>
      </w:r>
      <w:r w:rsidRPr="00750405">
        <w:rPr>
          <w:rFonts w:ascii="Trebuchet MS"/>
          <w:color w:val="FFFFFF" w:themeColor="background1"/>
        </w:rPr>
        <w:tab/>
        <w:t>EN</w:t>
      </w:r>
      <w:r w:rsidRPr="00750405">
        <w:rPr>
          <w:rFonts w:ascii="Trebuchet MS"/>
          <w:color w:val="FFFFFF" w:themeColor="background1"/>
        </w:rPr>
        <w:tab/>
      </w:r>
      <w:r w:rsidRPr="00750405">
        <w:rPr>
          <w:rFonts w:ascii="Trebuchet MS"/>
          <w:color w:val="FFFFFF" w:themeColor="background1"/>
          <w:spacing w:val="-13"/>
          <w:position w:val="-1"/>
        </w:rPr>
        <w:t>VU</w:t>
      </w:r>
    </w:p>
    <w:p w14:paraId="39B374DE" w14:textId="77777777" w:rsidR="006500DE" w:rsidRPr="00750405" w:rsidRDefault="004A7191">
      <w:pPr>
        <w:spacing w:before="113" w:line="208" w:lineRule="auto"/>
        <w:ind w:left="580" w:right="1137" w:firstLine="120"/>
        <w:rPr>
          <w:color w:val="FFFFFF" w:themeColor="background1"/>
          <w:sz w:val="16"/>
        </w:rPr>
      </w:pPr>
      <w:r w:rsidRPr="00750405">
        <w:rPr>
          <w:color w:val="FFFFFF" w:themeColor="background1"/>
        </w:rPr>
        <w:br w:type="column"/>
      </w:r>
      <w:r w:rsidRPr="00750405">
        <w:rPr>
          <w:color w:val="FFFFFF" w:themeColor="background1"/>
          <w:sz w:val="16"/>
        </w:rPr>
        <w:t>Least Concern</w:t>
      </w:r>
    </w:p>
    <w:p w14:paraId="34973573" w14:textId="77777777" w:rsidR="006500DE" w:rsidRPr="00750405" w:rsidRDefault="004A7191">
      <w:pPr>
        <w:pStyle w:val="BodyText"/>
        <w:tabs>
          <w:tab w:val="left" w:pos="770"/>
        </w:tabs>
        <w:spacing w:before="142"/>
        <w:ind w:left="240"/>
        <w:rPr>
          <w:rFonts w:ascii="Trebuchet MS"/>
          <w:color w:val="FFFFFF" w:themeColor="background1"/>
        </w:rPr>
      </w:pPr>
      <w:r w:rsidRPr="00750405">
        <w:rPr>
          <w:rFonts w:ascii="Trebuchet MS"/>
          <w:color w:val="FFFFFF" w:themeColor="background1"/>
        </w:rPr>
        <w:t>NT</w:t>
      </w:r>
      <w:r w:rsidRPr="00750405">
        <w:rPr>
          <w:rFonts w:ascii="Trebuchet MS"/>
          <w:color w:val="FFFFFF" w:themeColor="background1"/>
        </w:rPr>
        <w:tab/>
        <w:t>LC</w:t>
      </w:r>
    </w:p>
    <w:p w14:paraId="27EA5D96" w14:textId="77777777" w:rsidR="006500DE" w:rsidRPr="00750405" w:rsidRDefault="006500DE">
      <w:pPr>
        <w:rPr>
          <w:rFonts w:ascii="Trebuchet MS"/>
          <w:color w:val="FFFFFF" w:themeColor="background1"/>
        </w:rPr>
        <w:sectPr w:rsidR="006500DE" w:rsidRPr="00750405">
          <w:type w:val="continuous"/>
          <w:pgSz w:w="8240" w:h="12200"/>
          <w:pgMar w:top="880" w:right="0" w:bottom="280" w:left="0" w:header="720" w:footer="720" w:gutter="0"/>
          <w:cols w:num="2" w:space="720" w:equalWidth="0">
            <w:col w:w="5920" w:space="40"/>
            <w:col w:w="2280"/>
          </w:cols>
        </w:sectPr>
      </w:pPr>
    </w:p>
    <w:p w14:paraId="6515110B" w14:textId="77777777" w:rsidR="006500DE" w:rsidRPr="00750405" w:rsidRDefault="00AE6195">
      <w:pPr>
        <w:pStyle w:val="BodyText"/>
        <w:spacing w:before="7"/>
        <w:rPr>
          <w:rFonts w:ascii="Trebuchet MS"/>
          <w:color w:val="FFFFFF" w:themeColor="background1"/>
          <w:sz w:val="16"/>
        </w:rPr>
      </w:pPr>
      <w:r w:rsidRPr="00750405">
        <w:rPr>
          <w:noProof/>
          <w:color w:val="FFFFFF" w:themeColor="background1"/>
        </w:rPr>
        <mc:AlternateContent>
          <mc:Choice Requires="wps">
            <w:drawing>
              <wp:anchor distT="0" distB="0" distL="114300" distR="114300" simplePos="0" relativeHeight="242695168" behindDoc="1" locked="0" layoutInCell="1" allowOverlap="1" wp14:anchorId="7B454A5C" wp14:editId="2C42973F">
                <wp:simplePos x="0" y="0"/>
                <wp:positionH relativeFrom="page">
                  <wp:posOffset>2235200</wp:posOffset>
                </wp:positionH>
                <wp:positionV relativeFrom="page">
                  <wp:posOffset>227965</wp:posOffset>
                </wp:positionV>
                <wp:extent cx="242570" cy="154940"/>
                <wp:effectExtent l="0" t="0" r="0" b="0"/>
                <wp:wrapNone/>
                <wp:docPr id="297"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81545" w14:textId="77777777" w:rsidR="00B7268B" w:rsidRDefault="00B7268B">
                            <w:pPr>
                              <w:pStyle w:val="BodyText"/>
                              <w:rPr>
                                <w:rFonts w:ascii="Verdana"/>
                              </w:rPr>
                            </w:pPr>
                            <w:r>
                              <w:rPr>
                                <w:rFonts w:ascii="Verdana"/>
                                <w:color w:val="58595B"/>
                              </w:rPr>
                              <w:t>125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54A5C" id="Text Box 391" o:spid="_x0000_s1127" type="#_x0000_t202" style="position:absolute;margin-left:176pt;margin-top:17.95pt;width:19.1pt;height:12.2pt;z-index:-26062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" filled="f" stroked="f">
                <v:textbox inset="0,0,0,0">
                  <w:txbxContent>
                    <w:p w14:paraId="79081545" w14:textId="77777777" w:rsidR="00B7268B" w:rsidRDefault="00B7268B">
                      <w:pPr>
                        <w:pStyle w:val="BodyText"/>
                        <w:rPr>
                          <w:rFonts w:ascii="Verdana"/>
                        </w:rPr>
                      </w:pPr>
                      <w:r>
                        <w:rPr>
                          <w:rFonts w:ascii="Verdana"/>
                          <w:color w:val="58595B"/>
                        </w:rPr>
                        <w:t>125</w:t>
                      </w:r>
                    </w:p>
                  </w:txbxContent>
                </v:textbox>
                <w10:wrap anchorx="page" anchory="page"/>
              </v:shape>
            </w:pict>
          </mc:Fallback>
        </mc:AlternateContent>
      </w:r>
    </w:p>
    <w:p w14:paraId="743BACC2" w14:textId="77777777" w:rsidR="006500DE" w:rsidRPr="00750405" w:rsidRDefault="004A7191">
      <w:pPr>
        <w:spacing w:before="93"/>
        <w:ind w:left="3099" w:right="2513"/>
        <w:jc w:val="center"/>
        <w:rPr>
          <w:color w:val="FFFFFF" w:themeColor="background1"/>
          <w:sz w:val="16"/>
        </w:rPr>
      </w:pPr>
      <w:r w:rsidRPr="00750405">
        <w:rPr>
          <w:color w:val="FFFFFF" w:themeColor="background1"/>
          <w:sz w:val="16"/>
        </w:rPr>
        <w:t>Least Concern (IUCN 3.1)</w:t>
      </w:r>
    </w:p>
    <w:p w14:paraId="305F7F8B" w14:textId="77777777" w:rsidR="006500DE" w:rsidRPr="00750405" w:rsidRDefault="004A7191">
      <w:pPr>
        <w:pStyle w:val="BodyText"/>
        <w:tabs>
          <w:tab w:val="left" w:pos="5748"/>
        </w:tabs>
        <w:spacing w:before="157" w:line="328" w:lineRule="auto"/>
        <w:ind w:left="4500" w:right="1744"/>
        <w:rPr>
          <w:color w:val="FFFFFF" w:themeColor="background1"/>
        </w:rPr>
      </w:pPr>
      <w:r w:rsidRPr="00750405">
        <w:rPr>
          <w:rFonts w:ascii="Bookman Old Style"/>
          <w:b/>
          <w:color w:val="FFFFFF" w:themeColor="background1"/>
        </w:rPr>
        <w:t xml:space="preserve">Scientific classification </w:t>
      </w:r>
      <w:r w:rsidRPr="00750405">
        <w:rPr>
          <w:color w:val="FFFFFF" w:themeColor="background1"/>
        </w:rPr>
        <w:t>Kingdom:</w:t>
      </w:r>
      <w:r w:rsidRPr="00750405">
        <w:rPr>
          <w:color w:val="FFFFFF" w:themeColor="background1"/>
        </w:rPr>
        <w:tab/>
      </w:r>
      <w:r w:rsidRPr="00750405">
        <w:rPr>
          <w:color w:val="FFFFFF" w:themeColor="background1"/>
          <w:spacing w:val="-3"/>
        </w:rPr>
        <w:t>Animalia</w:t>
      </w:r>
    </w:p>
    <w:p w14:paraId="5AACD515" w14:textId="77777777" w:rsidR="006500DE" w:rsidRPr="00750405" w:rsidRDefault="004A7191">
      <w:pPr>
        <w:pStyle w:val="BodyText"/>
        <w:tabs>
          <w:tab w:val="left" w:pos="5748"/>
        </w:tabs>
        <w:spacing w:before="4"/>
        <w:ind w:left="4500"/>
        <w:rPr>
          <w:color w:val="FFFFFF" w:themeColor="background1"/>
        </w:rPr>
      </w:pPr>
      <w:r w:rsidRPr="00750405">
        <w:rPr>
          <w:color w:val="FFFFFF" w:themeColor="background1"/>
        </w:rPr>
        <w:t>Phylum:</w:t>
      </w:r>
      <w:r w:rsidRPr="00750405">
        <w:rPr>
          <w:color w:val="FFFFFF" w:themeColor="background1"/>
        </w:rPr>
        <w:tab/>
        <w:t>Chordata</w:t>
      </w:r>
    </w:p>
    <w:p w14:paraId="33775B73" w14:textId="77777777" w:rsidR="006500DE" w:rsidRPr="00750405" w:rsidRDefault="004A7191">
      <w:pPr>
        <w:pStyle w:val="BodyText"/>
        <w:tabs>
          <w:tab w:val="left" w:pos="5748"/>
        </w:tabs>
        <w:spacing w:before="90"/>
        <w:ind w:left="4500"/>
        <w:rPr>
          <w:color w:val="FFFFFF" w:themeColor="background1"/>
        </w:rPr>
      </w:pPr>
      <w:r w:rsidRPr="00750405">
        <w:rPr>
          <w:color w:val="FFFFFF" w:themeColor="background1"/>
        </w:rPr>
        <w:t>Class:</w:t>
      </w:r>
      <w:r w:rsidRPr="00750405">
        <w:rPr>
          <w:color w:val="FFFFFF" w:themeColor="background1"/>
        </w:rPr>
        <w:tab/>
      </w:r>
      <w:r w:rsidRPr="00750405">
        <w:rPr>
          <w:color w:val="FFFFFF" w:themeColor="background1"/>
          <w:spacing w:val="-7"/>
        </w:rPr>
        <w:t>Aves</w:t>
      </w:r>
    </w:p>
    <w:p w14:paraId="04FC15EF" w14:textId="77777777" w:rsidR="006500DE" w:rsidRPr="00750405" w:rsidRDefault="004A7191">
      <w:pPr>
        <w:pStyle w:val="BodyText"/>
        <w:tabs>
          <w:tab w:val="left" w:pos="5748"/>
        </w:tabs>
        <w:spacing w:before="90"/>
        <w:ind w:left="4500"/>
        <w:rPr>
          <w:color w:val="FFFFFF" w:themeColor="background1"/>
        </w:rPr>
      </w:pPr>
      <w:r w:rsidRPr="00750405">
        <w:rPr>
          <w:color w:val="FFFFFF" w:themeColor="background1"/>
        </w:rPr>
        <w:t>Order:</w:t>
      </w:r>
      <w:r w:rsidRPr="00750405">
        <w:rPr>
          <w:color w:val="FFFFFF" w:themeColor="background1"/>
        </w:rPr>
        <w:tab/>
        <w:t>Passeriformes</w:t>
      </w:r>
    </w:p>
    <w:p w14:paraId="55E22C6B" w14:textId="77777777" w:rsidR="006500DE" w:rsidRPr="00750405" w:rsidRDefault="004A7191">
      <w:pPr>
        <w:pStyle w:val="BodyText"/>
        <w:tabs>
          <w:tab w:val="left" w:pos="5748"/>
        </w:tabs>
        <w:spacing w:before="110"/>
        <w:ind w:left="4500"/>
        <w:rPr>
          <w:color w:val="FFFFFF" w:themeColor="background1"/>
        </w:rPr>
      </w:pPr>
      <w:r w:rsidRPr="00750405">
        <w:rPr>
          <w:color w:val="FFFFFF" w:themeColor="background1"/>
        </w:rPr>
        <w:t>Family:</w:t>
      </w:r>
      <w:r w:rsidRPr="00750405">
        <w:rPr>
          <w:color w:val="FFFFFF" w:themeColor="background1"/>
        </w:rPr>
        <w:tab/>
      </w:r>
      <w:proofErr w:type="spellStart"/>
      <w:r w:rsidRPr="00750405">
        <w:rPr>
          <w:color w:val="FFFFFF" w:themeColor="background1"/>
        </w:rPr>
        <w:t>Dicruridae</w:t>
      </w:r>
      <w:proofErr w:type="spellEnd"/>
    </w:p>
    <w:p w14:paraId="60CEE05B" w14:textId="77777777" w:rsidR="006500DE" w:rsidRPr="00750405" w:rsidRDefault="004A7191">
      <w:pPr>
        <w:pStyle w:val="BodyText"/>
        <w:tabs>
          <w:tab w:val="left" w:pos="5748"/>
        </w:tabs>
        <w:spacing w:before="90"/>
        <w:ind w:left="4500"/>
        <w:rPr>
          <w:color w:val="FFFFFF" w:themeColor="background1"/>
        </w:rPr>
      </w:pPr>
      <w:r w:rsidRPr="00750405">
        <w:rPr>
          <w:color w:val="FFFFFF" w:themeColor="background1"/>
        </w:rPr>
        <w:t>Genus:</w:t>
      </w:r>
      <w:r w:rsidRPr="00750405">
        <w:rPr>
          <w:color w:val="FFFFFF" w:themeColor="background1"/>
        </w:rPr>
        <w:tab/>
      </w:r>
      <w:proofErr w:type="spellStart"/>
      <w:r w:rsidRPr="00750405">
        <w:rPr>
          <w:color w:val="FFFFFF" w:themeColor="background1"/>
        </w:rPr>
        <w:t>Dicrurus</w:t>
      </w:r>
      <w:proofErr w:type="spellEnd"/>
    </w:p>
    <w:p w14:paraId="7B81FAF1" w14:textId="77777777" w:rsidR="006500DE" w:rsidRPr="00750405" w:rsidRDefault="004A7191">
      <w:pPr>
        <w:tabs>
          <w:tab w:val="left" w:pos="5748"/>
        </w:tabs>
        <w:spacing w:before="110"/>
        <w:ind w:left="4500"/>
        <w:rPr>
          <w:rFonts w:ascii="Georgia"/>
          <w:i/>
          <w:color w:val="FFFFFF" w:themeColor="background1"/>
          <w:sz w:val="20"/>
        </w:rPr>
      </w:pPr>
      <w:r w:rsidRPr="00750405">
        <w:rPr>
          <w:color w:val="FFFFFF" w:themeColor="background1"/>
          <w:sz w:val="20"/>
        </w:rPr>
        <w:t>Species:</w:t>
      </w:r>
      <w:r w:rsidRPr="00750405">
        <w:rPr>
          <w:color w:val="FFFFFF" w:themeColor="background1"/>
          <w:sz w:val="20"/>
        </w:rPr>
        <w:tab/>
      </w:r>
      <w:r w:rsidRPr="00750405">
        <w:rPr>
          <w:rFonts w:ascii="Georgia"/>
          <w:i/>
          <w:color w:val="FFFFFF" w:themeColor="background1"/>
          <w:sz w:val="20"/>
        </w:rPr>
        <w:t>D.</w:t>
      </w:r>
      <w:r w:rsidRPr="00750405">
        <w:rPr>
          <w:rFonts w:ascii="Georgia"/>
          <w:i/>
          <w:color w:val="FFFFFF" w:themeColor="background1"/>
          <w:spacing w:val="-16"/>
          <w:sz w:val="20"/>
        </w:rPr>
        <w:t xml:space="preserve"> </w:t>
      </w:r>
      <w:proofErr w:type="spellStart"/>
      <w:r w:rsidRPr="00750405">
        <w:rPr>
          <w:rFonts w:ascii="Georgia"/>
          <w:i/>
          <w:color w:val="FFFFFF" w:themeColor="background1"/>
          <w:sz w:val="20"/>
        </w:rPr>
        <w:t>hottentottus</w:t>
      </w:r>
      <w:proofErr w:type="spellEnd"/>
    </w:p>
    <w:p w14:paraId="4484E15E" w14:textId="77777777" w:rsidR="006500DE" w:rsidRPr="00750405" w:rsidRDefault="006500DE">
      <w:pPr>
        <w:pStyle w:val="BodyText"/>
        <w:rPr>
          <w:rFonts w:ascii="Georgia"/>
          <w:i/>
          <w:color w:val="FFFFFF" w:themeColor="background1"/>
          <w:sz w:val="22"/>
        </w:rPr>
      </w:pPr>
    </w:p>
    <w:p w14:paraId="38C6A9B1" w14:textId="77777777" w:rsidR="006500DE" w:rsidRPr="00750405" w:rsidRDefault="006500DE">
      <w:pPr>
        <w:pStyle w:val="BodyText"/>
        <w:rPr>
          <w:rFonts w:ascii="Georgia"/>
          <w:i/>
          <w:color w:val="FFFFFF" w:themeColor="background1"/>
          <w:sz w:val="22"/>
        </w:rPr>
      </w:pPr>
    </w:p>
    <w:p w14:paraId="3868BD46" w14:textId="77777777" w:rsidR="006500DE" w:rsidRPr="004A7191" w:rsidRDefault="006500DE">
      <w:pPr>
        <w:pStyle w:val="BodyText"/>
        <w:rPr>
          <w:rFonts w:ascii="Georgia"/>
          <w:i/>
          <w:color w:val="000000" w:themeColor="text1"/>
          <w:sz w:val="22"/>
        </w:rPr>
      </w:pPr>
    </w:p>
    <w:p w14:paraId="2531F555" w14:textId="77777777" w:rsidR="006500DE" w:rsidRPr="004A7191" w:rsidRDefault="006500DE">
      <w:pPr>
        <w:pStyle w:val="BodyText"/>
        <w:rPr>
          <w:rFonts w:ascii="Georgia"/>
          <w:i/>
          <w:color w:val="000000" w:themeColor="text1"/>
          <w:sz w:val="22"/>
        </w:rPr>
      </w:pPr>
    </w:p>
    <w:p w14:paraId="089D7BA0" w14:textId="77777777" w:rsidR="006500DE" w:rsidRPr="004A7191" w:rsidRDefault="006500DE">
      <w:pPr>
        <w:pStyle w:val="BodyText"/>
        <w:rPr>
          <w:rFonts w:ascii="Georgia"/>
          <w:i/>
          <w:color w:val="000000" w:themeColor="text1"/>
          <w:sz w:val="22"/>
        </w:rPr>
      </w:pPr>
    </w:p>
    <w:p w14:paraId="1C9C5004" w14:textId="77777777" w:rsidR="006500DE" w:rsidRPr="004A7191" w:rsidRDefault="006500DE">
      <w:pPr>
        <w:pStyle w:val="BodyText"/>
        <w:rPr>
          <w:rFonts w:ascii="Georgia"/>
          <w:i/>
          <w:color w:val="000000" w:themeColor="text1"/>
          <w:sz w:val="22"/>
        </w:rPr>
      </w:pPr>
    </w:p>
    <w:p w14:paraId="33B66758" w14:textId="77777777" w:rsidR="006500DE" w:rsidRPr="004A7191" w:rsidRDefault="006500DE">
      <w:pPr>
        <w:pStyle w:val="BodyText"/>
        <w:rPr>
          <w:rFonts w:ascii="Georgia"/>
          <w:i/>
          <w:color w:val="000000" w:themeColor="text1"/>
          <w:sz w:val="22"/>
        </w:rPr>
      </w:pPr>
    </w:p>
    <w:p w14:paraId="77A77627" w14:textId="77777777" w:rsidR="006500DE" w:rsidRPr="004A7191" w:rsidRDefault="006500DE">
      <w:pPr>
        <w:pStyle w:val="BodyText"/>
        <w:rPr>
          <w:rFonts w:ascii="Georgia"/>
          <w:i/>
          <w:color w:val="000000" w:themeColor="text1"/>
          <w:sz w:val="22"/>
        </w:rPr>
      </w:pPr>
    </w:p>
    <w:p w14:paraId="6E6CB88A" w14:textId="77777777" w:rsidR="006500DE" w:rsidRPr="004A7191" w:rsidRDefault="006500DE">
      <w:pPr>
        <w:pStyle w:val="BodyText"/>
        <w:rPr>
          <w:rFonts w:ascii="Georgia"/>
          <w:i/>
          <w:color w:val="000000" w:themeColor="text1"/>
          <w:sz w:val="22"/>
        </w:rPr>
      </w:pPr>
    </w:p>
    <w:p w14:paraId="5BF0886F" w14:textId="77777777" w:rsidR="006500DE" w:rsidRPr="004A7191" w:rsidRDefault="006500DE">
      <w:pPr>
        <w:pStyle w:val="BodyText"/>
        <w:rPr>
          <w:rFonts w:ascii="Georgia"/>
          <w:i/>
          <w:color w:val="000000" w:themeColor="text1"/>
          <w:sz w:val="22"/>
        </w:rPr>
      </w:pPr>
    </w:p>
    <w:p w14:paraId="35AEDF5E" w14:textId="77777777" w:rsidR="006500DE" w:rsidRPr="004A7191" w:rsidRDefault="006500DE">
      <w:pPr>
        <w:pStyle w:val="BodyText"/>
        <w:rPr>
          <w:rFonts w:ascii="Georgia"/>
          <w:i/>
          <w:color w:val="000000" w:themeColor="text1"/>
          <w:sz w:val="22"/>
        </w:rPr>
      </w:pPr>
    </w:p>
    <w:p w14:paraId="10BBF936" w14:textId="77777777" w:rsidR="006500DE" w:rsidRPr="004A7191" w:rsidRDefault="006500DE">
      <w:pPr>
        <w:pStyle w:val="BodyText"/>
        <w:rPr>
          <w:rFonts w:ascii="Georgia"/>
          <w:i/>
          <w:color w:val="000000" w:themeColor="text1"/>
          <w:sz w:val="22"/>
        </w:rPr>
      </w:pPr>
    </w:p>
    <w:p w14:paraId="16543ADA" w14:textId="77777777" w:rsidR="006500DE" w:rsidRPr="004A7191" w:rsidRDefault="006500DE">
      <w:pPr>
        <w:pStyle w:val="BodyText"/>
        <w:rPr>
          <w:rFonts w:ascii="Georgia"/>
          <w:i/>
          <w:color w:val="000000" w:themeColor="text1"/>
          <w:sz w:val="22"/>
        </w:rPr>
      </w:pPr>
    </w:p>
    <w:p w14:paraId="38627372" w14:textId="77777777" w:rsidR="006500DE" w:rsidRPr="004A7191" w:rsidRDefault="006500DE">
      <w:pPr>
        <w:pStyle w:val="BodyText"/>
        <w:rPr>
          <w:rFonts w:ascii="Georgia"/>
          <w:i/>
          <w:color w:val="000000" w:themeColor="text1"/>
          <w:sz w:val="22"/>
        </w:rPr>
      </w:pPr>
    </w:p>
    <w:p w14:paraId="33F3A35F" w14:textId="77777777" w:rsidR="006500DE" w:rsidRPr="004A7191" w:rsidRDefault="006500DE">
      <w:pPr>
        <w:pStyle w:val="BodyText"/>
        <w:rPr>
          <w:rFonts w:ascii="Georgia"/>
          <w:i/>
          <w:color w:val="000000" w:themeColor="text1"/>
          <w:sz w:val="22"/>
        </w:rPr>
      </w:pPr>
    </w:p>
    <w:p w14:paraId="24CF4DE1" w14:textId="77777777" w:rsidR="006500DE" w:rsidRPr="004A7191" w:rsidRDefault="006500DE">
      <w:pPr>
        <w:pStyle w:val="BodyText"/>
        <w:rPr>
          <w:rFonts w:ascii="Georgia"/>
          <w:i/>
          <w:color w:val="000000" w:themeColor="text1"/>
          <w:sz w:val="22"/>
        </w:rPr>
      </w:pPr>
    </w:p>
    <w:p w14:paraId="3FEB6676" w14:textId="77777777" w:rsidR="006500DE" w:rsidRPr="004A7191" w:rsidRDefault="006500DE">
      <w:pPr>
        <w:pStyle w:val="BodyText"/>
        <w:rPr>
          <w:rFonts w:ascii="Georgia"/>
          <w:i/>
          <w:color w:val="000000" w:themeColor="text1"/>
          <w:sz w:val="22"/>
        </w:rPr>
      </w:pPr>
    </w:p>
    <w:p w14:paraId="44C69FC6" w14:textId="77777777" w:rsidR="006500DE" w:rsidRPr="004A7191" w:rsidRDefault="006500DE">
      <w:pPr>
        <w:pStyle w:val="BodyText"/>
        <w:rPr>
          <w:rFonts w:ascii="Georgia"/>
          <w:i/>
          <w:color w:val="000000" w:themeColor="text1"/>
          <w:sz w:val="22"/>
        </w:rPr>
      </w:pPr>
    </w:p>
    <w:p w14:paraId="12EC3FC8" w14:textId="77777777" w:rsidR="006500DE" w:rsidRPr="004A7191" w:rsidRDefault="006500DE">
      <w:pPr>
        <w:pStyle w:val="BodyText"/>
        <w:rPr>
          <w:rFonts w:ascii="Georgia"/>
          <w:i/>
          <w:color w:val="000000" w:themeColor="text1"/>
          <w:sz w:val="22"/>
        </w:rPr>
      </w:pPr>
    </w:p>
    <w:p w14:paraId="0C578EC3" w14:textId="77777777" w:rsidR="006500DE" w:rsidRPr="004A7191" w:rsidRDefault="006500DE">
      <w:pPr>
        <w:pStyle w:val="BodyText"/>
        <w:rPr>
          <w:rFonts w:ascii="Georgia"/>
          <w:i/>
          <w:color w:val="000000" w:themeColor="text1"/>
          <w:sz w:val="22"/>
        </w:rPr>
      </w:pPr>
    </w:p>
    <w:p w14:paraId="160C7DAC" w14:textId="77777777" w:rsidR="006500DE" w:rsidRPr="004A7191" w:rsidRDefault="006500DE">
      <w:pPr>
        <w:pStyle w:val="BodyText"/>
        <w:rPr>
          <w:rFonts w:ascii="Georgia"/>
          <w:i/>
          <w:color w:val="000000" w:themeColor="text1"/>
          <w:sz w:val="22"/>
        </w:rPr>
      </w:pPr>
    </w:p>
    <w:p w14:paraId="783DF71D" w14:textId="77777777" w:rsidR="006500DE" w:rsidRPr="004A7191" w:rsidRDefault="006500DE">
      <w:pPr>
        <w:pStyle w:val="BodyText"/>
        <w:spacing w:before="6"/>
        <w:rPr>
          <w:rFonts w:ascii="Georgia"/>
          <w:i/>
          <w:color w:val="000000" w:themeColor="text1"/>
          <w:sz w:val="26"/>
        </w:rPr>
      </w:pPr>
    </w:p>
    <w:p w14:paraId="7C3E063F"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7282A2AF" w14:textId="77777777" w:rsidR="003B34BB" w:rsidRPr="004A7191" w:rsidRDefault="003B34BB" w:rsidP="003B34BB">
      <w:pPr>
        <w:pStyle w:val="Heading1"/>
        <w:tabs>
          <w:tab w:val="left" w:pos="1132"/>
          <w:tab w:val="left" w:pos="7739"/>
        </w:tabs>
        <w:rPr>
          <w:color w:val="000000" w:themeColor="text1"/>
        </w:rPr>
      </w:pPr>
      <w:r w:rsidRPr="004A7191">
        <w:rPr>
          <w:color w:val="000000" w:themeColor="text1"/>
          <w:shd w:val="clear" w:color="auto" w:fill="86B273"/>
        </w:rPr>
        <w:lastRenderedPageBreak/>
        <w:t xml:space="preserve"> </w:t>
      </w:r>
      <w:r w:rsidRPr="004A7191">
        <w:rPr>
          <w:color w:val="000000" w:themeColor="text1"/>
          <w:shd w:val="clear" w:color="auto" w:fill="86B273"/>
        </w:rPr>
        <w:tab/>
      </w:r>
      <w:r>
        <w:rPr>
          <w:color w:val="000000" w:themeColor="text1"/>
          <w:shd w:val="clear" w:color="auto" w:fill="86B273"/>
        </w:rPr>
        <w:t>51</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Rufous Treepie</w:t>
      </w:r>
      <w:r w:rsidRPr="004A7191">
        <w:rPr>
          <w:color w:val="000000" w:themeColor="text1"/>
          <w:shd w:val="clear" w:color="auto" w:fill="86B273"/>
        </w:rPr>
        <w:tab/>
      </w:r>
    </w:p>
    <w:p w14:paraId="18A800E6" w14:textId="77777777" w:rsidR="006500DE" w:rsidRPr="004A7191" w:rsidRDefault="004A7191">
      <w:pPr>
        <w:pStyle w:val="BodyText"/>
        <w:spacing w:before="240" w:line="249" w:lineRule="auto"/>
        <w:ind w:left="1140" w:right="1501"/>
        <w:rPr>
          <w:color w:val="000000" w:themeColor="text1"/>
        </w:rPr>
      </w:pPr>
      <w:r w:rsidRPr="004A7191">
        <w:rPr>
          <w:color w:val="000000" w:themeColor="text1"/>
        </w:rPr>
        <w:t>The</w:t>
      </w:r>
      <w:r w:rsidRPr="004A7191">
        <w:rPr>
          <w:color w:val="000000" w:themeColor="text1"/>
          <w:spacing w:val="-25"/>
        </w:rPr>
        <w:t xml:space="preserve"> </w:t>
      </w:r>
      <w:r w:rsidRPr="004A7191">
        <w:rPr>
          <w:color w:val="000000" w:themeColor="text1"/>
        </w:rPr>
        <w:t>rufous</w:t>
      </w:r>
      <w:r w:rsidRPr="004A7191">
        <w:rPr>
          <w:color w:val="000000" w:themeColor="text1"/>
          <w:spacing w:val="-24"/>
        </w:rPr>
        <w:t xml:space="preserve"> </w:t>
      </w:r>
      <w:r w:rsidRPr="004A7191">
        <w:rPr>
          <w:color w:val="000000" w:themeColor="text1"/>
        </w:rPr>
        <w:t>treepie</w:t>
      </w:r>
      <w:r w:rsidRPr="004A7191">
        <w:rPr>
          <w:color w:val="000000" w:themeColor="text1"/>
          <w:spacing w:val="-25"/>
        </w:rPr>
        <w:t xml:space="preserve"> </w:t>
      </w:r>
      <w:r w:rsidRPr="004A7191">
        <w:rPr>
          <w:color w:val="000000" w:themeColor="text1"/>
        </w:rPr>
        <w:t>(</w:t>
      </w:r>
      <w:proofErr w:type="spellStart"/>
      <w:r w:rsidRPr="004A7191">
        <w:rPr>
          <w:rFonts w:ascii="Georgia"/>
          <w:i/>
          <w:color w:val="000000" w:themeColor="text1"/>
        </w:rPr>
        <w:t>Dendrocitta</w:t>
      </w:r>
      <w:proofErr w:type="spellEnd"/>
      <w:r w:rsidRPr="004A7191">
        <w:rPr>
          <w:rFonts w:ascii="Georgia"/>
          <w:i/>
          <w:color w:val="000000" w:themeColor="text1"/>
          <w:spacing w:val="-22"/>
        </w:rPr>
        <w:t xml:space="preserve"> </w:t>
      </w:r>
      <w:proofErr w:type="spellStart"/>
      <w:r w:rsidRPr="004A7191">
        <w:rPr>
          <w:rFonts w:ascii="Georgia"/>
          <w:i/>
          <w:color w:val="000000" w:themeColor="text1"/>
        </w:rPr>
        <w:t>vagabunda</w:t>
      </w:r>
      <w:proofErr w:type="spellEnd"/>
      <w:r w:rsidRPr="004A7191">
        <w:rPr>
          <w:color w:val="000000" w:themeColor="text1"/>
        </w:rPr>
        <w:t>)</w:t>
      </w:r>
      <w:r w:rsidRPr="004A7191">
        <w:rPr>
          <w:color w:val="000000" w:themeColor="text1"/>
          <w:spacing w:val="-24"/>
        </w:rPr>
        <w:t xml:space="preserve"> </w:t>
      </w:r>
      <w:r w:rsidRPr="004A7191">
        <w:rPr>
          <w:color w:val="000000" w:themeColor="text1"/>
        </w:rPr>
        <w:t>is</w:t>
      </w:r>
      <w:r w:rsidRPr="004A7191">
        <w:rPr>
          <w:color w:val="000000" w:themeColor="text1"/>
          <w:spacing w:val="-24"/>
        </w:rPr>
        <w:t xml:space="preserve"> </w:t>
      </w:r>
      <w:r w:rsidRPr="004A7191">
        <w:rPr>
          <w:color w:val="000000" w:themeColor="text1"/>
        </w:rPr>
        <w:t>a</w:t>
      </w:r>
      <w:r w:rsidRPr="004A7191">
        <w:rPr>
          <w:color w:val="000000" w:themeColor="text1"/>
          <w:spacing w:val="-24"/>
        </w:rPr>
        <w:t xml:space="preserve"> </w:t>
      </w:r>
      <w:r w:rsidRPr="004A7191">
        <w:rPr>
          <w:color w:val="000000" w:themeColor="text1"/>
        </w:rPr>
        <w:t>treepie,</w:t>
      </w:r>
      <w:r w:rsidRPr="004A7191">
        <w:rPr>
          <w:color w:val="000000" w:themeColor="text1"/>
          <w:spacing w:val="-24"/>
        </w:rPr>
        <w:t xml:space="preserve"> </w:t>
      </w:r>
      <w:r w:rsidRPr="004A7191">
        <w:rPr>
          <w:color w:val="000000" w:themeColor="text1"/>
        </w:rPr>
        <w:t>native</w:t>
      </w:r>
      <w:r w:rsidRPr="004A7191">
        <w:rPr>
          <w:color w:val="000000" w:themeColor="text1"/>
          <w:spacing w:val="-25"/>
        </w:rPr>
        <w:t xml:space="preserve"> </w:t>
      </w:r>
      <w:r w:rsidRPr="004A7191">
        <w:rPr>
          <w:color w:val="000000" w:themeColor="text1"/>
        </w:rPr>
        <w:t xml:space="preserve">to </w:t>
      </w:r>
      <w:r w:rsidRPr="004A7191">
        <w:rPr>
          <w:color w:val="000000" w:themeColor="text1"/>
          <w:spacing w:val="-4"/>
        </w:rPr>
        <w:t xml:space="preserve">the </w:t>
      </w:r>
      <w:r w:rsidRPr="004A7191">
        <w:rPr>
          <w:color w:val="000000" w:themeColor="text1"/>
        </w:rPr>
        <w:t>Indian Subcontinent and adjoining parts of Southeast</w:t>
      </w:r>
      <w:r w:rsidRPr="004A7191">
        <w:rPr>
          <w:color w:val="000000" w:themeColor="text1"/>
          <w:spacing w:val="30"/>
        </w:rPr>
        <w:t xml:space="preserve"> </w:t>
      </w:r>
      <w:r w:rsidRPr="004A7191">
        <w:rPr>
          <w:color w:val="000000" w:themeColor="text1"/>
        </w:rPr>
        <w:t>Asia.</w:t>
      </w:r>
    </w:p>
    <w:p w14:paraId="00372BA2" w14:textId="77777777" w:rsidR="006500DE" w:rsidRPr="004A7191" w:rsidRDefault="004A7191">
      <w:pPr>
        <w:pStyle w:val="BodyText"/>
        <w:spacing w:line="211" w:lineRule="exact"/>
        <w:ind w:left="1140"/>
        <w:rPr>
          <w:color w:val="000000" w:themeColor="text1"/>
        </w:rPr>
      </w:pPr>
      <w:r w:rsidRPr="004A7191">
        <w:rPr>
          <w:color w:val="000000" w:themeColor="text1"/>
        </w:rPr>
        <w:t>It is a member of the crow family, Corvidae. It is long tailed and has loud</w:t>
      </w:r>
    </w:p>
    <w:p w14:paraId="5F91A28B" w14:textId="77777777" w:rsidR="006500DE" w:rsidRPr="004A7191" w:rsidRDefault="004A7191">
      <w:pPr>
        <w:pStyle w:val="BodyText"/>
        <w:spacing w:before="18" w:line="230" w:lineRule="auto"/>
        <w:ind w:left="1140" w:right="1188"/>
        <w:rPr>
          <w:color w:val="000000" w:themeColor="text1"/>
        </w:rPr>
      </w:pPr>
      <w:r w:rsidRPr="004A7191">
        <w:rPr>
          <w:color w:val="000000" w:themeColor="text1"/>
        </w:rPr>
        <w:t xml:space="preserve">musical calls making it very conspicuous. It is found commonly in open scrub, agricultural areas, forests as well as urban gardens. Like other corvids it is very adaptable, omnivorous and opportunistic </w:t>
      </w:r>
      <w:proofErr w:type="spellStart"/>
      <w:r w:rsidRPr="004A7191">
        <w:rPr>
          <w:color w:val="000000" w:themeColor="text1"/>
        </w:rPr>
        <w:t>infeeding</w:t>
      </w:r>
      <w:proofErr w:type="spellEnd"/>
      <w:r w:rsidRPr="004A7191">
        <w:rPr>
          <w:color w:val="000000" w:themeColor="text1"/>
        </w:rPr>
        <w:t>.</w:t>
      </w:r>
    </w:p>
    <w:p w14:paraId="71158D47" w14:textId="77777777" w:rsidR="006500DE" w:rsidRPr="004A7191" w:rsidRDefault="004A7191">
      <w:pPr>
        <w:pStyle w:val="BodyText"/>
        <w:spacing w:before="12" w:line="237" w:lineRule="auto"/>
        <w:ind w:left="1140" w:right="1065" w:firstLine="280"/>
        <w:rPr>
          <w:color w:val="000000" w:themeColor="text1"/>
        </w:rPr>
      </w:pPr>
      <w:r w:rsidRPr="004A7191">
        <w:rPr>
          <w:color w:val="000000" w:themeColor="text1"/>
        </w:rPr>
        <w:t xml:space="preserve">The sexes are alike and the main </w:t>
      </w:r>
      <w:proofErr w:type="spellStart"/>
      <w:r w:rsidRPr="004A7191">
        <w:rPr>
          <w:color w:val="000000" w:themeColor="text1"/>
        </w:rPr>
        <w:t>colour</w:t>
      </w:r>
      <w:proofErr w:type="spellEnd"/>
      <w:r w:rsidRPr="004A7191">
        <w:rPr>
          <w:color w:val="000000" w:themeColor="text1"/>
        </w:rPr>
        <w:t xml:space="preserve"> of the body is cinnamon with a black head and the long graduated tail is bluish grey and is tipped in black. The wing has a white patch. The only confusable species is the grey treepie</w:t>
      </w:r>
      <w:r w:rsidR="003B34BB">
        <w:rPr>
          <w:color w:val="000000" w:themeColor="text1"/>
        </w:rPr>
        <w:t xml:space="preserve"> </w:t>
      </w:r>
      <w:r w:rsidRPr="004A7191">
        <w:rPr>
          <w:color w:val="000000" w:themeColor="text1"/>
        </w:rPr>
        <w:t>which however lacks the bright rufous mantle.</w:t>
      </w:r>
    </w:p>
    <w:p w14:paraId="62D9E2C3" w14:textId="77777777" w:rsidR="006500DE" w:rsidRPr="004A7191" w:rsidRDefault="004A7191">
      <w:pPr>
        <w:pStyle w:val="BodyText"/>
        <w:spacing w:before="9" w:line="237" w:lineRule="auto"/>
        <w:ind w:left="1140" w:right="1065" w:firstLine="280"/>
        <w:rPr>
          <w:color w:val="000000" w:themeColor="text1"/>
        </w:rPr>
      </w:pPr>
      <w:r w:rsidRPr="004A7191">
        <w:rPr>
          <w:color w:val="000000" w:themeColor="text1"/>
        </w:rPr>
        <w:t>The range of this species is quite large, covering all of mainland India up to the Himalayas, Pakistan and southeasterly in a broad band into Bangladesh, Burma (Myanmar), Laos, and Thailand in open forest consisting of scrub, plantations and gardens.</w:t>
      </w:r>
    </w:p>
    <w:p w14:paraId="5BDD4A59" w14:textId="77777777" w:rsidR="006500DE" w:rsidRPr="004A7191" w:rsidRDefault="004A7191">
      <w:pPr>
        <w:pStyle w:val="BodyText"/>
        <w:spacing w:before="15" w:line="230" w:lineRule="auto"/>
        <w:ind w:left="1140" w:right="1214" w:firstLine="280"/>
        <w:jc w:val="both"/>
        <w:rPr>
          <w:color w:val="000000" w:themeColor="text1"/>
        </w:rPr>
      </w:pPr>
      <w:r w:rsidRPr="004A7191">
        <w:rPr>
          <w:color w:val="000000" w:themeColor="text1"/>
        </w:rPr>
        <w:t>The rufous treepie is an arboreal omnivore feeding almost completely in</w:t>
      </w:r>
      <w:r w:rsidRPr="004A7191">
        <w:rPr>
          <w:color w:val="000000" w:themeColor="text1"/>
          <w:spacing w:val="-20"/>
        </w:rPr>
        <w:t xml:space="preserve"> </w:t>
      </w:r>
      <w:r w:rsidRPr="004A7191">
        <w:rPr>
          <w:color w:val="000000" w:themeColor="text1"/>
        </w:rPr>
        <w:t>trees</w:t>
      </w:r>
      <w:r w:rsidRPr="004A7191">
        <w:rPr>
          <w:color w:val="000000" w:themeColor="text1"/>
          <w:spacing w:val="-21"/>
        </w:rPr>
        <w:t xml:space="preserve"> </w:t>
      </w:r>
      <w:r w:rsidRPr="004A7191">
        <w:rPr>
          <w:color w:val="000000" w:themeColor="text1"/>
        </w:rPr>
        <w:t>on</w:t>
      </w:r>
      <w:r w:rsidRPr="004A7191">
        <w:rPr>
          <w:color w:val="000000" w:themeColor="text1"/>
          <w:spacing w:val="-21"/>
        </w:rPr>
        <w:t xml:space="preserve"> </w:t>
      </w:r>
      <w:r w:rsidRPr="004A7191">
        <w:rPr>
          <w:color w:val="000000" w:themeColor="text1"/>
        </w:rPr>
        <w:t>fruits,</w:t>
      </w:r>
      <w:r w:rsidRPr="004A7191">
        <w:rPr>
          <w:color w:val="000000" w:themeColor="text1"/>
          <w:spacing w:val="-21"/>
        </w:rPr>
        <w:t xml:space="preserve"> </w:t>
      </w:r>
      <w:r w:rsidRPr="004A7191">
        <w:rPr>
          <w:color w:val="000000" w:themeColor="text1"/>
        </w:rPr>
        <w:t>seeds,</w:t>
      </w:r>
      <w:r w:rsidRPr="004A7191">
        <w:rPr>
          <w:color w:val="000000" w:themeColor="text1"/>
          <w:spacing w:val="-21"/>
        </w:rPr>
        <w:t xml:space="preserve"> </w:t>
      </w:r>
      <w:r w:rsidRPr="004A7191">
        <w:rPr>
          <w:color w:val="000000" w:themeColor="text1"/>
        </w:rPr>
        <w:t>invertebrates,</w:t>
      </w:r>
      <w:r w:rsidRPr="004A7191">
        <w:rPr>
          <w:color w:val="000000" w:themeColor="text1"/>
          <w:spacing w:val="-21"/>
        </w:rPr>
        <w:t xml:space="preserve"> </w:t>
      </w:r>
      <w:r w:rsidRPr="004A7191">
        <w:rPr>
          <w:color w:val="000000" w:themeColor="text1"/>
        </w:rPr>
        <w:t>small</w:t>
      </w:r>
      <w:r w:rsidRPr="004A7191">
        <w:rPr>
          <w:color w:val="000000" w:themeColor="text1"/>
          <w:spacing w:val="-21"/>
        </w:rPr>
        <w:t xml:space="preserve"> </w:t>
      </w:r>
      <w:r w:rsidRPr="004A7191">
        <w:rPr>
          <w:color w:val="000000" w:themeColor="text1"/>
        </w:rPr>
        <w:t>reptiles</w:t>
      </w:r>
      <w:r w:rsidRPr="004A7191">
        <w:rPr>
          <w:color w:val="000000" w:themeColor="text1"/>
          <w:spacing w:val="-1"/>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the</w:t>
      </w:r>
      <w:r w:rsidRPr="004A7191">
        <w:rPr>
          <w:color w:val="000000" w:themeColor="text1"/>
          <w:spacing w:val="-15"/>
        </w:rPr>
        <w:t xml:space="preserve"> </w:t>
      </w:r>
      <w:r w:rsidRPr="004A7191">
        <w:rPr>
          <w:color w:val="000000" w:themeColor="text1"/>
        </w:rPr>
        <w:t>eggs</w:t>
      </w:r>
      <w:r w:rsidRPr="004A7191">
        <w:rPr>
          <w:color w:val="000000" w:themeColor="text1"/>
          <w:spacing w:val="-16"/>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young of</w:t>
      </w:r>
      <w:r w:rsidRPr="004A7191">
        <w:rPr>
          <w:color w:val="000000" w:themeColor="text1"/>
          <w:spacing w:val="-16"/>
        </w:rPr>
        <w:t xml:space="preserve"> </w:t>
      </w:r>
      <w:r w:rsidRPr="004A7191">
        <w:rPr>
          <w:color w:val="000000" w:themeColor="text1"/>
        </w:rPr>
        <w:t>birds;</w:t>
      </w:r>
      <w:r w:rsidRPr="004A7191">
        <w:rPr>
          <w:color w:val="000000" w:themeColor="text1"/>
          <w:spacing w:val="-16"/>
        </w:rPr>
        <w:t xml:space="preserve"> </w:t>
      </w:r>
      <w:r w:rsidRPr="004A7191">
        <w:rPr>
          <w:color w:val="000000" w:themeColor="text1"/>
        </w:rPr>
        <w:t>it</w:t>
      </w:r>
      <w:r w:rsidRPr="004A7191">
        <w:rPr>
          <w:color w:val="000000" w:themeColor="text1"/>
          <w:spacing w:val="-14"/>
        </w:rPr>
        <w:t xml:space="preserve"> </w:t>
      </w:r>
      <w:r w:rsidRPr="004A7191">
        <w:rPr>
          <w:color w:val="000000" w:themeColor="text1"/>
        </w:rPr>
        <w:t>has</w:t>
      </w:r>
      <w:r w:rsidRPr="004A7191">
        <w:rPr>
          <w:color w:val="000000" w:themeColor="text1"/>
          <w:spacing w:val="-16"/>
        </w:rPr>
        <w:t xml:space="preserve"> </w:t>
      </w:r>
      <w:r w:rsidRPr="004A7191">
        <w:rPr>
          <w:color w:val="000000" w:themeColor="text1"/>
        </w:rPr>
        <w:t>also</w:t>
      </w:r>
      <w:r w:rsidRPr="004A7191">
        <w:rPr>
          <w:color w:val="000000" w:themeColor="text1"/>
          <w:spacing w:val="-14"/>
        </w:rPr>
        <w:t xml:space="preserve"> </w:t>
      </w:r>
      <w:r w:rsidRPr="004A7191">
        <w:rPr>
          <w:color w:val="000000" w:themeColor="text1"/>
        </w:rPr>
        <w:t>been</w:t>
      </w:r>
      <w:r w:rsidRPr="004A7191">
        <w:rPr>
          <w:color w:val="000000" w:themeColor="text1"/>
          <w:spacing w:val="-16"/>
        </w:rPr>
        <w:t xml:space="preserve"> </w:t>
      </w:r>
      <w:r w:rsidRPr="004A7191">
        <w:rPr>
          <w:color w:val="000000" w:themeColor="text1"/>
        </w:rPr>
        <w:t>known</w:t>
      </w:r>
      <w:r w:rsidRPr="004A7191">
        <w:rPr>
          <w:color w:val="000000" w:themeColor="text1"/>
          <w:spacing w:val="-17"/>
        </w:rPr>
        <w:t xml:space="preserve"> </w:t>
      </w:r>
      <w:r w:rsidRPr="004A7191">
        <w:rPr>
          <w:color w:val="000000" w:themeColor="text1"/>
        </w:rPr>
        <w:t>to</w:t>
      </w:r>
      <w:r w:rsidRPr="004A7191">
        <w:rPr>
          <w:color w:val="000000" w:themeColor="text1"/>
          <w:spacing w:val="-14"/>
        </w:rPr>
        <w:t xml:space="preserve"> </w:t>
      </w:r>
      <w:r w:rsidRPr="004A7191">
        <w:rPr>
          <w:color w:val="000000" w:themeColor="text1"/>
        </w:rPr>
        <w:t>take</w:t>
      </w:r>
      <w:r w:rsidRPr="004A7191">
        <w:rPr>
          <w:color w:val="000000" w:themeColor="text1"/>
          <w:spacing w:val="-2"/>
        </w:rPr>
        <w:t xml:space="preserve"> </w:t>
      </w:r>
      <w:r w:rsidRPr="004A7191">
        <w:rPr>
          <w:color w:val="000000" w:themeColor="text1"/>
        </w:rPr>
        <w:t>flesh</w:t>
      </w:r>
      <w:r w:rsidRPr="004A7191">
        <w:rPr>
          <w:color w:val="000000" w:themeColor="text1"/>
          <w:spacing w:val="-15"/>
        </w:rPr>
        <w:t xml:space="preserve"> </w:t>
      </w:r>
      <w:r w:rsidRPr="004A7191">
        <w:rPr>
          <w:color w:val="000000" w:themeColor="text1"/>
        </w:rPr>
        <w:t>from</w:t>
      </w:r>
      <w:r w:rsidRPr="004A7191">
        <w:rPr>
          <w:color w:val="000000" w:themeColor="text1"/>
          <w:spacing w:val="-16"/>
        </w:rPr>
        <w:t xml:space="preserve"> </w:t>
      </w:r>
      <w:r w:rsidRPr="004A7191">
        <w:rPr>
          <w:color w:val="000000" w:themeColor="text1"/>
        </w:rPr>
        <w:t>recently</w:t>
      </w:r>
      <w:r w:rsidRPr="004A7191">
        <w:rPr>
          <w:color w:val="000000" w:themeColor="text1"/>
          <w:spacing w:val="-16"/>
        </w:rPr>
        <w:t xml:space="preserve"> </w:t>
      </w:r>
      <w:r w:rsidRPr="004A7191">
        <w:rPr>
          <w:color w:val="000000" w:themeColor="text1"/>
        </w:rPr>
        <w:t>killed</w:t>
      </w:r>
      <w:r w:rsidRPr="004A7191">
        <w:rPr>
          <w:color w:val="000000" w:themeColor="text1"/>
          <w:spacing w:val="-14"/>
        </w:rPr>
        <w:t xml:space="preserve"> </w:t>
      </w:r>
      <w:r w:rsidRPr="004A7191">
        <w:rPr>
          <w:color w:val="000000" w:themeColor="text1"/>
        </w:rPr>
        <w:t>carcasses.</w:t>
      </w:r>
    </w:p>
    <w:p w14:paraId="537A2DAB" w14:textId="77777777" w:rsidR="006500DE" w:rsidRPr="004A7191" w:rsidRDefault="004A7191">
      <w:pPr>
        <w:pStyle w:val="BodyText"/>
        <w:spacing w:before="10"/>
        <w:ind w:left="1140" w:right="1427" w:firstLine="280"/>
        <w:rPr>
          <w:color w:val="000000" w:themeColor="text1"/>
        </w:rPr>
      </w:pPr>
      <w:r w:rsidRPr="004A7191">
        <w:rPr>
          <w:color w:val="000000" w:themeColor="text1"/>
        </w:rPr>
        <w:t>The</w:t>
      </w:r>
      <w:r w:rsidRPr="004A7191">
        <w:rPr>
          <w:color w:val="000000" w:themeColor="text1"/>
          <w:spacing w:val="-21"/>
        </w:rPr>
        <w:t xml:space="preserve"> </w:t>
      </w:r>
      <w:r w:rsidRPr="004A7191">
        <w:rPr>
          <w:color w:val="000000" w:themeColor="text1"/>
        </w:rPr>
        <w:t>breeding</w:t>
      </w:r>
      <w:r w:rsidRPr="004A7191">
        <w:rPr>
          <w:color w:val="000000" w:themeColor="text1"/>
          <w:spacing w:val="-20"/>
        </w:rPr>
        <w:t xml:space="preserve"> </w:t>
      </w:r>
      <w:r w:rsidRPr="004A7191">
        <w:rPr>
          <w:color w:val="000000" w:themeColor="text1"/>
        </w:rPr>
        <w:t>season</w:t>
      </w:r>
      <w:r w:rsidRPr="004A7191">
        <w:rPr>
          <w:color w:val="000000" w:themeColor="text1"/>
          <w:spacing w:val="-20"/>
        </w:rPr>
        <w:t xml:space="preserve"> </w:t>
      </w:r>
      <w:r w:rsidRPr="004A7191">
        <w:rPr>
          <w:color w:val="000000" w:themeColor="text1"/>
        </w:rPr>
        <w:t>in</w:t>
      </w:r>
      <w:r w:rsidRPr="004A7191">
        <w:rPr>
          <w:color w:val="000000" w:themeColor="text1"/>
          <w:spacing w:val="-19"/>
        </w:rPr>
        <w:t xml:space="preserve"> </w:t>
      </w:r>
      <w:r w:rsidRPr="004A7191">
        <w:rPr>
          <w:color w:val="000000" w:themeColor="text1"/>
        </w:rPr>
        <w:t>India</w:t>
      </w:r>
      <w:r w:rsidRPr="004A7191">
        <w:rPr>
          <w:color w:val="000000" w:themeColor="text1"/>
          <w:spacing w:val="-21"/>
        </w:rPr>
        <w:t xml:space="preserve"> </w:t>
      </w:r>
      <w:r w:rsidRPr="004A7191">
        <w:rPr>
          <w:color w:val="000000" w:themeColor="text1"/>
        </w:rPr>
        <w:t>is</w:t>
      </w:r>
      <w:r w:rsidRPr="004A7191">
        <w:rPr>
          <w:color w:val="000000" w:themeColor="text1"/>
          <w:spacing w:val="-31"/>
        </w:rPr>
        <w:t xml:space="preserve"> </w:t>
      </w:r>
      <w:r w:rsidRPr="004A7191">
        <w:rPr>
          <w:color w:val="000000" w:themeColor="text1"/>
        </w:rPr>
        <w:t>April</w:t>
      </w:r>
      <w:r w:rsidRPr="004A7191">
        <w:rPr>
          <w:color w:val="000000" w:themeColor="text1"/>
          <w:spacing w:val="-19"/>
        </w:rPr>
        <w:t xml:space="preserve"> </w:t>
      </w:r>
      <w:r w:rsidRPr="004A7191">
        <w:rPr>
          <w:color w:val="000000" w:themeColor="text1"/>
        </w:rPr>
        <w:t>to</w:t>
      </w:r>
      <w:r w:rsidRPr="004A7191">
        <w:rPr>
          <w:color w:val="000000" w:themeColor="text1"/>
          <w:spacing w:val="-19"/>
        </w:rPr>
        <w:t xml:space="preserve"> </w:t>
      </w:r>
      <w:r w:rsidRPr="004A7191">
        <w:rPr>
          <w:color w:val="000000" w:themeColor="text1"/>
          <w:spacing w:val="-3"/>
        </w:rPr>
        <w:t>June.</w:t>
      </w:r>
      <w:r w:rsidRPr="004A7191">
        <w:rPr>
          <w:color w:val="000000" w:themeColor="text1"/>
          <w:spacing w:val="-33"/>
        </w:rPr>
        <w:t xml:space="preserve"> </w:t>
      </w:r>
      <w:r w:rsidRPr="004A7191">
        <w:rPr>
          <w:color w:val="000000" w:themeColor="text1"/>
        </w:rPr>
        <w:t>The</w:t>
      </w:r>
      <w:r w:rsidRPr="004A7191">
        <w:rPr>
          <w:color w:val="000000" w:themeColor="text1"/>
          <w:spacing w:val="-21"/>
        </w:rPr>
        <w:t xml:space="preserve"> </w:t>
      </w:r>
      <w:r w:rsidRPr="004A7191">
        <w:rPr>
          <w:color w:val="000000" w:themeColor="text1"/>
        </w:rPr>
        <w:t>nest</w:t>
      </w:r>
      <w:r w:rsidRPr="004A7191">
        <w:rPr>
          <w:color w:val="000000" w:themeColor="text1"/>
          <w:spacing w:val="-20"/>
        </w:rPr>
        <w:t xml:space="preserve"> </w:t>
      </w:r>
      <w:r w:rsidRPr="004A7191">
        <w:rPr>
          <w:color w:val="000000" w:themeColor="text1"/>
        </w:rPr>
        <w:t>is</w:t>
      </w:r>
      <w:r w:rsidRPr="004A7191">
        <w:rPr>
          <w:color w:val="000000" w:themeColor="text1"/>
          <w:spacing w:val="-19"/>
        </w:rPr>
        <w:t xml:space="preserve"> </w:t>
      </w:r>
      <w:r w:rsidRPr="004A7191">
        <w:rPr>
          <w:color w:val="000000" w:themeColor="text1"/>
        </w:rPr>
        <w:t>built</w:t>
      </w:r>
      <w:r w:rsidRPr="004A7191">
        <w:rPr>
          <w:color w:val="000000" w:themeColor="text1"/>
          <w:spacing w:val="-1"/>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trees and</w:t>
      </w:r>
      <w:r w:rsidRPr="004A7191">
        <w:rPr>
          <w:color w:val="000000" w:themeColor="text1"/>
          <w:spacing w:val="-16"/>
        </w:rPr>
        <w:t xml:space="preserve"> </w:t>
      </w:r>
      <w:r w:rsidRPr="004A7191">
        <w:rPr>
          <w:color w:val="000000" w:themeColor="text1"/>
        </w:rPr>
        <w:t>bushes</w:t>
      </w:r>
      <w:r w:rsidRPr="004A7191">
        <w:rPr>
          <w:color w:val="000000" w:themeColor="text1"/>
          <w:spacing w:val="-16"/>
        </w:rPr>
        <w:t xml:space="preserve"> </w:t>
      </w:r>
      <w:r w:rsidRPr="004A7191">
        <w:rPr>
          <w:color w:val="000000" w:themeColor="text1"/>
        </w:rPr>
        <w:t>and</w:t>
      </w:r>
      <w:r w:rsidRPr="004A7191">
        <w:rPr>
          <w:color w:val="000000" w:themeColor="text1"/>
          <w:spacing w:val="-14"/>
        </w:rPr>
        <w:t xml:space="preserve"> </w:t>
      </w:r>
      <w:r w:rsidRPr="004A7191">
        <w:rPr>
          <w:color w:val="000000" w:themeColor="text1"/>
        </w:rPr>
        <w:t>is</w:t>
      </w:r>
      <w:r w:rsidRPr="004A7191">
        <w:rPr>
          <w:color w:val="000000" w:themeColor="text1"/>
          <w:spacing w:val="-16"/>
        </w:rPr>
        <w:t xml:space="preserve"> </w:t>
      </w:r>
      <w:r w:rsidRPr="004A7191">
        <w:rPr>
          <w:color w:val="000000" w:themeColor="text1"/>
        </w:rPr>
        <w:t>usually</w:t>
      </w:r>
      <w:r w:rsidRPr="004A7191">
        <w:rPr>
          <w:color w:val="000000" w:themeColor="text1"/>
          <w:spacing w:val="-14"/>
        </w:rPr>
        <w:t xml:space="preserve"> </w:t>
      </w:r>
      <w:r w:rsidRPr="004A7191">
        <w:rPr>
          <w:color w:val="000000" w:themeColor="text1"/>
        </w:rPr>
        <w:t>a</w:t>
      </w:r>
      <w:r w:rsidRPr="004A7191">
        <w:rPr>
          <w:color w:val="000000" w:themeColor="text1"/>
          <w:spacing w:val="-15"/>
        </w:rPr>
        <w:t xml:space="preserve"> </w:t>
      </w:r>
      <w:r w:rsidRPr="004A7191">
        <w:rPr>
          <w:color w:val="000000" w:themeColor="text1"/>
        </w:rPr>
        <w:t>shallow</w:t>
      </w:r>
      <w:r w:rsidRPr="004A7191">
        <w:rPr>
          <w:color w:val="000000" w:themeColor="text1"/>
          <w:spacing w:val="-16"/>
        </w:rPr>
        <w:t xml:space="preserve"> </w:t>
      </w:r>
      <w:r w:rsidRPr="004A7191">
        <w:rPr>
          <w:color w:val="000000" w:themeColor="text1"/>
        </w:rPr>
        <w:t>platform.</w:t>
      </w:r>
      <w:r w:rsidRPr="004A7191">
        <w:rPr>
          <w:color w:val="000000" w:themeColor="text1"/>
          <w:spacing w:val="-27"/>
        </w:rPr>
        <w:t xml:space="preserve"> </w:t>
      </w:r>
      <w:r w:rsidRPr="004A7191">
        <w:rPr>
          <w:color w:val="000000" w:themeColor="text1"/>
        </w:rPr>
        <w:t>There</w:t>
      </w:r>
      <w:r w:rsidRPr="004A7191">
        <w:rPr>
          <w:color w:val="000000" w:themeColor="text1"/>
          <w:spacing w:val="-15"/>
        </w:rPr>
        <w:t xml:space="preserve"> </w:t>
      </w:r>
      <w:r w:rsidRPr="004A7191">
        <w:rPr>
          <w:color w:val="000000" w:themeColor="text1"/>
        </w:rPr>
        <w:t>are</w:t>
      </w:r>
      <w:r w:rsidRPr="004A7191">
        <w:rPr>
          <w:color w:val="000000" w:themeColor="text1"/>
          <w:spacing w:val="-2"/>
        </w:rPr>
        <w:t xml:space="preserve"> </w:t>
      </w:r>
      <w:r w:rsidRPr="004A7191">
        <w:rPr>
          <w:color w:val="000000" w:themeColor="text1"/>
        </w:rPr>
        <w:t>usually</w:t>
      </w:r>
      <w:r w:rsidRPr="004A7191">
        <w:rPr>
          <w:color w:val="000000" w:themeColor="text1"/>
          <w:spacing w:val="-1"/>
        </w:rPr>
        <w:t xml:space="preserve"> </w:t>
      </w:r>
      <w:r w:rsidRPr="004A7191">
        <w:rPr>
          <w:color w:val="000000" w:themeColor="text1"/>
        </w:rPr>
        <w:t>3-5 eggs laid.</w:t>
      </w:r>
    </w:p>
    <w:p w14:paraId="1136E432" w14:textId="77777777" w:rsidR="006500DE" w:rsidRPr="004A7191" w:rsidRDefault="004A7191">
      <w:pPr>
        <w:pStyle w:val="BodyText"/>
        <w:spacing w:line="249" w:lineRule="auto"/>
        <w:ind w:left="1140" w:right="1415" w:firstLine="280"/>
        <w:rPr>
          <w:color w:val="000000" w:themeColor="text1"/>
        </w:rPr>
      </w:pPr>
      <w:r w:rsidRPr="004A7191">
        <w:rPr>
          <w:color w:val="000000" w:themeColor="text1"/>
        </w:rPr>
        <w:t xml:space="preserve">This species has a wide repertoire of calls, but a bob-o- link or ko- tree call is most </w:t>
      </w:r>
      <w:proofErr w:type="spellStart"/>
      <w:r w:rsidRPr="004A7191">
        <w:rPr>
          <w:color w:val="000000" w:themeColor="text1"/>
        </w:rPr>
        <w:t>common.A</w:t>
      </w:r>
      <w:proofErr w:type="spellEnd"/>
      <w:r w:rsidRPr="004A7191">
        <w:rPr>
          <w:color w:val="000000" w:themeColor="text1"/>
        </w:rPr>
        <w:t xml:space="preserve"> local name for this bird</w:t>
      </w:r>
    </w:p>
    <w:p w14:paraId="01DD1B4C" w14:textId="77777777" w:rsidR="006500DE" w:rsidRPr="004A7191" w:rsidRDefault="004A7191">
      <w:pPr>
        <w:pStyle w:val="BodyText"/>
        <w:spacing w:line="212" w:lineRule="exact"/>
        <w:ind w:left="1140"/>
        <w:rPr>
          <w:color w:val="000000" w:themeColor="text1"/>
        </w:rPr>
      </w:pPr>
      <w:proofErr w:type="spellStart"/>
      <w:r w:rsidRPr="004A7191">
        <w:rPr>
          <w:color w:val="000000" w:themeColor="text1"/>
        </w:rPr>
        <w:t>kotri</w:t>
      </w:r>
      <w:proofErr w:type="spellEnd"/>
      <w:r w:rsidRPr="004A7191">
        <w:rPr>
          <w:color w:val="000000" w:themeColor="text1"/>
        </w:rPr>
        <w:t xml:space="preserve"> is derived from the typical call while other names include</w:t>
      </w:r>
    </w:p>
    <w:p w14:paraId="1A6CF0E1" w14:textId="77777777" w:rsidR="006500DE" w:rsidRPr="004A7191" w:rsidRDefault="004A7191">
      <w:pPr>
        <w:ind w:left="1140"/>
        <w:rPr>
          <w:color w:val="000000" w:themeColor="text1"/>
          <w:sz w:val="20"/>
        </w:rPr>
      </w:pPr>
      <w:proofErr w:type="spellStart"/>
      <w:r w:rsidRPr="004A7191">
        <w:rPr>
          <w:rFonts w:ascii="Georgia" w:hAnsi="Georgia"/>
          <w:i/>
          <w:color w:val="000000" w:themeColor="text1"/>
          <w:sz w:val="20"/>
        </w:rPr>
        <w:t>HandiChancha</w:t>
      </w:r>
      <w:proofErr w:type="spellEnd"/>
      <w:r w:rsidRPr="004A7191">
        <w:rPr>
          <w:rFonts w:ascii="Georgia" w:hAnsi="Georgia"/>
          <w:i/>
          <w:color w:val="000000" w:themeColor="text1"/>
          <w:sz w:val="20"/>
        </w:rPr>
        <w:t xml:space="preserve"> </w:t>
      </w:r>
      <w:r w:rsidRPr="004A7191">
        <w:rPr>
          <w:color w:val="000000" w:themeColor="text1"/>
          <w:sz w:val="20"/>
        </w:rPr>
        <w:t xml:space="preserve">and </w:t>
      </w:r>
      <w:r w:rsidRPr="004A7191">
        <w:rPr>
          <w:rFonts w:ascii="Georgia" w:hAnsi="Georgia"/>
          <w:i/>
          <w:color w:val="000000" w:themeColor="text1"/>
          <w:sz w:val="20"/>
        </w:rPr>
        <w:t xml:space="preserve">taka </w:t>
      </w:r>
      <w:proofErr w:type="spellStart"/>
      <w:r w:rsidRPr="004A7191">
        <w:rPr>
          <w:rFonts w:ascii="Georgia" w:hAnsi="Georgia"/>
          <w:i/>
          <w:color w:val="000000" w:themeColor="text1"/>
          <w:sz w:val="20"/>
        </w:rPr>
        <w:t>chor</w:t>
      </w:r>
      <w:proofErr w:type="spellEnd"/>
      <w:r w:rsidRPr="004A7191">
        <w:rPr>
          <w:rFonts w:ascii="Georgia" w:hAnsi="Georgia"/>
          <w:i/>
          <w:color w:val="000000" w:themeColor="text1"/>
          <w:sz w:val="20"/>
        </w:rPr>
        <w:t xml:space="preserve"> </w:t>
      </w:r>
      <w:r w:rsidRPr="004A7191">
        <w:rPr>
          <w:color w:val="000000" w:themeColor="text1"/>
          <w:sz w:val="20"/>
        </w:rPr>
        <w:t>(=”coin thief”).</w:t>
      </w:r>
    </w:p>
    <w:p w14:paraId="6061990B" w14:textId="77777777" w:rsidR="006500DE" w:rsidRPr="004A7191" w:rsidRDefault="006500DE">
      <w:pPr>
        <w:rPr>
          <w:color w:val="000000" w:themeColor="text1"/>
          <w:sz w:val="20"/>
        </w:rPr>
        <w:sectPr w:rsidR="006500DE" w:rsidRPr="004A7191">
          <w:pgSz w:w="8240" w:h="12200"/>
          <w:pgMar w:top="1140" w:right="0" w:bottom="280" w:left="0" w:header="720" w:footer="720" w:gutter="0"/>
          <w:cols w:space="720"/>
        </w:sectPr>
      </w:pPr>
    </w:p>
    <w:p w14:paraId="1B391969" w14:textId="77777777" w:rsidR="006500DE" w:rsidRPr="004A7191" w:rsidRDefault="004A7191">
      <w:pPr>
        <w:pStyle w:val="Heading2"/>
        <w:ind w:left="3560"/>
        <w:rPr>
          <w:color w:val="000000" w:themeColor="text1"/>
        </w:rPr>
      </w:pPr>
      <w:r w:rsidRPr="004A7191">
        <w:rPr>
          <w:color w:val="000000" w:themeColor="text1"/>
        </w:rPr>
        <w:lastRenderedPageBreak/>
        <w:t>Conservation status</w:t>
      </w:r>
    </w:p>
    <w:p w14:paraId="78907F86" w14:textId="77777777" w:rsidR="006500DE" w:rsidRPr="004A7191" w:rsidRDefault="006500DE">
      <w:pPr>
        <w:pStyle w:val="BodyText"/>
        <w:spacing w:before="6"/>
        <w:rPr>
          <w:b/>
          <w:color w:val="000000" w:themeColor="text1"/>
          <w:sz w:val="19"/>
        </w:rPr>
      </w:pPr>
    </w:p>
    <w:p w14:paraId="5A79223A" w14:textId="77777777" w:rsidR="006500DE" w:rsidRPr="004A7191" w:rsidRDefault="006500DE">
      <w:pPr>
        <w:rPr>
          <w:color w:val="000000" w:themeColor="text1"/>
          <w:sz w:val="19"/>
        </w:rPr>
        <w:sectPr w:rsidR="006500DE" w:rsidRPr="004A7191">
          <w:pgSz w:w="8240" w:h="12200"/>
          <w:pgMar w:top="980" w:right="0" w:bottom="280" w:left="0" w:header="720" w:footer="720" w:gutter="0"/>
          <w:cols w:space="720"/>
        </w:sectPr>
      </w:pPr>
    </w:p>
    <w:p w14:paraId="7422F04C" w14:textId="77777777" w:rsidR="006500DE" w:rsidRPr="004A7191" w:rsidRDefault="004A7191">
      <w:pPr>
        <w:tabs>
          <w:tab w:val="left" w:pos="4970"/>
        </w:tabs>
        <w:spacing w:before="94"/>
        <w:ind w:left="352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7B697CA8" w14:textId="77777777" w:rsidR="006500DE" w:rsidRPr="004A7191" w:rsidRDefault="004A7191">
      <w:pPr>
        <w:pStyle w:val="BodyText"/>
        <w:tabs>
          <w:tab w:val="left" w:pos="4138"/>
          <w:tab w:val="left" w:pos="4669"/>
          <w:tab w:val="left" w:pos="5176"/>
          <w:tab w:val="left" w:pos="5677"/>
        </w:tabs>
        <w:spacing w:before="177"/>
        <w:ind w:left="36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18E02C59" w14:textId="77777777" w:rsidR="006500DE" w:rsidRPr="004A7191" w:rsidRDefault="004A7191">
      <w:pPr>
        <w:spacing w:before="113" w:line="208" w:lineRule="auto"/>
        <w:ind w:left="560" w:right="1157" w:firstLine="120"/>
        <w:rPr>
          <w:color w:val="000000" w:themeColor="text1"/>
          <w:sz w:val="16"/>
        </w:rPr>
      </w:pPr>
      <w:r w:rsidRPr="004A7191">
        <w:rPr>
          <w:color w:val="000000" w:themeColor="text1"/>
        </w:rPr>
        <w:br w:type="column"/>
      </w:r>
      <w:r w:rsidRPr="004A7191">
        <w:rPr>
          <w:color w:val="000000" w:themeColor="text1"/>
          <w:sz w:val="16"/>
        </w:rPr>
        <w:t>Least Concern</w:t>
      </w:r>
    </w:p>
    <w:p w14:paraId="6B121AC9"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309A83A9"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20" w:space="40"/>
            <w:col w:w="2280"/>
          </w:cols>
        </w:sectPr>
      </w:pPr>
    </w:p>
    <w:p w14:paraId="32B9C0F0"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699264" behindDoc="1" locked="0" layoutInCell="1" allowOverlap="1" wp14:anchorId="11B10E0D" wp14:editId="5074CB1C">
                <wp:simplePos x="0" y="0"/>
                <wp:positionH relativeFrom="page">
                  <wp:posOffset>2235200</wp:posOffset>
                </wp:positionH>
                <wp:positionV relativeFrom="page">
                  <wp:posOffset>316865</wp:posOffset>
                </wp:positionV>
                <wp:extent cx="242570" cy="154940"/>
                <wp:effectExtent l="0" t="0" r="0" b="0"/>
                <wp:wrapNone/>
                <wp:docPr id="295"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46D6B" w14:textId="77777777" w:rsidR="00B7268B" w:rsidRDefault="00B7268B">
                            <w:pPr>
                              <w:pStyle w:val="BodyText"/>
                              <w:rPr>
                                <w:rFonts w:ascii="Verdana"/>
                              </w:rPr>
                            </w:pPr>
                            <w:r>
                              <w:rPr>
                                <w:rFonts w:ascii="Verdana"/>
                                <w:color w:val="58595B"/>
                              </w:rPr>
                              <w:t>127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10E0D" id="Text Box 351" o:spid="_x0000_s1128" type="#_x0000_t202" style="position:absolute;margin-left:176pt;margin-top:24.95pt;width:19.1pt;height:12.2pt;z-index:-26061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" filled="f" stroked="f">
                <v:textbox inset="0,0,0,0">
                  <w:txbxContent>
                    <w:p w14:paraId="15046D6B" w14:textId="77777777" w:rsidR="00B7268B" w:rsidRDefault="00B7268B">
                      <w:pPr>
                        <w:pStyle w:val="BodyText"/>
                        <w:rPr>
                          <w:rFonts w:ascii="Verdana"/>
                        </w:rPr>
                      </w:pPr>
                      <w:r>
                        <w:rPr>
                          <w:rFonts w:ascii="Verdana"/>
                          <w:color w:val="58595B"/>
                        </w:rPr>
                        <w:t>127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700288" behindDoc="1" locked="0" layoutInCell="1" allowOverlap="1" wp14:anchorId="2BA0C877" wp14:editId="52374828">
                <wp:simplePos x="0" y="0"/>
                <wp:positionH relativeFrom="page">
                  <wp:posOffset>0</wp:posOffset>
                </wp:positionH>
                <wp:positionV relativeFrom="page">
                  <wp:posOffset>0</wp:posOffset>
                </wp:positionV>
                <wp:extent cx="5219700" cy="7734300"/>
                <wp:effectExtent l="0" t="0" r="0" b="0"/>
                <wp:wrapNone/>
                <wp:docPr id="274"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275" name="Picture 3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3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605" y="1842"/>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 name="Freeform 347"/>
                        <wps:cNvSpPr>
                          <a:spLocks/>
                        </wps:cNvSpPr>
                        <wps:spPr bwMode="auto">
                          <a:xfrm>
                            <a:off x="4627" y="1853"/>
                            <a:ext cx="298" cy="298"/>
                          </a:xfrm>
                          <a:custGeom>
                            <a:avLst/>
                            <a:gdLst>
                              <a:gd name="T0" fmla="+- 0 4776 4627"/>
                              <a:gd name="T1" fmla="*/ T0 w 298"/>
                              <a:gd name="T2" fmla="+- 0 1853 1853"/>
                              <a:gd name="T3" fmla="*/ 1853 h 298"/>
                              <a:gd name="T4" fmla="+- 0 4718 4627"/>
                              <a:gd name="T5" fmla="*/ T4 w 298"/>
                              <a:gd name="T6" fmla="+- 0 1865 1853"/>
                              <a:gd name="T7" fmla="*/ 1865 h 298"/>
                              <a:gd name="T8" fmla="+- 0 4671 4627"/>
                              <a:gd name="T9" fmla="*/ T8 w 298"/>
                              <a:gd name="T10" fmla="+- 0 1897 1853"/>
                              <a:gd name="T11" fmla="*/ 1897 h 298"/>
                              <a:gd name="T12" fmla="+- 0 4639 4627"/>
                              <a:gd name="T13" fmla="*/ T12 w 298"/>
                              <a:gd name="T14" fmla="+- 0 1944 1853"/>
                              <a:gd name="T15" fmla="*/ 1944 h 298"/>
                              <a:gd name="T16" fmla="+- 0 4627 4627"/>
                              <a:gd name="T17" fmla="*/ T16 w 298"/>
                              <a:gd name="T18" fmla="+- 0 2002 1853"/>
                              <a:gd name="T19" fmla="*/ 2002 h 298"/>
                              <a:gd name="T20" fmla="+- 0 4639 4627"/>
                              <a:gd name="T21" fmla="*/ T20 w 298"/>
                              <a:gd name="T22" fmla="+- 0 2060 1853"/>
                              <a:gd name="T23" fmla="*/ 2060 h 298"/>
                              <a:gd name="T24" fmla="+- 0 4671 4627"/>
                              <a:gd name="T25" fmla="*/ T24 w 298"/>
                              <a:gd name="T26" fmla="+- 0 2107 1853"/>
                              <a:gd name="T27" fmla="*/ 2107 h 298"/>
                              <a:gd name="T28" fmla="+- 0 4718 4627"/>
                              <a:gd name="T29" fmla="*/ T28 w 298"/>
                              <a:gd name="T30" fmla="+- 0 2139 1853"/>
                              <a:gd name="T31" fmla="*/ 2139 h 298"/>
                              <a:gd name="T32" fmla="+- 0 4776 4627"/>
                              <a:gd name="T33" fmla="*/ T32 w 298"/>
                              <a:gd name="T34" fmla="+- 0 2151 1853"/>
                              <a:gd name="T35" fmla="*/ 2151 h 298"/>
                              <a:gd name="T36" fmla="+- 0 4834 4627"/>
                              <a:gd name="T37" fmla="*/ T36 w 298"/>
                              <a:gd name="T38" fmla="+- 0 2139 1853"/>
                              <a:gd name="T39" fmla="*/ 2139 h 298"/>
                              <a:gd name="T40" fmla="+- 0 4881 4627"/>
                              <a:gd name="T41" fmla="*/ T40 w 298"/>
                              <a:gd name="T42" fmla="+- 0 2107 1853"/>
                              <a:gd name="T43" fmla="*/ 2107 h 298"/>
                              <a:gd name="T44" fmla="+- 0 4913 4627"/>
                              <a:gd name="T45" fmla="*/ T44 w 298"/>
                              <a:gd name="T46" fmla="+- 0 2060 1853"/>
                              <a:gd name="T47" fmla="*/ 2060 h 298"/>
                              <a:gd name="T48" fmla="+- 0 4925 4627"/>
                              <a:gd name="T49" fmla="*/ T48 w 298"/>
                              <a:gd name="T50" fmla="+- 0 2002 1853"/>
                              <a:gd name="T51" fmla="*/ 2002 h 298"/>
                              <a:gd name="T52" fmla="+- 0 4913 4627"/>
                              <a:gd name="T53" fmla="*/ T52 w 298"/>
                              <a:gd name="T54" fmla="+- 0 1944 1853"/>
                              <a:gd name="T55" fmla="*/ 1944 h 298"/>
                              <a:gd name="T56" fmla="+- 0 4881 4627"/>
                              <a:gd name="T57" fmla="*/ T56 w 298"/>
                              <a:gd name="T58" fmla="+- 0 1897 1853"/>
                              <a:gd name="T59" fmla="*/ 1897 h 298"/>
                              <a:gd name="T60" fmla="+- 0 4834 4627"/>
                              <a:gd name="T61" fmla="*/ T60 w 298"/>
                              <a:gd name="T62" fmla="+- 0 1865 1853"/>
                              <a:gd name="T63" fmla="*/ 1865 h 298"/>
                              <a:gd name="T64" fmla="+- 0 4776 4627"/>
                              <a:gd name="T65" fmla="*/ T64 w 298"/>
                              <a:gd name="T66" fmla="+- 0 1853 1853"/>
                              <a:gd name="T67" fmla="*/ 185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346"/>
                        <wps:cNvSpPr>
                          <a:spLocks/>
                        </wps:cNvSpPr>
                        <wps:spPr bwMode="auto">
                          <a:xfrm>
                            <a:off x="4627" y="1853"/>
                            <a:ext cx="298" cy="298"/>
                          </a:xfrm>
                          <a:custGeom>
                            <a:avLst/>
                            <a:gdLst>
                              <a:gd name="T0" fmla="+- 0 4776 4627"/>
                              <a:gd name="T1" fmla="*/ T0 w 298"/>
                              <a:gd name="T2" fmla="+- 0 2151 1853"/>
                              <a:gd name="T3" fmla="*/ 2151 h 298"/>
                              <a:gd name="T4" fmla="+- 0 4834 4627"/>
                              <a:gd name="T5" fmla="*/ T4 w 298"/>
                              <a:gd name="T6" fmla="+- 0 2139 1853"/>
                              <a:gd name="T7" fmla="*/ 2139 h 298"/>
                              <a:gd name="T8" fmla="+- 0 4881 4627"/>
                              <a:gd name="T9" fmla="*/ T8 w 298"/>
                              <a:gd name="T10" fmla="+- 0 2107 1853"/>
                              <a:gd name="T11" fmla="*/ 2107 h 298"/>
                              <a:gd name="T12" fmla="+- 0 4913 4627"/>
                              <a:gd name="T13" fmla="*/ T12 w 298"/>
                              <a:gd name="T14" fmla="+- 0 2060 1853"/>
                              <a:gd name="T15" fmla="*/ 2060 h 298"/>
                              <a:gd name="T16" fmla="+- 0 4925 4627"/>
                              <a:gd name="T17" fmla="*/ T16 w 298"/>
                              <a:gd name="T18" fmla="+- 0 2002 1853"/>
                              <a:gd name="T19" fmla="*/ 2002 h 298"/>
                              <a:gd name="T20" fmla="+- 0 4913 4627"/>
                              <a:gd name="T21" fmla="*/ T20 w 298"/>
                              <a:gd name="T22" fmla="+- 0 1944 1853"/>
                              <a:gd name="T23" fmla="*/ 1944 h 298"/>
                              <a:gd name="T24" fmla="+- 0 4881 4627"/>
                              <a:gd name="T25" fmla="*/ T24 w 298"/>
                              <a:gd name="T26" fmla="+- 0 1897 1853"/>
                              <a:gd name="T27" fmla="*/ 1897 h 298"/>
                              <a:gd name="T28" fmla="+- 0 4834 4627"/>
                              <a:gd name="T29" fmla="*/ T28 w 298"/>
                              <a:gd name="T30" fmla="+- 0 1865 1853"/>
                              <a:gd name="T31" fmla="*/ 1865 h 298"/>
                              <a:gd name="T32" fmla="+- 0 4776 4627"/>
                              <a:gd name="T33" fmla="*/ T32 w 298"/>
                              <a:gd name="T34" fmla="+- 0 1853 1853"/>
                              <a:gd name="T35" fmla="*/ 1853 h 298"/>
                              <a:gd name="T36" fmla="+- 0 4718 4627"/>
                              <a:gd name="T37" fmla="*/ T36 w 298"/>
                              <a:gd name="T38" fmla="+- 0 1865 1853"/>
                              <a:gd name="T39" fmla="*/ 1865 h 298"/>
                              <a:gd name="T40" fmla="+- 0 4671 4627"/>
                              <a:gd name="T41" fmla="*/ T40 w 298"/>
                              <a:gd name="T42" fmla="+- 0 1897 1853"/>
                              <a:gd name="T43" fmla="*/ 1897 h 298"/>
                              <a:gd name="T44" fmla="+- 0 4639 4627"/>
                              <a:gd name="T45" fmla="*/ T44 w 298"/>
                              <a:gd name="T46" fmla="+- 0 1944 1853"/>
                              <a:gd name="T47" fmla="*/ 1944 h 298"/>
                              <a:gd name="T48" fmla="+- 0 4627 4627"/>
                              <a:gd name="T49" fmla="*/ T48 w 298"/>
                              <a:gd name="T50" fmla="+- 0 2002 1853"/>
                              <a:gd name="T51" fmla="*/ 2002 h 298"/>
                              <a:gd name="T52" fmla="+- 0 4639 4627"/>
                              <a:gd name="T53" fmla="*/ T52 w 298"/>
                              <a:gd name="T54" fmla="+- 0 2060 1853"/>
                              <a:gd name="T55" fmla="*/ 2060 h 298"/>
                              <a:gd name="T56" fmla="+- 0 4671 4627"/>
                              <a:gd name="T57" fmla="*/ T56 w 298"/>
                              <a:gd name="T58" fmla="+- 0 2107 1853"/>
                              <a:gd name="T59" fmla="*/ 2107 h 298"/>
                              <a:gd name="T60" fmla="+- 0 4718 4627"/>
                              <a:gd name="T61" fmla="*/ T60 w 298"/>
                              <a:gd name="T62" fmla="+- 0 2139 1853"/>
                              <a:gd name="T63" fmla="*/ 2139 h 298"/>
                              <a:gd name="T64" fmla="+- 0 4776 4627"/>
                              <a:gd name="T65" fmla="*/ T64 w 298"/>
                              <a:gd name="T66" fmla="+- 0 2151 1853"/>
                              <a:gd name="T67" fmla="*/ 21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345"/>
                        <wps:cNvSpPr>
                          <a:spLocks/>
                        </wps:cNvSpPr>
                        <wps:spPr bwMode="auto">
                          <a:xfrm>
                            <a:off x="5644" y="1864"/>
                            <a:ext cx="298" cy="297"/>
                          </a:xfrm>
                          <a:custGeom>
                            <a:avLst/>
                            <a:gdLst>
                              <a:gd name="T0" fmla="+- 0 5793 5644"/>
                              <a:gd name="T1" fmla="*/ T0 w 298"/>
                              <a:gd name="T2" fmla="+- 0 1864 1864"/>
                              <a:gd name="T3" fmla="*/ 1864 h 297"/>
                              <a:gd name="T4" fmla="+- 0 5735 5644"/>
                              <a:gd name="T5" fmla="*/ T4 w 298"/>
                              <a:gd name="T6" fmla="+- 0 1875 1864"/>
                              <a:gd name="T7" fmla="*/ 1875 h 297"/>
                              <a:gd name="T8" fmla="+- 0 5688 5644"/>
                              <a:gd name="T9" fmla="*/ T8 w 298"/>
                              <a:gd name="T10" fmla="+- 0 1907 1864"/>
                              <a:gd name="T11" fmla="*/ 1907 h 297"/>
                              <a:gd name="T12" fmla="+- 0 5656 5644"/>
                              <a:gd name="T13" fmla="*/ T12 w 298"/>
                              <a:gd name="T14" fmla="+- 0 1954 1864"/>
                              <a:gd name="T15" fmla="*/ 1954 h 297"/>
                              <a:gd name="T16" fmla="+- 0 5644 5644"/>
                              <a:gd name="T17" fmla="*/ T16 w 298"/>
                              <a:gd name="T18" fmla="+- 0 2012 1864"/>
                              <a:gd name="T19" fmla="*/ 2012 h 297"/>
                              <a:gd name="T20" fmla="+- 0 5656 5644"/>
                              <a:gd name="T21" fmla="*/ T20 w 298"/>
                              <a:gd name="T22" fmla="+- 0 2070 1864"/>
                              <a:gd name="T23" fmla="*/ 2070 h 297"/>
                              <a:gd name="T24" fmla="+- 0 5688 5644"/>
                              <a:gd name="T25" fmla="*/ T24 w 298"/>
                              <a:gd name="T26" fmla="+- 0 2118 1864"/>
                              <a:gd name="T27" fmla="*/ 2118 h 297"/>
                              <a:gd name="T28" fmla="+- 0 5735 5644"/>
                              <a:gd name="T29" fmla="*/ T28 w 298"/>
                              <a:gd name="T30" fmla="+- 0 2149 1864"/>
                              <a:gd name="T31" fmla="*/ 2149 h 297"/>
                              <a:gd name="T32" fmla="+- 0 5793 5644"/>
                              <a:gd name="T33" fmla="*/ T32 w 298"/>
                              <a:gd name="T34" fmla="+- 0 2161 1864"/>
                              <a:gd name="T35" fmla="*/ 2161 h 297"/>
                              <a:gd name="T36" fmla="+- 0 5851 5644"/>
                              <a:gd name="T37" fmla="*/ T36 w 298"/>
                              <a:gd name="T38" fmla="+- 0 2149 1864"/>
                              <a:gd name="T39" fmla="*/ 2149 h 297"/>
                              <a:gd name="T40" fmla="+- 0 5898 5644"/>
                              <a:gd name="T41" fmla="*/ T40 w 298"/>
                              <a:gd name="T42" fmla="+- 0 2118 1864"/>
                              <a:gd name="T43" fmla="*/ 2118 h 297"/>
                              <a:gd name="T44" fmla="+- 0 5930 5644"/>
                              <a:gd name="T45" fmla="*/ T44 w 298"/>
                              <a:gd name="T46" fmla="+- 0 2070 1864"/>
                              <a:gd name="T47" fmla="*/ 2070 h 297"/>
                              <a:gd name="T48" fmla="+- 0 5942 5644"/>
                              <a:gd name="T49" fmla="*/ T48 w 298"/>
                              <a:gd name="T50" fmla="+- 0 2012 1864"/>
                              <a:gd name="T51" fmla="*/ 2012 h 297"/>
                              <a:gd name="T52" fmla="+- 0 5930 5644"/>
                              <a:gd name="T53" fmla="*/ T52 w 298"/>
                              <a:gd name="T54" fmla="+- 0 1954 1864"/>
                              <a:gd name="T55" fmla="*/ 1954 h 297"/>
                              <a:gd name="T56" fmla="+- 0 5898 5644"/>
                              <a:gd name="T57" fmla="*/ T56 w 298"/>
                              <a:gd name="T58" fmla="+- 0 1907 1864"/>
                              <a:gd name="T59" fmla="*/ 1907 h 297"/>
                              <a:gd name="T60" fmla="+- 0 5851 5644"/>
                              <a:gd name="T61" fmla="*/ T60 w 298"/>
                              <a:gd name="T62" fmla="+- 0 1875 1864"/>
                              <a:gd name="T63" fmla="*/ 1875 h 297"/>
                              <a:gd name="T64" fmla="+- 0 5793 5644"/>
                              <a:gd name="T65" fmla="*/ T64 w 298"/>
                              <a:gd name="T66" fmla="+- 0 1864 1864"/>
                              <a:gd name="T67" fmla="*/ 186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344"/>
                        <wps:cNvSpPr>
                          <a:spLocks/>
                        </wps:cNvSpPr>
                        <wps:spPr bwMode="auto">
                          <a:xfrm>
                            <a:off x="5644" y="1864"/>
                            <a:ext cx="298" cy="297"/>
                          </a:xfrm>
                          <a:custGeom>
                            <a:avLst/>
                            <a:gdLst>
                              <a:gd name="T0" fmla="+- 0 5793 5644"/>
                              <a:gd name="T1" fmla="*/ T0 w 298"/>
                              <a:gd name="T2" fmla="+- 0 2161 1864"/>
                              <a:gd name="T3" fmla="*/ 2161 h 297"/>
                              <a:gd name="T4" fmla="+- 0 5851 5644"/>
                              <a:gd name="T5" fmla="*/ T4 w 298"/>
                              <a:gd name="T6" fmla="+- 0 2149 1864"/>
                              <a:gd name="T7" fmla="*/ 2149 h 297"/>
                              <a:gd name="T8" fmla="+- 0 5898 5644"/>
                              <a:gd name="T9" fmla="*/ T8 w 298"/>
                              <a:gd name="T10" fmla="+- 0 2118 1864"/>
                              <a:gd name="T11" fmla="*/ 2118 h 297"/>
                              <a:gd name="T12" fmla="+- 0 5930 5644"/>
                              <a:gd name="T13" fmla="*/ T12 w 298"/>
                              <a:gd name="T14" fmla="+- 0 2070 1864"/>
                              <a:gd name="T15" fmla="*/ 2070 h 297"/>
                              <a:gd name="T16" fmla="+- 0 5942 5644"/>
                              <a:gd name="T17" fmla="*/ T16 w 298"/>
                              <a:gd name="T18" fmla="+- 0 2012 1864"/>
                              <a:gd name="T19" fmla="*/ 2012 h 297"/>
                              <a:gd name="T20" fmla="+- 0 5930 5644"/>
                              <a:gd name="T21" fmla="*/ T20 w 298"/>
                              <a:gd name="T22" fmla="+- 0 1954 1864"/>
                              <a:gd name="T23" fmla="*/ 1954 h 297"/>
                              <a:gd name="T24" fmla="+- 0 5898 5644"/>
                              <a:gd name="T25" fmla="*/ T24 w 298"/>
                              <a:gd name="T26" fmla="+- 0 1907 1864"/>
                              <a:gd name="T27" fmla="*/ 1907 h 297"/>
                              <a:gd name="T28" fmla="+- 0 5851 5644"/>
                              <a:gd name="T29" fmla="*/ T28 w 298"/>
                              <a:gd name="T30" fmla="+- 0 1875 1864"/>
                              <a:gd name="T31" fmla="*/ 1875 h 297"/>
                              <a:gd name="T32" fmla="+- 0 5793 5644"/>
                              <a:gd name="T33" fmla="*/ T32 w 298"/>
                              <a:gd name="T34" fmla="+- 0 1864 1864"/>
                              <a:gd name="T35" fmla="*/ 1864 h 297"/>
                              <a:gd name="T36" fmla="+- 0 5735 5644"/>
                              <a:gd name="T37" fmla="*/ T36 w 298"/>
                              <a:gd name="T38" fmla="+- 0 1875 1864"/>
                              <a:gd name="T39" fmla="*/ 1875 h 297"/>
                              <a:gd name="T40" fmla="+- 0 5688 5644"/>
                              <a:gd name="T41" fmla="*/ T40 w 298"/>
                              <a:gd name="T42" fmla="+- 0 1907 1864"/>
                              <a:gd name="T43" fmla="*/ 1907 h 297"/>
                              <a:gd name="T44" fmla="+- 0 5656 5644"/>
                              <a:gd name="T45" fmla="*/ T44 w 298"/>
                              <a:gd name="T46" fmla="+- 0 1954 1864"/>
                              <a:gd name="T47" fmla="*/ 1954 h 297"/>
                              <a:gd name="T48" fmla="+- 0 5644 5644"/>
                              <a:gd name="T49" fmla="*/ T48 w 298"/>
                              <a:gd name="T50" fmla="+- 0 2012 1864"/>
                              <a:gd name="T51" fmla="*/ 2012 h 297"/>
                              <a:gd name="T52" fmla="+- 0 5656 5644"/>
                              <a:gd name="T53" fmla="*/ T52 w 298"/>
                              <a:gd name="T54" fmla="+- 0 2070 1864"/>
                              <a:gd name="T55" fmla="*/ 2070 h 297"/>
                              <a:gd name="T56" fmla="+- 0 5688 5644"/>
                              <a:gd name="T57" fmla="*/ T56 w 298"/>
                              <a:gd name="T58" fmla="+- 0 2118 1864"/>
                              <a:gd name="T59" fmla="*/ 2118 h 297"/>
                              <a:gd name="T60" fmla="+- 0 5735 5644"/>
                              <a:gd name="T61" fmla="*/ T60 w 298"/>
                              <a:gd name="T62" fmla="+- 0 2149 1864"/>
                              <a:gd name="T63" fmla="*/ 2149 h 297"/>
                              <a:gd name="T64" fmla="+- 0 5793 5644"/>
                              <a:gd name="T65" fmla="*/ T64 w 298"/>
                              <a:gd name="T66" fmla="+- 0 2161 1864"/>
                              <a:gd name="T67" fmla="*/ 216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2" name="Picture 3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6655" y="1718"/>
                            <a:ext cx="307"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Picture 3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47" y="1863"/>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4" name="Picture 3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20" y="1844"/>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Line 340"/>
                        <wps:cNvCnPr>
                          <a:cxnSpLocks noChangeShapeType="1"/>
                        </wps:cNvCnPr>
                        <wps:spPr bwMode="auto">
                          <a:xfrm>
                            <a:off x="4767" y="170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86" name="Line 339"/>
                        <wps:cNvCnPr>
                          <a:cxnSpLocks noChangeShapeType="1"/>
                        </wps:cNvCnPr>
                        <wps:spPr bwMode="auto">
                          <a:xfrm>
                            <a:off x="5789" y="170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87" name="Line 338"/>
                        <wps:cNvCnPr>
                          <a:cxnSpLocks noChangeShapeType="1"/>
                        </wps:cNvCnPr>
                        <wps:spPr bwMode="auto">
                          <a:xfrm>
                            <a:off x="4762" y="1706"/>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8" name="Picture 3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0" y="1860"/>
                            <a:ext cx="298"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Freeform 336"/>
                        <wps:cNvSpPr>
                          <a:spLocks/>
                        </wps:cNvSpPr>
                        <wps:spPr bwMode="auto">
                          <a:xfrm>
                            <a:off x="3610" y="1847"/>
                            <a:ext cx="297" cy="297"/>
                          </a:xfrm>
                          <a:custGeom>
                            <a:avLst/>
                            <a:gdLst>
                              <a:gd name="T0" fmla="+- 0 3758 3610"/>
                              <a:gd name="T1" fmla="*/ T0 w 297"/>
                              <a:gd name="T2" fmla="+- 0 1847 1847"/>
                              <a:gd name="T3" fmla="*/ 1847 h 297"/>
                              <a:gd name="T4" fmla="+- 0 3701 3610"/>
                              <a:gd name="T5" fmla="*/ T4 w 297"/>
                              <a:gd name="T6" fmla="+- 0 1858 1847"/>
                              <a:gd name="T7" fmla="*/ 1858 h 297"/>
                              <a:gd name="T8" fmla="+- 0 3653 3610"/>
                              <a:gd name="T9" fmla="*/ T8 w 297"/>
                              <a:gd name="T10" fmla="+- 0 1890 1847"/>
                              <a:gd name="T11" fmla="*/ 1890 h 297"/>
                              <a:gd name="T12" fmla="+- 0 3621 3610"/>
                              <a:gd name="T13" fmla="*/ T12 w 297"/>
                              <a:gd name="T14" fmla="+- 0 1937 1847"/>
                              <a:gd name="T15" fmla="*/ 1937 h 297"/>
                              <a:gd name="T16" fmla="+- 0 3610 3610"/>
                              <a:gd name="T17" fmla="*/ T16 w 297"/>
                              <a:gd name="T18" fmla="+- 0 1995 1847"/>
                              <a:gd name="T19" fmla="*/ 1995 h 297"/>
                              <a:gd name="T20" fmla="+- 0 3621 3610"/>
                              <a:gd name="T21" fmla="*/ T20 w 297"/>
                              <a:gd name="T22" fmla="+- 0 2053 1847"/>
                              <a:gd name="T23" fmla="*/ 2053 h 297"/>
                              <a:gd name="T24" fmla="+- 0 3653 3610"/>
                              <a:gd name="T25" fmla="*/ T24 w 297"/>
                              <a:gd name="T26" fmla="+- 0 2101 1847"/>
                              <a:gd name="T27" fmla="*/ 2101 h 297"/>
                              <a:gd name="T28" fmla="+- 0 3701 3610"/>
                              <a:gd name="T29" fmla="*/ T28 w 297"/>
                              <a:gd name="T30" fmla="+- 0 2132 1847"/>
                              <a:gd name="T31" fmla="*/ 2132 h 297"/>
                              <a:gd name="T32" fmla="+- 0 3758 3610"/>
                              <a:gd name="T33" fmla="*/ T32 w 297"/>
                              <a:gd name="T34" fmla="+- 0 2144 1847"/>
                              <a:gd name="T35" fmla="*/ 2144 h 297"/>
                              <a:gd name="T36" fmla="+- 0 3816 3610"/>
                              <a:gd name="T37" fmla="*/ T36 w 297"/>
                              <a:gd name="T38" fmla="+- 0 2132 1847"/>
                              <a:gd name="T39" fmla="*/ 2132 h 297"/>
                              <a:gd name="T40" fmla="+- 0 3864 3610"/>
                              <a:gd name="T41" fmla="*/ T40 w 297"/>
                              <a:gd name="T42" fmla="+- 0 2101 1847"/>
                              <a:gd name="T43" fmla="*/ 2101 h 297"/>
                              <a:gd name="T44" fmla="+- 0 3896 3610"/>
                              <a:gd name="T45" fmla="*/ T44 w 297"/>
                              <a:gd name="T46" fmla="+- 0 2053 1847"/>
                              <a:gd name="T47" fmla="*/ 2053 h 297"/>
                              <a:gd name="T48" fmla="+- 0 3907 3610"/>
                              <a:gd name="T49" fmla="*/ T48 w 297"/>
                              <a:gd name="T50" fmla="+- 0 1995 1847"/>
                              <a:gd name="T51" fmla="*/ 1995 h 297"/>
                              <a:gd name="T52" fmla="+- 0 3896 3610"/>
                              <a:gd name="T53" fmla="*/ T52 w 297"/>
                              <a:gd name="T54" fmla="+- 0 1937 1847"/>
                              <a:gd name="T55" fmla="*/ 1937 h 297"/>
                              <a:gd name="T56" fmla="+- 0 3864 3610"/>
                              <a:gd name="T57" fmla="*/ T56 w 297"/>
                              <a:gd name="T58" fmla="+- 0 1890 1847"/>
                              <a:gd name="T59" fmla="*/ 1890 h 297"/>
                              <a:gd name="T60" fmla="+- 0 3816 3610"/>
                              <a:gd name="T61" fmla="*/ T60 w 297"/>
                              <a:gd name="T62" fmla="+- 0 1858 1847"/>
                              <a:gd name="T63" fmla="*/ 1858 h 297"/>
                              <a:gd name="T64" fmla="+- 0 3758 3610"/>
                              <a:gd name="T65" fmla="*/ T64 w 297"/>
                              <a:gd name="T66" fmla="+- 0 1847 1847"/>
                              <a:gd name="T67" fmla="*/ 184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0"/>
                                </a:lnTo>
                                <a:lnTo>
                                  <a:pt x="0" y="148"/>
                                </a:lnTo>
                                <a:lnTo>
                                  <a:pt x="11" y="206"/>
                                </a:lnTo>
                                <a:lnTo>
                                  <a:pt x="43" y="254"/>
                                </a:lnTo>
                                <a:lnTo>
                                  <a:pt x="91" y="285"/>
                                </a:lnTo>
                                <a:lnTo>
                                  <a:pt x="148" y="297"/>
                                </a:lnTo>
                                <a:lnTo>
                                  <a:pt x="206" y="285"/>
                                </a:lnTo>
                                <a:lnTo>
                                  <a:pt x="254" y="254"/>
                                </a:lnTo>
                                <a:lnTo>
                                  <a:pt x="286" y="206"/>
                                </a:lnTo>
                                <a:lnTo>
                                  <a:pt x="297" y="148"/>
                                </a:lnTo>
                                <a:lnTo>
                                  <a:pt x="286" y="90"/>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335"/>
                        <wps:cNvSpPr>
                          <a:spLocks/>
                        </wps:cNvSpPr>
                        <wps:spPr bwMode="auto">
                          <a:xfrm>
                            <a:off x="3610" y="1847"/>
                            <a:ext cx="297" cy="297"/>
                          </a:xfrm>
                          <a:custGeom>
                            <a:avLst/>
                            <a:gdLst>
                              <a:gd name="T0" fmla="+- 0 3758 3610"/>
                              <a:gd name="T1" fmla="*/ T0 w 297"/>
                              <a:gd name="T2" fmla="+- 0 2144 1847"/>
                              <a:gd name="T3" fmla="*/ 2144 h 297"/>
                              <a:gd name="T4" fmla="+- 0 3816 3610"/>
                              <a:gd name="T5" fmla="*/ T4 w 297"/>
                              <a:gd name="T6" fmla="+- 0 2132 1847"/>
                              <a:gd name="T7" fmla="*/ 2132 h 297"/>
                              <a:gd name="T8" fmla="+- 0 3864 3610"/>
                              <a:gd name="T9" fmla="*/ T8 w 297"/>
                              <a:gd name="T10" fmla="+- 0 2101 1847"/>
                              <a:gd name="T11" fmla="*/ 2101 h 297"/>
                              <a:gd name="T12" fmla="+- 0 3896 3610"/>
                              <a:gd name="T13" fmla="*/ T12 w 297"/>
                              <a:gd name="T14" fmla="+- 0 2053 1847"/>
                              <a:gd name="T15" fmla="*/ 2053 h 297"/>
                              <a:gd name="T16" fmla="+- 0 3907 3610"/>
                              <a:gd name="T17" fmla="*/ T16 w 297"/>
                              <a:gd name="T18" fmla="+- 0 1995 1847"/>
                              <a:gd name="T19" fmla="*/ 1995 h 297"/>
                              <a:gd name="T20" fmla="+- 0 3896 3610"/>
                              <a:gd name="T21" fmla="*/ T20 w 297"/>
                              <a:gd name="T22" fmla="+- 0 1937 1847"/>
                              <a:gd name="T23" fmla="*/ 1937 h 297"/>
                              <a:gd name="T24" fmla="+- 0 3864 3610"/>
                              <a:gd name="T25" fmla="*/ T24 w 297"/>
                              <a:gd name="T26" fmla="+- 0 1890 1847"/>
                              <a:gd name="T27" fmla="*/ 1890 h 297"/>
                              <a:gd name="T28" fmla="+- 0 3816 3610"/>
                              <a:gd name="T29" fmla="*/ T28 w 297"/>
                              <a:gd name="T30" fmla="+- 0 1858 1847"/>
                              <a:gd name="T31" fmla="*/ 1858 h 297"/>
                              <a:gd name="T32" fmla="+- 0 3758 3610"/>
                              <a:gd name="T33" fmla="*/ T32 w 297"/>
                              <a:gd name="T34" fmla="+- 0 1847 1847"/>
                              <a:gd name="T35" fmla="*/ 1847 h 297"/>
                              <a:gd name="T36" fmla="+- 0 3701 3610"/>
                              <a:gd name="T37" fmla="*/ T36 w 297"/>
                              <a:gd name="T38" fmla="+- 0 1858 1847"/>
                              <a:gd name="T39" fmla="*/ 1858 h 297"/>
                              <a:gd name="T40" fmla="+- 0 3653 3610"/>
                              <a:gd name="T41" fmla="*/ T40 w 297"/>
                              <a:gd name="T42" fmla="+- 0 1890 1847"/>
                              <a:gd name="T43" fmla="*/ 1890 h 297"/>
                              <a:gd name="T44" fmla="+- 0 3621 3610"/>
                              <a:gd name="T45" fmla="*/ T44 w 297"/>
                              <a:gd name="T46" fmla="+- 0 1937 1847"/>
                              <a:gd name="T47" fmla="*/ 1937 h 297"/>
                              <a:gd name="T48" fmla="+- 0 3610 3610"/>
                              <a:gd name="T49" fmla="*/ T48 w 297"/>
                              <a:gd name="T50" fmla="+- 0 1995 1847"/>
                              <a:gd name="T51" fmla="*/ 1995 h 297"/>
                              <a:gd name="T52" fmla="+- 0 3621 3610"/>
                              <a:gd name="T53" fmla="*/ T52 w 297"/>
                              <a:gd name="T54" fmla="+- 0 2053 1847"/>
                              <a:gd name="T55" fmla="*/ 2053 h 297"/>
                              <a:gd name="T56" fmla="+- 0 3653 3610"/>
                              <a:gd name="T57" fmla="*/ T56 w 297"/>
                              <a:gd name="T58" fmla="+- 0 2101 1847"/>
                              <a:gd name="T59" fmla="*/ 2101 h 297"/>
                              <a:gd name="T60" fmla="+- 0 3701 3610"/>
                              <a:gd name="T61" fmla="*/ T60 w 297"/>
                              <a:gd name="T62" fmla="+- 0 2132 1847"/>
                              <a:gd name="T63" fmla="*/ 2132 h 297"/>
                              <a:gd name="T64" fmla="+- 0 3758 3610"/>
                              <a:gd name="T65" fmla="*/ T64 w 297"/>
                              <a:gd name="T66" fmla="+- 0 2144 1847"/>
                              <a:gd name="T67" fmla="*/ 214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5"/>
                                </a:lnTo>
                                <a:lnTo>
                                  <a:pt x="254" y="254"/>
                                </a:lnTo>
                                <a:lnTo>
                                  <a:pt x="286" y="206"/>
                                </a:lnTo>
                                <a:lnTo>
                                  <a:pt x="297" y="148"/>
                                </a:lnTo>
                                <a:lnTo>
                                  <a:pt x="286" y="90"/>
                                </a:lnTo>
                                <a:lnTo>
                                  <a:pt x="254" y="43"/>
                                </a:lnTo>
                                <a:lnTo>
                                  <a:pt x="206" y="11"/>
                                </a:lnTo>
                                <a:lnTo>
                                  <a:pt x="148" y="0"/>
                                </a:lnTo>
                                <a:lnTo>
                                  <a:pt x="91" y="11"/>
                                </a:lnTo>
                                <a:lnTo>
                                  <a:pt x="43" y="43"/>
                                </a:lnTo>
                                <a:lnTo>
                                  <a:pt x="11" y="90"/>
                                </a:lnTo>
                                <a:lnTo>
                                  <a:pt x="0" y="148"/>
                                </a:lnTo>
                                <a:lnTo>
                                  <a:pt x="11" y="206"/>
                                </a:lnTo>
                                <a:lnTo>
                                  <a:pt x="43" y="254"/>
                                </a:lnTo>
                                <a:lnTo>
                                  <a:pt x="91" y="285"/>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1" name="Picture 3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622" y="1848"/>
                            <a:ext cx="29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Picture 3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640" y="186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 name="Picture 3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6660" y="1865"/>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4" name="Line 331"/>
                        <wps:cNvCnPr>
                          <a:cxnSpLocks noChangeShapeType="1"/>
                        </wps:cNvCnPr>
                        <wps:spPr bwMode="auto">
                          <a:xfrm>
                            <a:off x="3764" y="1701"/>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D9CE07" id="Group 330" o:spid="_x0000_s1026" style="position:absolute;margin-left:0;margin-top:0;width:411pt;height:609pt;z-index:-260616192;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">
                <v:shape id="Picture 350"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">
                  <v:imagedata r:id="rId13" o:title=""/>
                </v:shape>
                <v:shape id="Picture 349"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">
                  <v:imagedata r:id="rId144" o:title=""/>
                </v:shape>
                <v:shape id="Picture 348" o:spid="_x0000_s1029" type="#_x0000_t75" style="position:absolute;left:3605;top:1842;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">
                  <v:imagedata r:id="rId15" o:title=""/>
                </v:shape>
                <v:shape id="Freeform 347" o:spid="_x0000_s1030" style="position:absolute;left:4627;top:185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" path="m149,l91,12,44,44,12,91,,149r12,58l44,254r47,32l149,298r58,-12l254,254r32,-47l298,149,286,91,254,44,207,12,149,xe" stroked="f">
                  <v:path arrowok="t" o:connecttype="custom" o:connectlocs="149,1853;91,1865;44,1897;12,1944;0,2002;12,2060;44,2107;91,2139;149,2151;207,2139;254,2107;286,2060;298,2002;286,1944;254,1897;207,1865;149,1853" o:connectangles="0,0,0,0,0,0,0,0,0,0,0,0,0,0,0,0,0"/>
                </v:shape>
                <v:shape id="Freeform 346" o:spid="_x0000_s1031" style="position:absolute;left:4627;top:185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" path="m149,298r58,-12l254,254r32,-47l298,149,286,91,254,44,207,12,149,,91,12,44,44,12,91,,149r12,58l44,254r47,32l149,298xe" filled="f" strokeweight=".5pt">
                  <v:path arrowok="t" o:connecttype="custom" o:connectlocs="149,2151;207,2139;254,2107;286,2060;298,2002;286,1944;254,1897;207,1865;149,1853;91,1865;44,1897;12,1944;0,2002;12,2060;44,2107;91,2139;149,2151" o:connectangles="0,0,0,0,0,0,0,0,0,0,0,0,0,0,0,0,0"/>
                </v:shape>
                <v:shape id="Freeform 345" o:spid="_x0000_s1032" style="position:absolute;left:5644;top:186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" path="m149,l91,11,44,43,12,90,,148r12,58l44,254r47,31l149,297r58,-12l254,254r32,-48l298,148,286,90,254,43,207,11,149,xe" stroked="f">
                  <v:path arrowok="t" o:connecttype="custom" o:connectlocs="149,1864;91,1875;44,1907;12,1954;0,2012;12,2070;44,2118;91,2149;149,2161;207,2149;254,2118;286,2070;298,2012;286,1954;254,1907;207,1875;149,1864" o:connectangles="0,0,0,0,0,0,0,0,0,0,0,0,0,0,0,0,0"/>
                </v:shape>
                <v:shape id="Freeform 344" o:spid="_x0000_s1033" style="position:absolute;left:5644;top:1864;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" path="m149,297r58,-12l254,254r32,-48l298,148,286,90,254,43,207,11,149,,91,11,44,43,12,90,,148r12,58l44,254r47,31l149,297xe" filled="f" strokeweight=".5pt">
                  <v:path arrowok="t" o:connecttype="custom" o:connectlocs="149,2161;207,2149;254,2118;286,2070;298,2012;286,1954;254,1907;207,1875;149,1864;91,1875;44,1907;12,1954;0,2012;12,2070;44,2118;91,2149;149,2161" o:connectangles="0,0,0,0,0,0,0,0,0,0,0,0,0,0,0,0,0"/>
                </v:shape>
                <v:shape id="Picture 343" o:spid="_x0000_s1034" type="#_x0000_t75" style="position:absolute;left:6655;top:1718;width:307;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">
                  <v:imagedata r:id="rId145" o:title=""/>
                </v:shape>
                <v:shape id="Picture 342" o:spid="_x0000_s1035" type="#_x0000_t75" style="position:absolute;left:6147;top:1863;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">
                  <v:imagedata r:id="rId32" o:title=""/>
                </v:shape>
                <v:shape id="Picture 341" o:spid="_x0000_s1036" type="#_x0000_t75" style="position:absolute;left:4120;top:1844;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">
                  <v:imagedata r:id="rId32" o:title=""/>
                </v:shape>
                <v:line id="Line 340" o:spid="_x0000_s1037" style="position:absolute;visibility:visible;mso-wrap-style:square" from="4767,1701" to="4767,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" strokecolor="white" strokeweight=".5pt"/>
                <v:line id="Line 339" o:spid="_x0000_s1038" style="position:absolute;visibility:visible;mso-wrap-style:square" from="5789,1701" to="5789,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" strokecolor="white" strokeweight=".5pt"/>
                <v:line id="Line 338" o:spid="_x0000_s1039" style="position:absolute;visibility:visible;mso-wrap-style:square" from="4762,1706" to="5794,1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" strokecolor="white" strokeweight=".5pt"/>
                <v:shape id="Picture 337" o:spid="_x0000_s1040" type="#_x0000_t75" style="position:absolute;left:5140;top:1860;width:298;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">
                  <v:imagedata r:id="rId32" o:title=""/>
                </v:shape>
                <v:shape id="Freeform 336" o:spid="_x0000_s1041" style="position:absolute;left:3610;top:184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" path="m148,l91,11,43,43,11,90,,148r11,58l43,254r48,31l148,297r58,-12l254,254r32,-48l297,148,286,90,254,43,206,11,148,xe" stroked="f">
                  <v:path arrowok="t" o:connecttype="custom" o:connectlocs="148,1847;91,1858;43,1890;11,1937;0,1995;11,2053;43,2101;91,2132;148,2144;206,2132;254,2101;286,2053;297,1995;286,1937;254,1890;206,1858;148,1847" o:connectangles="0,0,0,0,0,0,0,0,0,0,0,0,0,0,0,0,0"/>
                </v:shape>
                <v:shape id="Freeform 335" o:spid="_x0000_s1042" style="position:absolute;left:3610;top:184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" path="m148,297r58,-12l254,254r32,-48l297,148,286,90,254,43,206,11,148,,91,11,43,43,11,90,,148r11,58l43,254r48,31l148,297xe" filled="f" strokeweight=".5pt">
                  <v:path arrowok="t" o:connecttype="custom" o:connectlocs="148,2144;206,2132;254,2101;286,2053;297,1995;286,1937;254,1890;206,1858;148,1847;91,1858;43,1890;11,1937;0,1995;11,2053;43,2101;91,2132;148,2144" o:connectangles="0,0,0,0,0,0,0,0,0,0,0,0,0,0,0,0,0"/>
                </v:shape>
                <v:shape id="Picture 334" o:spid="_x0000_s1043" type="#_x0000_t75" style="position:absolute;left:4622;top:1848;width:29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">
                  <v:imagedata r:id="rId15" o:title=""/>
                </v:shape>
                <v:shape id="Picture 333" o:spid="_x0000_s1044" type="#_x0000_t75" style="position:absolute;left:5640;top:186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">
                  <v:imagedata r:id="rId15" o:title=""/>
                </v:shape>
                <v:shape id="Picture 332" o:spid="_x0000_s1045" type="#_x0000_t75" style="position:absolute;left:6660;top:1865;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">
                  <v:imagedata r:id="rId146" o:title=""/>
                </v:shape>
                <v:line id="Line 331" o:spid="_x0000_s1046" style="position:absolute;visibility:visible;mso-wrap-style:square" from="3764,1701" to="3764,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" strokecolor="white" strokeweight=".5pt"/>
                <w10:wrap anchorx="page" anchory="page"/>
              </v:group>
            </w:pict>
          </mc:Fallback>
        </mc:AlternateContent>
      </w:r>
    </w:p>
    <w:p w14:paraId="1B2B8929" w14:textId="77777777" w:rsidR="006500DE" w:rsidRPr="004A7191" w:rsidRDefault="004A7191">
      <w:pPr>
        <w:spacing w:before="94"/>
        <w:ind w:left="3560"/>
        <w:rPr>
          <w:color w:val="000000" w:themeColor="text1"/>
          <w:sz w:val="16"/>
        </w:rPr>
      </w:pPr>
      <w:r w:rsidRPr="004A7191">
        <w:rPr>
          <w:color w:val="000000" w:themeColor="text1"/>
          <w:sz w:val="16"/>
        </w:rPr>
        <w:t>Least Concern (IUCN 3.1)</w:t>
      </w:r>
    </w:p>
    <w:p w14:paraId="7039B8CB" w14:textId="77777777" w:rsidR="006500DE" w:rsidRPr="004A7191" w:rsidRDefault="004A7191">
      <w:pPr>
        <w:pStyle w:val="BodyText"/>
        <w:tabs>
          <w:tab w:val="left" w:pos="4697"/>
        </w:tabs>
        <w:spacing w:before="117" w:line="302" w:lineRule="auto"/>
        <w:ind w:left="3580" w:right="2795"/>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717327D9" w14:textId="77777777" w:rsidR="006500DE" w:rsidRPr="004A7191" w:rsidRDefault="004A7191">
      <w:pPr>
        <w:pStyle w:val="BodyText"/>
        <w:tabs>
          <w:tab w:val="left" w:pos="4697"/>
        </w:tabs>
        <w:spacing w:before="10"/>
        <w:ind w:left="358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69CCA372" w14:textId="77777777" w:rsidR="006500DE" w:rsidRPr="004A7191" w:rsidRDefault="004A7191">
      <w:pPr>
        <w:pStyle w:val="BodyText"/>
        <w:tabs>
          <w:tab w:val="left" w:pos="4697"/>
        </w:tabs>
        <w:spacing w:before="70"/>
        <w:ind w:left="3580"/>
        <w:rPr>
          <w:color w:val="000000" w:themeColor="text1"/>
        </w:rPr>
      </w:pPr>
      <w:r w:rsidRPr="004A7191">
        <w:rPr>
          <w:color w:val="000000" w:themeColor="text1"/>
        </w:rPr>
        <w:t>Order:</w:t>
      </w:r>
      <w:r w:rsidRPr="004A7191">
        <w:rPr>
          <w:color w:val="000000" w:themeColor="text1"/>
        </w:rPr>
        <w:tab/>
        <w:t>Passeriformes</w:t>
      </w:r>
    </w:p>
    <w:p w14:paraId="6AA730BE" w14:textId="77777777" w:rsidR="006500DE" w:rsidRPr="004A7191" w:rsidRDefault="004A7191">
      <w:pPr>
        <w:pStyle w:val="BodyText"/>
        <w:tabs>
          <w:tab w:val="left" w:pos="4697"/>
        </w:tabs>
        <w:spacing w:before="70"/>
        <w:ind w:left="3580"/>
        <w:rPr>
          <w:color w:val="000000" w:themeColor="text1"/>
        </w:rPr>
      </w:pPr>
      <w:r w:rsidRPr="004A7191">
        <w:rPr>
          <w:color w:val="000000" w:themeColor="text1"/>
        </w:rPr>
        <w:t>Family:</w:t>
      </w:r>
      <w:r w:rsidRPr="004A7191">
        <w:rPr>
          <w:color w:val="000000" w:themeColor="text1"/>
        </w:rPr>
        <w:tab/>
        <w:t>Corvidae</w:t>
      </w:r>
    </w:p>
    <w:p w14:paraId="2B05CB2E" w14:textId="77777777" w:rsidR="006500DE" w:rsidRPr="004A7191" w:rsidRDefault="004A7191">
      <w:pPr>
        <w:tabs>
          <w:tab w:val="left" w:pos="4697"/>
        </w:tabs>
        <w:spacing w:before="70"/>
        <w:ind w:left="358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Dendrocitta</w:t>
      </w:r>
      <w:proofErr w:type="spellEnd"/>
    </w:p>
    <w:p w14:paraId="18507B9B" w14:textId="77777777" w:rsidR="006500DE" w:rsidRPr="004A7191" w:rsidRDefault="004A7191">
      <w:pPr>
        <w:tabs>
          <w:tab w:val="left" w:pos="4697"/>
        </w:tabs>
        <w:spacing w:before="90"/>
        <w:ind w:left="358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D.</w:t>
      </w:r>
      <w:r w:rsidRPr="004A7191">
        <w:rPr>
          <w:rFonts w:ascii="Georgia"/>
          <w:i/>
          <w:color w:val="000000" w:themeColor="text1"/>
          <w:spacing w:val="-17"/>
          <w:sz w:val="20"/>
        </w:rPr>
        <w:t xml:space="preserve"> </w:t>
      </w:r>
      <w:proofErr w:type="spellStart"/>
      <w:r w:rsidRPr="004A7191">
        <w:rPr>
          <w:rFonts w:ascii="Georgia"/>
          <w:i/>
          <w:color w:val="000000" w:themeColor="text1"/>
          <w:sz w:val="20"/>
        </w:rPr>
        <w:t>vagabunda</w:t>
      </w:r>
      <w:proofErr w:type="spellEnd"/>
    </w:p>
    <w:p w14:paraId="62A29F41" w14:textId="77777777" w:rsidR="006500DE" w:rsidRPr="004A7191" w:rsidRDefault="006500DE">
      <w:pPr>
        <w:pStyle w:val="BodyText"/>
        <w:rPr>
          <w:rFonts w:ascii="Georgia"/>
          <w:i/>
          <w:color w:val="000000" w:themeColor="text1"/>
          <w:sz w:val="22"/>
        </w:rPr>
      </w:pPr>
    </w:p>
    <w:p w14:paraId="13C4786D" w14:textId="77777777" w:rsidR="006500DE" w:rsidRPr="004A7191" w:rsidRDefault="006500DE">
      <w:pPr>
        <w:pStyle w:val="BodyText"/>
        <w:rPr>
          <w:rFonts w:ascii="Georgia"/>
          <w:i/>
          <w:color w:val="000000" w:themeColor="text1"/>
          <w:sz w:val="22"/>
        </w:rPr>
      </w:pPr>
    </w:p>
    <w:p w14:paraId="734CB214" w14:textId="77777777" w:rsidR="006500DE" w:rsidRPr="004A7191" w:rsidRDefault="006500DE">
      <w:pPr>
        <w:pStyle w:val="BodyText"/>
        <w:rPr>
          <w:rFonts w:ascii="Georgia"/>
          <w:i/>
          <w:color w:val="000000" w:themeColor="text1"/>
          <w:sz w:val="22"/>
        </w:rPr>
      </w:pPr>
    </w:p>
    <w:p w14:paraId="6058AA37" w14:textId="77777777" w:rsidR="006500DE" w:rsidRPr="004A7191" w:rsidRDefault="006500DE">
      <w:pPr>
        <w:pStyle w:val="BodyText"/>
        <w:rPr>
          <w:rFonts w:ascii="Georgia"/>
          <w:i/>
          <w:color w:val="000000" w:themeColor="text1"/>
          <w:sz w:val="22"/>
        </w:rPr>
      </w:pPr>
    </w:p>
    <w:p w14:paraId="4486F10C" w14:textId="77777777" w:rsidR="006500DE" w:rsidRPr="004A7191" w:rsidRDefault="006500DE">
      <w:pPr>
        <w:pStyle w:val="BodyText"/>
        <w:rPr>
          <w:rFonts w:ascii="Georgia"/>
          <w:i/>
          <w:color w:val="000000" w:themeColor="text1"/>
          <w:sz w:val="22"/>
        </w:rPr>
      </w:pPr>
    </w:p>
    <w:p w14:paraId="07DA36E0" w14:textId="77777777" w:rsidR="006500DE" w:rsidRPr="004A7191" w:rsidRDefault="006500DE">
      <w:pPr>
        <w:pStyle w:val="BodyText"/>
        <w:rPr>
          <w:rFonts w:ascii="Georgia"/>
          <w:i/>
          <w:color w:val="000000" w:themeColor="text1"/>
          <w:sz w:val="22"/>
        </w:rPr>
      </w:pPr>
    </w:p>
    <w:p w14:paraId="5977D6DC" w14:textId="77777777" w:rsidR="006500DE" w:rsidRPr="004A7191" w:rsidRDefault="006500DE">
      <w:pPr>
        <w:pStyle w:val="BodyText"/>
        <w:rPr>
          <w:rFonts w:ascii="Georgia"/>
          <w:i/>
          <w:color w:val="000000" w:themeColor="text1"/>
          <w:sz w:val="22"/>
        </w:rPr>
      </w:pPr>
    </w:p>
    <w:p w14:paraId="657AAB8F" w14:textId="77777777" w:rsidR="006500DE" w:rsidRPr="004A7191" w:rsidRDefault="006500DE">
      <w:pPr>
        <w:pStyle w:val="BodyText"/>
        <w:rPr>
          <w:rFonts w:ascii="Georgia"/>
          <w:i/>
          <w:color w:val="000000" w:themeColor="text1"/>
          <w:sz w:val="22"/>
        </w:rPr>
      </w:pPr>
    </w:p>
    <w:p w14:paraId="2E146D89" w14:textId="77777777" w:rsidR="006500DE" w:rsidRPr="004A7191" w:rsidRDefault="006500DE">
      <w:pPr>
        <w:pStyle w:val="BodyText"/>
        <w:rPr>
          <w:rFonts w:ascii="Georgia"/>
          <w:i/>
          <w:color w:val="000000" w:themeColor="text1"/>
          <w:sz w:val="22"/>
        </w:rPr>
      </w:pPr>
    </w:p>
    <w:p w14:paraId="60BAD96A" w14:textId="77777777" w:rsidR="006500DE" w:rsidRPr="004A7191" w:rsidRDefault="006500DE">
      <w:pPr>
        <w:pStyle w:val="BodyText"/>
        <w:rPr>
          <w:rFonts w:ascii="Georgia"/>
          <w:i/>
          <w:color w:val="000000" w:themeColor="text1"/>
          <w:sz w:val="22"/>
        </w:rPr>
      </w:pPr>
    </w:p>
    <w:p w14:paraId="7B339DA2" w14:textId="77777777" w:rsidR="006500DE" w:rsidRPr="004A7191" w:rsidRDefault="006500DE">
      <w:pPr>
        <w:pStyle w:val="BodyText"/>
        <w:rPr>
          <w:rFonts w:ascii="Georgia"/>
          <w:i/>
          <w:color w:val="000000" w:themeColor="text1"/>
          <w:sz w:val="22"/>
        </w:rPr>
      </w:pPr>
    </w:p>
    <w:p w14:paraId="06333FCC" w14:textId="77777777" w:rsidR="006500DE" w:rsidRPr="004A7191" w:rsidRDefault="006500DE">
      <w:pPr>
        <w:pStyle w:val="BodyText"/>
        <w:rPr>
          <w:rFonts w:ascii="Georgia"/>
          <w:i/>
          <w:color w:val="000000" w:themeColor="text1"/>
          <w:sz w:val="22"/>
        </w:rPr>
      </w:pPr>
    </w:p>
    <w:p w14:paraId="772336F8" w14:textId="77777777" w:rsidR="006500DE" w:rsidRPr="004A7191" w:rsidRDefault="006500DE">
      <w:pPr>
        <w:pStyle w:val="BodyText"/>
        <w:rPr>
          <w:rFonts w:ascii="Georgia"/>
          <w:i/>
          <w:color w:val="000000" w:themeColor="text1"/>
          <w:sz w:val="22"/>
        </w:rPr>
      </w:pPr>
    </w:p>
    <w:p w14:paraId="1D00BB56" w14:textId="77777777" w:rsidR="006500DE" w:rsidRPr="004A7191" w:rsidRDefault="006500DE">
      <w:pPr>
        <w:pStyle w:val="BodyText"/>
        <w:rPr>
          <w:rFonts w:ascii="Georgia"/>
          <w:i/>
          <w:color w:val="000000" w:themeColor="text1"/>
          <w:sz w:val="22"/>
        </w:rPr>
      </w:pPr>
    </w:p>
    <w:p w14:paraId="401F93CE" w14:textId="77777777" w:rsidR="006500DE" w:rsidRPr="004A7191" w:rsidRDefault="006500DE">
      <w:pPr>
        <w:pStyle w:val="BodyText"/>
        <w:rPr>
          <w:rFonts w:ascii="Georgia"/>
          <w:i/>
          <w:color w:val="000000" w:themeColor="text1"/>
          <w:sz w:val="22"/>
        </w:rPr>
      </w:pPr>
    </w:p>
    <w:p w14:paraId="16761D35" w14:textId="77777777" w:rsidR="006500DE" w:rsidRPr="004A7191" w:rsidRDefault="006500DE">
      <w:pPr>
        <w:pStyle w:val="BodyText"/>
        <w:rPr>
          <w:rFonts w:ascii="Georgia"/>
          <w:i/>
          <w:color w:val="000000" w:themeColor="text1"/>
          <w:sz w:val="22"/>
        </w:rPr>
      </w:pPr>
    </w:p>
    <w:p w14:paraId="4C4B25C9" w14:textId="77777777" w:rsidR="006500DE" w:rsidRPr="004A7191" w:rsidRDefault="006500DE">
      <w:pPr>
        <w:pStyle w:val="BodyText"/>
        <w:rPr>
          <w:rFonts w:ascii="Georgia"/>
          <w:i/>
          <w:color w:val="000000" w:themeColor="text1"/>
          <w:sz w:val="22"/>
        </w:rPr>
      </w:pPr>
    </w:p>
    <w:p w14:paraId="79F57E50" w14:textId="77777777" w:rsidR="006500DE" w:rsidRPr="004A7191" w:rsidRDefault="006500DE">
      <w:pPr>
        <w:pStyle w:val="BodyText"/>
        <w:rPr>
          <w:rFonts w:ascii="Georgia"/>
          <w:i/>
          <w:color w:val="000000" w:themeColor="text1"/>
          <w:sz w:val="22"/>
        </w:rPr>
      </w:pPr>
    </w:p>
    <w:p w14:paraId="59FBAB49" w14:textId="77777777" w:rsidR="006500DE" w:rsidRPr="004A7191" w:rsidRDefault="006500DE">
      <w:pPr>
        <w:pStyle w:val="BodyText"/>
        <w:rPr>
          <w:rFonts w:ascii="Georgia"/>
          <w:i/>
          <w:color w:val="000000" w:themeColor="text1"/>
          <w:sz w:val="22"/>
        </w:rPr>
      </w:pPr>
    </w:p>
    <w:p w14:paraId="26E702D6" w14:textId="77777777" w:rsidR="006500DE" w:rsidRPr="004A7191" w:rsidRDefault="006500DE">
      <w:pPr>
        <w:pStyle w:val="BodyText"/>
        <w:rPr>
          <w:rFonts w:ascii="Georgia"/>
          <w:i/>
          <w:color w:val="000000" w:themeColor="text1"/>
          <w:sz w:val="22"/>
        </w:rPr>
      </w:pPr>
    </w:p>
    <w:p w14:paraId="07649420" w14:textId="77777777" w:rsidR="006500DE" w:rsidRPr="004A7191" w:rsidRDefault="006500DE">
      <w:pPr>
        <w:pStyle w:val="BodyText"/>
        <w:rPr>
          <w:rFonts w:ascii="Georgia"/>
          <w:i/>
          <w:color w:val="000000" w:themeColor="text1"/>
          <w:sz w:val="22"/>
        </w:rPr>
      </w:pPr>
    </w:p>
    <w:p w14:paraId="389354EF" w14:textId="77777777" w:rsidR="006500DE" w:rsidRPr="004A7191" w:rsidRDefault="006500DE">
      <w:pPr>
        <w:pStyle w:val="BodyText"/>
        <w:rPr>
          <w:rFonts w:ascii="Georgia"/>
          <w:i/>
          <w:color w:val="000000" w:themeColor="text1"/>
          <w:sz w:val="22"/>
        </w:rPr>
      </w:pPr>
    </w:p>
    <w:p w14:paraId="072E2F57" w14:textId="77777777" w:rsidR="006500DE" w:rsidRPr="004A7191" w:rsidRDefault="004A7191">
      <w:pPr>
        <w:spacing w:before="197"/>
        <w:ind w:left="5365"/>
        <w:rPr>
          <w:rFonts w:ascii="Trebuchet MS"/>
          <w:color w:val="000000" w:themeColor="text1"/>
          <w:sz w:val="16"/>
        </w:rPr>
      </w:pPr>
      <w:r w:rsidRPr="004A7191">
        <w:rPr>
          <w:rFonts w:ascii="Trebuchet MS"/>
          <w:color w:val="000000" w:themeColor="text1"/>
          <w:sz w:val="16"/>
        </w:rPr>
        <w:t xml:space="preserve">Photograph: </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11DAE045"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14DA6B5F" w14:textId="77777777" w:rsidR="006500DE" w:rsidRPr="004A7191" w:rsidRDefault="004A7191">
      <w:pPr>
        <w:pStyle w:val="Heading1"/>
        <w:tabs>
          <w:tab w:val="left" w:pos="1143"/>
          <w:tab w:val="left" w:pos="7739"/>
        </w:tabs>
        <w:rPr>
          <w:color w:val="000000" w:themeColor="text1"/>
        </w:rPr>
      </w:pPr>
      <w:r w:rsidRPr="004A7191">
        <w:rPr>
          <w:color w:val="000000" w:themeColor="text1"/>
          <w:shd w:val="clear" w:color="auto" w:fill="595762"/>
        </w:rPr>
        <w:lastRenderedPageBreak/>
        <w:t xml:space="preserve"> </w:t>
      </w:r>
      <w:r w:rsidRPr="004A7191">
        <w:rPr>
          <w:color w:val="000000" w:themeColor="text1"/>
          <w:shd w:val="clear" w:color="auto" w:fill="595762"/>
        </w:rPr>
        <w:tab/>
        <w:t>52. House</w:t>
      </w:r>
      <w:r w:rsidRPr="004A7191">
        <w:rPr>
          <w:color w:val="000000" w:themeColor="text1"/>
          <w:spacing w:val="-48"/>
          <w:shd w:val="clear" w:color="auto" w:fill="595762"/>
        </w:rPr>
        <w:t xml:space="preserve"> </w:t>
      </w:r>
      <w:r w:rsidRPr="004A7191">
        <w:rPr>
          <w:color w:val="000000" w:themeColor="text1"/>
          <w:shd w:val="clear" w:color="auto" w:fill="595762"/>
        </w:rPr>
        <w:t>Crow</w:t>
      </w:r>
      <w:r w:rsidRPr="004A7191">
        <w:rPr>
          <w:color w:val="000000" w:themeColor="text1"/>
          <w:shd w:val="clear" w:color="auto" w:fill="595762"/>
        </w:rPr>
        <w:tab/>
      </w:r>
    </w:p>
    <w:p w14:paraId="1A55C6BF" w14:textId="77777777" w:rsidR="006500DE" w:rsidRPr="004A7191" w:rsidRDefault="004A7191">
      <w:pPr>
        <w:pStyle w:val="BodyText"/>
        <w:spacing w:before="262" w:line="237" w:lineRule="auto"/>
        <w:ind w:left="1120" w:right="1190"/>
        <w:rPr>
          <w:color w:val="000000" w:themeColor="text1"/>
        </w:rPr>
      </w:pPr>
      <w:r w:rsidRPr="004A7191">
        <w:rPr>
          <w:color w:val="000000" w:themeColor="text1"/>
        </w:rPr>
        <w:t>The</w:t>
      </w:r>
      <w:r w:rsidRPr="004A7191">
        <w:rPr>
          <w:color w:val="000000" w:themeColor="text1"/>
          <w:spacing w:val="-29"/>
        </w:rPr>
        <w:t xml:space="preserve"> </w:t>
      </w:r>
      <w:r w:rsidRPr="004A7191">
        <w:rPr>
          <w:color w:val="000000" w:themeColor="text1"/>
        </w:rPr>
        <w:t>house</w:t>
      </w:r>
      <w:r w:rsidRPr="004A7191">
        <w:rPr>
          <w:color w:val="000000" w:themeColor="text1"/>
          <w:spacing w:val="-28"/>
        </w:rPr>
        <w:t xml:space="preserve"> </w:t>
      </w:r>
      <w:r w:rsidRPr="004A7191">
        <w:rPr>
          <w:color w:val="000000" w:themeColor="text1"/>
          <w:spacing w:val="-3"/>
        </w:rPr>
        <w:t>crow</w:t>
      </w:r>
      <w:r w:rsidRPr="004A7191">
        <w:rPr>
          <w:color w:val="000000" w:themeColor="text1"/>
          <w:spacing w:val="-32"/>
        </w:rPr>
        <w:t xml:space="preserve"> </w:t>
      </w:r>
      <w:r w:rsidRPr="004A7191">
        <w:rPr>
          <w:color w:val="000000" w:themeColor="text1"/>
        </w:rPr>
        <w:t>(</w:t>
      </w:r>
      <w:proofErr w:type="spellStart"/>
      <w:r w:rsidRPr="004A7191">
        <w:rPr>
          <w:rFonts w:ascii="Georgia"/>
          <w:i/>
          <w:color w:val="000000" w:themeColor="text1"/>
        </w:rPr>
        <w:t>Corvussplendens</w:t>
      </w:r>
      <w:proofErr w:type="spellEnd"/>
      <w:r w:rsidRPr="004A7191">
        <w:rPr>
          <w:color w:val="000000" w:themeColor="text1"/>
        </w:rPr>
        <w:t>),</w:t>
      </w:r>
      <w:r w:rsidRPr="004A7191">
        <w:rPr>
          <w:color w:val="000000" w:themeColor="text1"/>
          <w:spacing w:val="-28"/>
        </w:rPr>
        <w:t xml:space="preserve"> </w:t>
      </w:r>
      <w:r w:rsidRPr="004A7191">
        <w:rPr>
          <w:color w:val="000000" w:themeColor="text1"/>
        </w:rPr>
        <w:t>also</w:t>
      </w:r>
      <w:r w:rsidRPr="004A7191">
        <w:rPr>
          <w:color w:val="000000" w:themeColor="text1"/>
          <w:spacing w:val="-28"/>
        </w:rPr>
        <w:t xml:space="preserve"> </w:t>
      </w:r>
      <w:r w:rsidRPr="004A7191">
        <w:rPr>
          <w:color w:val="000000" w:themeColor="text1"/>
        </w:rPr>
        <w:t>known</w:t>
      </w:r>
      <w:r w:rsidRPr="004A7191">
        <w:rPr>
          <w:color w:val="000000" w:themeColor="text1"/>
          <w:spacing w:val="-29"/>
        </w:rPr>
        <w:t xml:space="preserve"> </w:t>
      </w:r>
      <w:r w:rsidRPr="004A7191">
        <w:rPr>
          <w:color w:val="000000" w:themeColor="text1"/>
        </w:rPr>
        <w:t>as</w:t>
      </w:r>
      <w:r w:rsidRPr="004A7191">
        <w:rPr>
          <w:color w:val="000000" w:themeColor="text1"/>
          <w:spacing w:val="-27"/>
        </w:rPr>
        <w:t xml:space="preserve"> </w:t>
      </w:r>
      <w:r w:rsidRPr="004A7191">
        <w:rPr>
          <w:color w:val="000000" w:themeColor="text1"/>
        </w:rPr>
        <w:t>the</w:t>
      </w:r>
      <w:r w:rsidRPr="004A7191">
        <w:rPr>
          <w:color w:val="000000" w:themeColor="text1"/>
          <w:spacing w:val="-28"/>
        </w:rPr>
        <w:t xml:space="preserve"> </w:t>
      </w:r>
      <w:r w:rsidRPr="004A7191">
        <w:rPr>
          <w:color w:val="000000" w:themeColor="text1"/>
        </w:rPr>
        <w:t>Indian,</w:t>
      </w:r>
      <w:r w:rsidRPr="004A7191">
        <w:rPr>
          <w:color w:val="000000" w:themeColor="text1"/>
          <w:spacing w:val="4"/>
        </w:rPr>
        <w:t xml:space="preserve"> </w:t>
      </w:r>
      <w:proofErr w:type="spellStart"/>
      <w:r w:rsidRPr="004A7191">
        <w:rPr>
          <w:color w:val="000000" w:themeColor="text1"/>
        </w:rPr>
        <w:t>greynecked</w:t>
      </w:r>
      <w:proofErr w:type="spellEnd"/>
      <w:r w:rsidRPr="004A7191">
        <w:rPr>
          <w:color w:val="000000" w:themeColor="text1"/>
        </w:rPr>
        <w:t xml:space="preserve">, Ceylon or Colombo </w:t>
      </w:r>
      <w:r w:rsidRPr="004A7191">
        <w:rPr>
          <w:color w:val="000000" w:themeColor="text1"/>
          <w:spacing w:val="-7"/>
        </w:rPr>
        <w:t xml:space="preserve">crow, </w:t>
      </w:r>
      <w:r w:rsidRPr="004A7191">
        <w:rPr>
          <w:color w:val="000000" w:themeColor="text1"/>
        </w:rPr>
        <w:t xml:space="preserve">is a </w:t>
      </w:r>
      <w:proofErr w:type="spellStart"/>
      <w:r w:rsidRPr="004A7191">
        <w:rPr>
          <w:color w:val="000000" w:themeColor="text1"/>
        </w:rPr>
        <w:t>commonbird</w:t>
      </w:r>
      <w:proofErr w:type="spellEnd"/>
      <w:r w:rsidRPr="004A7191">
        <w:rPr>
          <w:color w:val="000000" w:themeColor="text1"/>
        </w:rPr>
        <w:t xml:space="preserve"> of the </w:t>
      </w:r>
      <w:r w:rsidRPr="004A7191">
        <w:rPr>
          <w:color w:val="000000" w:themeColor="text1"/>
          <w:spacing w:val="-3"/>
        </w:rPr>
        <w:t xml:space="preserve">crow </w:t>
      </w:r>
      <w:r w:rsidRPr="004A7191">
        <w:rPr>
          <w:color w:val="000000" w:themeColor="text1"/>
        </w:rPr>
        <w:t>family that is of Asian</w:t>
      </w:r>
      <w:r w:rsidRPr="004A7191">
        <w:rPr>
          <w:color w:val="000000" w:themeColor="text1"/>
          <w:spacing w:val="-20"/>
        </w:rPr>
        <w:t xml:space="preserve"> </w:t>
      </w:r>
      <w:r w:rsidRPr="004A7191">
        <w:rPr>
          <w:color w:val="000000" w:themeColor="text1"/>
        </w:rPr>
        <w:t>origin</w:t>
      </w:r>
      <w:r w:rsidRPr="004A7191">
        <w:rPr>
          <w:color w:val="000000" w:themeColor="text1"/>
          <w:spacing w:val="-18"/>
        </w:rPr>
        <w:t xml:space="preserve"> </w:t>
      </w:r>
      <w:r w:rsidRPr="004A7191">
        <w:rPr>
          <w:color w:val="000000" w:themeColor="text1"/>
        </w:rPr>
        <w:t>but</w:t>
      </w:r>
      <w:r w:rsidRPr="004A7191">
        <w:rPr>
          <w:color w:val="000000" w:themeColor="text1"/>
          <w:spacing w:val="-20"/>
        </w:rPr>
        <w:t xml:space="preserve"> </w:t>
      </w:r>
      <w:r w:rsidRPr="004A7191">
        <w:rPr>
          <w:color w:val="000000" w:themeColor="text1"/>
        </w:rPr>
        <w:t>now</w:t>
      </w:r>
      <w:r w:rsidRPr="004A7191">
        <w:rPr>
          <w:color w:val="000000" w:themeColor="text1"/>
          <w:spacing w:val="-22"/>
        </w:rPr>
        <w:t xml:space="preserve"> </w:t>
      </w:r>
      <w:r w:rsidRPr="004A7191">
        <w:rPr>
          <w:color w:val="000000" w:themeColor="text1"/>
        </w:rPr>
        <w:t>found</w:t>
      </w:r>
      <w:r w:rsidRPr="004A7191">
        <w:rPr>
          <w:color w:val="000000" w:themeColor="text1"/>
          <w:spacing w:val="-17"/>
        </w:rPr>
        <w:t xml:space="preserve"> </w:t>
      </w:r>
      <w:r w:rsidRPr="004A7191">
        <w:rPr>
          <w:color w:val="000000" w:themeColor="text1"/>
        </w:rPr>
        <w:t>in</w:t>
      </w:r>
      <w:r w:rsidRPr="004A7191">
        <w:rPr>
          <w:color w:val="000000" w:themeColor="text1"/>
          <w:spacing w:val="-19"/>
        </w:rPr>
        <w:t xml:space="preserve"> </w:t>
      </w:r>
      <w:r w:rsidRPr="004A7191">
        <w:rPr>
          <w:color w:val="000000" w:themeColor="text1"/>
        </w:rPr>
        <w:t>many</w:t>
      </w:r>
      <w:r w:rsidRPr="004A7191">
        <w:rPr>
          <w:color w:val="000000" w:themeColor="text1"/>
          <w:spacing w:val="-18"/>
        </w:rPr>
        <w:t xml:space="preserve"> </w:t>
      </w:r>
      <w:r w:rsidRPr="004A7191">
        <w:rPr>
          <w:color w:val="000000" w:themeColor="text1"/>
        </w:rPr>
        <w:t>parts</w:t>
      </w:r>
      <w:r w:rsidRPr="004A7191">
        <w:rPr>
          <w:color w:val="000000" w:themeColor="text1"/>
          <w:spacing w:val="-19"/>
        </w:rPr>
        <w:t xml:space="preserve"> </w:t>
      </w:r>
      <w:r w:rsidRPr="004A7191">
        <w:rPr>
          <w:color w:val="000000" w:themeColor="text1"/>
        </w:rPr>
        <w:t>of</w:t>
      </w:r>
      <w:r w:rsidRPr="004A7191">
        <w:rPr>
          <w:color w:val="000000" w:themeColor="text1"/>
          <w:spacing w:val="-1"/>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world,</w:t>
      </w:r>
      <w:r w:rsidRPr="004A7191">
        <w:rPr>
          <w:color w:val="000000" w:themeColor="text1"/>
          <w:spacing w:val="-1"/>
        </w:rPr>
        <w:t xml:space="preserve"> </w:t>
      </w:r>
      <w:r w:rsidRPr="004A7191">
        <w:rPr>
          <w:color w:val="000000" w:themeColor="text1"/>
        </w:rPr>
        <w:t>where</w:t>
      </w:r>
      <w:r w:rsidRPr="004A7191">
        <w:rPr>
          <w:color w:val="000000" w:themeColor="text1"/>
          <w:spacing w:val="-3"/>
        </w:rPr>
        <w:t xml:space="preserve"> </w:t>
      </w:r>
      <w:r w:rsidRPr="004A7191">
        <w:rPr>
          <w:color w:val="000000" w:themeColor="text1"/>
        </w:rPr>
        <w:t>they</w:t>
      </w:r>
      <w:r w:rsidRPr="004A7191">
        <w:rPr>
          <w:color w:val="000000" w:themeColor="text1"/>
          <w:spacing w:val="-1"/>
        </w:rPr>
        <w:t xml:space="preserve"> </w:t>
      </w:r>
      <w:r w:rsidRPr="004A7191">
        <w:rPr>
          <w:color w:val="000000" w:themeColor="text1"/>
        </w:rPr>
        <w:t>arrived assisted</w:t>
      </w:r>
      <w:r w:rsidRPr="004A7191">
        <w:rPr>
          <w:color w:val="000000" w:themeColor="text1"/>
          <w:spacing w:val="-1"/>
        </w:rPr>
        <w:t xml:space="preserve"> </w:t>
      </w:r>
      <w:r w:rsidRPr="004A7191">
        <w:rPr>
          <w:color w:val="000000" w:themeColor="text1"/>
        </w:rPr>
        <w:t>by</w:t>
      </w:r>
      <w:r w:rsidRPr="004A7191">
        <w:rPr>
          <w:color w:val="000000" w:themeColor="text1"/>
          <w:spacing w:val="-7"/>
        </w:rPr>
        <w:t xml:space="preserve"> </w:t>
      </w:r>
      <w:r w:rsidRPr="004A7191">
        <w:rPr>
          <w:color w:val="000000" w:themeColor="text1"/>
        </w:rPr>
        <w:t>shipping. It</w:t>
      </w:r>
      <w:r w:rsidRPr="004A7191">
        <w:rPr>
          <w:color w:val="000000" w:themeColor="text1"/>
          <w:spacing w:val="-7"/>
        </w:rPr>
        <w:t xml:space="preserve"> </w:t>
      </w:r>
      <w:r w:rsidRPr="004A7191">
        <w:rPr>
          <w:color w:val="000000" w:themeColor="text1"/>
        </w:rPr>
        <w:t>is</w:t>
      </w:r>
      <w:r w:rsidRPr="004A7191">
        <w:rPr>
          <w:color w:val="000000" w:themeColor="text1"/>
          <w:spacing w:val="-1"/>
        </w:rPr>
        <w:t xml:space="preserve"> </w:t>
      </w:r>
      <w:r w:rsidRPr="004A7191">
        <w:rPr>
          <w:color w:val="000000" w:themeColor="text1"/>
        </w:rPr>
        <w:t>between the</w:t>
      </w:r>
      <w:r w:rsidRPr="004A7191">
        <w:rPr>
          <w:color w:val="000000" w:themeColor="text1"/>
          <w:spacing w:val="-18"/>
        </w:rPr>
        <w:t xml:space="preserve"> </w:t>
      </w:r>
      <w:r w:rsidRPr="004A7191">
        <w:rPr>
          <w:color w:val="000000" w:themeColor="text1"/>
        </w:rPr>
        <w:t>jackdaw</w:t>
      </w:r>
      <w:r w:rsidRPr="004A7191">
        <w:rPr>
          <w:color w:val="000000" w:themeColor="text1"/>
          <w:spacing w:val="-16"/>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carrion</w:t>
      </w:r>
      <w:r w:rsidRPr="004A7191">
        <w:rPr>
          <w:color w:val="000000" w:themeColor="text1"/>
          <w:spacing w:val="-17"/>
        </w:rPr>
        <w:t xml:space="preserve"> </w:t>
      </w:r>
      <w:r w:rsidRPr="004A7191">
        <w:rPr>
          <w:color w:val="000000" w:themeColor="text1"/>
          <w:spacing w:val="-3"/>
        </w:rPr>
        <w:t>crow</w:t>
      </w:r>
      <w:r w:rsidRPr="004A7191">
        <w:rPr>
          <w:color w:val="000000" w:themeColor="text1"/>
          <w:spacing w:val="-20"/>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 xml:space="preserve">size (40 cm (16 in) in length) but is slimmer than </w:t>
      </w:r>
      <w:r w:rsidRPr="004A7191">
        <w:rPr>
          <w:color w:val="000000" w:themeColor="text1"/>
          <w:spacing w:val="-5"/>
        </w:rPr>
        <w:t xml:space="preserve">either. </w:t>
      </w:r>
      <w:r w:rsidRPr="004A7191">
        <w:rPr>
          <w:color w:val="000000" w:themeColor="text1"/>
        </w:rPr>
        <w:t>The forehead, crown, throat</w:t>
      </w:r>
      <w:r w:rsidRPr="004A7191">
        <w:rPr>
          <w:color w:val="000000" w:themeColor="text1"/>
          <w:spacing w:val="-11"/>
        </w:rPr>
        <w:t xml:space="preserve"> </w:t>
      </w:r>
      <w:r w:rsidRPr="004A7191">
        <w:rPr>
          <w:color w:val="000000" w:themeColor="text1"/>
        </w:rPr>
        <w:t>and</w:t>
      </w:r>
      <w:r w:rsidRPr="004A7191">
        <w:rPr>
          <w:color w:val="000000" w:themeColor="text1"/>
          <w:spacing w:val="-10"/>
        </w:rPr>
        <w:t xml:space="preserve"> </w:t>
      </w:r>
      <w:r w:rsidRPr="004A7191">
        <w:rPr>
          <w:color w:val="000000" w:themeColor="text1"/>
        </w:rPr>
        <w:t>upper</w:t>
      </w:r>
      <w:r w:rsidRPr="004A7191">
        <w:rPr>
          <w:color w:val="000000" w:themeColor="text1"/>
          <w:spacing w:val="-1"/>
        </w:rPr>
        <w:t xml:space="preserve"> </w:t>
      </w:r>
      <w:r w:rsidRPr="004A7191">
        <w:rPr>
          <w:color w:val="000000" w:themeColor="text1"/>
        </w:rPr>
        <w:t>breast</w:t>
      </w:r>
      <w:r w:rsidRPr="004A7191">
        <w:rPr>
          <w:color w:val="000000" w:themeColor="text1"/>
          <w:spacing w:val="-18"/>
        </w:rPr>
        <w:t xml:space="preserve"> </w:t>
      </w:r>
      <w:r w:rsidRPr="004A7191">
        <w:rPr>
          <w:color w:val="000000" w:themeColor="text1"/>
        </w:rPr>
        <w:t>are</w:t>
      </w:r>
      <w:r w:rsidRPr="004A7191">
        <w:rPr>
          <w:color w:val="000000" w:themeColor="text1"/>
          <w:spacing w:val="-17"/>
        </w:rPr>
        <w:t xml:space="preserve"> </w:t>
      </w:r>
      <w:r w:rsidRPr="004A7191">
        <w:rPr>
          <w:color w:val="000000" w:themeColor="text1"/>
        </w:rPr>
        <w:t>a</w:t>
      </w:r>
      <w:r w:rsidRPr="004A7191">
        <w:rPr>
          <w:color w:val="000000" w:themeColor="text1"/>
          <w:spacing w:val="-16"/>
        </w:rPr>
        <w:t xml:space="preserve"> </w:t>
      </w:r>
      <w:r w:rsidRPr="004A7191">
        <w:rPr>
          <w:color w:val="000000" w:themeColor="text1"/>
        </w:rPr>
        <w:t>richly</w:t>
      </w:r>
      <w:r w:rsidRPr="004A7191">
        <w:rPr>
          <w:color w:val="000000" w:themeColor="text1"/>
          <w:spacing w:val="-16"/>
        </w:rPr>
        <w:t xml:space="preserve"> </w:t>
      </w:r>
      <w:r w:rsidRPr="004A7191">
        <w:rPr>
          <w:color w:val="000000" w:themeColor="text1"/>
        </w:rPr>
        <w:t>glossed</w:t>
      </w:r>
      <w:r w:rsidRPr="004A7191">
        <w:rPr>
          <w:color w:val="000000" w:themeColor="text1"/>
          <w:spacing w:val="-16"/>
        </w:rPr>
        <w:t xml:space="preserve"> </w:t>
      </w:r>
      <w:r w:rsidRPr="004A7191">
        <w:rPr>
          <w:color w:val="000000" w:themeColor="text1"/>
        </w:rPr>
        <w:t>black,</w:t>
      </w:r>
      <w:r w:rsidRPr="004A7191">
        <w:rPr>
          <w:color w:val="000000" w:themeColor="text1"/>
          <w:spacing w:val="-17"/>
        </w:rPr>
        <w:t xml:space="preserve"> </w:t>
      </w:r>
      <w:r w:rsidRPr="004A7191">
        <w:rPr>
          <w:color w:val="000000" w:themeColor="text1"/>
        </w:rPr>
        <w:t>whilst</w:t>
      </w:r>
      <w:r w:rsidRPr="004A7191">
        <w:rPr>
          <w:color w:val="000000" w:themeColor="text1"/>
          <w:spacing w:val="-17"/>
        </w:rPr>
        <w:t xml:space="preserve"> </w:t>
      </w:r>
      <w:r w:rsidRPr="004A7191">
        <w:rPr>
          <w:color w:val="000000" w:themeColor="text1"/>
        </w:rPr>
        <w:t>the</w:t>
      </w:r>
      <w:r w:rsidRPr="004A7191">
        <w:rPr>
          <w:color w:val="000000" w:themeColor="text1"/>
          <w:spacing w:val="-17"/>
        </w:rPr>
        <w:t xml:space="preserve"> </w:t>
      </w:r>
      <w:r w:rsidRPr="004A7191">
        <w:rPr>
          <w:color w:val="000000" w:themeColor="text1"/>
        </w:rPr>
        <w:t>neck</w:t>
      </w:r>
      <w:r w:rsidRPr="004A7191">
        <w:rPr>
          <w:color w:val="000000" w:themeColor="text1"/>
          <w:spacing w:val="-17"/>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breast are</w:t>
      </w:r>
    </w:p>
    <w:p w14:paraId="67B65FCE" w14:textId="77777777" w:rsidR="006500DE" w:rsidRPr="004A7191" w:rsidRDefault="004A7191">
      <w:pPr>
        <w:pStyle w:val="BodyText"/>
        <w:spacing w:before="4"/>
        <w:ind w:left="1120" w:right="1373"/>
        <w:rPr>
          <w:color w:val="000000" w:themeColor="text1"/>
        </w:rPr>
      </w:pPr>
      <w:r w:rsidRPr="004A7191">
        <w:rPr>
          <w:color w:val="000000" w:themeColor="text1"/>
        </w:rPr>
        <w:t>a</w:t>
      </w:r>
      <w:r w:rsidRPr="004A7191">
        <w:rPr>
          <w:color w:val="000000" w:themeColor="text1"/>
          <w:spacing w:val="-23"/>
        </w:rPr>
        <w:t xml:space="preserve"> </w:t>
      </w:r>
      <w:r w:rsidRPr="004A7191">
        <w:rPr>
          <w:color w:val="000000" w:themeColor="text1"/>
        </w:rPr>
        <w:t>lighter</w:t>
      </w:r>
      <w:r w:rsidRPr="004A7191">
        <w:rPr>
          <w:color w:val="000000" w:themeColor="text1"/>
          <w:spacing w:val="-22"/>
        </w:rPr>
        <w:t xml:space="preserve"> </w:t>
      </w:r>
      <w:r w:rsidRPr="004A7191">
        <w:rPr>
          <w:color w:val="000000" w:themeColor="text1"/>
          <w:spacing w:val="-3"/>
        </w:rPr>
        <w:t>grey-brown</w:t>
      </w:r>
      <w:r w:rsidRPr="004A7191">
        <w:rPr>
          <w:color w:val="000000" w:themeColor="text1"/>
          <w:spacing w:val="-25"/>
        </w:rPr>
        <w:t xml:space="preserve"> </w:t>
      </w:r>
      <w:r w:rsidRPr="004A7191">
        <w:rPr>
          <w:color w:val="000000" w:themeColor="text1"/>
        </w:rPr>
        <w:t>in</w:t>
      </w:r>
      <w:r w:rsidRPr="004A7191">
        <w:rPr>
          <w:color w:val="000000" w:themeColor="text1"/>
          <w:spacing w:val="-22"/>
        </w:rPr>
        <w:t xml:space="preserve"> </w:t>
      </w:r>
      <w:proofErr w:type="spellStart"/>
      <w:r w:rsidRPr="004A7191">
        <w:rPr>
          <w:color w:val="000000" w:themeColor="text1"/>
        </w:rPr>
        <w:t>colour.The</w:t>
      </w:r>
      <w:proofErr w:type="spellEnd"/>
      <w:r w:rsidRPr="004A7191">
        <w:rPr>
          <w:color w:val="000000" w:themeColor="text1"/>
          <w:spacing w:val="-23"/>
        </w:rPr>
        <w:t xml:space="preserve"> </w:t>
      </w:r>
      <w:r w:rsidRPr="004A7191">
        <w:rPr>
          <w:color w:val="000000" w:themeColor="text1"/>
        </w:rPr>
        <w:t>wings,</w:t>
      </w:r>
      <w:r w:rsidRPr="004A7191">
        <w:rPr>
          <w:color w:val="000000" w:themeColor="text1"/>
          <w:spacing w:val="-24"/>
        </w:rPr>
        <w:t xml:space="preserve"> </w:t>
      </w:r>
      <w:r w:rsidRPr="004A7191">
        <w:rPr>
          <w:color w:val="000000" w:themeColor="text1"/>
        </w:rPr>
        <w:t>tail</w:t>
      </w:r>
      <w:r w:rsidRPr="004A7191">
        <w:rPr>
          <w:color w:val="000000" w:themeColor="text1"/>
          <w:spacing w:val="-22"/>
        </w:rPr>
        <w:t xml:space="preserve"> </w:t>
      </w:r>
      <w:r w:rsidRPr="004A7191">
        <w:rPr>
          <w:color w:val="000000" w:themeColor="text1"/>
        </w:rPr>
        <w:t>and</w:t>
      </w:r>
      <w:r w:rsidRPr="004A7191">
        <w:rPr>
          <w:color w:val="000000" w:themeColor="text1"/>
          <w:spacing w:val="-22"/>
        </w:rPr>
        <w:t xml:space="preserve"> </w:t>
      </w:r>
      <w:r w:rsidRPr="004A7191">
        <w:rPr>
          <w:color w:val="000000" w:themeColor="text1"/>
        </w:rPr>
        <w:t>legs</w:t>
      </w:r>
      <w:r w:rsidRPr="004A7191">
        <w:rPr>
          <w:color w:val="000000" w:themeColor="text1"/>
          <w:spacing w:val="-22"/>
        </w:rPr>
        <w:t xml:space="preserve"> </w:t>
      </w:r>
      <w:r w:rsidRPr="004A7191">
        <w:rPr>
          <w:color w:val="000000" w:themeColor="text1"/>
        </w:rPr>
        <w:t>are</w:t>
      </w:r>
      <w:r w:rsidRPr="004A7191">
        <w:rPr>
          <w:color w:val="000000" w:themeColor="text1"/>
          <w:spacing w:val="-22"/>
        </w:rPr>
        <w:t xml:space="preserve"> </w:t>
      </w:r>
      <w:r w:rsidRPr="004A7191">
        <w:rPr>
          <w:color w:val="000000" w:themeColor="text1"/>
        </w:rPr>
        <w:t>black.</w:t>
      </w:r>
      <w:r w:rsidRPr="004A7191">
        <w:rPr>
          <w:color w:val="000000" w:themeColor="text1"/>
          <w:spacing w:val="-5"/>
        </w:rPr>
        <w:t xml:space="preserve"> </w:t>
      </w:r>
      <w:r w:rsidRPr="004A7191">
        <w:rPr>
          <w:color w:val="000000" w:themeColor="text1"/>
        </w:rPr>
        <w:t>There</w:t>
      </w:r>
      <w:r w:rsidRPr="004A7191">
        <w:rPr>
          <w:color w:val="000000" w:themeColor="text1"/>
          <w:spacing w:val="-17"/>
        </w:rPr>
        <w:t xml:space="preserve"> </w:t>
      </w:r>
      <w:r w:rsidRPr="004A7191">
        <w:rPr>
          <w:color w:val="000000" w:themeColor="text1"/>
          <w:spacing w:val="-5"/>
        </w:rPr>
        <w:t xml:space="preserve">are </w:t>
      </w:r>
      <w:r w:rsidRPr="004A7191">
        <w:rPr>
          <w:color w:val="000000" w:themeColor="text1"/>
        </w:rPr>
        <w:t xml:space="preserve">regional variations in the thickness of the bill and the depth of </w:t>
      </w:r>
      <w:proofErr w:type="spellStart"/>
      <w:r w:rsidRPr="004A7191">
        <w:rPr>
          <w:color w:val="000000" w:themeColor="text1"/>
        </w:rPr>
        <w:t>colour</w:t>
      </w:r>
      <w:proofErr w:type="spellEnd"/>
      <w:r w:rsidRPr="004A7191">
        <w:rPr>
          <w:color w:val="000000" w:themeColor="text1"/>
        </w:rPr>
        <w:t xml:space="preserve"> in areas</w:t>
      </w:r>
      <w:r w:rsidRPr="004A7191">
        <w:rPr>
          <w:color w:val="000000" w:themeColor="text1"/>
          <w:spacing w:val="-15"/>
        </w:rPr>
        <w:t xml:space="preserve"> </w:t>
      </w:r>
      <w:r w:rsidRPr="004A7191">
        <w:rPr>
          <w:color w:val="000000" w:themeColor="text1"/>
        </w:rPr>
        <w:t>of</w:t>
      </w:r>
      <w:r w:rsidRPr="004A7191">
        <w:rPr>
          <w:color w:val="000000" w:themeColor="text1"/>
          <w:spacing w:val="-13"/>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plumage.</w:t>
      </w:r>
    </w:p>
    <w:p w14:paraId="5A865A8B" w14:textId="77777777" w:rsidR="006500DE" w:rsidRPr="004A7191" w:rsidRDefault="004A7191">
      <w:pPr>
        <w:pStyle w:val="BodyText"/>
        <w:spacing w:line="242" w:lineRule="auto"/>
        <w:ind w:left="1120" w:right="1205" w:firstLine="280"/>
        <w:rPr>
          <w:color w:val="000000" w:themeColor="text1"/>
        </w:rPr>
      </w:pPr>
      <w:r w:rsidRPr="004A7191">
        <w:rPr>
          <w:color w:val="000000" w:themeColor="text1"/>
        </w:rPr>
        <w:t>It</w:t>
      </w:r>
      <w:r w:rsidRPr="004A7191">
        <w:rPr>
          <w:color w:val="000000" w:themeColor="text1"/>
          <w:spacing w:val="-19"/>
        </w:rPr>
        <w:t xml:space="preserve"> </w:t>
      </w:r>
      <w:r w:rsidRPr="004A7191">
        <w:rPr>
          <w:color w:val="000000" w:themeColor="text1"/>
        </w:rPr>
        <w:t>has</w:t>
      </w:r>
      <w:r w:rsidRPr="004A7191">
        <w:rPr>
          <w:color w:val="000000" w:themeColor="text1"/>
          <w:spacing w:val="-16"/>
        </w:rPr>
        <w:t xml:space="preserve"> </w:t>
      </w:r>
      <w:r w:rsidRPr="004A7191">
        <w:rPr>
          <w:color w:val="000000" w:themeColor="text1"/>
        </w:rPr>
        <w:t>a</w:t>
      </w:r>
      <w:r w:rsidRPr="004A7191">
        <w:rPr>
          <w:color w:val="000000" w:themeColor="text1"/>
          <w:spacing w:val="-16"/>
        </w:rPr>
        <w:t xml:space="preserve"> </w:t>
      </w:r>
      <w:r w:rsidRPr="004A7191">
        <w:rPr>
          <w:color w:val="000000" w:themeColor="text1"/>
        </w:rPr>
        <w:t>widespread</w:t>
      </w:r>
      <w:r w:rsidRPr="004A7191">
        <w:rPr>
          <w:color w:val="000000" w:themeColor="text1"/>
          <w:spacing w:val="-16"/>
        </w:rPr>
        <w:t xml:space="preserve"> </w:t>
      </w:r>
      <w:r w:rsidRPr="004A7191">
        <w:rPr>
          <w:color w:val="000000" w:themeColor="text1"/>
        </w:rPr>
        <w:t>distribution</w:t>
      </w:r>
      <w:r w:rsidRPr="004A7191">
        <w:rPr>
          <w:color w:val="000000" w:themeColor="text1"/>
          <w:spacing w:val="-16"/>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southern</w:t>
      </w:r>
      <w:r w:rsidRPr="004A7191">
        <w:rPr>
          <w:color w:val="000000" w:themeColor="text1"/>
          <w:spacing w:val="-28"/>
        </w:rPr>
        <w:t xml:space="preserve"> </w:t>
      </w:r>
      <w:r w:rsidRPr="004A7191">
        <w:rPr>
          <w:color w:val="000000" w:themeColor="text1"/>
        </w:rPr>
        <w:t>Asia,</w:t>
      </w:r>
      <w:r w:rsidRPr="004A7191">
        <w:rPr>
          <w:color w:val="000000" w:themeColor="text1"/>
          <w:spacing w:val="-16"/>
        </w:rPr>
        <w:t xml:space="preserve"> </w:t>
      </w:r>
      <w:r w:rsidRPr="004A7191">
        <w:rPr>
          <w:color w:val="000000" w:themeColor="text1"/>
        </w:rPr>
        <w:t>being</w:t>
      </w:r>
      <w:r w:rsidRPr="004A7191">
        <w:rPr>
          <w:color w:val="000000" w:themeColor="text1"/>
          <w:spacing w:val="-17"/>
        </w:rPr>
        <w:t xml:space="preserve"> </w:t>
      </w:r>
      <w:r w:rsidRPr="004A7191">
        <w:rPr>
          <w:color w:val="000000" w:themeColor="text1"/>
        </w:rPr>
        <w:t>native</w:t>
      </w:r>
      <w:r w:rsidRPr="004A7191">
        <w:rPr>
          <w:color w:val="000000" w:themeColor="text1"/>
          <w:spacing w:val="-2"/>
        </w:rPr>
        <w:t xml:space="preserve"> </w:t>
      </w:r>
      <w:r w:rsidRPr="004A7191">
        <w:rPr>
          <w:color w:val="000000" w:themeColor="text1"/>
        </w:rPr>
        <w:t>to</w:t>
      </w:r>
      <w:r w:rsidRPr="004A7191">
        <w:rPr>
          <w:color w:val="000000" w:themeColor="text1"/>
          <w:spacing w:val="-2"/>
        </w:rPr>
        <w:t xml:space="preserve"> </w:t>
      </w:r>
      <w:r w:rsidRPr="004A7191">
        <w:rPr>
          <w:color w:val="000000" w:themeColor="text1"/>
        </w:rPr>
        <w:t>Nepal, Bangladesh, India, Pakistan, Sri Lanka, ,Maldives, and Laccadive</w:t>
      </w:r>
      <w:r w:rsidRPr="004A7191">
        <w:rPr>
          <w:color w:val="000000" w:themeColor="text1"/>
          <w:spacing w:val="-32"/>
        </w:rPr>
        <w:t xml:space="preserve"> </w:t>
      </w:r>
      <w:r w:rsidRPr="004A7191">
        <w:rPr>
          <w:color w:val="000000" w:themeColor="text1"/>
        </w:rPr>
        <w:t xml:space="preserve">Islands, </w:t>
      </w:r>
      <w:proofErr w:type="spellStart"/>
      <w:r w:rsidRPr="004A7191">
        <w:rPr>
          <w:color w:val="000000" w:themeColor="text1"/>
        </w:rPr>
        <w:t>SouthWestThailand</w:t>
      </w:r>
      <w:proofErr w:type="spellEnd"/>
      <w:r w:rsidRPr="004A7191">
        <w:rPr>
          <w:color w:val="000000" w:themeColor="text1"/>
        </w:rPr>
        <w:t xml:space="preserve"> and coastal southern Iran. It was introduced to East Africa</w:t>
      </w:r>
      <w:r w:rsidRPr="004A7191">
        <w:rPr>
          <w:color w:val="000000" w:themeColor="text1"/>
          <w:spacing w:val="-20"/>
        </w:rPr>
        <w:t xml:space="preserve"> </w:t>
      </w:r>
      <w:r w:rsidRPr="004A7191">
        <w:rPr>
          <w:color w:val="000000" w:themeColor="text1"/>
        </w:rPr>
        <w:t>around</w:t>
      </w:r>
      <w:r w:rsidRPr="004A7191">
        <w:rPr>
          <w:color w:val="000000" w:themeColor="text1"/>
          <w:spacing w:val="-21"/>
        </w:rPr>
        <w:t xml:space="preserve"> </w:t>
      </w:r>
      <w:r w:rsidRPr="004A7191">
        <w:rPr>
          <w:color w:val="000000" w:themeColor="text1"/>
        </w:rPr>
        <w:t>Zanzibar</w:t>
      </w:r>
      <w:r w:rsidRPr="004A7191">
        <w:rPr>
          <w:color w:val="000000" w:themeColor="text1"/>
          <w:spacing w:val="-20"/>
        </w:rPr>
        <w:t xml:space="preserve"> </w:t>
      </w:r>
      <w:r w:rsidRPr="004A7191">
        <w:rPr>
          <w:color w:val="000000" w:themeColor="text1"/>
        </w:rPr>
        <w:t>(about</w:t>
      </w:r>
      <w:r w:rsidRPr="004A7191">
        <w:rPr>
          <w:color w:val="000000" w:themeColor="text1"/>
          <w:spacing w:val="-20"/>
        </w:rPr>
        <w:t xml:space="preserve"> </w:t>
      </w:r>
      <w:r w:rsidRPr="004A7191">
        <w:rPr>
          <w:color w:val="000000" w:themeColor="text1"/>
        </w:rPr>
        <w:t>1897)</w:t>
      </w:r>
      <w:r w:rsidRPr="004A7191">
        <w:rPr>
          <w:color w:val="000000" w:themeColor="text1"/>
          <w:spacing w:val="-20"/>
        </w:rPr>
        <w:t xml:space="preserve"> </w:t>
      </w:r>
      <w:r w:rsidRPr="004A7191">
        <w:rPr>
          <w:color w:val="000000" w:themeColor="text1"/>
        </w:rPr>
        <w:t>and Port</w:t>
      </w:r>
      <w:r w:rsidRPr="004A7191">
        <w:rPr>
          <w:color w:val="000000" w:themeColor="text1"/>
          <w:spacing w:val="-13"/>
        </w:rPr>
        <w:t xml:space="preserve"> </w:t>
      </w:r>
      <w:r w:rsidRPr="004A7191">
        <w:rPr>
          <w:color w:val="000000" w:themeColor="text1"/>
        </w:rPr>
        <w:t>Sudan.</w:t>
      </w:r>
    </w:p>
    <w:p w14:paraId="6F4C783C" w14:textId="77777777" w:rsidR="006500DE" w:rsidRPr="004A7191" w:rsidRDefault="004A7191">
      <w:pPr>
        <w:pStyle w:val="BodyText"/>
        <w:ind w:left="1120" w:right="1528" w:firstLine="280"/>
        <w:jc w:val="both"/>
        <w:rPr>
          <w:color w:val="000000" w:themeColor="text1"/>
        </w:rPr>
      </w:pPr>
      <w:r w:rsidRPr="004A7191">
        <w:rPr>
          <w:color w:val="000000" w:themeColor="text1"/>
        </w:rPr>
        <w:t>It is associated with human settlements throughout its range, from small villages to large cities. In Singapore, there was a density of 190 birds/km2 in 2001 with efforts to suppress the population in</w:t>
      </w:r>
      <w:r w:rsidRPr="004A7191">
        <w:rPr>
          <w:color w:val="000000" w:themeColor="text1"/>
          <w:spacing w:val="-12"/>
        </w:rPr>
        <w:t xml:space="preserve"> </w:t>
      </w:r>
      <w:r w:rsidRPr="004A7191">
        <w:rPr>
          <w:color w:val="000000" w:themeColor="text1"/>
        </w:rPr>
        <w:t>planning.</w:t>
      </w:r>
    </w:p>
    <w:p w14:paraId="63AD8BA8" w14:textId="77777777" w:rsidR="006500DE" w:rsidRPr="004A7191" w:rsidRDefault="004A7191">
      <w:pPr>
        <w:pStyle w:val="BodyText"/>
        <w:spacing w:line="230" w:lineRule="auto"/>
        <w:ind w:left="1120" w:right="1620" w:firstLine="280"/>
        <w:rPr>
          <w:color w:val="000000" w:themeColor="text1"/>
        </w:rPr>
      </w:pPr>
      <w:r w:rsidRPr="004A7191">
        <w:rPr>
          <w:color w:val="000000" w:themeColor="text1"/>
        </w:rPr>
        <w:t>Due to a human population explosion in the areas it inhabits, this species has also proportionately multiplied. Being an omnivorous scavenger has enabled it to thrive in such circumstances.</w:t>
      </w:r>
    </w:p>
    <w:p w14:paraId="13D3A199" w14:textId="77777777" w:rsidR="006500DE" w:rsidRPr="004A7191" w:rsidRDefault="004A7191">
      <w:pPr>
        <w:pStyle w:val="BodyText"/>
        <w:spacing w:before="8"/>
        <w:ind w:left="1120" w:right="1332" w:firstLine="280"/>
        <w:rPr>
          <w:color w:val="000000" w:themeColor="text1"/>
        </w:rPr>
      </w:pPr>
      <w:r w:rsidRPr="004A7191">
        <w:rPr>
          <w:color w:val="000000" w:themeColor="text1"/>
        </w:rPr>
        <w:t xml:space="preserve">House crows feed largely on refuse around human habitations, small reptiles and mammals, and other animals such </w:t>
      </w:r>
      <w:proofErr w:type="spellStart"/>
      <w:r w:rsidRPr="004A7191">
        <w:rPr>
          <w:color w:val="000000" w:themeColor="text1"/>
        </w:rPr>
        <w:t>asinsects</w:t>
      </w:r>
      <w:proofErr w:type="spellEnd"/>
      <w:r w:rsidRPr="004A7191">
        <w:rPr>
          <w:color w:val="000000" w:themeColor="text1"/>
        </w:rPr>
        <w:t xml:space="preserve"> and other small invertebrates, eggs, nestlings, grain and fruits.</w:t>
      </w:r>
    </w:p>
    <w:p w14:paraId="38EB1DD5" w14:textId="77777777" w:rsidR="006500DE" w:rsidRPr="004A7191" w:rsidRDefault="004A7191">
      <w:pPr>
        <w:pStyle w:val="BodyText"/>
        <w:spacing w:line="237" w:lineRule="auto"/>
        <w:ind w:left="1120" w:right="1241"/>
        <w:jc w:val="both"/>
        <w:rPr>
          <w:color w:val="000000" w:themeColor="text1"/>
        </w:rPr>
      </w:pPr>
      <w:r w:rsidRPr="004A7191">
        <w:rPr>
          <w:color w:val="000000" w:themeColor="text1"/>
        </w:rPr>
        <w:t>They are highly opportunistic birds and given their omnivorous diet, they can</w:t>
      </w:r>
      <w:r w:rsidRPr="004A7191">
        <w:rPr>
          <w:color w:val="000000" w:themeColor="text1"/>
          <w:spacing w:val="-1"/>
        </w:rPr>
        <w:t xml:space="preserve"> </w:t>
      </w:r>
      <w:r w:rsidRPr="004A7191">
        <w:rPr>
          <w:color w:val="000000" w:themeColor="text1"/>
        </w:rPr>
        <w:t>survive</w:t>
      </w:r>
      <w:r w:rsidRPr="004A7191">
        <w:rPr>
          <w:color w:val="000000" w:themeColor="text1"/>
          <w:spacing w:val="-2"/>
        </w:rPr>
        <w:t xml:space="preserve"> </w:t>
      </w:r>
      <w:r w:rsidRPr="004A7191">
        <w:rPr>
          <w:color w:val="000000" w:themeColor="text1"/>
        </w:rPr>
        <w:t>on</w:t>
      </w:r>
      <w:r w:rsidRPr="004A7191">
        <w:rPr>
          <w:color w:val="000000" w:themeColor="text1"/>
          <w:spacing w:val="-1"/>
        </w:rPr>
        <w:t xml:space="preserve"> </w:t>
      </w:r>
      <w:r w:rsidRPr="004A7191">
        <w:rPr>
          <w:color w:val="000000" w:themeColor="text1"/>
        </w:rPr>
        <w:t>nearly</w:t>
      </w:r>
      <w:r w:rsidRPr="004A7191">
        <w:rPr>
          <w:color w:val="000000" w:themeColor="text1"/>
          <w:spacing w:val="-1"/>
        </w:rPr>
        <w:t xml:space="preserve"> </w:t>
      </w:r>
      <w:r w:rsidRPr="004A7191">
        <w:rPr>
          <w:color w:val="000000" w:themeColor="text1"/>
        </w:rPr>
        <w:t>anything</w:t>
      </w:r>
      <w:r w:rsidRPr="004A7191">
        <w:rPr>
          <w:color w:val="000000" w:themeColor="text1"/>
          <w:spacing w:val="-1"/>
        </w:rPr>
        <w:t xml:space="preserve"> </w:t>
      </w:r>
      <w:r w:rsidRPr="004A7191">
        <w:rPr>
          <w:color w:val="000000" w:themeColor="text1"/>
        </w:rPr>
        <w:t>that</w:t>
      </w:r>
      <w:r w:rsidRPr="004A7191">
        <w:rPr>
          <w:color w:val="000000" w:themeColor="text1"/>
          <w:spacing w:val="-1"/>
        </w:rPr>
        <w:t xml:space="preserve"> </w:t>
      </w:r>
      <w:r w:rsidRPr="004A7191">
        <w:rPr>
          <w:color w:val="000000" w:themeColor="text1"/>
        </w:rPr>
        <w:t>is</w:t>
      </w:r>
      <w:r w:rsidRPr="004A7191">
        <w:rPr>
          <w:color w:val="000000" w:themeColor="text1"/>
          <w:spacing w:val="-1"/>
        </w:rPr>
        <w:t xml:space="preserve"> </w:t>
      </w:r>
      <w:r w:rsidRPr="004A7191">
        <w:rPr>
          <w:color w:val="000000" w:themeColor="text1"/>
        </w:rPr>
        <w:t>edible.</w:t>
      </w:r>
      <w:r w:rsidRPr="004A7191">
        <w:rPr>
          <w:color w:val="000000" w:themeColor="text1"/>
          <w:spacing w:val="-5"/>
        </w:rPr>
        <w:t xml:space="preserve"> </w:t>
      </w:r>
      <w:r w:rsidRPr="004A7191">
        <w:rPr>
          <w:color w:val="000000" w:themeColor="text1"/>
        </w:rPr>
        <w:t>These</w:t>
      </w:r>
      <w:r w:rsidRPr="004A7191">
        <w:rPr>
          <w:color w:val="000000" w:themeColor="text1"/>
          <w:spacing w:val="-1"/>
        </w:rPr>
        <w:t xml:space="preserve"> </w:t>
      </w:r>
      <w:r w:rsidRPr="004A7191">
        <w:rPr>
          <w:color w:val="000000" w:themeColor="text1"/>
        </w:rPr>
        <w:t>birds</w:t>
      </w:r>
      <w:r w:rsidRPr="004A7191">
        <w:rPr>
          <w:color w:val="000000" w:themeColor="text1"/>
          <w:spacing w:val="-13"/>
        </w:rPr>
        <w:t xml:space="preserve"> </w:t>
      </w:r>
      <w:r w:rsidRPr="004A7191">
        <w:rPr>
          <w:color w:val="000000" w:themeColor="text1"/>
        </w:rPr>
        <w:t>can</w:t>
      </w:r>
      <w:r w:rsidRPr="004A7191">
        <w:rPr>
          <w:color w:val="000000" w:themeColor="text1"/>
          <w:spacing w:val="-14"/>
        </w:rPr>
        <w:t xml:space="preserve"> </w:t>
      </w:r>
      <w:r w:rsidRPr="004A7191">
        <w:rPr>
          <w:color w:val="000000" w:themeColor="text1"/>
        </w:rPr>
        <w:t>be</w:t>
      </w:r>
      <w:r w:rsidRPr="004A7191">
        <w:rPr>
          <w:color w:val="000000" w:themeColor="text1"/>
          <w:spacing w:val="-14"/>
        </w:rPr>
        <w:t xml:space="preserve"> </w:t>
      </w:r>
      <w:r w:rsidRPr="004A7191">
        <w:rPr>
          <w:color w:val="000000" w:themeColor="text1"/>
        </w:rPr>
        <w:t>seen</w:t>
      </w:r>
      <w:r w:rsidRPr="004A7191">
        <w:rPr>
          <w:color w:val="000000" w:themeColor="text1"/>
          <w:spacing w:val="-13"/>
        </w:rPr>
        <w:t xml:space="preserve"> </w:t>
      </w:r>
      <w:r w:rsidRPr="004A7191">
        <w:rPr>
          <w:color w:val="000000" w:themeColor="text1"/>
        </w:rPr>
        <w:t>near marketplaces</w:t>
      </w:r>
      <w:r w:rsidRPr="004A7191">
        <w:rPr>
          <w:color w:val="000000" w:themeColor="text1"/>
          <w:spacing w:val="-14"/>
        </w:rPr>
        <w:t xml:space="preserve"> </w:t>
      </w:r>
      <w:r w:rsidRPr="004A7191">
        <w:rPr>
          <w:color w:val="000000" w:themeColor="text1"/>
        </w:rPr>
        <w:t>and</w:t>
      </w:r>
      <w:r w:rsidRPr="004A7191">
        <w:rPr>
          <w:color w:val="000000" w:themeColor="text1"/>
          <w:spacing w:val="-13"/>
        </w:rPr>
        <w:t xml:space="preserve"> </w:t>
      </w:r>
      <w:r w:rsidRPr="004A7191">
        <w:rPr>
          <w:color w:val="000000" w:themeColor="text1"/>
        </w:rPr>
        <w:t>garbage</w:t>
      </w:r>
      <w:r w:rsidRPr="004A7191">
        <w:rPr>
          <w:color w:val="000000" w:themeColor="text1"/>
          <w:spacing w:val="-12"/>
        </w:rPr>
        <w:t xml:space="preserve"> </w:t>
      </w:r>
      <w:r w:rsidRPr="004A7191">
        <w:rPr>
          <w:color w:val="000000" w:themeColor="text1"/>
        </w:rPr>
        <w:t>dumps,</w:t>
      </w:r>
      <w:r w:rsidRPr="004A7191">
        <w:rPr>
          <w:color w:val="000000" w:themeColor="text1"/>
          <w:spacing w:val="-14"/>
        </w:rPr>
        <w:t xml:space="preserve"> </w:t>
      </w:r>
      <w:r w:rsidRPr="004A7191">
        <w:rPr>
          <w:color w:val="000000" w:themeColor="text1"/>
        </w:rPr>
        <w:t>foraging</w:t>
      </w:r>
      <w:r w:rsidRPr="004A7191">
        <w:rPr>
          <w:color w:val="000000" w:themeColor="text1"/>
          <w:spacing w:val="-1"/>
        </w:rPr>
        <w:t xml:space="preserve"> </w:t>
      </w:r>
      <w:r w:rsidRPr="004A7191">
        <w:rPr>
          <w:color w:val="000000" w:themeColor="text1"/>
        </w:rPr>
        <w:t>for</w:t>
      </w:r>
      <w:r w:rsidRPr="004A7191">
        <w:rPr>
          <w:color w:val="000000" w:themeColor="text1"/>
          <w:spacing w:val="-18"/>
        </w:rPr>
        <w:t xml:space="preserve"> </w:t>
      </w:r>
      <w:r w:rsidRPr="004A7191">
        <w:rPr>
          <w:color w:val="000000" w:themeColor="text1"/>
        </w:rPr>
        <w:t>scraps.</w:t>
      </w:r>
      <w:r w:rsidRPr="004A7191">
        <w:rPr>
          <w:color w:val="000000" w:themeColor="text1"/>
          <w:spacing w:val="-28"/>
        </w:rPr>
        <w:t xml:space="preserve"> </w:t>
      </w:r>
      <w:r w:rsidRPr="004A7191">
        <w:rPr>
          <w:color w:val="000000" w:themeColor="text1"/>
        </w:rPr>
        <w:t>They</w:t>
      </w:r>
      <w:r w:rsidRPr="004A7191">
        <w:rPr>
          <w:color w:val="000000" w:themeColor="text1"/>
          <w:spacing w:val="-19"/>
        </w:rPr>
        <w:t xml:space="preserve"> </w:t>
      </w:r>
      <w:r w:rsidRPr="004A7191">
        <w:rPr>
          <w:color w:val="000000" w:themeColor="text1"/>
        </w:rPr>
        <w:t>have</w:t>
      </w:r>
      <w:r w:rsidRPr="004A7191">
        <w:rPr>
          <w:color w:val="000000" w:themeColor="text1"/>
          <w:spacing w:val="-18"/>
        </w:rPr>
        <w:t xml:space="preserve"> </w:t>
      </w:r>
      <w:r w:rsidRPr="004A7191">
        <w:rPr>
          <w:color w:val="000000" w:themeColor="text1"/>
        </w:rPr>
        <w:t>also</w:t>
      </w:r>
      <w:r w:rsidRPr="004A7191">
        <w:rPr>
          <w:color w:val="000000" w:themeColor="text1"/>
          <w:spacing w:val="-17"/>
        </w:rPr>
        <w:t xml:space="preserve"> </w:t>
      </w:r>
      <w:r w:rsidRPr="004A7191">
        <w:rPr>
          <w:color w:val="000000" w:themeColor="text1"/>
        </w:rPr>
        <w:t>been observed</w:t>
      </w:r>
      <w:r w:rsidRPr="004A7191">
        <w:rPr>
          <w:color w:val="000000" w:themeColor="text1"/>
          <w:spacing w:val="-18"/>
        </w:rPr>
        <w:t xml:space="preserve"> </w:t>
      </w:r>
      <w:r w:rsidRPr="004A7191">
        <w:rPr>
          <w:color w:val="000000" w:themeColor="text1"/>
        </w:rPr>
        <w:t>to</w:t>
      </w:r>
      <w:r w:rsidRPr="004A7191">
        <w:rPr>
          <w:color w:val="000000" w:themeColor="text1"/>
          <w:spacing w:val="-17"/>
        </w:rPr>
        <w:t xml:space="preserve"> </w:t>
      </w:r>
      <w:r w:rsidRPr="004A7191">
        <w:rPr>
          <w:color w:val="000000" w:themeColor="text1"/>
        </w:rPr>
        <w:t>eat</w:t>
      </w:r>
      <w:r w:rsidRPr="004A7191">
        <w:rPr>
          <w:color w:val="000000" w:themeColor="text1"/>
          <w:spacing w:val="-17"/>
        </w:rPr>
        <w:t xml:space="preserve"> </w:t>
      </w:r>
      <w:r w:rsidRPr="004A7191">
        <w:rPr>
          <w:color w:val="000000" w:themeColor="text1"/>
        </w:rPr>
        <w:t>sand</w:t>
      </w:r>
      <w:r w:rsidRPr="004A7191">
        <w:rPr>
          <w:color w:val="000000" w:themeColor="text1"/>
          <w:spacing w:val="-17"/>
        </w:rPr>
        <w:t xml:space="preserve"> </w:t>
      </w:r>
      <w:r w:rsidRPr="004A7191">
        <w:rPr>
          <w:color w:val="000000" w:themeColor="text1"/>
        </w:rPr>
        <w:t>after</w:t>
      </w:r>
      <w:r w:rsidRPr="004A7191">
        <w:rPr>
          <w:color w:val="000000" w:themeColor="text1"/>
          <w:spacing w:val="-16"/>
        </w:rPr>
        <w:t xml:space="preserve"> </w:t>
      </w:r>
      <w:r w:rsidRPr="004A7191">
        <w:rPr>
          <w:color w:val="000000" w:themeColor="text1"/>
        </w:rPr>
        <w:t>feeding on</w:t>
      </w:r>
      <w:r w:rsidRPr="004A7191">
        <w:rPr>
          <w:color w:val="000000" w:themeColor="text1"/>
          <w:spacing w:val="-14"/>
        </w:rPr>
        <w:t xml:space="preserve"> </w:t>
      </w:r>
      <w:r w:rsidRPr="004A7191">
        <w:rPr>
          <w:color w:val="000000" w:themeColor="text1"/>
        </w:rPr>
        <w:t>carcasses.</w:t>
      </w:r>
    </w:p>
    <w:p w14:paraId="2EE45783" w14:textId="77777777" w:rsidR="006500DE" w:rsidRPr="004A7191" w:rsidRDefault="004A7191">
      <w:pPr>
        <w:pStyle w:val="BodyText"/>
        <w:ind w:left="1120" w:right="1386" w:firstLine="280"/>
        <w:rPr>
          <w:color w:val="000000" w:themeColor="text1"/>
        </w:rPr>
      </w:pPr>
      <w:r w:rsidRPr="004A7191">
        <w:rPr>
          <w:color w:val="000000" w:themeColor="text1"/>
        </w:rPr>
        <w:t>House crows roost communally near human habitations and often over</w:t>
      </w:r>
      <w:r w:rsidRPr="004A7191">
        <w:rPr>
          <w:color w:val="000000" w:themeColor="text1"/>
          <w:spacing w:val="-19"/>
        </w:rPr>
        <w:t xml:space="preserve"> </w:t>
      </w:r>
      <w:r w:rsidRPr="004A7191">
        <w:rPr>
          <w:color w:val="000000" w:themeColor="text1"/>
        </w:rPr>
        <w:t>busy</w:t>
      </w:r>
      <w:r w:rsidRPr="004A7191">
        <w:rPr>
          <w:color w:val="000000" w:themeColor="text1"/>
          <w:spacing w:val="-19"/>
        </w:rPr>
        <w:t xml:space="preserve"> </w:t>
      </w:r>
      <w:r w:rsidRPr="004A7191">
        <w:rPr>
          <w:color w:val="000000" w:themeColor="text1"/>
        </w:rPr>
        <w:t>streets.</w:t>
      </w:r>
      <w:r w:rsidRPr="004A7191">
        <w:rPr>
          <w:color w:val="000000" w:themeColor="text1"/>
          <w:spacing w:val="-29"/>
        </w:rPr>
        <w:t xml:space="preserve"> </w:t>
      </w:r>
      <w:r w:rsidRPr="004A7191">
        <w:rPr>
          <w:color w:val="000000" w:themeColor="text1"/>
        </w:rPr>
        <w:t>A</w:t>
      </w:r>
      <w:r w:rsidRPr="004A7191">
        <w:rPr>
          <w:color w:val="000000" w:themeColor="text1"/>
          <w:spacing w:val="-29"/>
        </w:rPr>
        <w:t xml:space="preserve"> </w:t>
      </w:r>
      <w:r w:rsidRPr="004A7191">
        <w:rPr>
          <w:color w:val="000000" w:themeColor="text1"/>
        </w:rPr>
        <w:t>study</w:t>
      </w:r>
      <w:r w:rsidRPr="004A7191">
        <w:rPr>
          <w:color w:val="000000" w:themeColor="text1"/>
          <w:spacing w:val="-18"/>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Singapore</w:t>
      </w:r>
      <w:r w:rsidRPr="004A7191">
        <w:rPr>
          <w:color w:val="000000" w:themeColor="text1"/>
          <w:spacing w:val="-18"/>
        </w:rPr>
        <w:t xml:space="preserve"> </w:t>
      </w:r>
      <w:r w:rsidRPr="004A7191">
        <w:rPr>
          <w:color w:val="000000" w:themeColor="text1"/>
        </w:rPr>
        <w:t>found</w:t>
      </w:r>
      <w:r w:rsidRPr="004A7191">
        <w:rPr>
          <w:color w:val="000000" w:themeColor="text1"/>
          <w:spacing w:val="-17"/>
        </w:rPr>
        <w:t xml:space="preserve"> </w:t>
      </w:r>
      <w:r w:rsidRPr="004A7191">
        <w:rPr>
          <w:color w:val="000000" w:themeColor="text1"/>
        </w:rPr>
        <w:t>that</w:t>
      </w:r>
      <w:r w:rsidRPr="004A7191">
        <w:rPr>
          <w:color w:val="000000" w:themeColor="text1"/>
          <w:spacing w:val="-17"/>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preferred</w:t>
      </w:r>
      <w:r w:rsidRPr="004A7191">
        <w:rPr>
          <w:color w:val="000000" w:themeColor="text1"/>
          <w:spacing w:val="-19"/>
        </w:rPr>
        <w:t xml:space="preserve"> </w:t>
      </w:r>
      <w:r w:rsidRPr="004A7191">
        <w:rPr>
          <w:color w:val="000000" w:themeColor="text1"/>
        </w:rPr>
        <w:t>roost</w:t>
      </w:r>
      <w:r w:rsidRPr="004A7191">
        <w:rPr>
          <w:color w:val="000000" w:themeColor="text1"/>
          <w:spacing w:val="-19"/>
        </w:rPr>
        <w:t xml:space="preserve"> </w:t>
      </w:r>
      <w:r w:rsidRPr="004A7191">
        <w:rPr>
          <w:color w:val="000000" w:themeColor="text1"/>
        </w:rPr>
        <w:t>sites were</w:t>
      </w:r>
      <w:r w:rsidRPr="004A7191">
        <w:rPr>
          <w:color w:val="000000" w:themeColor="text1"/>
          <w:spacing w:val="-19"/>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well-lit</w:t>
      </w:r>
      <w:r w:rsidRPr="004A7191">
        <w:rPr>
          <w:color w:val="000000" w:themeColor="text1"/>
          <w:spacing w:val="-18"/>
        </w:rPr>
        <w:t xml:space="preserve"> </w:t>
      </w:r>
      <w:r w:rsidRPr="004A7191">
        <w:rPr>
          <w:color w:val="000000" w:themeColor="text1"/>
        </w:rPr>
        <w:t>areas</w:t>
      </w:r>
      <w:r w:rsidRPr="004A7191">
        <w:rPr>
          <w:color w:val="000000" w:themeColor="text1"/>
          <w:spacing w:val="-18"/>
        </w:rPr>
        <w:t xml:space="preserve"> </w:t>
      </w:r>
      <w:r w:rsidRPr="004A7191">
        <w:rPr>
          <w:color w:val="000000" w:themeColor="text1"/>
        </w:rPr>
        <w:t>with</w:t>
      </w:r>
      <w:r w:rsidRPr="004A7191">
        <w:rPr>
          <w:color w:val="000000" w:themeColor="text1"/>
          <w:spacing w:val="-19"/>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lot</w:t>
      </w:r>
      <w:r w:rsidRPr="004A7191">
        <w:rPr>
          <w:color w:val="000000" w:themeColor="text1"/>
          <w:spacing w:val="-16"/>
        </w:rPr>
        <w:t xml:space="preserve"> </w:t>
      </w:r>
      <w:r w:rsidRPr="004A7191">
        <w:rPr>
          <w:color w:val="000000" w:themeColor="text1"/>
        </w:rPr>
        <w:t>of</w:t>
      </w:r>
      <w:r w:rsidRPr="004A7191">
        <w:rPr>
          <w:color w:val="000000" w:themeColor="text1"/>
          <w:spacing w:val="-18"/>
        </w:rPr>
        <w:t xml:space="preserve"> </w:t>
      </w:r>
      <w:r w:rsidRPr="004A7191">
        <w:rPr>
          <w:color w:val="000000" w:themeColor="text1"/>
        </w:rPr>
        <w:t>human</w:t>
      </w:r>
    </w:p>
    <w:p w14:paraId="08FDFBFC" w14:textId="77777777" w:rsidR="006500DE" w:rsidRPr="004A7191" w:rsidRDefault="004A7191">
      <w:pPr>
        <w:pStyle w:val="BodyText"/>
        <w:spacing w:line="249" w:lineRule="auto"/>
        <w:ind w:left="1120" w:right="1369"/>
        <w:rPr>
          <w:color w:val="000000" w:themeColor="text1"/>
        </w:rPr>
      </w:pPr>
      <w:r w:rsidRPr="004A7191">
        <w:rPr>
          <w:color w:val="000000" w:themeColor="text1"/>
        </w:rPr>
        <w:t>activity,</w:t>
      </w:r>
      <w:r w:rsidRPr="004A7191">
        <w:rPr>
          <w:color w:val="000000" w:themeColor="text1"/>
          <w:spacing w:val="-23"/>
        </w:rPr>
        <w:t xml:space="preserve"> </w:t>
      </w:r>
      <w:r w:rsidRPr="004A7191">
        <w:rPr>
          <w:color w:val="000000" w:themeColor="text1"/>
        </w:rPr>
        <w:t>close</w:t>
      </w:r>
      <w:r w:rsidRPr="004A7191">
        <w:rPr>
          <w:color w:val="000000" w:themeColor="text1"/>
          <w:spacing w:val="-23"/>
        </w:rPr>
        <w:t xml:space="preserve"> </w:t>
      </w:r>
      <w:r w:rsidRPr="004A7191">
        <w:rPr>
          <w:color w:val="000000" w:themeColor="text1"/>
        </w:rPr>
        <w:t>to</w:t>
      </w:r>
      <w:r w:rsidRPr="004A7191">
        <w:rPr>
          <w:color w:val="000000" w:themeColor="text1"/>
          <w:spacing w:val="-21"/>
        </w:rPr>
        <w:t xml:space="preserve"> </w:t>
      </w:r>
      <w:r w:rsidRPr="004A7191">
        <w:rPr>
          <w:color w:val="000000" w:themeColor="text1"/>
        </w:rPr>
        <w:t>food</w:t>
      </w:r>
      <w:r w:rsidRPr="004A7191">
        <w:rPr>
          <w:color w:val="000000" w:themeColor="text1"/>
          <w:spacing w:val="-21"/>
        </w:rPr>
        <w:t xml:space="preserve"> </w:t>
      </w:r>
      <w:r w:rsidRPr="004A7191">
        <w:rPr>
          <w:color w:val="000000" w:themeColor="text1"/>
        </w:rPr>
        <w:t>sources</w:t>
      </w:r>
      <w:r w:rsidRPr="004A7191">
        <w:rPr>
          <w:color w:val="000000" w:themeColor="text1"/>
          <w:spacing w:val="-22"/>
        </w:rPr>
        <w:t xml:space="preserve"> </w:t>
      </w:r>
      <w:r w:rsidRPr="004A7191">
        <w:rPr>
          <w:color w:val="000000" w:themeColor="text1"/>
        </w:rPr>
        <w:t>and</w:t>
      </w:r>
      <w:r w:rsidRPr="004A7191">
        <w:rPr>
          <w:color w:val="000000" w:themeColor="text1"/>
          <w:spacing w:val="-21"/>
        </w:rPr>
        <w:t xml:space="preserve"> </w:t>
      </w:r>
      <w:r w:rsidRPr="004A7191">
        <w:rPr>
          <w:color w:val="000000" w:themeColor="text1"/>
        </w:rPr>
        <w:t>in</w:t>
      </w:r>
      <w:r w:rsidRPr="004A7191">
        <w:rPr>
          <w:color w:val="000000" w:themeColor="text1"/>
          <w:spacing w:val="-21"/>
        </w:rPr>
        <w:t xml:space="preserve"> </w:t>
      </w:r>
      <w:r w:rsidRPr="004A7191">
        <w:rPr>
          <w:color w:val="000000" w:themeColor="text1"/>
        </w:rPr>
        <w:t>tall</w:t>
      </w:r>
      <w:r w:rsidRPr="004A7191">
        <w:rPr>
          <w:color w:val="000000" w:themeColor="text1"/>
          <w:spacing w:val="-21"/>
        </w:rPr>
        <w:t xml:space="preserve"> </w:t>
      </w:r>
      <w:r w:rsidRPr="004A7191">
        <w:rPr>
          <w:color w:val="000000" w:themeColor="text1"/>
        </w:rPr>
        <w:t>trees</w:t>
      </w:r>
      <w:r w:rsidRPr="004A7191">
        <w:rPr>
          <w:color w:val="000000" w:themeColor="text1"/>
          <w:spacing w:val="-22"/>
        </w:rPr>
        <w:t xml:space="preserve"> </w:t>
      </w:r>
      <w:r w:rsidRPr="004A7191">
        <w:rPr>
          <w:color w:val="000000" w:themeColor="text1"/>
        </w:rPr>
        <w:t>with</w:t>
      </w:r>
      <w:r w:rsidRPr="004A7191">
        <w:rPr>
          <w:color w:val="000000" w:themeColor="text1"/>
          <w:spacing w:val="-23"/>
        </w:rPr>
        <w:t xml:space="preserve"> </w:t>
      </w:r>
      <w:r w:rsidRPr="004A7191">
        <w:rPr>
          <w:color w:val="000000" w:themeColor="text1"/>
        </w:rPr>
        <w:t>dense</w:t>
      </w:r>
      <w:r w:rsidRPr="004A7191">
        <w:rPr>
          <w:color w:val="000000" w:themeColor="text1"/>
          <w:spacing w:val="-21"/>
        </w:rPr>
        <w:t xml:space="preserve"> </w:t>
      </w:r>
      <w:r w:rsidRPr="004A7191">
        <w:rPr>
          <w:color w:val="000000" w:themeColor="text1"/>
        </w:rPr>
        <w:t>crowns</w:t>
      </w:r>
      <w:r w:rsidRPr="004A7191">
        <w:rPr>
          <w:color w:val="000000" w:themeColor="text1"/>
          <w:spacing w:val="-2"/>
        </w:rPr>
        <w:t xml:space="preserve"> </w:t>
      </w:r>
      <w:r w:rsidRPr="004A7191">
        <w:rPr>
          <w:color w:val="000000" w:themeColor="text1"/>
        </w:rPr>
        <w:t>that</w:t>
      </w:r>
      <w:r w:rsidRPr="004A7191">
        <w:rPr>
          <w:color w:val="000000" w:themeColor="text1"/>
          <w:spacing w:val="-16"/>
        </w:rPr>
        <w:t xml:space="preserve"> </w:t>
      </w:r>
      <w:r w:rsidRPr="004A7191">
        <w:rPr>
          <w:color w:val="000000" w:themeColor="text1"/>
        </w:rPr>
        <w:t>were separated from</w:t>
      </w:r>
      <w:r w:rsidRPr="004A7191">
        <w:rPr>
          <w:color w:val="000000" w:themeColor="text1"/>
          <w:spacing w:val="-40"/>
        </w:rPr>
        <w:t xml:space="preserve"> </w:t>
      </w:r>
      <w:r w:rsidRPr="004A7191">
        <w:rPr>
          <w:color w:val="000000" w:themeColor="text1"/>
        </w:rPr>
        <w:t>other trees.</w:t>
      </w:r>
    </w:p>
    <w:p w14:paraId="12B8994A" w14:textId="77777777" w:rsidR="006500DE" w:rsidRPr="004A7191" w:rsidRDefault="006500DE">
      <w:pPr>
        <w:spacing w:line="249" w:lineRule="auto"/>
        <w:rPr>
          <w:color w:val="000000" w:themeColor="text1"/>
        </w:rPr>
        <w:sectPr w:rsidR="006500DE" w:rsidRPr="004A7191">
          <w:pgSz w:w="8240" w:h="12200"/>
          <w:pgMar w:top="1060" w:right="0" w:bottom="280" w:left="0" w:header="720" w:footer="720" w:gutter="0"/>
          <w:cols w:space="720"/>
        </w:sectPr>
      </w:pPr>
    </w:p>
    <w:p w14:paraId="4EDD5BD6" w14:textId="77777777" w:rsidR="006500DE" w:rsidRPr="004A7191" w:rsidRDefault="004A7191">
      <w:pPr>
        <w:pStyle w:val="Heading2"/>
        <w:ind w:left="3560"/>
        <w:rPr>
          <w:color w:val="000000" w:themeColor="text1"/>
        </w:rPr>
      </w:pPr>
      <w:r w:rsidRPr="004A7191">
        <w:rPr>
          <w:color w:val="000000" w:themeColor="text1"/>
        </w:rPr>
        <w:lastRenderedPageBreak/>
        <w:t>Conservation status</w:t>
      </w:r>
    </w:p>
    <w:p w14:paraId="1D19042D" w14:textId="77777777" w:rsidR="006500DE" w:rsidRPr="004A7191" w:rsidRDefault="006500DE">
      <w:pPr>
        <w:pStyle w:val="BodyText"/>
        <w:spacing w:before="6"/>
        <w:rPr>
          <w:b/>
          <w:color w:val="000000" w:themeColor="text1"/>
          <w:sz w:val="19"/>
        </w:rPr>
      </w:pPr>
    </w:p>
    <w:p w14:paraId="63C1E73F" w14:textId="77777777" w:rsidR="006500DE" w:rsidRPr="004A7191" w:rsidRDefault="006500DE">
      <w:pPr>
        <w:rPr>
          <w:color w:val="000000" w:themeColor="text1"/>
          <w:sz w:val="19"/>
        </w:rPr>
        <w:sectPr w:rsidR="006500DE" w:rsidRPr="004A7191">
          <w:pgSz w:w="8240" w:h="12200"/>
          <w:pgMar w:top="960" w:right="0" w:bottom="280" w:left="0" w:header="720" w:footer="720" w:gutter="0"/>
          <w:cols w:space="720"/>
        </w:sectPr>
      </w:pPr>
    </w:p>
    <w:p w14:paraId="20D13EDF" w14:textId="77777777" w:rsidR="006500DE" w:rsidRPr="004A7191" w:rsidRDefault="004A7191">
      <w:pPr>
        <w:tabs>
          <w:tab w:val="left" w:pos="4970"/>
        </w:tabs>
        <w:spacing w:before="94"/>
        <w:ind w:left="352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1665A278" w14:textId="77777777" w:rsidR="006500DE" w:rsidRPr="004A7191" w:rsidRDefault="004A7191">
      <w:pPr>
        <w:pStyle w:val="BodyText"/>
        <w:tabs>
          <w:tab w:val="left" w:pos="4138"/>
          <w:tab w:val="left" w:pos="4669"/>
          <w:tab w:val="left" w:pos="5176"/>
          <w:tab w:val="left" w:pos="5677"/>
        </w:tabs>
        <w:spacing w:before="177"/>
        <w:ind w:left="36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54168493" w14:textId="77777777" w:rsidR="006500DE" w:rsidRPr="004A7191" w:rsidRDefault="004A7191">
      <w:pPr>
        <w:spacing w:before="113" w:line="208" w:lineRule="auto"/>
        <w:ind w:left="560" w:right="1157" w:firstLine="120"/>
        <w:rPr>
          <w:color w:val="000000" w:themeColor="text1"/>
          <w:sz w:val="16"/>
        </w:rPr>
      </w:pPr>
      <w:r w:rsidRPr="004A7191">
        <w:rPr>
          <w:color w:val="000000" w:themeColor="text1"/>
        </w:rPr>
        <w:br w:type="column"/>
      </w:r>
      <w:r w:rsidRPr="004A7191">
        <w:rPr>
          <w:color w:val="000000" w:themeColor="text1"/>
          <w:sz w:val="16"/>
        </w:rPr>
        <w:t>Least Concern</w:t>
      </w:r>
    </w:p>
    <w:p w14:paraId="7EE8D0F8"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44A5A491"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20" w:space="40"/>
            <w:col w:w="2280"/>
          </w:cols>
        </w:sectPr>
      </w:pPr>
    </w:p>
    <w:p w14:paraId="21A72CDD"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703360" behindDoc="1" locked="0" layoutInCell="1" allowOverlap="1" wp14:anchorId="2DD818F3" wp14:editId="5641E3C3">
                <wp:simplePos x="0" y="0"/>
                <wp:positionH relativeFrom="page">
                  <wp:posOffset>2235200</wp:posOffset>
                </wp:positionH>
                <wp:positionV relativeFrom="page">
                  <wp:posOffset>316865</wp:posOffset>
                </wp:positionV>
                <wp:extent cx="242570" cy="154940"/>
                <wp:effectExtent l="0" t="0" r="0" b="0"/>
                <wp:wrapNone/>
                <wp:docPr id="272"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86541" w14:textId="77777777" w:rsidR="00B7268B" w:rsidRDefault="00B7268B">
                            <w:pPr>
                              <w:pStyle w:val="BodyText"/>
                              <w:rPr>
                                <w:rFonts w:ascii="Verdana"/>
                              </w:rPr>
                            </w:pPr>
                            <w:r>
                              <w:rPr>
                                <w:rFonts w:ascii="Verdana"/>
                                <w:color w:val="58595B"/>
                              </w:rPr>
                              <w:t>129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818F3" id="Text Box 325" o:spid="_x0000_s1129" type="#_x0000_t202" style="position:absolute;margin-left:176pt;margin-top:24.95pt;width:19.1pt;height:12.2pt;z-index:-26061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" filled="f" stroked="f">
                <v:textbox inset="0,0,0,0">
                  <w:txbxContent>
                    <w:p w14:paraId="50B86541" w14:textId="77777777" w:rsidR="00B7268B" w:rsidRDefault="00B7268B">
                      <w:pPr>
                        <w:pStyle w:val="BodyText"/>
                        <w:rPr>
                          <w:rFonts w:ascii="Verdana"/>
                        </w:rPr>
                      </w:pPr>
                      <w:r>
                        <w:rPr>
                          <w:rFonts w:ascii="Verdana"/>
                          <w:color w:val="58595B"/>
                        </w:rPr>
                        <w:t>129</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704384" behindDoc="1" locked="0" layoutInCell="1" allowOverlap="1" wp14:anchorId="38CBA69A" wp14:editId="77C337F6">
                <wp:simplePos x="0" y="0"/>
                <wp:positionH relativeFrom="page">
                  <wp:posOffset>0</wp:posOffset>
                </wp:positionH>
                <wp:positionV relativeFrom="page">
                  <wp:posOffset>0</wp:posOffset>
                </wp:positionV>
                <wp:extent cx="5219700" cy="7734300"/>
                <wp:effectExtent l="0" t="0" r="0" b="0"/>
                <wp:wrapNone/>
                <wp:docPr id="240"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241" name="Picture 3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3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 name="Freeform 322"/>
                        <wps:cNvSpPr>
                          <a:spLocks/>
                        </wps:cNvSpPr>
                        <wps:spPr bwMode="auto">
                          <a:xfrm>
                            <a:off x="3610" y="1833"/>
                            <a:ext cx="297" cy="298"/>
                          </a:xfrm>
                          <a:custGeom>
                            <a:avLst/>
                            <a:gdLst>
                              <a:gd name="T0" fmla="+- 0 3758 3610"/>
                              <a:gd name="T1" fmla="*/ T0 w 297"/>
                              <a:gd name="T2" fmla="+- 0 1833 1833"/>
                              <a:gd name="T3" fmla="*/ 1833 h 298"/>
                              <a:gd name="T4" fmla="+- 0 3701 3610"/>
                              <a:gd name="T5" fmla="*/ T4 w 297"/>
                              <a:gd name="T6" fmla="+- 0 1845 1833"/>
                              <a:gd name="T7" fmla="*/ 1845 h 298"/>
                              <a:gd name="T8" fmla="+- 0 3653 3610"/>
                              <a:gd name="T9" fmla="*/ T8 w 297"/>
                              <a:gd name="T10" fmla="+- 0 1877 1833"/>
                              <a:gd name="T11" fmla="*/ 1877 h 298"/>
                              <a:gd name="T12" fmla="+- 0 3621 3610"/>
                              <a:gd name="T13" fmla="*/ T12 w 297"/>
                              <a:gd name="T14" fmla="+- 0 1924 1833"/>
                              <a:gd name="T15" fmla="*/ 1924 h 298"/>
                              <a:gd name="T16" fmla="+- 0 3610 3610"/>
                              <a:gd name="T17" fmla="*/ T16 w 297"/>
                              <a:gd name="T18" fmla="+- 0 1982 1833"/>
                              <a:gd name="T19" fmla="*/ 1982 h 298"/>
                              <a:gd name="T20" fmla="+- 0 3621 3610"/>
                              <a:gd name="T21" fmla="*/ T20 w 297"/>
                              <a:gd name="T22" fmla="+- 0 2040 1833"/>
                              <a:gd name="T23" fmla="*/ 2040 h 298"/>
                              <a:gd name="T24" fmla="+- 0 3653 3610"/>
                              <a:gd name="T25" fmla="*/ T24 w 297"/>
                              <a:gd name="T26" fmla="+- 0 2087 1833"/>
                              <a:gd name="T27" fmla="*/ 2087 h 298"/>
                              <a:gd name="T28" fmla="+- 0 3701 3610"/>
                              <a:gd name="T29" fmla="*/ T28 w 297"/>
                              <a:gd name="T30" fmla="+- 0 2119 1833"/>
                              <a:gd name="T31" fmla="*/ 2119 h 298"/>
                              <a:gd name="T32" fmla="+- 0 3758 3610"/>
                              <a:gd name="T33" fmla="*/ T32 w 297"/>
                              <a:gd name="T34" fmla="+- 0 2131 1833"/>
                              <a:gd name="T35" fmla="*/ 2131 h 298"/>
                              <a:gd name="T36" fmla="+- 0 3816 3610"/>
                              <a:gd name="T37" fmla="*/ T36 w 297"/>
                              <a:gd name="T38" fmla="+- 0 2119 1833"/>
                              <a:gd name="T39" fmla="*/ 2119 h 298"/>
                              <a:gd name="T40" fmla="+- 0 3864 3610"/>
                              <a:gd name="T41" fmla="*/ T40 w 297"/>
                              <a:gd name="T42" fmla="+- 0 2087 1833"/>
                              <a:gd name="T43" fmla="*/ 2087 h 298"/>
                              <a:gd name="T44" fmla="+- 0 3896 3610"/>
                              <a:gd name="T45" fmla="*/ T44 w 297"/>
                              <a:gd name="T46" fmla="+- 0 2040 1833"/>
                              <a:gd name="T47" fmla="*/ 2040 h 298"/>
                              <a:gd name="T48" fmla="+- 0 3907 3610"/>
                              <a:gd name="T49" fmla="*/ T48 w 297"/>
                              <a:gd name="T50" fmla="+- 0 1982 1833"/>
                              <a:gd name="T51" fmla="*/ 1982 h 298"/>
                              <a:gd name="T52" fmla="+- 0 3896 3610"/>
                              <a:gd name="T53" fmla="*/ T52 w 297"/>
                              <a:gd name="T54" fmla="+- 0 1924 1833"/>
                              <a:gd name="T55" fmla="*/ 1924 h 298"/>
                              <a:gd name="T56" fmla="+- 0 3864 3610"/>
                              <a:gd name="T57" fmla="*/ T56 w 297"/>
                              <a:gd name="T58" fmla="+- 0 1877 1833"/>
                              <a:gd name="T59" fmla="*/ 1877 h 298"/>
                              <a:gd name="T60" fmla="+- 0 3816 3610"/>
                              <a:gd name="T61" fmla="*/ T60 w 297"/>
                              <a:gd name="T62" fmla="+- 0 1845 1833"/>
                              <a:gd name="T63" fmla="*/ 1845 h 298"/>
                              <a:gd name="T64" fmla="+- 0 3758 3610"/>
                              <a:gd name="T65" fmla="*/ T64 w 297"/>
                              <a:gd name="T66" fmla="+- 0 1833 1833"/>
                              <a:gd name="T67" fmla="*/ 18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321"/>
                        <wps:cNvSpPr>
                          <a:spLocks/>
                        </wps:cNvSpPr>
                        <wps:spPr bwMode="auto">
                          <a:xfrm>
                            <a:off x="3610" y="1833"/>
                            <a:ext cx="297" cy="298"/>
                          </a:xfrm>
                          <a:custGeom>
                            <a:avLst/>
                            <a:gdLst>
                              <a:gd name="T0" fmla="+- 0 3758 3610"/>
                              <a:gd name="T1" fmla="*/ T0 w 297"/>
                              <a:gd name="T2" fmla="+- 0 2131 1833"/>
                              <a:gd name="T3" fmla="*/ 2131 h 298"/>
                              <a:gd name="T4" fmla="+- 0 3816 3610"/>
                              <a:gd name="T5" fmla="*/ T4 w 297"/>
                              <a:gd name="T6" fmla="+- 0 2119 1833"/>
                              <a:gd name="T7" fmla="*/ 2119 h 298"/>
                              <a:gd name="T8" fmla="+- 0 3864 3610"/>
                              <a:gd name="T9" fmla="*/ T8 w 297"/>
                              <a:gd name="T10" fmla="+- 0 2087 1833"/>
                              <a:gd name="T11" fmla="*/ 2087 h 298"/>
                              <a:gd name="T12" fmla="+- 0 3896 3610"/>
                              <a:gd name="T13" fmla="*/ T12 w 297"/>
                              <a:gd name="T14" fmla="+- 0 2040 1833"/>
                              <a:gd name="T15" fmla="*/ 2040 h 298"/>
                              <a:gd name="T16" fmla="+- 0 3907 3610"/>
                              <a:gd name="T17" fmla="*/ T16 w 297"/>
                              <a:gd name="T18" fmla="+- 0 1982 1833"/>
                              <a:gd name="T19" fmla="*/ 1982 h 298"/>
                              <a:gd name="T20" fmla="+- 0 3896 3610"/>
                              <a:gd name="T21" fmla="*/ T20 w 297"/>
                              <a:gd name="T22" fmla="+- 0 1924 1833"/>
                              <a:gd name="T23" fmla="*/ 1924 h 298"/>
                              <a:gd name="T24" fmla="+- 0 3864 3610"/>
                              <a:gd name="T25" fmla="*/ T24 w 297"/>
                              <a:gd name="T26" fmla="+- 0 1877 1833"/>
                              <a:gd name="T27" fmla="*/ 1877 h 298"/>
                              <a:gd name="T28" fmla="+- 0 3816 3610"/>
                              <a:gd name="T29" fmla="*/ T28 w 297"/>
                              <a:gd name="T30" fmla="+- 0 1845 1833"/>
                              <a:gd name="T31" fmla="*/ 1845 h 298"/>
                              <a:gd name="T32" fmla="+- 0 3758 3610"/>
                              <a:gd name="T33" fmla="*/ T32 w 297"/>
                              <a:gd name="T34" fmla="+- 0 1833 1833"/>
                              <a:gd name="T35" fmla="*/ 1833 h 298"/>
                              <a:gd name="T36" fmla="+- 0 3701 3610"/>
                              <a:gd name="T37" fmla="*/ T36 w 297"/>
                              <a:gd name="T38" fmla="+- 0 1845 1833"/>
                              <a:gd name="T39" fmla="*/ 1845 h 298"/>
                              <a:gd name="T40" fmla="+- 0 3653 3610"/>
                              <a:gd name="T41" fmla="*/ T40 w 297"/>
                              <a:gd name="T42" fmla="+- 0 1877 1833"/>
                              <a:gd name="T43" fmla="*/ 1877 h 298"/>
                              <a:gd name="T44" fmla="+- 0 3621 3610"/>
                              <a:gd name="T45" fmla="*/ T44 w 297"/>
                              <a:gd name="T46" fmla="+- 0 1924 1833"/>
                              <a:gd name="T47" fmla="*/ 1924 h 298"/>
                              <a:gd name="T48" fmla="+- 0 3610 3610"/>
                              <a:gd name="T49" fmla="*/ T48 w 297"/>
                              <a:gd name="T50" fmla="+- 0 1982 1833"/>
                              <a:gd name="T51" fmla="*/ 1982 h 298"/>
                              <a:gd name="T52" fmla="+- 0 3621 3610"/>
                              <a:gd name="T53" fmla="*/ T52 w 297"/>
                              <a:gd name="T54" fmla="+- 0 2040 1833"/>
                              <a:gd name="T55" fmla="*/ 2040 h 298"/>
                              <a:gd name="T56" fmla="+- 0 3653 3610"/>
                              <a:gd name="T57" fmla="*/ T56 w 297"/>
                              <a:gd name="T58" fmla="+- 0 2087 1833"/>
                              <a:gd name="T59" fmla="*/ 2087 h 298"/>
                              <a:gd name="T60" fmla="+- 0 3701 3610"/>
                              <a:gd name="T61" fmla="*/ T60 w 297"/>
                              <a:gd name="T62" fmla="+- 0 2119 1833"/>
                              <a:gd name="T63" fmla="*/ 2119 h 298"/>
                              <a:gd name="T64" fmla="+- 0 3758 3610"/>
                              <a:gd name="T65" fmla="*/ T64 w 297"/>
                              <a:gd name="T66" fmla="+- 0 2131 1833"/>
                              <a:gd name="T67" fmla="*/ 213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Freeform 320"/>
                        <wps:cNvSpPr>
                          <a:spLocks/>
                        </wps:cNvSpPr>
                        <wps:spPr bwMode="auto">
                          <a:xfrm>
                            <a:off x="4627" y="1839"/>
                            <a:ext cx="298" cy="298"/>
                          </a:xfrm>
                          <a:custGeom>
                            <a:avLst/>
                            <a:gdLst>
                              <a:gd name="T0" fmla="+- 0 4776 4627"/>
                              <a:gd name="T1" fmla="*/ T0 w 298"/>
                              <a:gd name="T2" fmla="+- 0 1839 1839"/>
                              <a:gd name="T3" fmla="*/ 1839 h 298"/>
                              <a:gd name="T4" fmla="+- 0 4718 4627"/>
                              <a:gd name="T5" fmla="*/ T4 w 298"/>
                              <a:gd name="T6" fmla="+- 0 1851 1839"/>
                              <a:gd name="T7" fmla="*/ 1851 h 298"/>
                              <a:gd name="T8" fmla="+- 0 4671 4627"/>
                              <a:gd name="T9" fmla="*/ T8 w 298"/>
                              <a:gd name="T10" fmla="+- 0 1883 1839"/>
                              <a:gd name="T11" fmla="*/ 1883 h 298"/>
                              <a:gd name="T12" fmla="+- 0 4639 4627"/>
                              <a:gd name="T13" fmla="*/ T12 w 298"/>
                              <a:gd name="T14" fmla="+- 0 1930 1839"/>
                              <a:gd name="T15" fmla="*/ 1930 h 298"/>
                              <a:gd name="T16" fmla="+- 0 4627 4627"/>
                              <a:gd name="T17" fmla="*/ T16 w 298"/>
                              <a:gd name="T18" fmla="+- 0 1988 1839"/>
                              <a:gd name="T19" fmla="*/ 1988 h 298"/>
                              <a:gd name="T20" fmla="+- 0 4639 4627"/>
                              <a:gd name="T21" fmla="*/ T20 w 298"/>
                              <a:gd name="T22" fmla="+- 0 2046 1839"/>
                              <a:gd name="T23" fmla="*/ 2046 h 298"/>
                              <a:gd name="T24" fmla="+- 0 4671 4627"/>
                              <a:gd name="T25" fmla="*/ T24 w 298"/>
                              <a:gd name="T26" fmla="+- 0 2093 1839"/>
                              <a:gd name="T27" fmla="*/ 2093 h 298"/>
                              <a:gd name="T28" fmla="+- 0 4718 4627"/>
                              <a:gd name="T29" fmla="*/ T28 w 298"/>
                              <a:gd name="T30" fmla="+- 0 2125 1839"/>
                              <a:gd name="T31" fmla="*/ 2125 h 298"/>
                              <a:gd name="T32" fmla="+- 0 4776 4627"/>
                              <a:gd name="T33" fmla="*/ T32 w 298"/>
                              <a:gd name="T34" fmla="+- 0 2137 1839"/>
                              <a:gd name="T35" fmla="*/ 2137 h 298"/>
                              <a:gd name="T36" fmla="+- 0 4834 4627"/>
                              <a:gd name="T37" fmla="*/ T36 w 298"/>
                              <a:gd name="T38" fmla="+- 0 2125 1839"/>
                              <a:gd name="T39" fmla="*/ 2125 h 298"/>
                              <a:gd name="T40" fmla="+- 0 4881 4627"/>
                              <a:gd name="T41" fmla="*/ T40 w 298"/>
                              <a:gd name="T42" fmla="+- 0 2093 1839"/>
                              <a:gd name="T43" fmla="*/ 2093 h 298"/>
                              <a:gd name="T44" fmla="+- 0 4913 4627"/>
                              <a:gd name="T45" fmla="*/ T44 w 298"/>
                              <a:gd name="T46" fmla="+- 0 2046 1839"/>
                              <a:gd name="T47" fmla="*/ 2046 h 298"/>
                              <a:gd name="T48" fmla="+- 0 4925 4627"/>
                              <a:gd name="T49" fmla="*/ T48 w 298"/>
                              <a:gd name="T50" fmla="+- 0 1988 1839"/>
                              <a:gd name="T51" fmla="*/ 1988 h 298"/>
                              <a:gd name="T52" fmla="+- 0 4913 4627"/>
                              <a:gd name="T53" fmla="*/ T52 w 298"/>
                              <a:gd name="T54" fmla="+- 0 1930 1839"/>
                              <a:gd name="T55" fmla="*/ 1930 h 298"/>
                              <a:gd name="T56" fmla="+- 0 4881 4627"/>
                              <a:gd name="T57" fmla="*/ T56 w 298"/>
                              <a:gd name="T58" fmla="+- 0 1883 1839"/>
                              <a:gd name="T59" fmla="*/ 1883 h 298"/>
                              <a:gd name="T60" fmla="+- 0 4834 4627"/>
                              <a:gd name="T61" fmla="*/ T60 w 298"/>
                              <a:gd name="T62" fmla="+- 0 1851 1839"/>
                              <a:gd name="T63" fmla="*/ 1851 h 298"/>
                              <a:gd name="T64" fmla="+- 0 4776 4627"/>
                              <a:gd name="T65" fmla="*/ T64 w 298"/>
                              <a:gd name="T66" fmla="+- 0 1839 1839"/>
                              <a:gd name="T67" fmla="*/ 183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319"/>
                        <wps:cNvSpPr>
                          <a:spLocks/>
                        </wps:cNvSpPr>
                        <wps:spPr bwMode="auto">
                          <a:xfrm>
                            <a:off x="4627" y="1839"/>
                            <a:ext cx="298" cy="298"/>
                          </a:xfrm>
                          <a:custGeom>
                            <a:avLst/>
                            <a:gdLst>
                              <a:gd name="T0" fmla="+- 0 4776 4627"/>
                              <a:gd name="T1" fmla="*/ T0 w 298"/>
                              <a:gd name="T2" fmla="+- 0 2137 1839"/>
                              <a:gd name="T3" fmla="*/ 2137 h 298"/>
                              <a:gd name="T4" fmla="+- 0 4834 4627"/>
                              <a:gd name="T5" fmla="*/ T4 w 298"/>
                              <a:gd name="T6" fmla="+- 0 2125 1839"/>
                              <a:gd name="T7" fmla="*/ 2125 h 298"/>
                              <a:gd name="T8" fmla="+- 0 4881 4627"/>
                              <a:gd name="T9" fmla="*/ T8 w 298"/>
                              <a:gd name="T10" fmla="+- 0 2093 1839"/>
                              <a:gd name="T11" fmla="*/ 2093 h 298"/>
                              <a:gd name="T12" fmla="+- 0 4913 4627"/>
                              <a:gd name="T13" fmla="*/ T12 w 298"/>
                              <a:gd name="T14" fmla="+- 0 2046 1839"/>
                              <a:gd name="T15" fmla="*/ 2046 h 298"/>
                              <a:gd name="T16" fmla="+- 0 4925 4627"/>
                              <a:gd name="T17" fmla="*/ T16 w 298"/>
                              <a:gd name="T18" fmla="+- 0 1988 1839"/>
                              <a:gd name="T19" fmla="*/ 1988 h 298"/>
                              <a:gd name="T20" fmla="+- 0 4913 4627"/>
                              <a:gd name="T21" fmla="*/ T20 w 298"/>
                              <a:gd name="T22" fmla="+- 0 1930 1839"/>
                              <a:gd name="T23" fmla="*/ 1930 h 298"/>
                              <a:gd name="T24" fmla="+- 0 4881 4627"/>
                              <a:gd name="T25" fmla="*/ T24 w 298"/>
                              <a:gd name="T26" fmla="+- 0 1883 1839"/>
                              <a:gd name="T27" fmla="*/ 1883 h 298"/>
                              <a:gd name="T28" fmla="+- 0 4834 4627"/>
                              <a:gd name="T29" fmla="*/ T28 w 298"/>
                              <a:gd name="T30" fmla="+- 0 1851 1839"/>
                              <a:gd name="T31" fmla="*/ 1851 h 298"/>
                              <a:gd name="T32" fmla="+- 0 4776 4627"/>
                              <a:gd name="T33" fmla="*/ T32 w 298"/>
                              <a:gd name="T34" fmla="+- 0 1839 1839"/>
                              <a:gd name="T35" fmla="*/ 1839 h 298"/>
                              <a:gd name="T36" fmla="+- 0 4718 4627"/>
                              <a:gd name="T37" fmla="*/ T36 w 298"/>
                              <a:gd name="T38" fmla="+- 0 1851 1839"/>
                              <a:gd name="T39" fmla="*/ 1851 h 298"/>
                              <a:gd name="T40" fmla="+- 0 4671 4627"/>
                              <a:gd name="T41" fmla="*/ T40 w 298"/>
                              <a:gd name="T42" fmla="+- 0 1883 1839"/>
                              <a:gd name="T43" fmla="*/ 1883 h 298"/>
                              <a:gd name="T44" fmla="+- 0 4639 4627"/>
                              <a:gd name="T45" fmla="*/ T44 w 298"/>
                              <a:gd name="T46" fmla="+- 0 1930 1839"/>
                              <a:gd name="T47" fmla="*/ 1930 h 298"/>
                              <a:gd name="T48" fmla="+- 0 4627 4627"/>
                              <a:gd name="T49" fmla="*/ T48 w 298"/>
                              <a:gd name="T50" fmla="+- 0 1988 1839"/>
                              <a:gd name="T51" fmla="*/ 1988 h 298"/>
                              <a:gd name="T52" fmla="+- 0 4639 4627"/>
                              <a:gd name="T53" fmla="*/ T52 w 298"/>
                              <a:gd name="T54" fmla="+- 0 2046 1839"/>
                              <a:gd name="T55" fmla="*/ 2046 h 298"/>
                              <a:gd name="T56" fmla="+- 0 4671 4627"/>
                              <a:gd name="T57" fmla="*/ T56 w 298"/>
                              <a:gd name="T58" fmla="+- 0 2093 1839"/>
                              <a:gd name="T59" fmla="*/ 2093 h 298"/>
                              <a:gd name="T60" fmla="+- 0 4718 4627"/>
                              <a:gd name="T61" fmla="*/ T60 w 298"/>
                              <a:gd name="T62" fmla="+- 0 2125 1839"/>
                              <a:gd name="T63" fmla="*/ 2125 h 298"/>
                              <a:gd name="T64" fmla="+- 0 4776 4627"/>
                              <a:gd name="T65" fmla="*/ T64 w 298"/>
                              <a:gd name="T66" fmla="+- 0 2137 1839"/>
                              <a:gd name="T67" fmla="*/ 213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Freeform 318"/>
                        <wps:cNvSpPr>
                          <a:spLocks/>
                        </wps:cNvSpPr>
                        <wps:spPr bwMode="auto">
                          <a:xfrm>
                            <a:off x="5644" y="1850"/>
                            <a:ext cx="298" cy="298"/>
                          </a:xfrm>
                          <a:custGeom>
                            <a:avLst/>
                            <a:gdLst>
                              <a:gd name="T0" fmla="+- 0 5793 5644"/>
                              <a:gd name="T1" fmla="*/ T0 w 298"/>
                              <a:gd name="T2" fmla="+- 0 1850 1850"/>
                              <a:gd name="T3" fmla="*/ 1850 h 298"/>
                              <a:gd name="T4" fmla="+- 0 5735 5644"/>
                              <a:gd name="T5" fmla="*/ T4 w 298"/>
                              <a:gd name="T6" fmla="+- 0 1862 1850"/>
                              <a:gd name="T7" fmla="*/ 1862 h 298"/>
                              <a:gd name="T8" fmla="+- 0 5688 5644"/>
                              <a:gd name="T9" fmla="*/ T8 w 298"/>
                              <a:gd name="T10" fmla="+- 0 1894 1850"/>
                              <a:gd name="T11" fmla="*/ 1894 h 298"/>
                              <a:gd name="T12" fmla="+- 0 5656 5644"/>
                              <a:gd name="T13" fmla="*/ T12 w 298"/>
                              <a:gd name="T14" fmla="+- 0 1941 1850"/>
                              <a:gd name="T15" fmla="*/ 1941 h 298"/>
                              <a:gd name="T16" fmla="+- 0 5644 5644"/>
                              <a:gd name="T17" fmla="*/ T16 w 298"/>
                              <a:gd name="T18" fmla="+- 0 1999 1850"/>
                              <a:gd name="T19" fmla="*/ 1999 h 298"/>
                              <a:gd name="T20" fmla="+- 0 5656 5644"/>
                              <a:gd name="T21" fmla="*/ T20 w 298"/>
                              <a:gd name="T22" fmla="+- 0 2057 1850"/>
                              <a:gd name="T23" fmla="*/ 2057 h 298"/>
                              <a:gd name="T24" fmla="+- 0 5688 5644"/>
                              <a:gd name="T25" fmla="*/ T24 w 298"/>
                              <a:gd name="T26" fmla="+- 0 2104 1850"/>
                              <a:gd name="T27" fmla="*/ 2104 h 298"/>
                              <a:gd name="T28" fmla="+- 0 5735 5644"/>
                              <a:gd name="T29" fmla="*/ T28 w 298"/>
                              <a:gd name="T30" fmla="+- 0 2136 1850"/>
                              <a:gd name="T31" fmla="*/ 2136 h 298"/>
                              <a:gd name="T32" fmla="+- 0 5793 5644"/>
                              <a:gd name="T33" fmla="*/ T32 w 298"/>
                              <a:gd name="T34" fmla="+- 0 2148 1850"/>
                              <a:gd name="T35" fmla="*/ 2148 h 298"/>
                              <a:gd name="T36" fmla="+- 0 5851 5644"/>
                              <a:gd name="T37" fmla="*/ T36 w 298"/>
                              <a:gd name="T38" fmla="+- 0 2136 1850"/>
                              <a:gd name="T39" fmla="*/ 2136 h 298"/>
                              <a:gd name="T40" fmla="+- 0 5898 5644"/>
                              <a:gd name="T41" fmla="*/ T40 w 298"/>
                              <a:gd name="T42" fmla="+- 0 2104 1850"/>
                              <a:gd name="T43" fmla="*/ 2104 h 298"/>
                              <a:gd name="T44" fmla="+- 0 5930 5644"/>
                              <a:gd name="T45" fmla="*/ T44 w 298"/>
                              <a:gd name="T46" fmla="+- 0 2057 1850"/>
                              <a:gd name="T47" fmla="*/ 2057 h 298"/>
                              <a:gd name="T48" fmla="+- 0 5942 5644"/>
                              <a:gd name="T49" fmla="*/ T48 w 298"/>
                              <a:gd name="T50" fmla="+- 0 1999 1850"/>
                              <a:gd name="T51" fmla="*/ 1999 h 298"/>
                              <a:gd name="T52" fmla="+- 0 5930 5644"/>
                              <a:gd name="T53" fmla="*/ T52 w 298"/>
                              <a:gd name="T54" fmla="+- 0 1941 1850"/>
                              <a:gd name="T55" fmla="*/ 1941 h 298"/>
                              <a:gd name="T56" fmla="+- 0 5898 5644"/>
                              <a:gd name="T57" fmla="*/ T56 w 298"/>
                              <a:gd name="T58" fmla="+- 0 1894 1850"/>
                              <a:gd name="T59" fmla="*/ 1894 h 298"/>
                              <a:gd name="T60" fmla="+- 0 5851 5644"/>
                              <a:gd name="T61" fmla="*/ T60 w 298"/>
                              <a:gd name="T62" fmla="+- 0 1862 1850"/>
                              <a:gd name="T63" fmla="*/ 1862 h 298"/>
                              <a:gd name="T64" fmla="+- 0 5793 5644"/>
                              <a:gd name="T65" fmla="*/ T64 w 298"/>
                              <a:gd name="T66" fmla="+- 0 1850 1850"/>
                              <a:gd name="T67" fmla="*/ 18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317"/>
                        <wps:cNvSpPr>
                          <a:spLocks/>
                        </wps:cNvSpPr>
                        <wps:spPr bwMode="auto">
                          <a:xfrm>
                            <a:off x="5644" y="1850"/>
                            <a:ext cx="298" cy="298"/>
                          </a:xfrm>
                          <a:custGeom>
                            <a:avLst/>
                            <a:gdLst>
                              <a:gd name="T0" fmla="+- 0 5793 5644"/>
                              <a:gd name="T1" fmla="*/ T0 w 298"/>
                              <a:gd name="T2" fmla="+- 0 2148 1850"/>
                              <a:gd name="T3" fmla="*/ 2148 h 298"/>
                              <a:gd name="T4" fmla="+- 0 5851 5644"/>
                              <a:gd name="T5" fmla="*/ T4 w 298"/>
                              <a:gd name="T6" fmla="+- 0 2136 1850"/>
                              <a:gd name="T7" fmla="*/ 2136 h 298"/>
                              <a:gd name="T8" fmla="+- 0 5898 5644"/>
                              <a:gd name="T9" fmla="*/ T8 w 298"/>
                              <a:gd name="T10" fmla="+- 0 2104 1850"/>
                              <a:gd name="T11" fmla="*/ 2104 h 298"/>
                              <a:gd name="T12" fmla="+- 0 5930 5644"/>
                              <a:gd name="T13" fmla="*/ T12 w 298"/>
                              <a:gd name="T14" fmla="+- 0 2057 1850"/>
                              <a:gd name="T15" fmla="*/ 2057 h 298"/>
                              <a:gd name="T16" fmla="+- 0 5942 5644"/>
                              <a:gd name="T17" fmla="*/ T16 w 298"/>
                              <a:gd name="T18" fmla="+- 0 1999 1850"/>
                              <a:gd name="T19" fmla="*/ 1999 h 298"/>
                              <a:gd name="T20" fmla="+- 0 5930 5644"/>
                              <a:gd name="T21" fmla="*/ T20 w 298"/>
                              <a:gd name="T22" fmla="+- 0 1941 1850"/>
                              <a:gd name="T23" fmla="*/ 1941 h 298"/>
                              <a:gd name="T24" fmla="+- 0 5898 5644"/>
                              <a:gd name="T25" fmla="*/ T24 w 298"/>
                              <a:gd name="T26" fmla="+- 0 1894 1850"/>
                              <a:gd name="T27" fmla="*/ 1894 h 298"/>
                              <a:gd name="T28" fmla="+- 0 5851 5644"/>
                              <a:gd name="T29" fmla="*/ T28 w 298"/>
                              <a:gd name="T30" fmla="+- 0 1862 1850"/>
                              <a:gd name="T31" fmla="*/ 1862 h 298"/>
                              <a:gd name="T32" fmla="+- 0 5793 5644"/>
                              <a:gd name="T33" fmla="*/ T32 w 298"/>
                              <a:gd name="T34" fmla="+- 0 1850 1850"/>
                              <a:gd name="T35" fmla="*/ 1850 h 298"/>
                              <a:gd name="T36" fmla="+- 0 5735 5644"/>
                              <a:gd name="T37" fmla="*/ T36 w 298"/>
                              <a:gd name="T38" fmla="+- 0 1862 1850"/>
                              <a:gd name="T39" fmla="*/ 1862 h 298"/>
                              <a:gd name="T40" fmla="+- 0 5688 5644"/>
                              <a:gd name="T41" fmla="*/ T40 w 298"/>
                              <a:gd name="T42" fmla="+- 0 1894 1850"/>
                              <a:gd name="T43" fmla="*/ 1894 h 298"/>
                              <a:gd name="T44" fmla="+- 0 5656 5644"/>
                              <a:gd name="T45" fmla="*/ T44 w 298"/>
                              <a:gd name="T46" fmla="+- 0 1941 1850"/>
                              <a:gd name="T47" fmla="*/ 1941 h 298"/>
                              <a:gd name="T48" fmla="+- 0 5644 5644"/>
                              <a:gd name="T49" fmla="*/ T48 w 298"/>
                              <a:gd name="T50" fmla="+- 0 1999 1850"/>
                              <a:gd name="T51" fmla="*/ 1999 h 298"/>
                              <a:gd name="T52" fmla="+- 0 5656 5644"/>
                              <a:gd name="T53" fmla="*/ T52 w 298"/>
                              <a:gd name="T54" fmla="+- 0 2057 1850"/>
                              <a:gd name="T55" fmla="*/ 2057 h 298"/>
                              <a:gd name="T56" fmla="+- 0 5688 5644"/>
                              <a:gd name="T57" fmla="*/ T56 w 298"/>
                              <a:gd name="T58" fmla="+- 0 2104 1850"/>
                              <a:gd name="T59" fmla="*/ 2104 h 298"/>
                              <a:gd name="T60" fmla="+- 0 5735 5644"/>
                              <a:gd name="T61" fmla="*/ T60 w 298"/>
                              <a:gd name="T62" fmla="+- 0 2136 1850"/>
                              <a:gd name="T63" fmla="*/ 2136 h 298"/>
                              <a:gd name="T64" fmla="+- 0 5793 5644"/>
                              <a:gd name="T65" fmla="*/ T64 w 298"/>
                              <a:gd name="T66" fmla="+- 0 2148 1850"/>
                              <a:gd name="T67" fmla="*/ 21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Freeform 316"/>
                        <wps:cNvSpPr>
                          <a:spLocks/>
                        </wps:cNvSpPr>
                        <wps:spPr bwMode="auto">
                          <a:xfrm>
                            <a:off x="6660" y="1856"/>
                            <a:ext cx="297" cy="298"/>
                          </a:xfrm>
                          <a:custGeom>
                            <a:avLst/>
                            <a:gdLst>
                              <a:gd name="T0" fmla="+- 0 6809 6660"/>
                              <a:gd name="T1" fmla="*/ T0 w 297"/>
                              <a:gd name="T2" fmla="+- 0 1856 1856"/>
                              <a:gd name="T3" fmla="*/ 1856 h 298"/>
                              <a:gd name="T4" fmla="+- 0 6751 6660"/>
                              <a:gd name="T5" fmla="*/ T4 w 297"/>
                              <a:gd name="T6" fmla="+- 0 1868 1856"/>
                              <a:gd name="T7" fmla="*/ 1868 h 298"/>
                              <a:gd name="T8" fmla="+- 0 6703 6660"/>
                              <a:gd name="T9" fmla="*/ T8 w 297"/>
                              <a:gd name="T10" fmla="+- 0 1900 1856"/>
                              <a:gd name="T11" fmla="*/ 1900 h 298"/>
                              <a:gd name="T12" fmla="+- 0 6671 6660"/>
                              <a:gd name="T13" fmla="*/ T12 w 297"/>
                              <a:gd name="T14" fmla="+- 0 1947 1856"/>
                              <a:gd name="T15" fmla="*/ 1947 h 298"/>
                              <a:gd name="T16" fmla="+- 0 6660 6660"/>
                              <a:gd name="T17" fmla="*/ T16 w 297"/>
                              <a:gd name="T18" fmla="+- 0 2005 1856"/>
                              <a:gd name="T19" fmla="*/ 2005 h 298"/>
                              <a:gd name="T20" fmla="+- 0 6671 6660"/>
                              <a:gd name="T21" fmla="*/ T20 w 297"/>
                              <a:gd name="T22" fmla="+- 0 2063 1856"/>
                              <a:gd name="T23" fmla="*/ 2063 h 298"/>
                              <a:gd name="T24" fmla="+- 0 6703 6660"/>
                              <a:gd name="T25" fmla="*/ T24 w 297"/>
                              <a:gd name="T26" fmla="+- 0 2110 1856"/>
                              <a:gd name="T27" fmla="*/ 2110 h 298"/>
                              <a:gd name="T28" fmla="+- 0 6751 6660"/>
                              <a:gd name="T29" fmla="*/ T28 w 297"/>
                              <a:gd name="T30" fmla="+- 0 2142 1856"/>
                              <a:gd name="T31" fmla="*/ 2142 h 298"/>
                              <a:gd name="T32" fmla="+- 0 6809 6660"/>
                              <a:gd name="T33" fmla="*/ T32 w 297"/>
                              <a:gd name="T34" fmla="+- 0 2154 1856"/>
                              <a:gd name="T35" fmla="*/ 2154 h 298"/>
                              <a:gd name="T36" fmla="+- 0 6866 6660"/>
                              <a:gd name="T37" fmla="*/ T36 w 297"/>
                              <a:gd name="T38" fmla="+- 0 2142 1856"/>
                              <a:gd name="T39" fmla="*/ 2142 h 298"/>
                              <a:gd name="T40" fmla="+- 0 6914 6660"/>
                              <a:gd name="T41" fmla="*/ T40 w 297"/>
                              <a:gd name="T42" fmla="+- 0 2110 1856"/>
                              <a:gd name="T43" fmla="*/ 2110 h 298"/>
                              <a:gd name="T44" fmla="+- 0 6946 6660"/>
                              <a:gd name="T45" fmla="*/ T44 w 297"/>
                              <a:gd name="T46" fmla="+- 0 2063 1856"/>
                              <a:gd name="T47" fmla="*/ 2063 h 298"/>
                              <a:gd name="T48" fmla="+- 0 6957 6660"/>
                              <a:gd name="T49" fmla="*/ T48 w 297"/>
                              <a:gd name="T50" fmla="+- 0 2005 1856"/>
                              <a:gd name="T51" fmla="*/ 2005 h 298"/>
                              <a:gd name="T52" fmla="+- 0 6946 6660"/>
                              <a:gd name="T53" fmla="*/ T52 w 297"/>
                              <a:gd name="T54" fmla="+- 0 1947 1856"/>
                              <a:gd name="T55" fmla="*/ 1947 h 298"/>
                              <a:gd name="T56" fmla="+- 0 6914 6660"/>
                              <a:gd name="T57" fmla="*/ T56 w 297"/>
                              <a:gd name="T58" fmla="+- 0 1900 1856"/>
                              <a:gd name="T59" fmla="*/ 1900 h 298"/>
                              <a:gd name="T60" fmla="+- 0 6866 6660"/>
                              <a:gd name="T61" fmla="*/ T60 w 297"/>
                              <a:gd name="T62" fmla="+- 0 1868 1856"/>
                              <a:gd name="T63" fmla="*/ 1868 h 298"/>
                              <a:gd name="T64" fmla="+- 0 6809 6660"/>
                              <a:gd name="T65" fmla="*/ T64 w 297"/>
                              <a:gd name="T66" fmla="+- 0 1856 1856"/>
                              <a:gd name="T67" fmla="*/ 185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315"/>
                        <wps:cNvSpPr>
                          <a:spLocks/>
                        </wps:cNvSpPr>
                        <wps:spPr bwMode="auto">
                          <a:xfrm>
                            <a:off x="6660" y="1856"/>
                            <a:ext cx="297" cy="298"/>
                          </a:xfrm>
                          <a:custGeom>
                            <a:avLst/>
                            <a:gdLst>
                              <a:gd name="T0" fmla="+- 0 6809 6660"/>
                              <a:gd name="T1" fmla="*/ T0 w 297"/>
                              <a:gd name="T2" fmla="+- 0 2154 1856"/>
                              <a:gd name="T3" fmla="*/ 2154 h 298"/>
                              <a:gd name="T4" fmla="+- 0 6866 6660"/>
                              <a:gd name="T5" fmla="*/ T4 w 297"/>
                              <a:gd name="T6" fmla="+- 0 2142 1856"/>
                              <a:gd name="T7" fmla="*/ 2142 h 298"/>
                              <a:gd name="T8" fmla="+- 0 6914 6660"/>
                              <a:gd name="T9" fmla="*/ T8 w 297"/>
                              <a:gd name="T10" fmla="+- 0 2110 1856"/>
                              <a:gd name="T11" fmla="*/ 2110 h 298"/>
                              <a:gd name="T12" fmla="+- 0 6946 6660"/>
                              <a:gd name="T13" fmla="*/ T12 w 297"/>
                              <a:gd name="T14" fmla="+- 0 2063 1856"/>
                              <a:gd name="T15" fmla="*/ 2063 h 298"/>
                              <a:gd name="T16" fmla="+- 0 6957 6660"/>
                              <a:gd name="T17" fmla="*/ T16 w 297"/>
                              <a:gd name="T18" fmla="+- 0 2005 1856"/>
                              <a:gd name="T19" fmla="*/ 2005 h 298"/>
                              <a:gd name="T20" fmla="+- 0 6946 6660"/>
                              <a:gd name="T21" fmla="*/ T20 w 297"/>
                              <a:gd name="T22" fmla="+- 0 1947 1856"/>
                              <a:gd name="T23" fmla="*/ 1947 h 298"/>
                              <a:gd name="T24" fmla="+- 0 6914 6660"/>
                              <a:gd name="T25" fmla="*/ T24 w 297"/>
                              <a:gd name="T26" fmla="+- 0 1900 1856"/>
                              <a:gd name="T27" fmla="*/ 1900 h 298"/>
                              <a:gd name="T28" fmla="+- 0 6866 6660"/>
                              <a:gd name="T29" fmla="*/ T28 w 297"/>
                              <a:gd name="T30" fmla="+- 0 1868 1856"/>
                              <a:gd name="T31" fmla="*/ 1868 h 298"/>
                              <a:gd name="T32" fmla="+- 0 6809 6660"/>
                              <a:gd name="T33" fmla="*/ T32 w 297"/>
                              <a:gd name="T34" fmla="+- 0 1856 1856"/>
                              <a:gd name="T35" fmla="*/ 1856 h 298"/>
                              <a:gd name="T36" fmla="+- 0 6751 6660"/>
                              <a:gd name="T37" fmla="*/ T36 w 297"/>
                              <a:gd name="T38" fmla="+- 0 1868 1856"/>
                              <a:gd name="T39" fmla="*/ 1868 h 298"/>
                              <a:gd name="T40" fmla="+- 0 6703 6660"/>
                              <a:gd name="T41" fmla="*/ T40 w 297"/>
                              <a:gd name="T42" fmla="+- 0 1900 1856"/>
                              <a:gd name="T43" fmla="*/ 1900 h 298"/>
                              <a:gd name="T44" fmla="+- 0 6671 6660"/>
                              <a:gd name="T45" fmla="*/ T44 w 297"/>
                              <a:gd name="T46" fmla="+- 0 1947 1856"/>
                              <a:gd name="T47" fmla="*/ 1947 h 298"/>
                              <a:gd name="T48" fmla="+- 0 6660 6660"/>
                              <a:gd name="T49" fmla="*/ T48 w 297"/>
                              <a:gd name="T50" fmla="+- 0 2005 1856"/>
                              <a:gd name="T51" fmla="*/ 2005 h 298"/>
                              <a:gd name="T52" fmla="+- 0 6671 6660"/>
                              <a:gd name="T53" fmla="*/ T52 w 297"/>
                              <a:gd name="T54" fmla="+- 0 2063 1856"/>
                              <a:gd name="T55" fmla="*/ 2063 h 298"/>
                              <a:gd name="T56" fmla="+- 0 6703 6660"/>
                              <a:gd name="T57" fmla="*/ T56 w 297"/>
                              <a:gd name="T58" fmla="+- 0 2110 1856"/>
                              <a:gd name="T59" fmla="*/ 2110 h 298"/>
                              <a:gd name="T60" fmla="+- 0 6751 6660"/>
                              <a:gd name="T61" fmla="*/ T60 w 297"/>
                              <a:gd name="T62" fmla="+- 0 2142 1856"/>
                              <a:gd name="T63" fmla="*/ 2142 h 298"/>
                              <a:gd name="T64" fmla="+- 0 6809 6660"/>
                              <a:gd name="T65" fmla="*/ T64 w 297"/>
                              <a:gd name="T66" fmla="+- 0 2154 1856"/>
                              <a:gd name="T67" fmla="*/ 215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Line 314"/>
                        <wps:cNvCnPr>
                          <a:cxnSpLocks noChangeShapeType="1"/>
                        </wps:cNvCnPr>
                        <wps:spPr bwMode="auto">
                          <a:xfrm>
                            <a:off x="3759" y="1675"/>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52" name="Picture 3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147" y="1848"/>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Line 312"/>
                        <wps:cNvCnPr>
                          <a:cxnSpLocks noChangeShapeType="1"/>
                        </wps:cNvCnPr>
                        <wps:spPr bwMode="auto">
                          <a:xfrm>
                            <a:off x="6806" y="1704"/>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54" name="Picture 3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120" y="1840"/>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Line 310"/>
                        <wps:cNvCnPr>
                          <a:cxnSpLocks noChangeShapeType="1"/>
                        </wps:cNvCnPr>
                        <wps:spPr bwMode="auto">
                          <a:xfrm>
                            <a:off x="4767" y="1687"/>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56" name="Line 309"/>
                        <wps:cNvCnPr>
                          <a:cxnSpLocks noChangeShapeType="1"/>
                        </wps:cNvCnPr>
                        <wps:spPr bwMode="auto">
                          <a:xfrm>
                            <a:off x="5789" y="1687"/>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57" name="Line 308"/>
                        <wps:cNvCnPr>
                          <a:cxnSpLocks noChangeShapeType="1"/>
                        </wps:cNvCnPr>
                        <wps:spPr bwMode="auto">
                          <a:xfrm>
                            <a:off x="4762" y="1692"/>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58" name="Freeform 307"/>
                        <wps:cNvSpPr>
                          <a:spLocks/>
                        </wps:cNvSpPr>
                        <wps:spPr bwMode="auto">
                          <a:xfrm>
                            <a:off x="3610" y="1833"/>
                            <a:ext cx="297" cy="298"/>
                          </a:xfrm>
                          <a:custGeom>
                            <a:avLst/>
                            <a:gdLst>
                              <a:gd name="T0" fmla="+- 0 3758 3610"/>
                              <a:gd name="T1" fmla="*/ T0 w 297"/>
                              <a:gd name="T2" fmla="+- 0 1833 1833"/>
                              <a:gd name="T3" fmla="*/ 1833 h 298"/>
                              <a:gd name="T4" fmla="+- 0 3701 3610"/>
                              <a:gd name="T5" fmla="*/ T4 w 297"/>
                              <a:gd name="T6" fmla="+- 0 1845 1833"/>
                              <a:gd name="T7" fmla="*/ 1845 h 298"/>
                              <a:gd name="T8" fmla="+- 0 3653 3610"/>
                              <a:gd name="T9" fmla="*/ T8 w 297"/>
                              <a:gd name="T10" fmla="+- 0 1877 1833"/>
                              <a:gd name="T11" fmla="*/ 1877 h 298"/>
                              <a:gd name="T12" fmla="+- 0 3621 3610"/>
                              <a:gd name="T13" fmla="*/ T12 w 297"/>
                              <a:gd name="T14" fmla="+- 0 1924 1833"/>
                              <a:gd name="T15" fmla="*/ 1924 h 298"/>
                              <a:gd name="T16" fmla="+- 0 3610 3610"/>
                              <a:gd name="T17" fmla="*/ T16 w 297"/>
                              <a:gd name="T18" fmla="+- 0 1982 1833"/>
                              <a:gd name="T19" fmla="*/ 1982 h 298"/>
                              <a:gd name="T20" fmla="+- 0 3621 3610"/>
                              <a:gd name="T21" fmla="*/ T20 w 297"/>
                              <a:gd name="T22" fmla="+- 0 2040 1833"/>
                              <a:gd name="T23" fmla="*/ 2040 h 298"/>
                              <a:gd name="T24" fmla="+- 0 3653 3610"/>
                              <a:gd name="T25" fmla="*/ T24 w 297"/>
                              <a:gd name="T26" fmla="+- 0 2087 1833"/>
                              <a:gd name="T27" fmla="*/ 2087 h 298"/>
                              <a:gd name="T28" fmla="+- 0 3701 3610"/>
                              <a:gd name="T29" fmla="*/ T28 w 297"/>
                              <a:gd name="T30" fmla="+- 0 2119 1833"/>
                              <a:gd name="T31" fmla="*/ 2119 h 298"/>
                              <a:gd name="T32" fmla="+- 0 3758 3610"/>
                              <a:gd name="T33" fmla="*/ T32 w 297"/>
                              <a:gd name="T34" fmla="+- 0 2131 1833"/>
                              <a:gd name="T35" fmla="*/ 2131 h 298"/>
                              <a:gd name="T36" fmla="+- 0 3816 3610"/>
                              <a:gd name="T37" fmla="*/ T36 w 297"/>
                              <a:gd name="T38" fmla="+- 0 2119 1833"/>
                              <a:gd name="T39" fmla="*/ 2119 h 298"/>
                              <a:gd name="T40" fmla="+- 0 3864 3610"/>
                              <a:gd name="T41" fmla="*/ T40 w 297"/>
                              <a:gd name="T42" fmla="+- 0 2087 1833"/>
                              <a:gd name="T43" fmla="*/ 2087 h 298"/>
                              <a:gd name="T44" fmla="+- 0 3896 3610"/>
                              <a:gd name="T45" fmla="*/ T44 w 297"/>
                              <a:gd name="T46" fmla="+- 0 2040 1833"/>
                              <a:gd name="T47" fmla="*/ 2040 h 298"/>
                              <a:gd name="T48" fmla="+- 0 3907 3610"/>
                              <a:gd name="T49" fmla="*/ T48 w 297"/>
                              <a:gd name="T50" fmla="+- 0 1982 1833"/>
                              <a:gd name="T51" fmla="*/ 1982 h 298"/>
                              <a:gd name="T52" fmla="+- 0 3896 3610"/>
                              <a:gd name="T53" fmla="*/ T52 w 297"/>
                              <a:gd name="T54" fmla="+- 0 1924 1833"/>
                              <a:gd name="T55" fmla="*/ 1924 h 298"/>
                              <a:gd name="T56" fmla="+- 0 3864 3610"/>
                              <a:gd name="T57" fmla="*/ T56 w 297"/>
                              <a:gd name="T58" fmla="+- 0 1877 1833"/>
                              <a:gd name="T59" fmla="*/ 1877 h 298"/>
                              <a:gd name="T60" fmla="+- 0 3816 3610"/>
                              <a:gd name="T61" fmla="*/ T60 w 297"/>
                              <a:gd name="T62" fmla="+- 0 1845 1833"/>
                              <a:gd name="T63" fmla="*/ 1845 h 298"/>
                              <a:gd name="T64" fmla="+- 0 3758 3610"/>
                              <a:gd name="T65" fmla="*/ T64 w 297"/>
                              <a:gd name="T66" fmla="+- 0 1833 1833"/>
                              <a:gd name="T67" fmla="*/ 183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4"/>
                                </a:lnTo>
                                <a:lnTo>
                                  <a:pt x="91" y="286"/>
                                </a:lnTo>
                                <a:lnTo>
                                  <a:pt x="148" y="298"/>
                                </a:lnTo>
                                <a:lnTo>
                                  <a:pt x="206" y="286"/>
                                </a:lnTo>
                                <a:lnTo>
                                  <a:pt x="254" y="254"/>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9" name="Picture 3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0" y="1840"/>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 name="Freeform 305"/>
                        <wps:cNvSpPr>
                          <a:spLocks/>
                        </wps:cNvSpPr>
                        <wps:spPr bwMode="auto">
                          <a:xfrm>
                            <a:off x="3610" y="1833"/>
                            <a:ext cx="297" cy="298"/>
                          </a:xfrm>
                          <a:custGeom>
                            <a:avLst/>
                            <a:gdLst>
                              <a:gd name="T0" fmla="+- 0 3758 3610"/>
                              <a:gd name="T1" fmla="*/ T0 w 297"/>
                              <a:gd name="T2" fmla="+- 0 2131 1833"/>
                              <a:gd name="T3" fmla="*/ 2131 h 298"/>
                              <a:gd name="T4" fmla="+- 0 3816 3610"/>
                              <a:gd name="T5" fmla="*/ T4 w 297"/>
                              <a:gd name="T6" fmla="+- 0 2119 1833"/>
                              <a:gd name="T7" fmla="*/ 2119 h 298"/>
                              <a:gd name="T8" fmla="+- 0 3864 3610"/>
                              <a:gd name="T9" fmla="*/ T8 w 297"/>
                              <a:gd name="T10" fmla="+- 0 2087 1833"/>
                              <a:gd name="T11" fmla="*/ 2087 h 298"/>
                              <a:gd name="T12" fmla="+- 0 3896 3610"/>
                              <a:gd name="T13" fmla="*/ T12 w 297"/>
                              <a:gd name="T14" fmla="+- 0 2040 1833"/>
                              <a:gd name="T15" fmla="*/ 2040 h 298"/>
                              <a:gd name="T16" fmla="+- 0 3907 3610"/>
                              <a:gd name="T17" fmla="*/ T16 w 297"/>
                              <a:gd name="T18" fmla="+- 0 1982 1833"/>
                              <a:gd name="T19" fmla="*/ 1982 h 298"/>
                              <a:gd name="T20" fmla="+- 0 3896 3610"/>
                              <a:gd name="T21" fmla="*/ T20 w 297"/>
                              <a:gd name="T22" fmla="+- 0 1924 1833"/>
                              <a:gd name="T23" fmla="*/ 1924 h 298"/>
                              <a:gd name="T24" fmla="+- 0 3864 3610"/>
                              <a:gd name="T25" fmla="*/ T24 w 297"/>
                              <a:gd name="T26" fmla="+- 0 1877 1833"/>
                              <a:gd name="T27" fmla="*/ 1877 h 298"/>
                              <a:gd name="T28" fmla="+- 0 3816 3610"/>
                              <a:gd name="T29" fmla="*/ T28 w 297"/>
                              <a:gd name="T30" fmla="+- 0 1845 1833"/>
                              <a:gd name="T31" fmla="*/ 1845 h 298"/>
                              <a:gd name="T32" fmla="+- 0 3758 3610"/>
                              <a:gd name="T33" fmla="*/ T32 w 297"/>
                              <a:gd name="T34" fmla="+- 0 1833 1833"/>
                              <a:gd name="T35" fmla="*/ 1833 h 298"/>
                              <a:gd name="T36" fmla="+- 0 3701 3610"/>
                              <a:gd name="T37" fmla="*/ T36 w 297"/>
                              <a:gd name="T38" fmla="+- 0 1845 1833"/>
                              <a:gd name="T39" fmla="*/ 1845 h 298"/>
                              <a:gd name="T40" fmla="+- 0 3653 3610"/>
                              <a:gd name="T41" fmla="*/ T40 w 297"/>
                              <a:gd name="T42" fmla="+- 0 1877 1833"/>
                              <a:gd name="T43" fmla="*/ 1877 h 298"/>
                              <a:gd name="T44" fmla="+- 0 3621 3610"/>
                              <a:gd name="T45" fmla="*/ T44 w 297"/>
                              <a:gd name="T46" fmla="+- 0 1924 1833"/>
                              <a:gd name="T47" fmla="*/ 1924 h 298"/>
                              <a:gd name="T48" fmla="+- 0 3610 3610"/>
                              <a:gd name="T49" fmla="*/ T48 w 297"/>
                              <a:gd name="T50" fmla="+- 0 1982 1833"/>
                              <a:gd name="T51" fmla="*/ 1982 h 298"/>
                              <a:gd name="T52" fmla="+- 0 3621 3610"/>
                              <a:gd name="T53" fmla="*/ T52 w 297"/>
                              <a:gd name="T54" fmla="+- 0 2040 1833"/>
                              <a:gd name="T55" fmla="*/ 2040 h 298"/>
                              <a:gd name="T56" fmla="+- 0 3653 3610"/>
                              <a:gd name="T57" fmla="*/ T56 w 297"/>
                              <a:gd name="T58" fmla="+- 0 2087 1833"/>
                              <a:gd name="T59" fmla="*/ 2087 h 298"/>
                              <a:gd name="T60" fmla="+- 0 3701 3610"/>
                              <a:gd name="T61" fmla="*/ T60 w 297"/>
                              <a:gd name="T62" fmla="+- 0 2119 1833"/>
                              <a:gd name="T63" fmla="*/ 2119 h 298"/>
                              <a:gd name="T64" fmla="+- 0 3758 3610"/>
                              <a:gd name="T65" fmla="*/ T64 w 297"/>
                              <a:gd name="T66" fmla="+- 0 2131 1833"/>
                              <a:gd name="T67" fmla="*/ 213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4"/>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304"/>
                        <wps:cNvSpPr>
                          <a:spLocks/>
                        </wps:cNvSpPr>
                        <wps:spPr bwMode="auto">
                          <a:xfrm>
                            <a:off x="4627" y="1839"/>
                            <a:ext cx="298" cy="298"/>
                          </a:xfrm>
                          <a:custGeom>
                            <a:avLst/>
                            <a:gdLst>
                              <a:gd name="T0" fmla="+- 0 4776 4627"/>
                              <a:gd name="T1" fmla="*/ T0 w 298"/>
                              <a:gd name="T2" fmla="+- 0 1839 1839"/>
                              <a:gd name="T3" fmla="*/ 1839 h 298"/>
                              <a:gd name="T4" fmla="+- 0 4718 4627"/>
                              <a:gd name="T5" fmla="*/ T4 w 298"/>
                              <a:gd name="T6" fmla="+- 0 1851 1839"/>
                              <a:gd name="T7" fmla="*/ 1851 h 298"/>
                              <a:gd name="T8" fmla="+- 0 4671 4627"/>
                              <a:gd name="T9" fmla="*/ T8 w 298"/>
                              <a:gd name="T10" fmla="+- 0 1883 1839"/>
                              <a:gd name="T11" fmla="*/ 1883 h 298"/>
                              <a:gd name="T12" fmla="+- 0 4639 4627"/>
                              <a:gd name="T13" fmla="*/ T12 w 298"/>
                              <a:gd name="T14" fmla="+- 0 1930 1839"/>
                              <a:gd name="T15" fmla="*/ 1930 h 298"/>
                              <a:gd name="T16" fmla="+- 0 4627 4627"/>
                              <a:gd name="T17" fmla="*/ T16 w 298"/>
                              <a:gd name="T18" fmla="+- 0 1988 1839"/>
                              <a:gd name="T19" fmla="*/ 1988 h 298"/>
                              <a:gd name="T20" fmla="+- 0 4639 4627"/>
                              <a:gd name="T21" fmla="*/ T20 w 298"/>
                              <a:gd name="T22" fmla="+- 0 2046 1839"/>
                              <a:gd name="T23" fmla="*/ 2046 h 298"/>
                              <a:gd name="T24" fmla="+- 0 4671 4627"/>
                              <a:gd name="T25" fmla="*/ T24 w 298"/>
                              <a:gd name="T26" fmla="+- 0 2093 1839"/>
                              <a:gd name="T27" fmla="*/ 2093 h 298"/>
                              <a:gd name="T28" fmla="+- 0 4718 4627"/>
                              <a:gd name="T29" fmla="*/ T28 w 298"/>
                              <a:gd name="T30" fmla="+- 0 2125 1839"/>
                              <a:gd name="T31" fmla="*/ 2125 h 298"/>
                              <a:gd name="T32" fmla="+- 0 4776 4627"/>
                              <a:gd name="T33" fmla="*/ T32 w 298"/>
                              <a:gd name="T34" fmla="+- 0 2137 1839"/>
                              <a:gd name="T35" fmla="*/ 2137 h 298"/>
                              <a:gd name="T36" fmla="+- 0 4834 4627"/>
                              <a:gd name="T37" fmla="*/ T36 w 298"/>
                              <a:gd name="T38" fmla="+- 0 2125 1839"/>
                              <a:gd name="T39" fmla="*/ 2125 h 298"/>
                              <a:gd name="T40" fmla="+- 0 4881 4627"/>
                              <a:gd name="T41" fmla="*/ T40 w 298"/>
                              <a:gd name="T42" fmla="+- 0 2093 1839"/>
                              <a:gd name="T43" fmla="*/ 2093 h 298"/>
                              <a:gd name="T44" fmla="+- 0 4913 4627"/>
                              <a:gd name="T45" fmla="*/ T44 w 298"/>
                              <a:gd name="T46" fmla="+- 0 2046 1839"/>
                              <a:gd name="T47" fmla="*/ 2046 h 298"/>
                              <a:gd name="T48" fmla="+- 0 4925 4627"/>
                              <a:gd name="T49" fmla="*/ T48 w 298"/>
                              <a:gd name="T50" fmla="+- 0 1988 1839"/>
                              <a:gd name="T51" fmla="*/ 1988 h 298"/>
                              <a:gd name="T52" fmla="+- 0 4913 4627"/>
                              <a:gd name="T53" fmla="*/ T52 w 298"/>
                              <a:gd name="T54" fmla="+- 0 1930 1839"/>
                              <a:gd name="T55" fmla="*/ 1930 h 298"/>
                              <a:gd name="T56" fmla="+- 0 4881 4627"/>
                              <a:gd name="T57" fmla="*/ T56 w 298"/>
                              <a:gd name="T58" fmla="+- 0 1883 1839"/>
                              <a:gd name="T59" fmla="*/ 1883 h 298"/>
                              <a:gd name="T60" fmla="+- 0 4834 4627"/>
                              <a:gd name="T61" fmla="*/ T60 w 298"/>
                              <a:gd name="T62" fmla="+- 0 1851 1839"/>
                              <a:gd name="T63" fmla="*/ 1851 h 298"/>
                              <a:gd name="T64" fmla="+- 0 4776 4627"/>
                              <a:gd name="T65" fmla="*/ T64 w 298"/>
                              <a:gd name="T66" fmla="+- 0 1839 1839"/>
                              <a:gd name="T67" fmla="*/ 183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303"/>
                        <wps:cNvSpPr>
                          <a:spLocks/>
                        </wps:cNvSpPr>
                        <wps:spPr bwMode="auto">
                          <a:xfrm>
                            <a:off x="4627" y="1839"/>
                            <a:ext cx="298" cy="298"/>
                          </a:xfrm>
                          <a:custGeom>
                            <a:avLst/>
                            <a:gdLst>
                              <a:gd name="T0" fmla="+- 0 4776 4627"/>
                              <a:gd name="T1" fmla="*/ T0 w 298"/>
                              <a:gd name="T2" fmla="+- 0 2137 1839"/>
                              <a:gd name="T3" fmla="*/ 2137 h 298"/>
                              <a:gd name="T4" fmla="+- 0 4834 4627"/>
                              <a:gd name="T5" fmla="*/ T4 w 298"/>
                              <a:gd name="T6" fmla="+- 0 2125 1839"/>
                              <a:gd name="T7" fmla="*/ 2125 h 298"/>
                              <a:gd name="T8" fmla="+- 0 4881 4627"/>
                              <a:gd name="T9" fmla="*/ T8 w 298"/>
                              <a:gd name="T10" fmla="+- 0 2093 1839"/>
                              <a:gd name="T11" fmla="*/ 2093 h 298"/>
                              <a:gd name="T12" fmla="+- 0 4913 4627"/>
                              <a:gd name="T13" fmla="*/ T12 w 298"/>
                              <a:gd name="T14" fmla="+- 0 2046 1839"/>
                              <a:gd name="T15" fmla="*/ 2046 h 298"/>
                              <a:gd name="T16" fmla="+- 0 4925 4627"/>
                              <a:gd name="T17" fmla="*/ T16 w 298"/>
                              <a:gd name="T18" fmla="+- 0 1988 1839"/>
                              <a:gd name="T19" fmla="*/ 1988 h 298"/>
                              <a:gd name="T20" fmla="+- 0 4913 4627"/>
                              <a:gd name="T21" fmla="*/ T20 w 298"/>
                              <a:gd name="T22" fmla="+- 0 1930 1839"/>
                              <a:gd name="T23" fmla="*/ 1930 h 298"/>
                              <a:gd name="T24" fmla="+- 0 4881 4627"/>
                              <a:gd name="T25" fmla="*/ T24 w 298"/>
                              <a:gd name="T26" fmla="+- 0 1883 1839"/>
                              <a:gd name="T27" fmla="*/ 1883 h 298"/>
                              <a:gd name="T28" fmla="+- 0 4834 4627"/>
                              <a:gd name="T29" fmla="*/ T28 w 298"/>
                              <a:gd name="T30" fmla="+- 0 1851 1839"/>
                              <a:gd name="T31" fmla="*/ 1851 h 298"/>
                              <a:gd name="T32" fmla="+- 0 4776 4627"/>
                              <a:gd name="T33" fmla="*/ T32 w 298"/>
                              <a:gd name="T34" fmla="+- 0 1839 1839"/>
                              <a:gd name="T35" fmla="*/ 1839 h 298"/>
                              <a:gd name="T36" fmla="+- 0 4718 4627"/>
                              <a:gd name="T37" fmla="*/ T36 w 298"/>
                              <a:gd name="T38" fmla="+- 0 1851 1839"/>
                              <a:gd name="T39" fmla="*/ 1851 h 298"/>
                              <a:gd name="T40" fmla="+- 0 4671 4627"/>
                              <a:gd name="T41" fmla="*/ T40 w 298"/>
                              <a:gd name="T42" fmla="+- 0 1883 1839"/>
                              <a:gd name="T43" fmla="*/ 1883 h 298"/>
                              <a:gd name="T44" fmla="+- 0 4639 4627"/>
                              <a:gd name="T45" fmla="*/ T44 w 298"/>
                              <a:gd name="T46" fmla="+- 0 1930 1839"/>
                              <a:gd name="T47" fmla="*/ 1930 h 298"/>
                              <a:gd name="T48" fmla="+- 0 4627 4627"/>
                              <a:gd name="T49" fmla="*/ T48 w 298"/>
                              <a:gd name="T50" fmla="+- 0 1988 1839"/>
                              <a:gd name="T51" fmla="*/ 1988 h 298"/>
                              <a:gd name="T52" fmla="+- 0 4639 4627"/>
                              <a:gd name="T53" fmla="*/ T52 w 298"/>
                              <a:gd name="T54" fmla="+- 0 2046 1839"/>
                              <a:gd name="T55" fmla="*/ 2046 h 298"/>
                              <a:gd name="T56" fmla="+- 0 4671 4627"/>
                              <a:gd name="T57" fmla="*/ T56 w 298"/>
                              <a:gd name="T58" fmla="+- 0 2093 1839"/>
                              <a:gd name="T59" fmla="*/ 2093 h 298"/>
                              <a:gd name="T60" fmla="+- 0 4718 4627"/>
                              <a:gd name="T61" fmla="*/ T60 w 298"/>
                              <a:gd name="T62" fmla="+- 0 2125 1839"/>
                              <a:gd name="T63" fmla="*/ 2125 h 298"/>
                              <a:gd name="T64" fmla="+- 0 4776 4627"/>
                              <a:gd name="T65" fmla="*/ T64 w 298"/>
                              <a:gd name="T66" fmla="+- 0 2137 1839"/>
                              <a:gd name="T67" fmla="*/ 213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Freeform 302"/>
                        <wps:cNvSpPr>
                          <a:spLocks/>
                        </wps:cNvSpPr>
                        <wps:spPr bwMode="auto">
                          <a:xfrm>
                            <a:off x="5644" y="1850"/>
                            <a:ext cx="298" cy="298"/>
                          </a:xfrm>
                          <a:custGeom>
                            <a:avLst/>
                            <a:gdLst>
                              <a:gd name="T0" fmla="+- 0 5793 5644"/>
                              <a:gd name="T1" fmla="*/ T0 w 298"/>
                              <a:gd name="T2" fmla="+- 0 1850 1850"/>
                              <a:gd name="T3" fmla="*/ 1850 h 298"/>
                              <a:gd name="T4" fmla="+- 0 5735 5644"/>
                              <a:gd name="T5" fmla="*/ T4 w 298"/>
                              <a:gd name="T6" fmla="+- 0 1862 1850"/>
                              <a:gd name="T7" fmla="*/ 1862 h 298"/>
                              <a:gd name="T8" fmla="+- 0 5688 5644"/>
                              <a:gd name="T9" fmla="*/ T8 w 298"/>
                              <a:gd name="T10" fmla="+- 0 1894 1850"/>
                              <a:gd name="T11" fmla="*/ 1894 h 298"/>
                              <a:gd name="T12" fmla="+- 0 5656 5644"/>
                              <a:gd name="T13" fmla="*/ T12 w 298"/>
                              <a:gd name="T14" fmla="+- 0 1941 1850"/>
                              <a:gd name="T15" fmla="*/ 1941 h 298"/>
                              <a:gd name="T16" fmla="+- 0 5644 5644"/>
                              <a:gd name="T17" fmla="*/ T16 w 298"/>
                              <a:gd name="T18" fmla="+- 0 1999 1850"/>
                              <a:gd name="T19" fmla="*/ 1999 h 298"/>
                              <a:gd name="T20" fmla="+- 0 5656 5644"/>
                              <a:gd name="T21" fmla="*/ T20 w 298"/>
                              <a:gd name="T22" fmla="+- 0 2057 1850"/>
                              <a:gd name="T23" fmla="*/ 2057 h 298"/>
                              <a:gd name="T24" fmla="+- 0 5688 5644"/>
                              <a:gd name="T25" fmla="*/ T24 w 298"/>
                              <a:gd name="T26" fmla="+- 0 2104 1850"/>
                              <a:gd name="T27" fmla="*/ 2104 h 298"/>
                              <a:gd name="T28" fmla="+- 0 5735 5644"/>
                              <a:gd name="T29" fmla="*/ T28 w 298"/>
                              <a:gd name="T30" fmla="+- 0 2136 1850"/>
                              <a:gd name="T31" fmla="*/ 2136 h 298"/>
                              <a:gd name="T32" fmla="+- 0 5793 5644"/>
                              <a:gd name="T33" fmla="*/ T32 w 298"/>
                              <a:gd name="T34" fmla="+- 0 2148 1850"/>
                              <a:gd name="T35" fmla="*/ 2148 h 298"/>
                              <a:gd name="T36" fmla="+- 0 5851 5644"/>
                              <a:gd name="T37" fmla="*/ T36 w 298"/>
                              <a:gd name="T38" fmla="+- 0 2136 1850"/>
                              <a:gd name="T39" fmla="*/ 2136 h 298"/>
                              <a:gd name="T40" fmla="+- 0 5898 5644"/>
                              <a:gd name="T41" fmla="*/ T40 w 298"/>
                              <a:gd name="T42" fmla="+- 0 2104 1850"/>
                              <a:gd name="T43" fmla="*/ 2104 h 298"/>
                              <a:gd name="T44" fmla="+- 0 5930 5644"/>
                              <a:gd name="T45" fmla="*/ T44 w 298"/>
                              <a:gd name="T46" fmla="+- 0 2057 1850"/>
                              <a:gd name="T47" fmla="*/ 2057 h 298"/>
                              <a:gd name="T48" fmla="+- 0 5942 5644"/>
                              <a:gd name="T49" fmla="*/ T48 w 298"/>
                              <a:gd name="T50" fmla="+- 0 1999 1850"/>
                              <a:gd name="T51" fmla="*/ 1999 h 298"/>
                              <a:gd name="T52" fmla="+- 0 5930 5644"/>
                              <a:gd name="T53" fmla="*/ T52 w 298"/>
                              <a:gd name="T54" fmla="+- 0 1941 1850"/>
                              <a:gd name="T55" fmla="*/ 1941 h 298"/>
                              <a:gd name="T56" fmla="+- 0 5898 5644"/>
                              <a:gd name="T57" fmla="*/ T56 w 298"/>
                              <a:gd name="T58" fmla="+- 0 1894 1850"/>
                              <a:gd name="T59" fmla="*/ 1894 h 298"/>
                              <a:gd name="T60" fmla="+- 0 5851 5644"/>
                              <a:gd name="T61" fmla="*/ T60 w 298"/>
                              <a:gd name="T62" fmla="+- 0 1862 1850"/>
                              <a:gd name="T63" fmla="*/ 1862 h 298"/>
                              <a:gd name="T64" fmla="+- 0 5793 5644"/>
                              <a:gd name="T65" fmla="*/ T64 w 298"/>
                              <a:gd name="T66" fmla="+- 0 1850 1850"/>
                              <a:gd name="T67" fmla="*/ 185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301"/>
                        <wps:cNvSpPr>
                          <a:spLocks/>
                        </wps:cNvSpPr>
                        <wps:spPr bwMode="auto">
                          <a:xfrm>
                            <a:off x="5644" y="1850"/>
                            <a:ext cx="298" cy="298"/>
                          </a:xfrm>
                          <a:custGeom>
                            <a:avLst/>
                            <a:gdLst>
                              <a:gd name="T0" fmla="+- 0 5793 5644"/>
                              <a:gd name="T1" fmla="*/ T0 w 298"/>
                              <a:gd name="T2" fmla="+- 0 2148 1850"/>
                              <a:gd name="T3" fmla="*/ 2148 h 298"/>
                              <a:gd name="T4" fmla="+- 0 5851 5644"/>
                              <a:gd name="T5" fmla="*/ T4 w 298"/>
                              <a:gd name="T6" fmla="+- 0 2136 1850"/>
                              <a:gd name="T7" fmla="*/ 2136 h 298"/>
                              <a:gd name="T8" fmla="+- 0 5898 5644"/>
                              <a:gd name="T9" fmla="*/ T8 w 298"/>
                              <a:gd name="T10" fmla="+- 0 2104 1850"/>
                              <a:gd name="T11" fmla="*/ 2104 h 298"/>
                              <a:gd name="T12" fmla="+- 0 5930 5644"/>
                              <a:gd name="T13" fmla="*/ T12 w 298"/>
                              <a:gd name="T14" fmla="+- 0 2057 1850"/>
                              <a:gd name="T15" fmla="*/ 2057 h 298"/>
                              <a:gd name="T16" fmla="+- 0 5942 5644"/>
                              <a:gd name="T17" fmla="*/ T16 w 298"/>
                              <a:gd name="T18" fmla="+- 0 1999 1850"/>
                              <a:gd name="T19" fmla="*/ 1999 h 298"/>
                              <a:gd name="T20" fmla="+- 0 5930 5644"/>
                              <a:gd name="T21" fmla="*/ T20 w 298"/>
                              <a:gd name="T22" fmla="+- 0 1941 1850"/>
                              <a:gd name="T23" fmla="*/ 1941 h 298"/>
                              <a:gd name="T24" fmla="+- 0 5898 5644"/>
                              <a:gd name="T25" fmla="*/ T24 w 298"/>
                              <a:gd name="T26" fmla="+- 0 1894 1850"/>
                              <a:gd name="T27" fmla="*/ 1894 h 298"/>
                              <a:gd name="T28" fmla="+- 0 5851 5644"/>
                              <a:gd name="T29" fmla="*/ T28 w 298"/>
                              <a:gd name="T30" fmla="+- 0 1862 1850"/>
                              <a:gd name="T31" fmla="*/ 1862 h 298"/>
                              <a:gd name="T32" fmla="+- 0 5793 5644"/>
                              <a:gd name="T33" fmla="*/ T32 w 298"/>
                              <a:gd name="T34" fmla="+- 0 1850 1850"/>
                              <a:gd name="T35" fmla="*/ 1850 h 298"/>
                              <a:gd name="T36" fmla="+- 0 5735 5644"/>
                              <a:gd name="T37" fmla="*/ T36 w 298"/>
                              <a:gd name="T38" fmla="+- 0 1862 1850"/>
                              <a:gd name="T39" fmla="*/ 1862 h 298"/>
                              <a:gd name="T40" fmla="+- 0 5688 5644"/>
                              <a:gd name="T41" fmla="*/ T40 w 298"/>
                              <a:gd name="T42" fmla="+- 0 1894 1850"/>
                              <a:gd name="T43" fmla="*/ 1894 h 298"/>
                              <a:gd name="T44" fmla="+- 0 5656 5644"/>
                              <a:gd name="T45" fmla="*/ T44 w 298"/>
                              <a:gd name="T46" fmla="+- 0 1941 1850"/>
                              <a:gd name="T47" fmla="*/ 1941 h 298"/>
                              <a:gd name="T48" fmla="+- 0 5644 5644"/>
                              <a:gd name="T49" fmla="*/ T48 w 298"/>
                              <a:gd name="T50" fmla="+- 0 1999 1850"/>
                              <a:gd name="T51" fmla="*/ 1999 h 298"/>
                              <a:gd name="T52" fmla="+- 0 5656 5644"/>
                              <a:gd name="T53" fmla="*/ T52 w 298"/>
                              <a:gd name="T54" fmla="+- 0 2057 1850"/>
                              <a:gd name="T55" fmla="*/ 2057 h 298"/>
                              <a:gd name="T56" fmla="+- 0 5688 5644"/>
                              <a:gd name="T57" fmla="*/ T56 w 298"/>
                              <a:gd name="T58" fmla="+- 0 2104 1850"/>
                              <a:gd name="T59" fmla="*/ 2104 h 298"/>
                              <a:gd name="T60" fmla="+- 0 5735 5644"/>
                              <a:gd name="T61" fmla="*/ T60 w 298"/>
                              <a:gd name="T62" fmla="+- 0 2136 1850"/>
                              <a:gd name="T63" fmla="*/ 2136 h 298"/>
                              <a:gd name="T64" fmla="+- 0 5793 5644"/>
                              <a:gd name="T65" fmla="*/ T64 w 298"/>
                              <a:gd name="T66" fmla="+- 0 2148 1850"/>
                              <a:gd name="T67" fmla="*/ 21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Freeform 300"/>
                        <wps:cNvSpPr>
                          <a:spLocks/>
                        </wps:cNvSpPr>
                        <wps:spPr bwMode="auto">
                          <a:xfrm>
                            <a:off x="6660" y="1856"/>
                            <a:ext cx="297" cy="298"/>
                          </a:xfrm>
                          <a:custGeom>
                            <a:avLst/>
                            <a:gdLst>
                              <a:gd name="T0" fmla="+- 0 6809 6660"/>
                              <a:gd name="T1" fmla="*/ T0 w 297"/>
                              <a:gd name="T2" fmla="+- 0 1856 1856"/>
                              <a:gd name="T3" fmla="*/ 1856 h 298"/>
                              <a:gd name="T4" fmla="+- 0 6751 6660"/>
                              <a:gd name="T5" fmla="*/ T4 w 297"/>
                              <a:gd name="T6" fmla="+- 0 1868 1856"/>
                              <a:gd name="T7" fmla="*/ 1868 h 298"/>
                              <a:gd name="T8" fmla="+- 0 6703 6660"/>
                              <a:gd name="T9" fmla="*/ T8 w 297"/>
                              <a:gd name="T10" fmla="+- 0 1900 1856"/>
                              <a:gd name="T11" fmla="*/ 1900 h 298"/>
                              <a:gd name="T12" fmla="+- 0 6671 6660"/>
                              <a:gd name="T13" fmla="*/ T12 w 297"/>
                              <a:gd name="T14" fmla="+- 0 1947 1856"/>
                              <a:gd name="T15" fmla="*/ 1947 h 298"/>
                              <a:gd name="T16" fmla="+- 0 6660 6660"/>
                              <a:gd name="T17" fmla="*/ T16 w 297"/>
                              <a:gd name="T18" fmla="+- 0 2005 1856"/>
                              <a:gd name="T19" fmla="*/ 2005 h 298"/>
                              <a:gd name="T20" fmla="+- 0 6671 6660"/>
                              <a:gd name="T21" fmla="*/ T20 w 297"/>
                              <a:gd name="T22" fmla="+- 0 2063 1856"/>
                              <a:gd name="T23" fmla="*/ 2063 h 298"/>
                              <a:gd name="T24" fmla="+- 0 6703 6660"/>
                              <a:gd name="T25" fmla="*/ T24 w 297"/>
                              <a:gd name="T26" fmla="+- 0 2110 1856"/>
                              <a:gd name="T27" fmla="*/ 2110 h 298"/>
                              <a:gd name="T28" fmla="+- 0 6751 6660"/>
                              <a:gd name="T29" fmla="*/ T28 w 297"/>
                              <a:gd name="T30" fmla="+- 0 2142 1856"/>
                              <a:gd name="T31" fmla="*/ 2142 h 298"/>
                              <a:gd name="T32" fmla="+- 0 6809 6660"/>
                              <a:gd name="T33" fmla="*/ T32 w 297"/>
                              <a:gd name="T34" fmla="+- 0 2154 1856"/>
                              <a:gd name="T35" fmla="*/ 2154 h 298"/>
                              <a:gd name="T36" fmla="+- 0 6866 6660"/>
                              <a:gd name="T37" fmla="*/ T36 w 297"/>
                              <a:gd name="T38" fmla="+- 0 2142 1856"/>
                              <a:gd name="T39" fmla="*/ 2142 h 298"/>
                              <a:gd name="T40" fmla="+- 0 6914 6660"/>
                              <a:gd name="T41" fmla="*/ T40 w 297"/>
                              <a:gd name="T42" fmla="+- 0 2110 1856"/>
                              <a:gd name="T43" fmla="*/ 2110 h 298"/>
                              <a:gd name="T44" fmla="+- 0 6946 6660"/>
                              <a:gd name="T45" fmla="*/ T44 w 297"/>
                              <a:gd name="T46" fmla="+- 0 2063 1856"/>
                              <a:gd name="T47" fmla="*/ 2063 h 298"/>
                              <a:gd name="T48" fmla="+- 0 6957 6660"/>
                              <a:gd name="T49" fmla="*/ T48 w 297"/>
                              <a:gd name="T50" fmla="+- 0 2005 1856"/>
                              <a:gd name="T51" fmla="*/ 2005 h 298"/>
                              <a:gd name="T52" fmla="+- 0 6946 6660"/>
                              <a:gd name="T53" fmla="*/ T52 w 297"/>
                              <a:gd name="T54" fmla="+- 0 1947 1856"/>
                              <a:gd name="T55" fmla="*/ 1947 h 298"/>
                              <a:gd name="T56" fmla="+- 0 6914 6660"/>
                              <a:gd name="T57" fmla="*/ T56 w 297"/>
                              <a:gd name="T58" fmla="+- 0 1900 1856"/>
                              <a:gd name="T59" fmla="*/ 1900 h 298"/>
                              <a:gd name="T60" fmla="+- 0 6866 6660"/>
                              <a:gd name="T61" fmla="*/ T60 w 297"/>
                              <a:gd name="T62" fmla="+- 0 1868 1856"/>
                              <a:gd name="T63" fmla="*/ 1868 h 298"/>
                              <a:gd name="T64" fmla="+- 0 6809 6660"/>
                              <a:gd name="T65" fmla="*/ T64 w 297"/>
                              <a:gd name="T66" fmla="+- 0 1856 1856"/>
                              <a:gd name="T67" fmla="*/ 185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299"/>
                        <wps:cNvSpPr>
                          <a:spLocks/>
                        </wps:cNvSpPr>
                        <wps:spPr bwMode="auto">
                          <a:xfrm>
                            <a:off x="6660" y="1856"/>
                            <a:ext cx="297" cy="298"/>
                          </a:xfrm>
                          <a:custGeom>
                            <a:avLst/>
                            <a:gdLst>
                              <a:gd name="T0" fmla="+- 0 6809 6660"/>
                              <a:gd name="T1" fmla="*/ T0 w 297"/>
                              <a:gd name="T2" fmla="+- 0 2154 1856"/>
                              <a:gd name="T3" fmla="*/ 2154 h 298"/>
                              <a:gd name="T4" fmla="+- 0 6866 6660"/>
                              <a:gd name="T5" fmla="*/ T4 w 297"/>
                              <a:gd name="T6" fmla="+- 0 2142 1856"/>
                              <a:gd name="T7" fmla="*/ 2142 h 298"/>
                              <a:gd name="T8" fmla="+- 0 6914 6660"/>
                              <a:gd name="T9" fmla="*/ T8 w 297"/>
                              <a:gd name="T10" fmla="+- 0 2110 1856"/>
                              <a:gd name="T11" fmla="*/ 2110 h 298"/>
                              <a:gd name="T12" fmla="+- 0 6946 6660"/>
                              <a:gd name="T13" fmla="*/ T12 w 297"/>
                              <a:gd name="T14" fmla="+- 0 2063 1856"/>
                              <a:gd name="T15" fmla="*/ 2063 h 298"/>
                              <a:gd name="T16" fmla="+- 0 6957 6660"/>
                              <a:gd name="T17" fmla="*/ T16 w 297"/>
                              <a:gd name="T18" fmla="+- 0 2005 1856"/>
                              <a:gd name="T19" fmla="*/ 2005 h 298"/>
                              <a:gd name="T20" fmla="+- 0 6946 6660"/>
                              <a:gd name="T21" fmla="*/ T20 w 297"/>
                              <a:gd name="T22" fmla="+- 0 1947 1856"/>
                              <a:gd name="T23" fmla="*/ 1947 h 298"/>
                              <a:gd name="T24" fmla="+- 0 6914 6660"/>
                              <a:gd name="T25" fmla="*/ T24 w 297"/>
                              <a:gd name="T26" fmla="+- 0 1900 1856"/>
                              <a:gd name="T27" fmla="*/ 1900 h 298"/>
                              <a:gd name="T28" fmla="+- 0 6866 6660"/>
                              <a:gd name="T29" fmla="*/ T28 w 297"/>
                              <a:gd name="T30" fmla="+- 0 1868 1856"/>
                              <a:gd name="T31" fmla="*/ 1868 h 298"/>
                              <a:gd name="T32" fmla="+- 0 6809 6660"/>
                              <a:gd name="T33" fmla="*/ T32 w 297"/>
                              <a:gd name="T34" fmla="+- 0 1856 1856"/>
                              <a:gd name="T35" fmla="*/ 1856 h 298"/>
                              <a:gd name="T36" fmla="+- 0 6751 6660"/>
                              <a:gd name="T37" fmla="*/ T36 w 297"/>
                              <a:gd name="T38" fmla="+- 0 1868 1856"/>
                              <a:gd name="T39" fmla="*/ 1868 h 298"/>
                              <a:gd name="T40" fmla="+- 0 6703 6660"/>
                              <a:gd name="T41" fmla="*/ T40 w 297"/>
                              <a:gd name="T42" fmla="+- 0 1900 1856"/>
                              <a:gd name="T43" fmla="*/ 1900 h 298"/>
                              <a:gd name="T44" fmla="+- 0 6671 6660"/>
                              <a:gd name="T45" fmla="*/ T44 w 297"/>
                              <a:gd name="T46" fmla="+- 0 1947 1856"/>
                              <a:gd name="T47" fmla="*/ 1947 h 298"/>
                              <a:gd name="T48" fmla="+- 0 6660 6660"/>
                              <a:gd name="T49" fmla="*/ T48 w 297"/>
                              <a:gd name="T50" fmla="+- 0 2005 1856"/>
                              <a:gd name="T51" fmla="*/ 2005 h 298"/>
                              <a:gd name="T52" fmla="+- 0 6671 6660"/>
                              <a:gd name="T53" fmla="*/ T52 w 297"/>
                              <a:gd name="T54" fmla="+- 0 2063 1856"/>
                              <a:gd name="T55" fmla="*/ 2063 h 298"/>
                              <a:gd name="T56" fmla="+- 0 6703 6660"/>
                              <a:gd name="T57" fmla="*/ T56 w 297"/>
                              <a:gd name="T58" fmla="+- 0 2110 1856"/>
                              <a:gd name="T59" fmla="*/ 2110 h 298"/>
                              <a:gd name="T60" fmla="+- 0 6751 6660"/>
                              <a:gd name="T61" fmla="*/ T60 w 297"/>
                              <a:gd name="T62" fmla="+- 0 2142 1856"/>
                              <a:gd name="T63" fmla="*/ 2142 h 298"/>
                              <a:gd name="T64" fmla="+- 0 6809 6660"/>
                              <a:gd name="T65" fmla="*/ T64 w 297"/>
                              <a:gd name="T66" fmla="+- 0 2154 1856"/>
                              <a:gd name="T67" fmla="*/ 215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Line 298"/>
                        <wps:cNvCnPr>
                          <a:cxnSpLocks noChangeShapeType="1"/>
                        </wps:cNvCnPr>
                        <wps:spPr bwMode="auto">
                          <a:xfrm>
                            <a:off x="3759" y="1675"/>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68" name="Line 297"/>
                        <wps:cNvCnPr>
                          <a:cxnSpLocks noChangeShapeType="1"/>
                        </wps:cNvCnPr>
                        <wps:spPr bwMode="auto">
                          <a:xfrm>
                            <a:off x="6806" y="1704"/>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69" name="Line 296"/>
                        <wps:cNvCnPr>
                          <a:cxnSpLocks noChangeShapeType="1"/>
                        </wps:cNvCnPr>
                        <wps:spPr bwMode="auto">
                          <a:xfrm>
                            <a:off x="4767" y="1687"/>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70" name="Line 295"/>
                        <wps:cNvCnPr>
                          <a:cxnSpLocks noChangeShapeType="1"/>
                        </wps:cNvCnPr>
                        <wps:spPr bwMode="auto">
                          <a:xfrm>
                            <a:off x="5789" y="1687"/>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271" name="Line 294"/>
                        <wps:cNvCnPr>
                          <a:cxnSpLocks noChangeShapeType="1"/>
                        </wps:cNvCnPr>
                        <wps:spPr bwMode="auto">
                          <a:xfrm>
                            <a:off x="4762" y="1692"/>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F4238E" id="Group 293" o:spid="_x0000_s1026" style="position:absolute;margin-left:0;margin-top:0;width:411pt;height:609pt;z-index:-260612096;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">
                <v:shape id="Picture 324"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">
                  <v:imagedata r:id="rId13" o:title=""/>
                </v:shape>
                <v:shape id="Picture 323"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">
                  <v:imagedata r:id="rId148" o:title=""/>
                </v:shape>
                <v:shape id="Freeform 322" o:spid="_x0000_s1029" style="position:absolute;left:3610;top:18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" path="m148,l91,12,43,44,11,91,,149r11,58l43,254r48,32l148,298r58,-12l254,254r32,-47l297,149,286,91,254,44,206,12,148,xe" stroked="f">
                  <v:path arrowok="t" o:connecttype="custom" o:connectlocs="148,1833;91,1845;43,1877;11,1924;0,1982;11,2040;43,2087;91,2119;148,2131;206,2119;254,2087;286,2040;297,1982;286,1924;254,1877;206,1845;148,1833" o:connectangles="0,0,0,0,0,0,0,0,0,0,0,0,0,0,0,0,0"/>
                </v:shape>
                <v:shape id="Freeform 321" o:spid="_x0000_s1030" style="position:absolute;left:3610;top:18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" path="m148,298r58,-12l254,254r32,-47l297,149,286,91,254,44,206,12,148,,91,12,43,44,11,91,,149r11,58l43,254r48,32l148,298xe" filled="f" strokeweight=".5pt">
                  <v:path arrowok="t" o:connecttype="custom" o:connectlocs="148,2131;206,2119;254,2087;286,2040;297,1982;286,1924;254,1877;206,1845;148,1833;91,1845;43,1877;11,1924;0,1982;11,2040;43,2087;91,2119;148,2131" o:connectangles="0,0,0,0,0,0,0,0,0,0,0,0,0,0,0,0,0"/>
                </v:shape>
                <v:shape id="Freeform 320" o:spid="_x0000_s1031" style="position:absolute;left:4627;top:183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" path="m149,l91,12,44,44,12,91,,149r12,58l44,254r47,32l149,298r58,-12l254,254r32,-47l298,149,286,91,254,44,207,12,149,xe" stroked="f">
                  <v:path arrowok="t" o:connecttype="custom" o:connectlocs="149,1839;91,1851;44,1883;12,1930;0,1988;12,2046;44,2093;91,2125;149,2137;207,2125;254,2093;286,2046;298,1988;286,1930;254,1883;207,1851;149,1839" o:connectangles="0,0,0,0,0,0,0,0,0,0,0,0,0,0,0,0,0"/>
                </v:shape>
                <v:shape id="Freeform 319" o:spid="_x0000_s1032" style="position:absolute;left:4627;top:183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" path="m149,298r58,-12l254,254r32,-47l298,149,286,91,254,44,207,12,149,,91,12,44,44,12,91,,149r12,58l44,254r47,32l149,298xe" filled="f" strokeweight=".5pt">
                  <v:path arrowok="t" o:connecttype="custom" o:connectlocs="149,2137;207,2125;254,2093;286,2046;298,1988;286,1930;254,1883;207,1851;149,1839;91,1851;44,1883;12,1930;0,1988;12,2046;44,2093;91,2125;149,2137" o:connectangles="0,0,0,0,0,0,0,0,0,0,0,0,0,0,0,0,0"/>
                </v:shape>
                <v:shape id="Freeform 318" o:spid="_x0000_s1033" style="position:absolute;left:5644;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" path="m149,l91,12,44,44,12,91,,149r12,58l44,254r47,32l149,298r58,-12l254,254r32,-47l298,149,286,91,254,44,207,12,149,xe" stroked="f">
                  <v:path arrowok="t" o:connecttype="custom" o:connectlocs="149,1850;91,1862;44,1894;12,1941;0,1999;12,2057;44,2104;91,2136;149,2148;207,2136;254,2104;286,2057;298,1999;286,1941;254,1894;207,1862;149,1850" o:connectangles="0,0,0,0,0,0,0,0,0,0,0,0,0,0,0,0,0"/>
                </v:shape>
                <v:shape id="Freeform 317" o:spid="_x0000_s1034" style="position:absolute;left:5644;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" path="m149,298r58,-12l254,254r32,-47l298,149,286,91,254,44,207,12,149,,91,12,44,44,12,91,,149r12,58l44,254r47,32l149,298xe" filled="f" strokeweight=".5pt">
                  <v:path arrowok="t" o:connecttype="custom" o:connectlocs="149,2148;207,2136;254,2104;286,2057;298,1999;286,1941;254,1894;207,1862;149,1850;91,1862;44,1894;12,1941;0,1999;12,2057;44,2104;91,2136;149,2148" o:connectangles="0,0,0,0,0,0,0,0,0,0,0,0,0,0,0,0,0"/>
                </v:shape>
                <v:shape id="Freeform 316" o:spid="_x0000_s1035" style="position:absolute;left:6660;top:185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" path="m149,l91,12,43,44,11,91,,149r11,58l43,254r48,32l149,298r57,-12l254,254r32,-47l297,149,286,91,254,44,206,12,149,xe" fillcolor="#41ad49" stroked="f">
                  <v:path arrowok="t" o:connecttype="custom" o:connectlocs="149,1856;91,1868;43,1900;11,1947;0,2005;11,2063;43,2110;91,2142;149,2154;206,2142;254,2110;286,2063;297,2005;286,1947;254,1900;206,1868;149,1856" o:connectangles="0,0,0,0,0,0,0,0,0,0,0,0,0,0,0,0,0"/>
                </v:shape>
                <v:shape id="Freeform 315" o:spid="_x0000_s1036" style="position:absolute;left:6660;top:185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" path="m149,298r57,-12l254,254r32,-47l297,149,286,91,254,44,206,12,149,,91,12,43,44,11,91,,149r11,58l43,254r48,32l149,298xe" filled="f" strokeweight=".5pt">
                  <v:path arrowok="t" o:connecttype="custom" o:connectlocs="149,2154;206,2142;254,2110;286,2063;297,2005;286,1947;254,1900;206,1868;149,1856;91,1868;43,1900;11,1947;0,2005;11,2063;43,2110;91,2142;149,2154" o:connectangles="0,0,0,0,0,0,0,0,0,0,0,0,0,0,0,0,0"/>
                </v:shape>
                <v:line id="Line 314" o:spid="_x0000_s1037" style="position:absolute;visibility:visible;mso-wrap-style:square" from="3759,1675" to="3759,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" strokecolor="white" strokeweight=".5pt"/>
                <v:shape id="Picture 313" o:spid="_x0000_s1038" type="#_x0000_t75" style="position:absolute;left:6147;top:1848;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">
                  <v:imagedata r:id="rId32" o:title=""/>
                </v:shape>
                <v:line id="Line 312" o:spid="_x0000_s1039" style="position:absolute;visibility:visible;mso-wrap-style:square" from="6806,1704" to="6806,1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" strokecolor="white" strokeweight=".5pt"/>
                <v:shape id="Picture 311" o:spid="_x0000_s1040" type="#_x0000_t75" style="position:absolute;left:4120;top:1840;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">
                  <v:imagedata r:id="rId32" o:title=""/>
                </v:shape>
                <v:line id="Line 310" o:spid="_x0000_s1041" style="position:absolute;visibility:visible;mso-wrap-style:square" from="4767,1687" to="4767,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" strokecolor="white" strokeweight=".5pt"/>
                <v:line id="Line 309" o:spid="_x0000_s1042" style="position:absolute;visibility:visible;mso-wrap-style:square" from="5789,1687" to="5789,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" strokecolor="white" strokeweight=".5pt"/>
                <v:line id="Line 308" o:spid="_x0000_s1043" style="position:absolute;visibility:visible;mso-wrap-style:square" from="4762,1692" to="5794,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" strokecolor="white" strokeweight=".5pt"/>
                <v:shape id="Freeform 307" o:spid="_x0000_s1044" style="position:absolute;left:3610;top:18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" path="m148,l91,12,43,44,11,91,,149r11,58l43,254r48,32l148,298r58,-12l254,254r32,-47l297,149,286,91,254,44,206,12,148,xe" stroked="f">
                  <v:path arrowok="t" o:connecttype="custom" o:connectlocs="148,1833;91,1845;43,1877;11,1924;0,1982;11,2040;43,2087;91,2119;148,2131;206,2119;254,2087;286,2040;297,1982;286,1924;254,1877;206,1845;148,1833" o:connectangles="0,0,0,0,0,0,0,0,0,0,0,0,0,0,0,0,0"/>
                </v:shape>
                <v:shape id="Picture 306" o:spid="_x0000_s1045" type="#_x0000_t75" style="position:absolute;left:5140;top:1840;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">
                  <v:imagedata r:id="rId32" o:title=""/>
                </v:shape>
                <v:shape id="Freeform 305" o:spid="_x0000_s1046" style="position:absolute;left:3610;top:1833;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" path="m148,298r58,-12l254,254r32,-47l297,149,286,91,254,44,206,12,148,,91,12,43,44,11,91,,149r11,58l43,254r48,32l148,298xe" filled="f" strokeweight=".5pt">
                  <v:path arrowok="t" o:connecttype="custom" o:connectlocs="148,2131;206,2119;254,2087;286,2040;297,1982;286,1924;254,1877;206,1845;148,1833;91,1845;43,1877;11,1924;0,1982;11,2040;43,2087;91,2119;148,2131" o:connectangles="0,0,0,0,0,0,0,0,0,0,0,0,0,0,0,0,0"/>
                </v:shape>
                <v:shape id="Freeform 304" o:spid="_x0000_s1047" style="position:absolute;left:4627;top:183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" path="m149,l91,12,44,44,12,91,,149r12,58l44,254r47,32l149,298r58,-12l254,254r32,-47l298,149,286,91,254,44,207,12,149,xe" stroked="f">
                  <v:path arrowok="t" o:connecttype="custom" o:connectlocs="149,1839;91,1851;44,1883;12,1930;0,1988;12,2046;44,2093;91,2125;149,2137;207,2125;254,2093;286,2046;298,1988;286,1930;254,1883;207,1851;149,1839" o:connectangles="0,0,0,0,0,0,0,0,0,0,0,0,0,0,0,0,0"/>
                </v:shape>
                <v:shape id="Freeform 303" o:spid="_x0000_s1048" style="position:absolute;left:4627;top:183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" path="m149,298r58,-12l254,254r32,-47l298,149,286,91,254,44,207,12,149,,91,12,44,44,12,91,,149r12,58l44,254r47,32l149,298xe" filled="f" strokeweight=".5pt">
                  <v:path arrowok="t" o:connecttype="custom" o:connectlocs="149,2137;207,2125;254,2093;286,2046;298,1988;286,1930;254,1883;207,1851;149,1839;91,1851;44,1883;12,1930;0,1988;12,2046;44,2093;91,2125;149,2137" o:connectangles="0,0,0,0,0,0,0,0,0,0,0,0,0,0,0,0,0"/>
                </v:shape>
                <v:shape id="Freeform 302" o:spid="_x0000_s1049" style="position:absolute;left:5644;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" path="m149,l91,12,44,44,12,91,,149r12,58l44,254r47,32l149,298r58,-12l254,254r32,-47l298,149,286,91,254,44,207,12,149,xe" stroked="f">
                  <v:path arrowok="t" o:connecttype="custom" o:connectlocs="149,1850;91,1862;44,1894;12,1941;0,1999;12,2057;44,2104;91,2136;149,2148;207,2136;254,2104;286,2057;298,1999;286,1941;254,1894;207,1862;149,1850" o:connectangles="0,0,0,0,0,0,0,0,0,0,0,0,0,0,0,0,0"/>
                </v:shape>
                <v:shape id="Freeform 301" o:spid="_x0000_s1050" style="position:absolute;left:5644;top:185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" path="m149,298r58,-12l254,254r32,-47l298,149,286,91,254,44,207,12,149,,91,12,44,44,12,91,,149r12,58l44,254r47,32l149,298xe" filled="f" strokeweight=".5pt">
                  <v:path arrowok="t" o:connecttype="custom" o:connectlocs="149,2148;207,2136;254,2104;286,2057;298,1999;286,1941;254,1894;207,1862;149,1850;91,1862;44,1894;12,1941;0,1999;12,2057;44,2104;91,2136;149,2148" o:connectangles="0,0,0,0,0,0,0,0,0,0,0,0,0,0,0,0,0"/>
                </v:shape>
                <v:shape id="Freeform 300" o:spid="_x0000_s1051" style="position:absolute;left:6660;top:185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" path="m149,l91,12,43,44,11,91,,149r11,58l43,254r48,32l149,298r57,-12l254,254r32,-47l297,149,286,91,254,44,206,12,149,xe" fillcolor="#41ad49" stroked="f">
                  <v:path arrowok="t" o:connecttype="custom" o:connectlocs="149,1856;91,1868;43,1900;11,1947;0,2005;11,2063;43,2110;91,2142;149,2154;206,2142;254,2110;286,2063;297,2005;286,1947;254,1900;206,1868;149,1856" o:connectangles="0,0,0,0,0,0,0,0,0,0,0,0,0,0,0,0,0"/>
                </v:shape>
                <v:shape id="Freeform 299" o:spid="_x0000_s1052" style="position:absolute;left:6660;top:185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" path="m149,298r57,-12l254,254r32,-47l297,149,286,91,254,44,206,12,149,,91,12,43,44,11,91,,149r11,58l43,254r48,32l149,298xe" filled="f" strokeweight=".5pt">
                  <v:path arrowok="t" o:connecttype="custom" o:connectlocs="149,2154;206,2142;254,2110;286,2063;297,2005;286,1947;254,1900;206,1868;149,1856;91,1868;43,1900;11,1947;0,2005;11,2063;43,2110;91,2142;149,2154" o:connectangles="0,0,0,0,0,0,0,0,0,0,0,0,0,0,0,0,0"/>
                </v:shape>
                <v:line id="Line 298" o:spid="_x0000_s1053" style="position:absolute;visibility:visible;mso-wrap-style:square" from="3759,1675" to="3759,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" strokecolor="white" strokeweight=".5pt"/>
                <v:line id="Line 297" o:spid="_x0000_s1054" style="position:absolute;visibility:visible;mso-wrap-style:square" from="6806,1704" to="6806,1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" strokecolor="white" strokeweight=".5pt"/>
                <v:line id="Line 296" o:spid="_x0000_s1055" style="position:absolute;visibility:visible;mso-wrap-style:square" from="4767,1687" to="4767,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" strokecolor="white" strokeweight=".5pt"/>
                <v:line id="Line 295" o:spid="_x0000_s1056" style="position:absolute;visibility:visible;mso-wrap-style:square" from="5789,1687" to="5789,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" strokecolor="white" strokeweight=".5pt"/>
                <v:line id="Line 294" o:spid="_x0000_s1057" style="position:absolute;visibility:visible;mso-wrap-style:square" from="4762,1692" to="5794,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" strokecolor="white" strokeweight=".5pt"/>
                <w10:wrap anchorx="page" anchory="page"/>
              </v:group>
            </w:pict>
          </mc:Fallback>
        </mc:AlternateContent>
      </w:r>
    </w:p>
    <w:p w14:paraId="2570DA20" w14:textId="77777777" w:rsidR="006500DE" w:rsidRPr="004A7191" w:rsidRDefault="004A7191">
      <w:pPr>
        <w:spacing w:before="94"/>
        <w:ind w:left="3920"/>
        <w:rPr>
          <w:color w:val="000000" w:themeColor="text1"/>
          <w:sz w:val="16"/>
        </w:rPr>
      </w:pPr>
      <w:r w:rsidRPr="004A7191">
        <w:rPr>
          <w:color w:val="000000" w:themeColor="text1"/>
          <w:sz w:val="16"/>
        </w:rPr>
        <w:t>Least Concern (IUCN 3.1)</w:t>
      </w:r>
    </w:p>
    <w:p w14:paraId="756CCE2C" w14:textId="77777777" w:rsidR="006500DE" w:rsidRPr="004A7191" w:rsidRDefault="006500DE">
      <w:pPr>
        <w:pStyle w:val="BodyText"/>
        <w:spacing w:before="4"/>
        <w:rPr>
          <w:color w:val="000000" w:themeColor="text1"/>
          <w:sz w:val="15"/>
        </w:rPr>
      </w:pPr>
    </w:p>
    <w:p w14:paraId="6A2E51F0" w14:textId="77777777" w:rsidR="006500DE" w:rsidRPr="004A7191" w:rsidRDefault="004A7191">
      <w:pPr>
        <w:pStyle w:val="BodyText"/>
        <w:tabs>
          <w:tab w:val="left" w:pos="5976"/>
        </w:tabs>
        <w:spacing w:line="331" w:lineRule="auto"/>
        <w:ind w:left="4820" w:right="1516"/>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0E0A4A05" w14:textId="77777777" w:rsidR="006500DE" w:rsidRPr="004A7191" w:rsidRDefault="004A7191">
      <w:pPr>
        <w:pStyle w:val="BodyText"/>
        <w:tabs>
          <w:tab w:val="left" w:pos="5976"/>
        </w:tabs>
        <w:spacing w:line="229" w:lineRule="exact"/>
        <w:ind w:left="48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3BC64F86" w14:textId="77777777" w:rsidR="006500DE" w:rsidRPr="004A7191" w:rsidRDefault="004A7191">
      <w:pPr>
        <w:pStyle w:val="BodyText"/>
        <w:tabs>
          <w:tab w:val="left" w:pos="5976"/>
        </w:tabs>
        <w:spacing w:before="110"/>
        <w:ind w:left="4820"/>
        <w:rPr>
          <w:color w:val="000000" w:themeColor="text1"/>
        </w:rPr>
      </w:pPr>
      <w:r w:rsidRPr="004A7191">
        <w:rPr>
          <w:color w:val="000000" w:themeColor="text1"/>
        </w:rPr>
        <w:t>Order:</w:t>
      </w:r>
      <w:r w:rsidRPr="004A7191">
        <w:rPr>
          <w:color w:val="000000" w:themeColor="text1"/>
        </w:rPr>
        <w:tab/>
        <w:t>Passeriformes</w:t>
      </w:r>
    </w:p>
    <w:p w14:paraId="41E599E0" w14:textId="77777777" w:rsidR="006500DE" w:rsidRPr="004A7191" w:rsidRDefault="004A7191">
      <w:pPr>
        <w:pStyle w:val="BodyText"/>
        <w:tabs>
          <w:tab w:val="left" w:pos="5976"/>
        </w:tabs>
        <w:spacing w:before="90"/>
        <w:ind w:left="4820"/>
        <w:rPr>
          <w:color w:val="000000" w:themeColor="text1"/>
        </w:rPr>
      </w:pPr>
      <w:r w:rsidRPr="004A7191">
        <w:rPr>
          <w:color w:val="000000" w:themeColor="text1"/>
        </w:rPr>
        <w:t>Family:</w:t>
      </w:r>
      <w:r w:rsidRPr="004A7191">
        <w:rPr>
          <w:color w:val="000000" w:themeColor="text1"/>
        </w:rPr>
        <w:tab/>
        <w:t>Corvidae</w:t>
      </w:r>
    </w:p>
    <w:p w14:paraId="204D0A2F" w14:textId="77777777" w:rsidR="006500DE" w:rsidRPr="004A7191" w:rsidRDefault="004A7191">
      <w:pPr>
        <w:tabs>
          <w:tab w:val="left" w:pos="5976"/>
        </w:tabs>
        <w:spacing w:before="110"/>
        <w:ind w:left="4820"/>
        <w:rPr>
          <w:rFonts w:ascii="Georgia"/>
          <w:i/>
          <w:color w:val="000000" w:themeColor="text1"/>
          <w:sz w:val="20"/>
        </w:rPr>
      </w:pPr>
      <w:r w:rsidRPr="004A7191">
        <w:rPr>
          <w:color w:val="000000" w:themeColor="text1"/>
          <w:sz w:val="20"/>
        </w:rPr>
        <w:t>Genus:</w:t>
      </w:r>
      <w:r w:rsidRPr="004A7191">
        <w:rPr>
          <w:color w:val="000000" w:themeColor="text1"/>
          <w:sz w:val="20"/>
        </w:rPr>
        <w:tab/>
      </w:r>
      <w:r w:rsidRPr="004A7191">
        <w:rPr>
          <w:rFonts w:ascii="Georgia"/>
          <w:i/>
          <w:color w:val="000000" w:themeColor="text1"/>
          <w:sz w:val="20"/>
        </w:rPr>
        <w:t>Corvus</w:t>
      </w:r>
    </w:p>
    <w:p w14:paraId="468C5E74" w14:textId="77777777" w:rsidR="006500DE" w:rsidRPr="004A7191" w:rsidRDefault="004A7191">
      <w:pPr>
        <w:tabs>
          <w:tab w:val="left" w:pos="5976"/>
        </w:tabs>
        <w:spacing w:before="110"/>
        <w:ind w:left="482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C.</w:t>
      </w:r>
      <w:r w:rsidRPr="004A7191">
        <w:rPr>
          <w:rFonts w:ascii="Georgia"/>
          <w:i/>
          <w:color w:val="000000" w:themeColor="text1"/>
          <w:spacing w:val="-14"/>
          <w:sz w:val="20"/>
        </w:rPr>
        <w:t xml:space="preserve"> </w:t>
      </w:r>
      <w:r w:rsidRPr="004A7191">
        <w:rPr>
          <w:rFonts w:ascii="Georgia"/>
          <w:i/>
          <w:color w:val="000000" w:themeColor="text1"/>
          <w:sz w:val="20"/>
        </w:rPr>
        <w:t>splendens</w:t>
      </w:r>
    </w:p>
    <w:p w14:paraId="12105685" w14:textId="77777777" w:rsidR="006500DE" w:rsidRPr="004A7191" w:rsidRDefault="006500DE">
      <w:pPr>
        <w:pStyle w:val="BodyText"/>
        <w:rPr>
          <w:rFonts w:ascii="Georgia"/>
          <w:i/>
          <w:color w:val="000000" w:themeColor="text1"/>
          <w:sz w:val="22"/>
        </w:rPr>
      </w:pPr>
    </w:p>
    <w:p w14:paraId="17D3DFA5" w14:textId="77777777" w:rsidR="006500DE" w:rsidRPr="004A7191" w:rsidRDefault="006500DE">
      <w:pPr>
        <w:pStyle w:val="BodyText"/>
        <w:rPr>
          <w:rFonts w:ascii="Georgia"/>
          <w:i/>
          <w:color w:val="000000" w:themeColor="text1"/>
          <w:sz w:val="22"/>
        </w:rPr>
      </w:pPr>
    </w:p>
    <w:p w14:paraId="363780AD" w14:textId="77777777" w:rsidR="006500DE" w:rsidRPr="004A7191" w:rsidRDefault="006500DE">
      <w:pPr>
        <w:pStyle w:val="BodyText"/>
        <w:rPr>
          <w:rFonts w:ascii="Georgia"/>
          <w:i/>
          <w:color w:val="000000" w:themeColor="text1"/>
          <w:sz w:val="22"/>
        </w:rPr>
      </w:pPr>
    </w:p>
    <w:p w14:paraId="0A504E7C" w14:textId="77777777" w:rsidR="006500DE" w:rsidRPr="004A7191" w:rsidRDefault="006500DE">
      <w:pPr>
        <w:pStyle w:val="BodyText"/>
        <w:rPr>
          <w:rFonts w:ascii="Georgia"/>
          <w:i/>
          <w:color w:val="000000" w:themeColor="text1"/>
          <w:sz w:val="22"/>
        </w:rPr>
      </w:pPr>
    </w:p>
    <w:p w14:paraId="45DF9229" w14:textId="77777777" w:rsidR="006500DE" w:rsidRPr="004A7191" w:rsidRDefault="006500DE">
      <w:pPr>
        <w:pStyle w:val="BodyText"/>
        <w:rPr>
          <w:rFonts w:ascii="Georgia"/>
          <w:i/>
          <w:color w:val="000000" w:themeColor="text1"/>
          <w:sz w:val="22"/>
        </w:rPr>
      </w:pPr>
    </w:p>
    <w:p w14:paraId="2CF701B1" w14:textId="77777777" w:rsidR="006500DE" w:rsidRPr="004A7191" w:rsidRDefault="006500DE">
      <w:pPr>
        <w:pStyle w:val="BodyText"/>
        <w:rPr>
          <w:rFonts w:ascii="Georgia"/>
          <w:i/>
          <w:color w:val="000000" w:themeColor="text1"/>
          <w:sz w:val="22"/>
        </w:rPr>
      </w:pPr>
    </w:p>
    <w:p w14:paraId="1B08B221" w14:textId="77777777" w:rsidR="006500DE" w:rsidRPr="004A7191" w:rsidRDefault="006500DE">
      <w:pPr>
        <w:pStyle w:val="BodyText"/>
        <w:rPr>
          <w:rFonts w:ascii="Georgia"/>
          <w:i/>
          <w:color w:val="000000" w:themeColor="text1"/>
          <w:sz w:val="22"/>
        </w:rPr>
      </w:pPr>
    </w:p>
    <w:p w14:paraId="37A652C3" w14:textId="77777777" w:rsidR="006500DE" w:rsidRPr="004A7191" w:rsidRDefault="006500DE">
      <w:pPr>
        <w:pStyle w:val="BodyText"/>
        <w:rPr>
          <w:rFonts w:ascii="Georgia"/>
          <w:i/>
          <w:color w:val="000000" w:themeColor="text1"/>
          <w:sz w:val="22"/>
        </w:rPr>
      </w:pPr>
    </w:p>
    <w:p w14:paraId="02C1D437" w14:textId="77777777" w:rsidR="006500DE" w:rsidRPr="004A7191" w:rsidRDefault="006500DE">
      <w:pPr>
        <w:pStyle w:val="BodyText"/>
        <w:rPr>
          <w:rFonts w:ascii="Georgia"/>
          <w:i/>
          <w:color w:val="000000" w:themeColor="text1"/>
          <w:sz w:val="22"/>
        </w:rPr>
      </w:pPr>
    </w:p>
    <w:p w14:paraId="60F6FF7F" w14:textId="77777777" w:rsidR="006500DE" w:rsidRPr="004A7191" w:rsidRDefault="006500DE">
      <w:pPr>
        <w:pStyle w:val="BodyText"/>
        <w:rPr>
          <w:rFonts w:ascii="Georgia"/>
          <w:i/>
          <w:color w:val="000000" w:themeColor="text1"/>
          <w:sz w:val="22"/>
        </w:rPr>
      </w:pPr>
    </w:p>
    <w:p w14:paraId="7EB489D8" w14:textId="77777777" w:rsidR="006500DE" w:rsidRPr="004A7191" w:rsidRDefault="006500DE">
      <w:pPr>
        <w:pStyle w:val="BodyText"/>
        <w:rPr>
          <w:rFonts w:ascii="Georgia"/>
          <w:i/>
          <w:color w:val="000000" w:themeColor="text1"/>
          <w:sz w:val="22"/>
        </w:rPr>
      </w:pPr>
    </w:p>
    <w:p w14:paraId="6F192B16" w14:textId="77777777" w:rsidR="006500DE" w:rsidRPr="004A7191" w:rsidRDefault="006500DE">
      <w:pPr>
        <w:pStyle w:val="BodyText"/>
        <w:rPr>
          <w:rFonts w:ascii="Georgia"/>
          <w:i/>
          <w:color w:val="000000" w:themeColor="text1"/>
          <w:sz w:val="22"/>
        </w:rPr>
      </w:pPr>
    </w:p>
    <w:p w14:paraId="3396E281" w14:textId="77777777" w:rsidR="006500DE" w:rsidRPr="004A7191" w:rsidRDefault="006500DE">
      <w:pPr>
        <w:pStyle w:val="BodyText"/>
        <w:rPr>
          <w:rFonts w:ascii="Georgia"/>
          <w:i/>
          <w:color w:val="000000" w:themeColor="text1"/>
          <w:sz w:val="22"/>
        </w:rPr>
      </w:pPr>
    </w:p>
    <w:p w14:paraId="3E7C3DEA" w14:textId="77777777" w:rsidR="006500DE" w:rsidRPr="004A7191" w:rsidRDefault="006500DE">
      <w:pPr>
        <w:pStyle w:val="BodyText"/>
        <w:rPr>
          <w:rFonts w:ascii="Georgia"/>
          <w:i/>
          <w:color w:val="000000" w:themeColor="text1"/>
          <w:sz w:val="22"/>
        </w:rPr>
      </w:pPr>
    </w:p>
    <w:p w14:paraId="3F6005B0" w14:textId="77777777" w:rsidR="006500DE" w:rsidRPr="004A7191" w:rsidRDefault="006500DE">
      <w:pPr>
        <w:pStyle w:val="BodyText"/>
        <w:rPr>
          <w:rFonts w:ascii="Georgia"/>
          <w:i/>
          <w:color w:val="000000" w:themeColor="text1"/>
          <w:sz w:val="22"/>
        </w:rPr>
      </w:pPr>
    </w:p>
    <w:p w14:paraId="61C6F5F2" w14:textId="77777777" w:rsidR="006500DE" w:rsidRPr="004A7191" w:rsidRDefault="006500DE">
      <w:pPr>
        <w:pStyle w:val="BodyText"/>
        <w:rPr>
          <w:rFonts w:ascii="Georgia"/>
          <w:i/>
          <w:color w:val="000000" w:themeColor="text1"/>
          <w:sz w:val="22"/>
        </w:rPr>
      </w:pPr>
    </w:p>
    <w:p w14:paraId="28D629EB" w14:textId="77777777" w:rsidR="006500DE" w:rsidRPr="004A7191" w:rsidRDefault="006500DE">
      <w:pPr>
        <w:pStyle w:val="BodyText"/>
        <w:rPr>
          <w:rFonts w:ascii="Georgia"/>
          <w:i/>
          <w:color w:val="000000" w:themeColor="text1"/>
          <w:sz w:val="22"/>
        </w:rPr>
      </w:pPr>
    </w:p>
    <w:p w14:paraId="3B12F084" w14:textId="77777777" w:rsidR="006500DE" w:rsidRPr="004A7191" w:rsidRDefault="006500DE">
      <w:pPr>
        <w:pStyle w:val="BodyText"/>
        <w:rPr>
          <w:rFonts w:ascii="Georgia"/>
          <w:i/>
          <w:color w:val="000000" w:themeColor="text1"/>
          <w:sz w:val="22"/>
        </w:rPr>
      </w:pPr>
    </w:p>
    <w:p w14:paraId="60A1D11E" w14:textId="77777777" w:rsidR="006500DE" w:rsidRPr="004A7191" w:rsidRDefault="006500DE">
      <w:pPr>
        <w:pStyle w:val="BodyText"/>
        <w:rPr>
          <w:rFonts w:ascii="Georgia"/>
          <w:i/>
          <w:color w:val="000000" w:themeColor="text1"/>
          <w:sz w:val="22"/>
        </w:rPr>
      </w:pPr>
    </w:p>
    <w:p w14:paraId="3AE04B95" w14:textId="77777777" w:rsidR="006500DE" w:rsidRPr="004A7191" w:rsidRDefault="006500DE">
      <w:pPr>
        <w:pStyle w:val="BodyText"/>
        <w:rPr>
          <w:rFonts w:ascii="Georgia"/>
          <w:i/>
          <w:color w:val="000000" w:themeColor="text1"/>
          <w:sz w:val="22"/>
        </w:rPr>
      </w:pPr>
    </w:p>
    <w:p w14:paraId="49C06B3F" w14:textId="77777777" w:rsidR="006500DE" w:rsidRPr="004A7191" w:rsidRDefault="006500DE">
      <w:pPr>
        <w:pStyle w:val="BodyText"/>
        <w:rPr>
          <w:rFonts w:ascii="Georgia"/>
          <w:i/>
          <w:color w:val="000000" w:themeColor="text1"/>
          <w:sz w:val="22"/>
        </w:rPr>
      </w:pPr>
    </w:p>
    <w:p w14:paraId="75DF1ABD" w14:textId="77777777" w:rsidR="006500DE" w:rsidRPr="004A7191" w:rsidRDefault="006500DE">
      <w:pPr>
        <w:pStyle w:val="BodyText"/>
        <w:spacing w:before="3"/>
        <w:rPr>
          <w:rFonts w:ascii="Georgia"/>
          <w:i/>
          <w:color w:val="000000" w:themeColor="text1"/>
          <w:sz w:val="19"/>
        </w:rPr>
      </w:pPr>
    </w:p>
    <w:p w14:paraId="0B11B01C" w14:textId="77777777" w:rsidR="006500DE" w:rsidRPr="004A7191" w:rsidRDefault="004A7191">
      <w:pPr>
        <w:ind w:left="5365"/>
        <w:rPr>
          <w:rFonts w:ascii="Trebuchet MS"/>
          <w:color w:val="000000" w:themeColor="text1"/>
          <w:sz w:val="16"/>
        </w:rPr>
      </w:pPr>
      <w:r w:rsidRPr="004A7191">
        <w:rPr>
          <w:rFonts w:ascii="Trebuchet MS"/>
          <w:color w:val="000000" w:themeColor="text1"/>
          <w:sz w:val="16"/>
        </w:rPr>
        <w:t xml:space="preserve">Photograph: </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409DE7EE"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04D7736D" w14:textId="77777777" w:rsidR="006500DE" w:rsidRPr="004A7191" w:rsidRDefault="006500DE">
      <w:pPr>
        <w:pStyle w:val="BodyText"/>
        <w:rPr>
          <w:rFonts w:ascii="Trebuchet MS"/>
          <w:color w:val="000000" w:themeColor="text1"/>
        </w:rPr>
      </w:pPr>
    </w:p>
    <w:p w14:paraId="5873C788" w14:textId="77777777" w:rsidR="006500DE" w:rsidRPr="004A7191" w:rsidRDefault="006500DE">
      <w:pPr>
        <w:pStyle w:val="BodyText"/>
        <w:rPr>
          <w:rFonts w:ascii="Trebuchet MS"/>
          <w:color w:val="000000" w:themeColor="text1"/>
        </w:rPr>
      </w:pPr>
    </w:p>
    <w:p w14:paraId="6CBA8951" w14:textId="77777777" w:rsidR="006500DE" w:rsidRPr="004A7191" w:rsidRDefault="004A7191">
      <w:pPr>
        <w:pStyle w:val="Heading1"/>
        <w:tabs>
          <w:tab w:val="left" w:pos="1158"/>
          <w:tab w:val="left" w:pos="7739"/>
        </w:tabs>
        <w:rPr>
          <w:color w:val="000000" w:themeColor="text1"/>
        </w:rPr>
      </w:pPr>
      <w:r w:rsidRPr="004A7191">
        <w:rPr>
          <w:color w:val="000000" w:themeColor="text1"/>
          <w:shd w:val="clear" w:color="auto" w:fill="595762"/>
        </w:rPr>
        <w:t xml:space="preserve"> </w:t>
      </w:r>
      <w:r w:rsidRPr="004A7191">
        <w:rPr>
          <w:color w:val="000000" w:themeColor="text1"/>
          <w:shd w:val="clear" w:color="auto" w:fill="595762"/>
        </w:rPr>
        <w:tab/>
        <w:t>53. House</w:t>
      </w:r>
      <w:r w:rsidRPr="004A7191">
        <w:rPr>
          <w:color w:val="000000" w:themeColor="text1"/>
          <w:spacing w:val="-20"/>
          <w:shd w:val="clear" w:color="auto" w:fill="595762"/>
        </w:rPr>
        <w:t xml:space="preserve"> </w:t>
      </w:r>
      <w:r w:rsidRPr="004A7191">
        <w:rPr>
          <w:color w:val="000000" w:themeColor="text1"/>
          <w:shd w:val="clear" w:color="auto" w:fill="595762"/>
        </w:rPr>
        <w:t>Sparrow</w:t>
      </w:r>
      <w:r w:rsidRPr="004A7191">
        <w:rPr>
          <w:color w:val="000000" w:themeColor="text1"/>
          <w:shd w:val="clear" w:color="auto" w:fill="595762"/>
        </w:rPr>
        <w:tab/>
      </w:r>
    </w:p>
    <w:p w14:paraId="4B32CB41" w14:textId="77777777" w:rsidR="006500DE" w:rsidRPr="004A7191" w:rsidRDefault="004A7191">
      <w:pPr>
        <w:pStyle w:val="BodyText"/>
        <w:spacing w:before="227" w:line="230" w:lineRule="auto"/>
        <w:ind w:left="1140" w:right="1267"/>
        <w:rPr>
          <w:color w:val="000000" w:themeColor="text1"/>
        </w:rPr>
      </w:pPr>
      <w:r w:rsidRPr="004A7191">
        <w:rPr>
          <w:color w:val="000000" w:themeColor="text1"/>
        </w:rPr>
        <w:t>The house sparrow (</w:t>
      </w:r>
      <w:r w:rsidRPr="004A7191">
        <w:rPr>
          <w:rFonts w:ascii="Georgia" w:hAnsi="Georgia"/>
          <w:i/>
          <w:color w:val="000000" w:themeColor="text1"/>
        </w:rPr>
        <w:t xml:space="preserve">Passer </w:t>
      </w:r>
      <w:proofErr w:type="spellStart"/>
      <w:r w:rsidRPr="004A7191">
        <w:rPr>
          <w:rFonts w:ascii="Georgia" w:hAnsi="Georgia"/>
          <w:i/>
          <w:color w:val="000000" w:themeColor="text1"/>
        </w:rPr>
        <w:t>domesticus</w:t>
      </w:r>
      <w:proofErr w:type="spellEnd"/>
      <w:r w:rsidRPr="004A7191">
        <w:rPr>
          <w:color w:val="000000" w:themeColor="text1"/>
        </w:rPr>
        <w:t xml:space="preserve">) is a bird of the sparrow family </w:t>
      </w:r>
      <w:proofErr w:type="spellStart"/>
      <w:r w:rsidRPr="004A7191">
        <w:rPr>
          <w:color w:val="000000" w:themeColor="text1"/>
        </w:rPr>
        <w:t>Passeridae</w:t>
      </w:r>
      <w:proofErr w:type="spellEnd"/>
      <w:r w:rsidRPr="004A7191">
        <w:rPr>
          <w:color w:val="000000" w:themeColor="text1"/>
        </w:rPr>
        <w:t>, found in most parts of the world. A small bird, it has a typical length of 16 cm (6.3 in) and a mass of 24–39.5</w:t>
      </w:r>
    </w:p>
    <w:p w14:paraId="76AC6CEE" w14:textId="77777777" w:rsidR="006500DE" w:rsidRPr="004A7191" w:rsidRDefault="004A7191">
      <w:pPr>
        <w:pStyle w:val="BodyText"/>
        <w:spacing w:before="12" w:line="237" w:lineRule="auto"/>
        <w:ind w:left="1140" w:right="1169"/>
        <w:rPr>
          <w:color w:val="000000" w:themeColor="text1"/>
        </w:rPr>
      </w:pPr>
      <w:r w:rsidRPr="004A7191">
        <w:rPr>
          <w:color w:val="000000" w:themeColor="text1"/>
        </w:rPr>
        <w:t xml:space="preserve">g (0.85–1.39 oz). Females and young birds are </w:t>
      </w:r>
      <w:proofErr w:type="spellStart"/>
      <w:r w:rsidRPr="004A7191">
        <w:rPr>
          <w:color w:val="000000" w:themeColor="text1"/>
        </w:rPr>
        <w:t>coloured</w:t>
      </w:r>
      <w:proofErr w:type="spellEnd"/>
      <w:r w:rsidRPr="004A7191">
        <w:rPr>
          <w:color w:val="000000" w:themeColor="text1"/>
        </w:rPr>
        <w:t xml:space="preserve"> pale brown and </w:t>
      </w:r>
      <w:r w:rsidRPr="004A7191">
        <w:rPr>
          <w:color w:val="000000" w:themeColor="text1"/>
          <w:spacing w:val="-7"/>
        </w:rPr>
        <w:t xml:space="preserve">grey, </w:t>
      </w:r>
      <w:r w:rsidRPr="004A7191">
        <w:rPr>
          <w:color w:val="000000" w:themeColor="text1"/>
        </w:rPr>
        <w:t xml:space="preserve">and males have brighter black, white, and </w:t>
      </w:r>
      <w:r w:rsidRPr="004A7191">
        <w:rPr>
          <w:color w:val="000000" w:themeColor="text1"/>
          <w:spacing w:val="-3"/>
        </w:rPr>
        <w:t xml:space="preserve">brown </w:t>
      </w:r>
      <w:r w:rsidRPr="004A7191">
        <w:rPr>
          <w:color w:val="000000" w:themeColor="text1"/>
        </w:rPr>
        <w:t>markings. One of about</w:t>
      </w:r>
      <w:r w:rsidRPr="004A7191">
        <w:rPr>
          <w:color w:val="000000" w:themeColor="text1"/>
          <w:spacing w:val="-2"/>
        </w:rPr>
        <w:t xml:space="preserve"> </w:t>
      </w:r>
      <w:r w:rsidRPr="004A7191">
        <w:rPr>
          <w:color w:val="000000" w:themeColor="text1"/>
        </w:rPr>
        <w:t>25 species in the</w:t>
      </w:r>
      <w:r w:rsidRPr="004A7191">
        <w:rPr>
          <w:color w:val="000000" w:themeColor="text1"/>
          <w:spacing w:val="-1"/>
        </w:rPr>
        <w:t xml:space="preserve"> </w:t>
      </w:r>
      <w:r w:rsidRPr="004A7191">
        <w:rPr>
          <w:color w:val="000000" w:themeColor="text1"/>
        </w:rPr>
        <w:t xml:space="preserve">genus </w:t>
      </w:r>
      <w:r w:rsidRPr="004A7191">
        <w:rPr>
          <w:color w:val="000000" w:themeColor="text1"/>
          <w:spacing w:val="-4"/>
        </w:rPr>
        <w:t>Passer,</w:t>
      </w:r>
      <w:r w:rsidRPr="004A7191">
        <w:rPr>
          <w:color w:val="000000" w:themeColor="text1"/>
          <w:spacing w:val="-8"/>
        </w:rPr>
        <w:t xml:space="preserve"> </w:t>
      </w:r>
      <w:r w:rsidRPr="004A7191">
        <w:rPr>
          <w:color w:val="000000" w:themeColor="text1"/>
        </w:rPr>
        <w:t>the</w:t>
      </w:r>
      <w:r w:rsidRPr="004A7191">
        <w:rPr>
          <w:color w:val="000000" w:themeColor="text1"/>
          <w:spacing w:val="-1"/>
        </w:rPr>
        <w:t xml:space="preserve"> </w:t>
      </w:r>
      <w:r w:rsidRPr="004A7191">
        <w:rPr>
          <w:color w:val="000000" w:themeColor="text1"/>
        </w:rPr>
        <w:t>house sparrow</w:t>
      </w:r>
      <w:r w:rsidRPr="004A7191">
        <w:rPr>
          <w:color w:val="000000" w:themeColor="text1"/>
          <w:spacing w:val="-18"/>
        </w:rPr>
        <w:t xml:space="preserve"> </w:t>
      </w:r>
      <w:r w:rsidRPr="004A7191">
        <w:rPr>
          <w:color w:val="000000" w:themeColor="text1"/>
        </w:rPr>
        <w:t>is</w:t>
      </w:r>
      <w:r w:rsidRPr="004A7191">
        <w:rPr>
          <w:color w:val="000000" w:themeColor="text1"/>
          <w:spacing w:val="-17"/>
        </w:rPr>
        <w:t xml:space="preserve"> </w:t>
      </w:r>
      <w:r w:rsidRPr="004A7191">
        <w:rPr>
          <w:color w:val="000000" w:themeColor="text1"/>
        </w:rPr>
        <w:t>native</w:t>
      </w:r>
      <w:r w:rsidRPr="004A7191">
        <w:rPr>
          <w:color w:val="000000" w:themeColor="text1"/>
          <w:spacing w:val="-17"/>
        </w:rPr>
        <w:t xml:space="preserve"> </w:t>
      </w:r>
      <w:r w:rsidRPr="004A7191">
        <w:rPr>
          <w:color w:val="000000" w:themeColor="text1"/>
        </w:rPr>
        <w:t>to</w:t>
      </w:r>
      <w:r w:rsidRPr="004A7191">
        <w:rPr>
          <w:color w:val="000000" w:themeColor="text1"/>
          <w:spacing w:val="-17"/>
        </w:rPr>
        <w:t xml:space="preserve"> </w:t>
      </w:r>
      <w:r w:rsidRPr="004A7191">
        <w:rPr>
          <w:color w:val="000000" w:themeColor="text1"/>
        </w:rPr>
        <w:t>most</w:t>
      </w:r>
      <w:r w:rsidRPr="004A7191">
        <w:rPr>
          <w:color w:val="000000" w:themeColor="text1"/>
          <w:spacing w:val="-18"/>
        </w:rPr>
        <w:t xml:space="preserve"> </w:t>
      </w:r>
      <w:r w:rsidRPr="004A7191">
        <w:rPr>
          <w:color w:val="000000" w:themeColor="text1"/>
        </w:rPr>
        <w:t>of Europe, the Mediterranean Basin, and much of Asia. Its intentional or accidental introductions to many regions, including parts of Australia, Africa,</w:t>
      </w:r>
      <w:r w:rsidRPr="004A7191">
        <w:rPr>
          <w:color w:val="000000" w:themeColor="text1"/>
          <w:spacing w:val="-1"/>
        </w:rPr>
        <w:t xml:space="preserve"> </w:t>
      </w:r>
      <w:r w:rsidRPr="004A7191">
        <w:rPr>
          <w:color w:val="000000" w:themeColor="text1"/>
        </w:rPr>
        <w:t>and the</w:t>
      </w:r>
      <w:r w:rsidRPr="004A7191">
        <w:rPr>
          <w:color w:val="000000" w:themeColor="text1"/>
          <w:spacing w:val="-13"/>
        </w:rPr>
        <w:t xml:space="preserve"> </w:t>
      </w:r>
      <w:r w:rsidRPr="004A7191">
        <w:rPr>
          <w:color w:val="000000" w:themeColor="text1"/>
        </w:rPr>
        <w:t>Americas, make</w:t>
      </w:r>
      <w:r w:rsidRPr="004A7191">
        <w:rPr>
          <w:color w:val="000000" w:themeColor="text1"/>
          <w:spacing w:val="-15"/>
        </w:rPr>
        <w:t xml:space="preserve"> </w:t>
      </w:r>
      <w:r w:rsidRPr="004A7191">
        <w:rPr>
          <w:color w:val="000000" w:themeColor="text1"/>
        </w:rPr>
        <w:t>it</w:t>
      </w:r>
      <w:r w:rsidRPr="004A7191">
        <w:rPr>
          <w:color w:val="000000" w:themeColor="text1"/>
          <w:spacing w:val="-13"/>
        </w:rPr>
        <w:t xml:space="preserve"> </w:t>
      </w:r>
      <w:r w:rsidRPr="004A7191">
        <w:rPr>
          <w:color w:val="000000" w:themeColor="text1"/>
        </w:rPr>
        <w:t>the</w:t>
      </w:r>
      <w:r w:rsidRPr="004A7191">
        <w:rPr>
          <w:color w:val="000000" w:themeColor="text1"/>
          <w:spacing w:val="-13"/>
        </w:rPr>
        <w:t xml:space="preserve"> </w:t>
      </w:r>
      <w:r w:rsidRPr="004A7191">
        <w:rPr>
          <w:color w:val="000000" w:themeColor="text1"/>
        </w:rPr>
        <w:t>most</w:t>
      </w:r>
      <w:r w:rsidRPr="004A7191">
        <w:rPr>
          <w:color w:val="000000" w:themeColor="text1"/>
          <w:spacing w:val="-16"/>
        </w:rPr>
        <w:t xml:space="preserve"> </w:t>
      </w:r>
      <w:r w:rsidRPr="004A7191">
        <w:rPr>
          <w:color w:val="000000" w:themeColor="text1"/>
        </w:rPr>
        <w:t>widely</w:t>
      </w:r>
      <w:r w:rsidRPr="004A7191">
        <w:rPr>
          <w:color w:val="000000" w:themeColor="text1"/>
          <w:spacing w:val="-14"/>
        </w:rPr>
        <w:t xml:space="preserve"> </w:t>
      </w:r>
      <w:r w:rsidRPr="004A7191">
        <w:rPr>
          <w:color w:val="000000" w:themeColor="text1"/>
        </w:rPr>
        <w:t>distributed</w:t>
      </w:r>
      <w:r w:rsidRPr="004A7191">
        <w:rPr>
          <w:color w:val="000000" w:themeColor="text1"/>
          <w:spacing w:val="-13"/>
        </w:rPr>
        <w:t xml:space="preserve"> </w:t>
      </w:r>
      <w:r w:rsidRPr="004A7191">
        <w:rPr>
          <w:color w:val="000000" w:themeColor="text1"/>
        </w:rPr>
        <w:t>wild</w:t>
      </w:r>
      <w:r w:rsidRPr="004A7191">
        <w:rPr>
          <w:color w:val="000000" w:themeColor="text1"/>
          <w:spacing w:val="-16"/>
        </w:rPr>
        <w:t xml:space="preserve"> </w:t>
      </w:r>
      <w:r w:rsidRPr="004A7191">
        <w:rPr>
          <w:color w:val="000000" w:themeColor="text1"/>
        </w:rPr>
        <w:t>bird.</w:t>
      </w:r>
    </w:p>
    <w:p w14:paraId="4FDBCB04" w14:textId="77777777" w:rsidR="006500DE" w:rsidRPr="004A7191" w:rsidRDefault="004A7191">
      <w:pPr>
        <w:pStyle w:val="BodyText"/>
        <w:spacing w:before="14" w:line="237" w:lineRule="auto"/>
        <w:ind w:left="1140" w:right="1318" w:firstLine="280"/>
        <w:rPr>
          <w:color w:val="000000" w:themeColor="text1"/>
        </w:rPr>
      </w:pPr>
      <w:r w:rsidRPr="004A7191">
        <w:rPr>
          <w:color w:val="000000" w:themeColor="text1"/>
        </w:rPr>
        <w:t>The house sparrow is strongly associated with human habitations, and can live in urban or rural settings. Though found in widely varied habitats</w:t>
      </w:r>
      <w:r w:rsidRPr="004A7191">
        <w:rPr>
          <w:color w:val="000000" w:themeColor="text1"/>
          <w:spacing w:val="-22"/>
        </w:rPr>
        <w:t xml:space="preserve"> </w:t>
      </w:r>
      <w:r w:rsidRPr="004A7191">
        <w:rPr>
          <w:color w:val="000000" w:themeColor="text1"/>
        </w:rPr>
        <w:t>and</w:t>
      </w:r>
      <w:r w:rsidRPr="004A7191">
        <w:rPr>
          <w:color w:val="000000" w:themeColor="text1"/>
          <w:spacing w:val="-21"/>
        </w:rPr>
        <w:t xml:space="preserve"> </w:t>
      </w:r>
      <w:r w:rsidRPr="004A7191">
        <w:rPr>
          <w:color w:val="000000" w:themeColor="text1"/>
        </w:rPr>
        <w:t>climates,</w:t>
      </w:r>
      <w:r w:rsidRPr="004A7191">
        <w:rPr>
          <w:color w:val="000000" w:themeColor="text1"/>
          <w:spacing w:val="-23"/>
        </w:rPr>
        <w:t xml:space="preserve"> </w:t>
      </w:r>
      <w:r w:rsidRPr="004A7191">
        <w:rPr>
          <w:color w:val="000000" w:themeColor="text1"/>
        </w:rPr>
        <w:t>it</w:t>
      </w:r>
      <w:r w:rsidRPr="004A7191">
        <w:rPr>
          <w:color w:val="000000" w:themeColor="text1"/>
          <w:spacing w:val="-22"/>
        </w:rPr>
        <w:t xml:space="preserve"> </w:t>
      </w:r>
      <w:r w:rsidRPr="004A7191">
        <w:rPr>
          <w:color w:val="000000" w:themeColor="text1"/>
        </w:rPr>
        <w:t>typically</w:t>
      </w:r>
      <w:r w:rsidRPr="004A7191">
        <w:rPr>
          <w:color w:val="000000" w:themeColor="text1"/>
          <w:spacing w:val="-21"/>
        </w:rPr>
        <w:t xml:space="preserve"> </w:t>
      </w:r>
      <w:r w:rsidRPr="004A7191">
        <w:rPr>
          <w:color w:val="000000" w:themeColor="text1"/>
        </w:rPr>
        <w:t>avoids</w:t>
      </w:r>
      <w:r w:rsidRPr="004A7191">
        <w:rPr>
          <w:color w:val="000000" w:themeColor="text1"/>
          <w:spacing w:val="-3"/>
        </w:rPr>
        <w:t xml:space="preserve"> </w:t>
      </w:r>
      <w:r w:rsidRPr="004A7191">
        <w:rPr>
          <w:color w:val="000000" w:themeColor="text1"/>
        </w:rPr>
        <w:t>extensive</w:t>
      </w:r>
      <w:r w:rsidRPr="004A7191">
        <w:rPr>
          <w:color w:val="000000" w:themeColor="text1"/>
          <w:spacing w:val="-21"/>
        </w:rPr>
        <w:t xml:space="preserve"> </w:t>
      </w:r>
      <w:r w:rsidRPr="004A7191">
        <w:rPr>
          <w:color w:val="000000" w:themeColor="text1"/>
        </w:rPr>
        <w:t>woodlands,</w:t>
      </w:r>
      <w:r w:rsidRPr="004A7191">
        <w:rPr>
          <w:color w:val="000000" w:themeColor="text1"/>
          <w:spacing w:val="-21"/>
        </w:rPr>
        <w:t xml:space="preserve"> </w:t>
      </w:r>
      <w:r w:rsidRPr="004A7191">
        <w:rPr>
          <w:color w:val="000000" w:themeColor="text1"/>
        </w:rPr>
        <w:t>grasslands, and</w:t>
      </w:r>
      <w:r w:rsidRPr="004A7191">
        <w:rPr>
          <w:color w:val="000000" w:themeColor="text1"/>
          <w:spacing w:val="-19"/>
        </w:rPr>
        <w:t xml:space="preserve"> </w:t>
      </w:r>
      <w:r w:rsidRPr="004A7191">
        <w:rPr>
          <w:color w:val="000000" w:themeColor="text1"/>
        </w:rPr>
        <w:t>deserts</w:t>
      </w:r>
      <w:r w:rsidRPr="004A7191">
        <w:rPr>
          <w:color w:val="000000" w:themeColor="text1"/>
          <w:spacing w:val="-20"/>
        </w:rPr>
        <w:t xml:space="preserve"> </w:t>
      </w:r>
      <w:r w:rsidRPr="004A7191">
        <w:rPr>
          <w:color w:val="000000" w:themeColor="text1"/>
        </w:rPr>
        <w:t>away</w:t>
      </w:r>
      <w:r w:rsidRPr="004A7191">
        <w:rPr>
          <w:color w:val="000000" w:themeColor="text1"/>
          <w:spacing w:val="-18"/>
        </w:rPr>
        <w:t xml:space="preserve"> </w:t>
      </w:r>
      <w:r w:rsidRPr="004A7191">
        <w:rPr>
          <w:color w:val="000000" w:themeColor="text1"/>
        </w:rPr>
        <w:t>from</w:t>
      </w:r>
      <w:r w:rsidRPr="004A7191">
        <w:rPr>
          <w:color w:val="000000" w:themeColor="text1"/>
          <w:spacing w:val="-20"/>
        </w:rPr>
        <w:t xml:space="preserve"> </w:t>
      </w:r>
      <w:r w:rsidRPr="004A7191">
        <w:rPr>
          <w:color w:val="000000" w:themeColor="text1"/>
        </w:rPr>
        <w:t>human</w:t>
      </w:r>
      <w:r w:rsidRPr="004A7191">
        <w:rPr>
          <w:color w:val="000000" w:themeColor="text1"/>
          <w:spacing w:val="-1"/>
        </w:rPr>
        <w:t xml:space="preserve"> </w:t>
      </w:r>
      <w:r w:rsidRPr="004A7191">
        <w:rPr>
          <w:color w:val="000000" w:themeColor="text1"/>
        </w:rPr>
        <w:t>development.</w:t>
      </w:r>
      <w:r w:rsidRPr="004A7191">
        <w:rPr>
          <w:color w:val="000000" w:themeColor="text1"/>
          <w:spacing w:val="-18"/>
        </w:rPr>
        <w:t xml:space="preserve"> </w:t>
      </w:r>
      <w:r w:rsidRPr="004A7191">
        <w:rPr>
          <w:color w:val="000000" w:themeColor="text1"/>
        </w:rPr>
        <w:t>It</w:t>
      </w:r>
      <w:r w:rsidRPr="004A7191">
        <w:rPr>
          <w:color w:val="000000" w:themeColor="text1"/>
          <w:spacing w:val="-18"/>
        </w:rPr>
        <w:t xml:space="preserve"> </w:t>
      </w:r>
      <w:r w:rsidRPr="004A7191">
        <w:rPr>
          <w:color w:val="000000" w:themeColor="text1"/>
        </w:rPr>
        <w:t>feeds</w:t>
      </w:r>
      <w:r w:rsidRPr="004A7191">
        <w:rPr>
          <w:color w:val="000000" w:themeColor="text1"/>
          <w:spacing w:val="-16"/>
        </w:rPr>
        <w:t xml:space="preserve"> </w:t>
      </w:r>
      <w:r w:rsidRPr="004A7191">
        <w:rPr>
          <w:color w:val="000000" w:themeColor="text1"/>
        </w:rPr>
        <w:t>mostly</w:t>
      </w:r>
      <w:r w:rsidRPr="004A7191">
        <w:rPr>
          <w:color w:val="000000" w:themeColor="text1"/>
          <w:spacing w:val="-17"/>
        </w:rPr>
        <w:t xml:space="preserve"> </w:t>
      </w:r>
      <w:r w:rsidRPr="004A7191">
        <w:rPr>
          <w:color w:val="000000" w:themeColor="text1"/>
        </w:rPr>
        <w:t>on</w:t>
      </w:r>
      <w:r w:rsidRPr="004A7191">
        <w:rPr>
          <w:color w:val="000000" w:themeColor="text1"/>
          <w:spacing w:val="-17"/>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seeds of grains and weeds, but it is an opportunistic eater and commonly eats insects and many other foods. Its predators include domestic cats, hawks,</w:t>
      </w:r>
      <w:r w:rsidRPr="004A7191">
        <w:rPr>
          <w:color w:val="000000" w:themeColor="text1"/>
          <w:spacing w:val="-1"/>
        </w:rPr>
        <w:t xml:space="preserve"> </w:t>
      </w:r>
      <w:r w:rsidRPr="004A7191">
        <w:rPr>
          <w:color w:val="000000" w:themeColor="text1"/>
        </w:rPr>
        <w:t>owls,</w:t>
      </w:r>
      <w:r w:rsidRPr="004A7191">
        <w:rPr>
          <w:color w:val="000000" w:themeColor="text1"/>
          <w:spacing w:val="-15"/>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many</w:t>
      </w:r>
      <w:r w:rsidRPr="004A7191">
        <w:rPr>
          <w:color w:val="000000" w:themeColor="text1"/>
          <w:spacing w:val="-12"/>
        </w:rPr>
        <w:t xml:space="preserve"> </w:t>
      </w:r>
      <w:r w:rsidRPr="004A7191">
        <w:rPr>
          <w:color w:val="000000" w:themeColor="text1"/>
        </w:rPr>
        <w:t>other</w:t>
      </w:r>
      <w:r w:rsidRPr="004A7191">
        <w:rPr>
          <w:color w:val="000000" w:themeColor="text1"/>
          <w:spacing w:val="-13"/>
        </w:rPr>
        <w:t xml:space="preserve"> </w:t>
      </w:r>
      <w:r w:rsidRPr="004A7191">
        <w:rPr>
          <w:color w:val="000000" w:themeColor="text1"/>
        </w:rPr>
        <w:t>predatory</w:t>
      </w:r>
      <w:r w:rsidRPr="004A7191">
        <w:rPr>
          <w:color w:val="000000" w:themeColor="text1"/>
          <w:spacing w:val="-14"/>
        </w:rPr>
        <w:t xml:space="preserve"> </w:t>
      </w:r>
      <w:r w:rsidRPr="004A7191">
        <w:rPr>
          <w:color w:val="000000" w:themeColor="text1"/>
        </w:rPr>
        <w:t>birds</w:t>
      </w:r>
      <w:r w:rsidRPr="004A7191">
        <w:rPr>
          <w:color w:val="000000" w:themeColor="text1"/>
          <w:spacing w:val="-13"/>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mammals.</w:t>
      </w:r>
    </w:p>
    <w:p w14:paraId="3E08294D" w14:textId="77777777" w:rsidR="006500DE" w:rsidRPr="004A7191" w:rsidRDefault="004A7191">
      <w:pPr>
        <w:pStyle w:val="BodyText"/>
        <w:spacing w:before="6" w:line="237" w:lineRule="auto"/>
        <w:ind w:left="1140" w:right="1188" w:firstLine="280"/>
        <w:rPr>
          <w:color w:val="000000" w:themeColor="text1"/>
        </w:rPr>
      </w:pPr>
      <w:r w:rsidRPr="004A7191">
        <w:rPr>
          <w:color w:val="000000" w:themeColor="text1"/>
        </w:rPr>
        <w:t>Because of its numbers, ubiquity, and association with human settlements, the house sparrow is culturally prominent. It is extensively, and usually unsuccessfully, persecuted as an agricultural pest. It has also often been kept as a pet, as well</w:t>
      </w:r>
    </w:p>
    <w:p w14:paraId="5A254870" w14:textId="77777777" w:rsidR="006500DE" w:rsidRPr="004A7191" w:rsidRDefault="004A7191">
      <w:pPr>
        <w:pStyle w:val="BodyText"/>
        <w:spacing w:before="9" w:line="237" w:lineRule="auto"/>
        <w:ind w:left="1140" w:right="1188"/>
        <w:rPr>
          <w:color w:val="000000" w:themeColor="text1"/>
        </w:rPr>
      </w:pPr>
      <w:r w:rsidRPr="004A7191">
        <w:rPr>
          <w:color w:val="000000" w:themeColor="text1"/>
        </w:rPr>
        <w:t>as being a food item and a symbol of lust, sexual potency, commonness, and vulgarity. Though it is widespread and abundant, its numbers have declined in some areas. The animal’s conservation status is listed as least concern on the IUCN Red List.</w:t>
      </w:r>
    </w:p>
    <w:p w14:paraId="6358C5E1" w14:textId="77777777" w:rsidR="006500DE" w:rsidRPr="004A7191" w:rsidRDefault="006500DE">
      <w:pPr>
        <w:spacing w:line="237" w:lineRule="auto"/>
        <w:rPr>
          <w:color w:val="000000" w:themeColor="text1"/>
        </w:rPr>
        <w:sectPr w:rsidR="006500DE" w:rsidRPr="004A7191">
          <w:pgSz w:w="8240" w:h="12200"/>
          <w:pgMar w:top="1060" w:right="0" w:bottom="280" w:left="0" w:header="720" w:footer="720" w:gutter="0"/>
          <w:cols w:space="720"/>
        </w:sectPr>
      </w:pPr>
    </w:p>
    <w:p w14:paraId="5FAC36BB" w14:textId="77777777" w:rsidR="006500DE" w:rsidRPr="004A7191" w:rsidRDefault="006500DE">
      <w:pPr>
        <w:pStyle w:val="BodyText"/>
        <w:rPr>
          <w:color w:val="000000" w:themeColor="text1"/>
        </w:rPr>
      </w:pPr>
    </w:p>
    <w:p w14:paraId="6CBC96A5" w14:textId="77777777" w:rsidR="006500DE" w:rsidRPr="004A7191" w:rsidRDefault="006500DE">
      <w:pPr>
        <w:pStyle w:val="BodyText"/>
        <w:rPr>
          <w:color w:val="000000" w:themeColor="text1"/>
        </w:rPr>
      </w:pPr>
    </w:p>
    <w:p w14:paraId="19EC3BAB" w14:textId="77777777" w:rsidR="006500DE" w:rsidRPr="004A7191" w:rsidRDefault="006500DE">
      <w:pPr>
        <w:pStyle w:val="BodyText"/>
        <w:rPr>
          <w:color w:val="000000" w:themeColor="text1"/>
        </w:rPr>
      </w:pPr>
    </w:p>
    <w:p w14:paraId="16B9CF30" w14:textId="77777777" w:rsidR="006500DE" w:rsidRPr="004A7191" w:rsidRDefault="006500DE">
      <w:pPr>
        <w:pStyle w:val="BodyText"/>
        <w:rPr>
          <w:color w:val="000000" w:themeColor="text1"/>
        </w:rPr>
      </w:pPr>
    </w:p>
    <w:p w14:paraId="714E2386" w14:textId="77777777" w:rsidR="006500DE" w:rsidRPr="004A7191" w:rsidRDefault="006500DE">
      <w:pPr>
        <w:pStyle w:val="BodyText"/>
        <w:rPr>
          <w:color w:val="000000" w:themeColor="text1"/>
        </w:rPr>
      </w:pPr>
    </w:p>
    <w:p w14:paraId="5DB5C9A2" w14:textId="77777777" w:rsidR="006500DE" w:rsidRPr="004A7191" w:rsidRDefault="006500DE">
      <w:pPr>
        <w:pStyle w:val="BodyText"/>
        <w:rPr>
          <w:color w:val="000000" w:themeColor="text1"/>
        </w:rPr>
      </w:pPr>
    </w:p>
    <w:p w14:paraId="220532BB" w14:textId="77777777" w:rsidR="006500DE" w:rsidRPr="004A7191" w:rsidRDefault="006500DE">
      <w:pPr>
        <w:pStyle w:val="BodyText"/>
        <w:rPr>
          <w:color w:val="000000" w:themeColor="text1"/>
        </w:rPr>
      </w:pPr>
    </w:p>
    <w:p w14:paraId="3C77F278" w14:textId="77777777" w:rsidR="006500DE" w:rsidRPr="004A7191" w:rsidRDefault="006500DE">
      <w:pPr>
        <w:pStyle w:val="BodyText"/>
        <w:rPr>
          <w:color w:val="000000" w:themeColor="text1"/>
        </w:rPr>
      </w:pPr>
    </w:p>
    <w:p w14:paraId="609DCAD2" w14:textId="77777777" w:rsidR="006500DE" w:rsidRPr="004A7191" w:rsidRDefault="006500DE">
      <w:pPr>
        <w:pStyle w:val="BodyText"/>
        <w:rPr>
          <w:color w:val="000000" w:themeColor="text1"/>
        </w:rPr>
      </w:pPr>
    </w:p>
    <w:p w14:paraId="207AC357" w14:textId="77777777" w:rsidR="006500DE" w:rsidRPr="004A7191" w:rsidRDefault="006500DE">
      <w:pPr>
        <w:pStyle w:val="BodyText"/>
        <w:rPr>
          <w:color w:val="000000" w:themeColor="text1"/>
        </w:rPr>
      </w:pPr>
    </w:p>
    <w:p w14:paraId="20A4AD69" w14:textId="77777777" w:rsidR="006500DE" w:rsidRPr="004A7191" w:rsidRDefault="006500DE">
      <w:pPr>
        <w:pStyle w:val="BodyText"/>
        <w:rPr>
          <w:color w:val="000000" w:themeColor="text1"/>
        </w:rPr>
      </w:pPr>
    </w:p>
    <w:p w14:paraId="689D4F96" w14:textId="77777777" w:rsidR="006500DE" w:rsidRPr="004A7191" w:rsidRDefault="006500DE">
      <w:pPr>
        <w:pStyle w:val="BodyText"/>
        <w:rPr>
          <w:color w:val="000000" w:themeColor="text1"/>
        </w:rPr>
      </w:pPr>
    </w:p>
    <w:p w14:paraId="76032167" w14:textId="77777777" w:rsidR="006500DE" w:rsidRPr="004A7191" w:rsidRDefault="006500DE">
      <w:pPr>
        <w:pStyle w:val="BodyText"/>
        <w:rPr>
          <w:color w:val="000000" w:themeColor="text1"/>
        </w:rPr>
      </w:pPr>
    </w:p>
    <w:p w14:paraId="71256C8B" w14:textId="77777777" w:rsidR="006500DE" w:rsidRPr="004A7191" w:rsidRDefault="006500DE">
      <w:pPr>
        <w:pStyle w:val="BodyText"/>
        <w:rPr>
          <w:color w:val="000000" w:themeColor="text1"/>
        </w:rPr>
      </w:pPr>
    </w:p>
    <w:p w14:paraId="43C201B6" w14:textId="77777777" w:rsidR="006500DE" w:rsidRPr="004A7191" w:rsidRDefault="006500DE">
      <w:pPr>
        <w:pStyle w:val="BodyText"/>
        <w:rPr>
          <w:color w:val="000000" w:themeColor="text1"/>
        </w:rPr>
      </w:pPr>
    </w:p>
    <w:p w14:paraId="04C88EA5" w14:textId="77777777" w:rsidR="006500DE" w:rsidRPr="004A7191" w:rsidRDefault="006500DE">
      <w:pPr>
        <w:pStyle w:val="BodyText"/>
        <w:rPr>
          <w:color w:val="000000" w:themeColor="text1"/>
        </w:rPr>
      </w:pPr>
    </w:p>
    <w:p w14:paraId="1D14F628" w14:textId="77777777" w:rsidR="006500DE" w:rsidRPr="004A7191" w:rsidRDefault="006500DE">
      <w:pPr>
        <w:pStyle w:val="BodyText"/>
        <w:rPr>
          <w:color w:val="000000" w:themeColor="text1"/>
        </w:rPr>
      </w:pPr>
    </w:p>
    <w:p w14:paraId="4834286F" w14:textId="77777777" w:rsidR="006500DE" w:rsidRPr="004A7191" w:rsidRDefault="006500DE">
      <w:pPr>
        <w:pStyle w:val="BodyText"/>
        <w:rPr>
          <w:color w:val="000000" w:themeColor="text1"/>
        </w:rPr>
      </w:pPr>
    </w:p>
    <w:p w14:paraId="1400043E" w14:textId="77777777" w:rsidR="006500DE" w:rsidRPr="004A7191" w:rsidRDefault="006500DE">
      <w:pPr>
        <w:pStyle w:val="BodyText"/>
        <w:rPr>
          <w:color w:val="000000" w:themeColor="text1"/>
        </w:rPr>
      </w:pPr>
    </w:p>
    <w:p w14:paraId="5FAF70CC" w14:textId="77777777" w:rsidR="006500DE" w:rsidRPr="004A7191" w:rsidRDefault="006500DE">
      <w:pPr>
        <w:pStyle w:val="BodyText"/>
        <w:rPr>
          <w:color w:val="000000" w:themeColor="text1"/>
        </w:rPr>
      </w:pPr>
    </w:p>
    <w:p w14:paraId="68873DBD" w14:textId="77777777" w:rsidR="006500DE" w:rsidRPr="004A7191" w:rsidRDefault="006500DE">
      <w:pPr>
        <w:pStyle w:val="BodyText"/>
        <w:rPr>
          <w:color w:val="000000" w:themeColor="text1"/>
        </w:rPr>
      </w:pPr>
    </w:p>
    <w:p w14:paraId="275870A0" w14:textId="77777777" w:rsidR="006500DE" w:rsidRPr="004A7191" w:rsidRDefault="006500DE">
      <w:pPr>
        <w:pStyle w:val="BodyText"/>
        <w:rPr>
          <w:color w:val="000000" w:themeColor="text1"/>
        </w:rPr>
      </w:pPr>
    </w:p>
    <w:p w14:paraId="06E5725C" w14:textId="77777777" w:rsidR="006500DE" w:rsidRPr="004A7191" w:rsidRDefault="006500DE">
      <w:pPr>
        <w:pStyle w:val="BodyText"/>
        <w:spacing w:before="6"/>
        <w:rPr>
          <w:color w:val="000000" w:themeColor="text1"/>
          <w:sz w:val="29"/>
        </w:rPr>
      </w:pPr>
    </w:p>
    <w:p w14:paraId="2B60EACC" w14:textId="77777777" w:rsidR="006500DE" w:rsidRPr="004A7191" w:rsidRDefault="004A7191">
      <w:pPr>
        <w:pStyle w:val="Heading2"/>
        <w:spacing w:before="57"/>
        <w:rPr>
          <w:color w:val="000000" w:themeColor="text1"/>
        </w:rPr>
      </w:pPr>
      <w:r w:rsidRPr="004A7191">
        <w:rPr>
          <w:color w:val="000000" w:themeColor="text1"/>
        </w:rPr>
        <w:t>Conservation status</w:t>
      </w:r>
    </w:p>
    <w:p w14:paraId="401C5080" w14:textId="77777777" w:rsidR="006500DE" w:rsidRPr="004A7191" w:rsidRDefault="006500DE">
      <w:pPr>
        <w:pStyle w:val="BodyText"/>
        <w:spacing w:before="4"/>
        <w:rPr>
          <w:b/>
          <w:color w:val="000000" w:themeColor="text1"/>
          <w:sz w:val="14"/>
        </w:rPr>
      </w:pPr>
    </w:p>
    <w:p w14:paraId="194927C7" w14:textId="77777777" w:rsidR="006500DE" w:rsidRPr="004A7191" w:rsidRDefault="006500DE">
      <w:pPr>
        <w:rPr>
          <w:color w:val="000000" w:themeColor="text1"/>
          <w:sz w:val="14"/>
        </w:rPr>
        <w:sectPr w:rsidR="006500DE" w:rsidRPr="004A7191">
          <w:pgSz w:w="8240" w:h="12200"/>
          <w:pgMar w:top="1140" w:right="0" w:bottom="280" w:left="0" w:header="720" w:footer="720" w:gutter="0"/>
          <w:cols w:space="720"/>
        </w:sectPr>
      </w:pPr>
    </w:p>
    <w:p w14:paraId="2687B8A3" w14:textId="77777777" w:rsidR="006500DE" w:rsidRPr="004A7191" w:rsidRDefault="004A7191">
      <w:pPr>
        <w:spacing w:before="93"/>
        <w:ind w:left="1140"/>
        <w:rPr>
          <w:color w:val="000000" w:themeColor="text1"/>
          <w:sz w:val="16"/>
        </w:rPr>
      </w:pPr>
      <w:r w:rsidRPr="004A7191">
        <w:rPr>
          <w:color w:val="000000" w:themeColor="text1"/>
          <w:sz w:val="16"/>
        </w:rPr>
        <w:t>Extinct</w:t>
      </w:r>
    </w:p>
    <w:p w14:paraId="3FC319A9" w14:textId="77777777" w:rsidR="006500DE" w:rsidRPr="004A7191" w:rsidRDefault="006500DE">
      <w:pPr>
        <w:pStyle w:val="BodyText"/>
        <w:spacing w:before="5"/>
        <w:rPr>
          <w:color w:val="000000" w:themeColor="text1"/>
          <w:sz w:val="15"/>
        </w:rPr>
      </w:pPr>
    </w:p>
    <w:p w14:paraId="3ABC3712" w14:textId="77777777" w:rsidR="006500DE" w:rsidRPr="004A7191" w:rsidRDefault="004A7191">
      <w:pPr>
        <w:pStyle w:val="BodyText"/>
        <w:tabs>
          <w:tab w:val="left" w:pos="1738"/>
        </w:tabs>
        <w:ind w:left="1260"/>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17"/>
        </w:rPr>
        <w:t>EW</w:t>
      </w:r>
    </w:p>
    <w:p w14:paraId="61997CBD" w14:textId="77777777" w:rsidR="006500DE" w:rsidRPr="004A7191" w:rsidRDefault="004A7191">
      <w:pPr>
        <w:spacing w:before="93"/>
        <w:ind w:left="276"/>
        <w:jc w:val="center"/>
        <w:rPr>
          <w:color w:val="000000" w:themeColor="text1"/>
          <w:sz w:val="16"/>
        </w:rPr>
      </w:pPr>
      <w:r w:rsidRPr="004A7191">
        <w:rPr>
          <w:color w:val="000000" w:themeColor="text1"/>
        </w:rPr>
        <w:br w:type="column"/>
      </w:r>
      <w:proofErr w:type="spellStart"/>
      <w:r w:rsidRPr="004A7191">
        <w:rPr>
          <w:color w:val="000000" w:themeColor="text1"/>
          <w:sz w:val="16"/>
        </w:rPr>
        <w:t>Threatned</w:t>
      </w:r>
      <w:proofErr w:type="spellEnd"/>
    </w:p>
    <w:p w14:paraId="58533846" w14:textId="77777777" w:rsidR="006500DE" w:rsidRPr="004A7191" w:rsidRDefault="006500DE">
      <w:pPr>
        <w:pStyle w:val="BodyText"/>
        <w:spacing w:before="2"/>
        <w:rPr>
          <w:color w:val="000000" w:themeColor="text1"/>
          <w:sz w:val="17"/>
        </w:rPr>
      </w:pPr>
    </w:p>
    <w:p w14:paraId="0BA2B890" w14:textId="77777777" w:rsidR="006500DE" w:rsidRPr="004A7191" w:rsidRDefault="004A7191">
      <w:pPr>
        <w:pStyle w:val="BodyText"/>
        <w:tabs>
          <w:tab w:val="left" w:pos="744"/>
          <w:tab w:val="left" w:pos="1245"/>
        </w:tabs>
        <w:ind w:left="237"/>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7C8F2BB3" w14:textId="77777777" w:rsidR="006500DE" w:rsidRPr="004A7191" w:rsidRDefault="004A7191">
      <w:pPr>
        <w:spacing w:before="113" w:line="208" w:lineRule="auto"/>
        <w:ind w:left="570" w:right="3538" w:firstLine="100"/>
        <w:rPr>
          <w:color w:val="000000" w:themeColor="text1"/>
          <w:sz w:val="16"/>
        </w:rPr>
      </w:pPr>
      <w:r w:rsidRPr="004A7191">
        <w:rPr>
          <w:color w:val="000000" w:themeColor="text1"/>
        </w:rPr>
        <w:br w:type="column"/>
      </w:r>
      <w:r w:rsidRPr="004A7191">
        <w:rPr>
          <w:color w:val="000000" w:themeColor="text1"/>
          <w:sz w:val="16"/>
        </w:rPr>
        <w:t>Least Concern</w:t>
      </w:r>
    </w:p>
    <w:p w14:paraId="1B8C657F"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741E692A"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2003" w:space="40"/>
            <w:col w:w="1487" w:space="39"/>
            <w:col w:w="4671"/>
          </w:cols>
        </w:sectPr>
      </w:pPr>
    </w:p>
    <w:p w14:paraId="4DB55AA8" w14:textId="77777777" w:rsidR="006500DE" w:rsidRPr="004A7191" w:rsidRDefault="00AE6195">
      <w:pPr>
        <w:pStyle w:val="BodyText"/>
        <w:spacing w:before="10"/>
        <w:rPr>
          <w:rFonts w:ascii="Trebuchet MS"/>
          <w:color w:val="000000" w:themeColor="text1"/>
          <w:sz w:val="14"/>
        </w:rPr>
      </w:pPr>
      <w:r w:rsidRPr="004A7191">
        <w:rPr>
          <w:noProof/>
          <w:color w:val="000000" w:themeColor="text1"/>
        </w:rPr>
        <mc:AlternateContent>
          <mc:Choice Requires="wps">
            <w:drawing>
              <wp:anchor distT="0" distB="0" distL="114300" distR="114300" simplePos="0" relativeHeight="242711552" behindDoc="1" locked="0" layoutInCell="1" allowOverlap="1" wp14:anchorId="1746C64A" wp14:editId="1131CA58">
                <wp:simplePos x="0" y="0"/>
                <wp:positionH relativeFrom="page">
                  <wp:posOffset>2235200</wp:posOffset>
                </wp:positionH>
                <wp:positionV relativeFrom="page">
                  <wp:posOffset>240665</wp:posOffset>
                </wp:positionV>
                <wp:extent cx="242570" cy="154940"/>
                <wp:effectExtent l="0" t="0" r="0" b="0"/>
                <wp:wrapNone/>
                <wp:docPr id="237"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8438" w14:textId="77777777" w:rsidR="00B7268B" w:rsidRDefault="00B7268B">
                            <w:pPr>
                              <w:pStyle w:val="BodyText"/>
                              <w:rPr>
                                <w:rFonts w:ascii="Verdana"/>
                              </w:rPr>
                            </w:pPr>
                            <w:r>
                              <w:rPr>
                                <w:rFonts w:ascii="Verdana"/>
                                <w:color w:val="58595B"/>
                              </w:rPr>
                              <w:t>133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6C64A" id="Text Box 280" o:spid="_x0000_s1130" type="#_x0000_t202" style="position:absolute;margin-left:176pt;margin-top:18.95pt;width:19.1pt;height:12.2pt;z-index:-26060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" filled="f" stroked="f">
                <v:textbox inset="0,0,0,0">
                  <w:txbxContent>
                    <w:p w14:paraId="2A5A8438" w14:textId="77777777" w:rsidR="00B7268B" w:rsidRDefault="00B7268B">
                      <w:pPr>
                        <w:pStyle w:val="BodyText"/>
                        <w:rPr>
                          <w:rFonts w:ascii="Verdana"/>
                        </w:rPr>
                      </w:pPr>
                      <w:r>
                        <w:rPr>
                          <w:rFonts w:ascii="Verdana"/>
                          <w:color w:val="58595B"/>
                        </w:rPr>
                        <w:t>133</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712576" behindDoc="1" locked="0" layoutInCell="1" allowOverlap="1" wp14:anchorId="3E2C540E" wp14:editId="45A17EDE">
                <wp:simplePos x="0" y="0"/>
                <wp:positionH relativeFrom="page">
                  <wp:posOffset>0</wp:posOffset>
                </wp:positionH>
                <wp:positionV relativeFrom="page">
                  <wp:posOffset>0</wp:posOffset>
                </wp:positionV>
                <wp:extent cx="5219700" cy="7734300"/>
                <wp:effectExtent l="0" t="0" r="0" b="0"/>
                <wp:wrapNone/>
                <wp:docPr id="205"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206" name="Picture 2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 name="Picture 2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 name="Freeform 277"/>
                        <wps:cNvSpPr>
                          <a:spLocks/>
                        </wps:cNvSpPr>
                        <wps:spPr bwMode="auto">
                          <a:xfrm>
                            <a:off x="1218" y="7651"/>
                            <a:ext cx="298" cy="298"/>
                          </a:xfrm>
                          <a:custGeom>
                            <a:avLst/>
                            <a:gdLst>
                              <a:gd name="T0" fmla="+- 0 1367 1218"/>
                              <a:gd name="T1" fmla="*/ T0 w 298"/>
                              <a:gd name="T2" fmla="+- 0 7651 7651"/>
                              <a:gd name="T3" fmla="*/ 7651 h 298"/>
                              <a:gd name="T4" fmla="+- 0 1309 1218"/>
                              <a:gd name="T5" fmla="*/ T4 w 298"/>
                              <a:gd name="T6" fmla="+- 0 7663 7651"/>
                              <a:gd name="T7" fmla="*/ 7663 h 298"/>
                              <a:gd name="T8" fmla="+- 0 1262 1218"/>
                              <a:gd name="T9" fmla="*/ T8 w 298"/>
                              <a:gd name="T10" fmla="+- 0 7695 7651"/>
                              <a:gd name="T11" fmla="*/ 7695 h 298"/>
                              <a:gd name="T12" fmla="+- 0 1230 1218"/>
                              <a:gd name="T13" fmla="*/ T12 w 298"/>
                              <a:gd name="T14" fmla="+- 0 7742 7651"/>
                              <a:gd name="T15" fmla="*/ 7742 h 298"/>
                              <a:gd name="T16" fmla="+- 0 1218 1218"/>
                              <a:gd name="T17" fmla="*/ T16 w 298"/>
                              <a:gd name="T18" fmla="+- 0 7800 7651"/>
                              <a:gd name="T19" fmla="*/ 7800 h 298"/>
                              <a:gd name="T20" fmla="+- 0 1230 1218"/>
                              <a:gd name="T21" fmla="*/ T20 w 298"/>
                              <a:gd name="T22" fmla="+- 0 7858 7651"/>
                              <a:gd name="T23" fmla="*/ 7858 h 298"/>
                              <a:gd name="T24" fmla="+- 0 1262 1218"/>
                              <a:gd name="T25" fmla="*/ T24 w 298"/>
                              <a:gd name="T26" fmla="+- 0 7906 7651"/>
                              <a:gd name="T27" fmla="*/ 7906 h 298"/>
                              <a:gd name="T28" fmla="+- 0 1309 1218"/>
                              <a:gd name="T29" fmla="*/ T28 w 298"/>
                              <a:gd name="T30" fmla="+- 0 7937 7651"/>
                              <a:gd name="T31" fmla="*/ 7937 h 298"/>
                              <a:gd name="T32" fmla="+- 0 1367 1218"/>
                              <a:gd name="T33" fmla="*/ T32 w 298"/>
                              <a:gd name="T34" fmla="+- 0 7949 7651"/>
                              <a:gd name="T35" fmla="*/ 7949 h 298"/>
                              <a:gd name="T36" fmla="+- 0 1425 1218"/>
                              <a:gd name="T37" fmla="*/ T36 w 298"/>
                              <a:gd name="T38" fmla="+- 0 7937 7651"/>
                              <a:gd name="T39" fmla="*/ 7937 h 298"/>
                              <a:gd name="T40" fmla="+- 0 1472 1218"/>
                              <a:gd name="T41" fmla="*/ T40 w 298"/>
                              <a:gd name="T42" fmla="+- 0 7906 7651"/>
                              <a:gd name="T43" fmla="*/ 7906 h 298"/>
                              <a:gd name="T44" fmla="+- 0 1504 1218"/>
                              <a:gd name="T45" fmla="*/ T44 w 298"/>
                              <a:gd name="T46" fmla="+- 0 7858 7651"/>
                              <a:gd name="T47" fmla="*/ 7858 h 298"/>
                              <a:gd name="T48" fmla="+- 0 1516 1218"/>
                              <a:gd name="T49" fmla="*/ T48 w 298"/>
                              <a:gd name="T50" fmla="+- 0 7800 7651"/>
                              <a:gd name="T51" fmla="*/ 7800 h 298"/>
                              <a:gd name="T52" fmla="+- 0 1504 1218"/>
                              <a:gd name="T53" fmla="*/ T52 w 298"/>
                              <a:gd name="T54" fmla="+- 0 7742 7651"/>
                              <a:gd name="T55" fmla="*/ 7742 h 298"/>
                              <a:gd name="T56" fmla="+- 0 1472 1218"/>
                              <a:gd name="T57" fmla="*/ T56 w 298"/>
                              <a:gd name="T58" fmla="+- 0 7695 7651"/>
                              <a:gd name="T59" fmla="*/ 7695 h 298"/>
                              <a:gd name="T60" fmla="+- 0 1425 1218"/>
                              <a:gd name="T61" fmla="*/ T60 w 298"/>
                              <a:gd name="T62" fmla="+- 0 7663 7651"/>
                              <a:gd name="T63" fmla="*/ 7663 h 298"/>
                              <a:gd name="T64" fmla="+- 0 1367 1218"/>
                              <a:gd name="T65" fmla="*/ T64 w 298"/>
                              <a:gd name="T66" fmla="+- 0 7651 7651"/>
                              <a:gd name="T67" fmla="*/ 76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276"/>
                        <wps:cNvSpPr>
                          <a:spLocks/>
                        </wps:cNvSpPr>
                        <wps:spPr bwMode="auto">
                          <a:xfrm>
                            <a:off x="1218" y="7651"/>
                            <a:ext cx="298" cy="298"/>
                          </a:xfrm>
                          <a:custGeom>
                            <a:avLst/>
                            <a:gdLst>
                              <a:gd name="T0" fmla="+- 0 1367 1218"/>
                              <a:gd name="T1" fmla="*/ T0 w 298"/>
                              <a:gd name="T2" fmla="+- 0 7949 7651"/>
                              <a:gd name="T3" fmla="*/ 7949 h 298"/>
                              <a:gd name="T4" fmla="+- 0 1425 1218"/>
                              <a:gd name="T5" fmla="*/ T4 w 298"/>
                              <a:gd name="T6" fmla="+- 0 7937 7651"/>
                              <a:gd name="T7" fmla="*/ 7937 h 298"/>
                              <a:gd name="T8" fmla="+- 0 1472 1218"/>
                              <a:gd name="T9" fmla="*/ T8 w 298"/>
                              <a:gd name="T10" fmla="+- 0 7906 7651"/>
                              <a:gd name="T11" fmla="*/ 7906 h 298"/>
                              <a:gd name="T12" fmla="+- 0 1504 1218"/>
                              <a:gd name="T13" fmla="*/ T12 w 298"/>
                              <a:gd name="T14" fmla="+- 0 7858 7651"/>
                              <a:gd name="T15" fmla="*/ 7858 h 298"/>
                              <a:gd name="T16" fmla="+- 0 1516 1218"/>
                              <a:gd name="T17" fmla="*/ T16 w 298"/>
                              <a:gd name="T18" fmla="+- 0 7800 7651"/>
                              <a:gd name="T19" fmla="*/ 7800 h 298"/>
                              <a:gd name="T20" fmla="+- 0 1504 1218"/>
                              <a:gd name="T21" fmla="*/ T20 w 298"/>
                              <a:gd name="T22" fmla="+- 0 7742 7651"/>
                              <a:gd name="T23" fmla="*/ 7742 h 298"/>
                              <a:gd name="T24" fmla="+- 0 1472 1218"/>
                              <a:gd name="T25" fmla="*/ T24 w 298"/>
                              <a:gd name="T26" fmla="+- 0 7695 7651"/>
                              <a:gd name="T27" fmla="*/ 7695 h 298"/>
                              <a:gd name="T28" fmla="+- 0 1425 1218"/>
                              <a:gd name="T29" fmla="*/ T28 w 298"/>
                              <a:gd name="T30" fmla="+- 0 7663 7651"/>
                              <a:gd name="T31" fmla="*/ 7663 h 298"/>
                              <a:gd name="T32" fmla="+- 0 1367 1218"/>
                              <a:gd name="T33" fmla="*/ T32 w 298"/>
                              <a:gd name="T34" fmla="+- 0 7651 7651"/>
                              <a:gd name="T35" fmla="*/ 7651 h 298"/>
                              <a:gd name="T36" fmla="+- 0 1309 1218"/>
                              <a:gd name="T37" fmla="*/ T36 w 298"/>
                              <a:gd name="T38" fmla="+- 0 7663 7651"/>
                              <a:gd name="T39" fmla="*/ 7663 h 298"/>
                              <a:gd name="T40" fmla="+- 0 1262 1218"/>
                              <a:gd name="T41" fmla="*/ T40 w 298"/>
                              <a:gd name="T42" fmla="+- 0 7695 7651"/>
                              <a:gd name="T43" fmla="*/ 7695 h 298"/>
                              <a:gd name="T44" fmla="+- 0 1230 1218"/>
                              <a:gd name="T45" fmla="*/ T44 w 298"/>
                              <a:gd name="T46" fmla="+- 0 7742 7651"/>
                              <a:gd name="T47" fmla="*/ 7742 h 298"/>
                              <a:gd name="T48" fmla="+- 0 1218 1218"/>
                              <a:gd name="T49" fmla="*/ T48 w 298"/>
                              <a:gd name="T50" fmla="+- 0 7800 7651"/>
                              <a:gd name="T51" fmla="*/ 7800 h 298"/>
                              <a:gd name="T52" fmla="+- 0 1230 1218"/>
                              <a:gd name="T53" fmla="*/ T52 w 298"/>
                              <a:gd name="T54" fmla="+- 0 7858 7651"/>
                              <a:gd name="T55" fmla="*/ 7858 h 298"/>
                              <a:gd name="T56" fmla="+- 0 1262 1218"/>
                              <a:gd name="T57" fmla="*/ T56 w 298"/>
                              <a:gd name="T58" fmla="+- 0 7906 7651"/>
                              <a:gd name="T59" fmla="*/ 7906 h 298"/>
                              <a:gd name="T60" fmla="+- 0 1309 1218"/>
                              <a:gd name="T61" fmla="*/ T60 w 298"/>
                              <a:gd name="T62" fmla="+- 0 7937 7651"/>
                              <a:gd name="T63" fmla="*/ 7937 h 298"/>
                              <a:gd name="T64" fmla="+- 0 1367 1218"/>
                              <a:gd name="T65" fmla="*/ T64 w 298"/>
                              <a:gd name="T66" fmla="+- 0 7949 7651"/>
                              <a:gd name="T67" fmla="*/ 794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Freeform 275"/>
                        <wps:cNvSpPr>
                          <a:spLocks/>
                        </wps:cNvSpPr>
                        <wps:spPr bwMode="auto">
                          <a:xfrm>
                            <a:off x="2234" y="7657"/>
                            <a:ext cx="298" cy="298"/>
                          </a:xfrm>
                          <a:custGeom>
                            <a:avLst/>
                            <a:gdLst>
                              <a:gd name="T0" fmla="+- 0 2383 2234"/>
                              <a:gd name="T1" fmla="*/ T0 w 298"/>
                              <a:gd name="T2" fmla="+- 0 7657 7657"/>
                              <a:gd name="T3" fmla="*/ 7657 h 298"/>
                              <a:gd name="T4" fmla="+- 0 2325 2234"/>
                              <a:gd name="T5" fmla="*/ T4 w 298"/>
                              <a:gd name="T6" fmla="+- 0 7669 7657"/>
                              <a:gd name="T7" fmla="*/ 7669 h 298"/>
                              <a:gd name="T8" fmla="+- 0 2278 2234"/>
                              <a:gd name="T9" fmla="*/ T8 w 298"/>
                              <a:gd name="T10" fmla="+- 0 7701 7657"/>
                              <a:gd name="T11" fmla="*/ 7701 h 298"/>
                              <a:gd name="T12" fmla="+- 0 2246 2234"/>
                              <a:gd name="T13" fmla="*/ T12 w 298"/>
                              <a:gd name="T14" fmla="+- 0 7748 7657"/>
                              <a:gd name="T15" fmla="*/ 7748 h 298"/>
                              <a:gd name="T16" fmla="+- 0 2234 2234"/>
                              <a:gd name="T17" fmla="*/ T16 w 298"/>
                              <a:gd name="T18" fmla="+- 0 7806 7657"/>
                              <a:gd name="T19" fmla="*/ 7806 h 298"/>
                              <a:gd name="T20" fmla="+- 0 2246 2234"/>
                              <a:gd name="T21" fmla="*/ T20 w 298"/>
                              <a:gd name="T22" fmla="+- 0 7864 7657"/>
                              <a:gd name="T23" fmla="*/ 7864 h 298"/>
                              <a:gd name="T24" fmla="+- 0 2278 2234"/>
                              <a:gd name="T25" fmla="*/ T24 w 298"/>
                              <a:gd name="T26" fmla="+- 0 7911 7657"/>
                              <a:gd name="T27" fmla="*/ 7911 h 298"/>
                              <a:gd name="T28" fmla="+- 0 2325 2234"/>
                              <a:gd name="T29" fmla="*/ T28 w 298"/>
                              <a:gd name="T30" fmla="+- 0 7943 7657"/>
                              <a:gd name="T31" fmla="*/ 7943 h 298"/>
                              <a:gd name="T32" fmla="+- 0 2383 2234"/>
                              <a:gd name="T33" fmla="*/ T32 w 298"/>
                              <a:gd name="T34" fmla="+- 0 7955 7657"/>
                              <a:gd name="T35" fmla="*/ 7955 h 298"/>
                              <a:gd name="T36" fmla="+- 0 2441 2234"/>
                              <a:gd name="T37" fmla="*/ T36 w 298"/>
                              <a:gd name="T38" fmla="+- 0 7943 7657"/>
                              <a:gd name="T39" fmla="*/ 7943 h 298"/>
                              <a:gd name="T40" fmla="+- 0 2488 2234"/>
                              <a:gd name="T41" fmla="*/ T40 w 298"/>
                              <a:gd name="T42" fmla="+- 0 7911 7657"/>
                              <a:gd name="T43" fmla="*/ 7911 h 298"/>
                              <a:gd name="T44" fmla="+- 0 2520 2234"/>
                              <a:gd name="T45" fmla="*/ T44 w 298"/>
                              <a:gd name="T46" fmla="+- 0 7864 7657"/>
                              <a:gd name="T47" fmla="*/ 7864 h 298"/>
                              <a:gd name="T48" fmla="+- 0 2532 2234"/>
                              <a:gd name="T49" fmla="*/ T48 w 298"/>
                              <a:gd name="T50" fmla="+- 0 7806 7657"/>
                              <a:gd name="T51" fmla="*/ 7806 h 298"/>
                              <a:gd name="T52" fmla="+- 0 2520 2234"/>
                              <a:gd name="T53" fmla="*/ T52 w 298"/>
                              <a:gd name="T54" fmla="+- 0 7748 7657"/>
                              <a:gd name="T55" fmla="*/ 7748 h 298"/>
                              <a:gd name="T56" fmla="+- 0 2488 2234"/>
                              <a:gd name="T57" fmla="*/ T56 w 298"/>
                              <a:gd name="T58" fmla="+- 0 7701 7657"/>
                              <a:gd name="T59" fmla="*/ 7701 h 298"/>
                              <a:gd name="T60" fmla="+- 0 2441 2234"/>
                              <a:gd name="T61" fmla="*/ T60 w 298"/>
                              <a:gd name="T62" fmla="+- 0 7669 7657"/>
                              <a:gd name="T63" fmla="*/ 7669 h 298"/>
                              <a:gd name="T64" fmla="+- 0 2383 2234"/>
                              <a:gd name="T65" fmla="*/ T64 w 298"/>
                              <a:gd name="T66" fmla="+- 0 7657 7657"/>
                              <a:gd name="T67" fmla="*/ 765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274"/>
                        <wps:cNvSpPr>
                          <a:spLocks/>
                        </wps:cNvSpPr>
                        <wps:spPr bwMode="auto">
                          <a:xfrm>
                            <a:off x="2234" y="7657"/>
                            <a:ext cx="298" cy="298"/>
                          </a:xfrm>
                          <a:custGeom>
                            <a:avLst/>
                            <a:gdLst>
                              <a:gd name="T0" fmla="+- 0 2383 2234"/>
                              <a:gd name="T1" fmla="*/ T0 w 298"/>
                              <a:gd name="T2" fmla="+- 0 7955 7657"/>
                              <a:gd name="T3" fmla="*/ 7955 h 298"/>
                              <a:gd name="T4" fmla="+- 0 2441 2234"/>
                              <a:gd name="T5" fmla="*/ T4 w 298"/>
                              <a:gd name="T6" fmla="+- 0 7943 7657"/>
                              <a:gd name="T7" fmla="*/ 7943 h 298"/>
                              <a:gd name="T8" fmla="+- 0 2488 2234"/>
                              <a:gd name="T9" fmla="*/ T8 w 298"/>
                              <a:gd name="T10" fmla="+- 0 7911 7657"/>
                              <a:gd name="T11" fmla="*/ 7911 h 298"/>
                              <a:gd name="T12" fmla="+- 0 2520 2234"/>
                              <a:gd name="T13" fmla="*/ T12 w 298"/>
                              <a:gd name="T14" fmla="+- 0 7864 7657"/>
                              <a:gd name="T15" fmla="*/ 7864 h 298"/>
                              <a:gd name="T16" fmla="+- 0 2532 2234"/>
                              <a:gd name="T17" fmla="*/ T16 w 298"/>
                              <a:gd name="T18" fmla="+- 0 7806 7657"/>
                              <a:gd name="T19" fmla="*/ 7806 h 298"/>
                              <a:gd name="T20" fmla="+- 0 2520 2234"/>
                              <a:gd name="T21" fmla="*/ T20 w 298"/>
                              <a:gd name="T22" fmla="+- 0 7748 7657"/>
                              <a:gd name="T23" fmla="*/ 7748 h 298"/>
                              <a:gd name="T24" fmla="+- 0 2488 2234"/>
                              <a:gd name="T25" fmla="*/ T24 w 298"/>
                              <a:gd name="T26" fmla="+- 0 7701 7657"/>
                              <a:gd name="T27" fmla="*/ 7701 h 298"/>
                              <a:gd name="T28" fmla="+- 0 2441 2234"/>
                              <a:gd name="T29" fmla="*/ T28 w 298"/>
                              <a:gd name="T30" fmla="+- 0 7669 7657"/>
                              <a:gd name="T31" fmla="*/ 7669 h 298"/>
                              <a:gd name="T32" fmla="+- 0 2383 2234"/>
                              <a:gd name="T33" fmla="*/ T32 w 298"/>
                              <a:gd name="T34" fmla="+- 0 7657 7657"/>
                              <a:gd name="T35" fmla="*/ 7657 h 298"/>
                              <a:gd name="T36" fmla="+- 0 2325 2234"/>
                              <a:gd name="T37" fmla="*/ T36 w 298"/>
                              <a:gd name="T38" fmla="+- 0 7669 7657"/>
                              <a:gd name="T39" fmla="*/ 7669 h 298"/>
                              <a:gd name="T40" fmla="+- 0 2278 2234"/>
                              <a:gd name="T41" fmla="*/ T40 w 298"/>
                              <a:gd name="T42" fmla="+- 0 7701 7657"/>
                              <a:gd name="T43" fmla="*/ 7701 h 298"/>
                              <a:gd name="T44" fmla="+- 0 2246 2234"/>
                              <a:gd name="T45" fmla="*/ T44 w 298"/>
                              <a:gd name="T46" fmla="+- 0 7748 7657"/>
                              <a:gd name="T47" fmla="*/ 7748 h 298"/>
                              <a:gd name="T48" fmla="+- 0 2234 2234"/>
                              <a:gd name="T49" fmla="*/ T48 w 298"/>
                              <a:gd name="T50" fmla="+- 0 7806 7657"/>
                              <a:gd name="T51" fmla="*/ 7806 h 298"/>
                              <a:gd name="T52" fmla="+- 0 2246 2234"/>
                              <a:gd name="T53" fmla="*/ T52 w 298"/>
                              <a:gd name="T54" fmla="+- 0 7864 7657"/>
                              <a:gd name="T55" fmla="*/ 7864 h 298"/>
                              <a:gd name="T56" fmla="+- 0 2278 2234"/>
                              <a:gd name="T57" fmla="*/ T56 w 298"/>
                              <a:gd name="T58" fmla="+- 0 7911 7657"/>
                              <a:gd name="T59" fmla="*/ 7911 h 298"/>
                              <a:gd name="T60" fmla="+- 0 2325 2234"/>
                              <a:gd name="T61" fmla="*/ T60 w 298"/>
                              <a:gd name="T62" fmla="+- 0 7943 7657"/>
                              <a:gd name="T63" fmla="*/ 7943 h 298"/>
                              <a:gd name="T64" fmla="+- 0 2383 2234"/>
                              <a:gd name="T65" fmla="*/ T64 w 298"/>
                              <a:gd name="T66" fmla="+- 0 7955 7657"/>
                              <a:gd name="T67" fmla="*/ 795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Freeform 273"/>
                        <wps:cNvSpPr>
                          <a:spLocks/>
                        </wps:cNvSpPr>
                        <wps:spPr bwMode="auto">
                          <a:xfrm>
                            <a:off x="3251" y="7668"/>
                            <a:ext cx="297" cy="298"/>
                          </a:xfrm>
                          <a:custGeom>
                            <a:avLst/>
                            <a:gdLst>
                              <a:gd name="T0" fmla="+- 0 3399 3251"/>
                              <a:gd name="T1" fmla="*/ T0 w 297"/>
                              <a:gd name="T2" fmla="+- 0 7668 7668"/>
                              <a:gd name="T3" fmla="*/ 7668 h 298"/>
                              <a:gd name="T4" fmla="+- 0 3342 3251"/>
                              <a:gd name="T5" fmla="*/ T4 w 297"/>
                              <a:gd name="T6" fmla="+- 0 7680 7668"/>
                              <a:gd name="T7" fmla="*/ 7680 h 298"/>
                              <a:gd name="T8" fmla="+- 0 3294 3251"/>
                              <a:gd name="T9" fmla="*/ T8 w 297"/>
                              <a:gd name="T10" fmla="+- 0 7712 7668"/>
                              <a:gd name="T11" fmla="*/ 7712 h 298"/>
                              <a:gd name="T12" fmla="+- 0 3262 3251"/>
                              <a:gd name="T13" fmla="*/ T12 w 297"/>
                              <a:gd name="T14" fmla="+- 0 7759 7668"/>
                              <a:gd name="T15" fmla="*/ 7759 h 298"/>
                              <a:gd name="T16" fmla="+- 0 3251 3251"/>
                              <a:gd name="T17" fmla="*/ T16 w 297"/>
                              <a:gd name="T18" fmla="+- 0 7817 7668"/>
                              <a:gd name="T19" fmla="*/ 7817 h 298"/>
                              <a:gd name="T20" fmla="+- 0 3262 3251"/>
                              <a:gd name="T21" fmla="*/ T20 w 297"/>
                              <a:gd name="T22" fmla="+- 0 7875 7668"/>
                              <a:gd name="T23" fmla="*/ 7875 h 298"/>
                              <a:gd name="T24" fmla="+- 0 3294 3251"/>
                              <a:gd name="T25" fmla="*/ T24 w 297"/>
                              <a:gd name="T26" fmla="+- 0 7923 7668"/>
                              <a:gd name="T27" fmla="*/ 7923 h 298"/>
                              <a:gd name="T28" fmla="+- 0 3342 3251"/>
                              <a:gd name="T29" fmla="*/ T28 w 297"/>
                              <a:gd name="T30" fmla="+- 0 7954 7668"/>
                              <a:gd name="T31" fmla="*/ 7954 h 298"/>
                              <a:gd name="T32" fmla="+- 0 3399 3251"/>
                              <a:gd name="T33" fmla="*/ T32 w 297"/>
                              <a:gd name="T34" fmla="+- 0 7966 7668"/>
                              <a:gd name="T35" fmla="*/ 7966 h 298"/>
                              <a:gd name="T36" fmla="+- 0 3457 3251"/>
                              <a:gd name="T37" fmla="*/ T36 w 297"/>
                              <a:gd name="T38" fmla="+- 0 7954 7668"/>
                              <a:gd name="T39" fmla="*/ 7954 h 298"/>
                              <a:gd name="T40" fmla="+- 0 3505 3251"/>
                              <a:gd name="T41" fmla="*/ T40 w 297"/>
                              <a:gd name="T42" fmla="+- 0 7923 7668"/>
                              <a:gd name="T43" fmla="*/ 7923 h 298"/>
                              <a:gd name="T44" fmla="+- 0 3537 3251"/>
                              <a:gd name="T45" fmla="*/ T44 w 297"/>
                              <a:gd name="T46" fmla="+- 0 7875 7668"/>
                              <a:gd name="T47" fmla="*/ 7875 h 298"/>
                              <a:gd name="T48" fmla="+- 0 3548 3251"/>
                              <a:gd name="T49" fmla="*/ T48 w 297"/>
                              <a:gd name="T50" fmla="+- 0 7817 7668"/>
                              <a:gd name="T51" fmla="*/ 7817 h 298"/>
                              <a:gd name="T52" fmla="+- 0 3537 3251"/>
                              <a:gd name="T53" fmla="*/ T52 w 297"/>
                              <a:gd name="T54" fmla="+- 0 7759 7668"/>
                              <a:gd name="T55" fmla="*/ 7759 h 298"/>
                              <a:gd name="T56" fmla="+- 0 3505 3251"/>
                              <a:gd name="T57" fmla="*/ T56 w 297"/>
                              <a:gd name="T58" fmla="+- 0 7712 7668"/>
                              <a:gd name="T59" fmla="*/ 7712 h 298"/>
                              <a:gd name="T60" fmla="+- 0 3457 3251"/>
                              <a:gd name="T61" fmla="*/ T60 w 297"/>
                              <a:gd name="T62" fmla="+- 0 7680 7668"/>
                              <a:gd name="T63" fmla="*/ 7680 h 298"/>
                              <a:gd name="T64" fmla="+- 0 3399 3251"/>
                              <a:gd name="T65" fmla="*/ T64 w 297"/>
                              <a:gd name="T66" fmla="+- 0 7668 7668"/>
                              <a:gd name="T67" fmla="*/ 766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5"/>
                                </a:lnTo>
                                <a:lnTo>
                                  <a:pt x="91" y="286"/>
                                </a:lnTo>
                                <a:lnTo>
                                  <a:pt x="148" y="298"/>
                                </a:lnTo>
                                <a:lnTo>
                                  <a:pt x="206" y="286"/>
                                </a:lnTo>
                                <a:lnTo>
                                  <a:pt x="254" y="255"/>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72"/>
                        <wps:cNvSpPr>
                          <a:spLocks/>
                        </wps:cNvSpPr>
                        <wps:spPr bwMode="auto">
                          <a:xfrm>
                            <a:off x="3251" y="7668"/>
                            <a:ext cx="297" cy="298"/>
                          </a:xfrm>
                          <a:custGeom>
                            <a:avLst/>
                            <a:gdLst>
                              <a:gd name="T0" fmla="+- 0 3399 3251"/>
                              <a:gd name="T1" fmla="*/ T0 w 297"/>
                              <a:gd name="T2" fmla="+- 0 7966 7668"/>
                              <a:gd name="T3" fmla="*/ 7966 h 298"/>
                              <a:gd name="T4" fmla="+- 0 3457 3251"/>
                              <a:gd name="T5" fmla="*/ T4 w 297"/>
                              <a:gd name="T6" fmla="+- 0 7954 7668"/>
                              <a:gd name="T7" fmla="*/ 7954 h 298"/>
                              <a:gd name="T8" fmla="+- 0 3505 3251"/>
                              <a:gd name="T9" fmla="*/ T8 w 297"/>
                              <a:gd name="T10" fmla="+- 0 7923 7668"/>
                              <a:gd name="T11" fmla="*/ 7923 h 298"/>
                              <a:gd name="T12" fmla="+- 0 3537 3251"/>
                              <a:gd name="T13" fmla="*/ T12 w 297"/>
                              <a:gd name="T14" fmla="+- 0 7875 7668"/>
                              <a:gd name="T15" fmla="*/ 7875 h 298"/>
                              <a:gd name="T16" fmla="+- 0 3548 3251"/>
                              <a:gd name="T17" fmla="*/ T16 w 297"/>
                              <a:gd name="T18" fmla="+- 0 7817 7668"/>
                              <a:gd name="T19" fmla="*/ 7817 h 298"/>
                              <a:gd name="T20" fmla="+- 0 3537 3251"/>
                              <a:gd name="T21" fmla="*/ T20 w 297"/>
                              <a:gd name="T22" fmla="+- 0 7759 7668"/>
                              <a:gd name="T23" fmla="*/ 7759 h 298"/>
                              <a:gd name="T24" fmla="+- 0 3505 3251"/>
                              <a:gd name="T25" fmla="*/ T24 w 297"/>
                              <a:gd name="T26" fmla="+- 0 7712 7668"/>
                              <a:gd name="T27" fmla="*/ 7712 h 298"/>
                              <a:gd name="T28" fmla="+- 0 3457 3251"/>
                              <a:gd name="T29" fmla="*/ T28 w 297"/>
                              <a:gd name="T30" fmla="+- 0 7680 7668"/>
                              <a:gd name="T31" fmla="*/ 7680 h 298"/>
                              <a:gd name="T32" fmla="+- 0 3399 3251"/>
                              <a:gd name="T33" fmla="*/ T32 w 297"/>
                              <a:gd name="T34" fmla="+- 0 7668 7668"/>
                              <a:gd name="T35" fmla="*/ 7668 h 298"/>
                              <a:gd name="T36" fmla="+- 0 3342 3251"/>
                              <a:gd name="T37" fmla="*/ T36 w 297"/>
                              <a:gd name="T38" fmla="+- 0 7680 7668"/>
                              <a:gd name="T39" fmla="*/ 7680 h 298"/>
                              <a:gd name="T40" fmla="+- 0 3294 3251"/>
                              <a:gd name="T41" fmla="*/ T40 w 297"/>
                              <a:gd name="T42" fmla="+- 0 7712 7668"/>
                              <a:gd name="T43" fmla="*/ 7712 h 298"/>
                              <a:gd name="T44" fmla="+- 0 3262 3251"/>
                              <a:gd name="T45" fmla="*/ T44 w 297"/>
                              <a:gd name="T46" fmla="+- 0 7759 7668"/>
                              <a:gd name="T47" fmla="*/ 7759 h 298"/>
                              <a:gd name="T48" fmla="+- 0 3251 3251"/>
                              <a:gd name="T49" fmla="*/ T48 w 297"/>
                              <a:gd name="T50" fmla="+- 0 7817 7668"/>
                              <a:gd name="T51" fmla="*/ 7817 h 298"/>
                              <a:gd name="T52" fmla="+- 0 3262 3251"/>
                              <a:gd name="T53" fmla="*/ T52 w 297"/>
                              <a:gd name="T54" fmla="+- 0 7875 7668"/>
                              <a:gd name="T55" fmla="*/ 7875 h 298"/>
                              <a:gd name="T56" fmla="+- 0 3294 3251"/>
                              <a:gd name="T57" fmla="*/ T56 w 297"/>
                              <a:gd name="T58" fmla="+- 0 7923 7668"/>
                              <a:gd name="T59" fmla="*/ 7923 h 298"/>
                              <a:gd name="T60" fmla="+- 0 3342 3251"/>
                              <a:gd name="T61" fmla="*/ T60 w 297"/>
                              <a:gd name="T62" fmla="+- 0 7954 7668"/>
                              <a:gd name="T63" fmla="*/ 7954 h 298"/>
                              <a:gd name="T64" fmla="+- 0 3399 3251"/>
                              <a:gd name="T65" fmla="*/ T64 w 297"/>
                              <a:gd name="T66" fmla="+- 0 7966 7668"/>
                              <a:gd name="T67" fmla="*/ 796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5"/>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5"/>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271"/>
                        <wps:cNvSpPr>
                          <a:spLocks/>
                        </wps:cNvSpPr>
                        <wps:spPr bwMode="auto">
                          <a:xfrm>
                            <a:off x="4268" y="7674"/>
                            <a:ext cx="298" cy="298"/>
                          </a:xfrm>
                          <a:custGeom>
                            <a:avLst/>
                            <a:gdLst>
                              <a:gd name="T0" fmla="+- 0 4417 4268"/>
                              <a:gd name="T1" fmla="*/ T0 w 298"/>
                              <a:gd name="T2" fmla="+- 0 7674 7674"/>
                              <a:gd name="T3" fmla="*/ 7674 h 298"/>
                              <a:gd name="T4" fmla="+- 0 4359 4268"/>
                              <a:gd name="T5" fmla="*/ T4 w 298"/>
                              <a:gd name="T6" fmla="+- 0 7686 7674"/>
                              <a:gd name="T7" fmla="*/ 7686 h 298"/>
                              <a:gd name="T8" fmla="+- 0 4312 4268"/>
                              <a:gd name="T9" fmla="*/ T8 w 298"/>
                              <a:gd name="T10" fmla="+- 0 7718 7674"/>
                              <a:gd name="T11" fmla="*/ 7718 h 298"/>
                              <a:gd name="T12" fmla="+- 0 4280 4268"/>
                              <a:gd name="T13" fmla="*/ T12 w 298"/>
                              <a:gd name="T14" fmla="+- 0 7765 7674"/>
                              <a:gd name="T15" fmla="*/ 7765 h 298"/>
                              <a:gd name="T16" fmla="+- 0 4268 4268"/>
                              <a:gd name="T17" fmla="*/ T16 w 298"/>
                              <a:gd name="T18" fmla="+- 0 7823 7674"/>
                              <a:gd name="T19" fmla="*/ 7823 h 298"/>
                              <a:gd name="T20" fmla="+- 0 4280 4268"/>
                              <a:gd name="T21" fmla="*/ T20 w 298"/>
                              <a:gd name="T22" fmla="+- 0 7881 7674"/>
                              <a:gd name="T23" fmla="*/ 7881 h 298"/>
                              <a:gd name="T24" fmla="+- 0 4312 4268"/>
                              <a:gd name="T25" fmla="*/ T24 w 298"/>
                              <a:gd name="T26" fmla="+- 0 7928 7674"/>
                              <a:gd name="T27" fmla="*/ 7928 h 298"/>
                              <a:gd name="T28" fmla="+- 0 4359 4268"/>
                              <a:gd name="T29" fmla="*/ T28 w 298"/>
                              <a:gd name="T30" fmla="+- 0 7960 7674"/>
                              <a:gd name="T31" fmla="*/ 7960 h 298"/>
                              <a:gd name="T32" fmla="+- 0 4417 4268"/>
                              <a:gd name="T33" fmla="*/ T32 w 298"/>
                              <a:gd name="T34" fmla="+- 0 7972 7674"/>
                              <a:gd name="T35" fmla="*/ 7972 h 298"/>
                              <a:gd name="T36" fmla="+- 0 4475 4268"/>
                              <a:gd name="T37" fmla="*/ T36 w 298"/>
                              <a:gd name="T38" fmla="+- 0 7960 7674"/>
                              <a:gd name="T39" fmla="*/ 7960 h 298"/>
                              <a:gd name="T40" fmla="+- 0 4522 4268"/>
                              <a:gd name="T41" fmla="*/ T40 w 298"/>
                              <a:gd name="T42" fmla="+- 0 7928 7674"/>
                              <a:gd name="T43" fmla="*/ 7928 h 298"/>
                              <a:gd name="T44" fmla="+- 0 4554 4268"/>
                              <a:gd name="T45" fmla="*/ T44 w 298"/>
                              <a:gd name="T46" fmla="+- 0 7881 7674"/>
                              <a:gd name="T47" fmla="*/ 7881 h 298"/>
                              <a:gd name="T48" fmla="+- 0 4566 4268"/>
                              <a:gd name="T49" fmla="*/ T48 w 298"/>
                              <a:gd name="T50" fmla="+- 0 7823 7674"/>
                              <a:gd name="T51" fmla="*/ 7823 h 298"/>
                              <a:gd name="T52" fmla="+- 0 4554 4268"/>
                              <a:gd name="T53" fmla="*/ T52 w 298"/>
                              <a:gd name="T54" fmla="+- 0 7765 7674"/>
                              <a:gd name="T55" fmla="*/ 7765 h 298"/>
                              <a:gd name="T56" fmla="+- 0 4522 4268"/>
                              <a:gd name="T57" fmla="*/ T56 w 298"/>
                              <a:gd name="T58" fmla="+- 0 7718 7674"/>
                              <a:gd name="T59" fmla="*/ 7718 h 298"/>
                              <a:gd name="T60" fmla="+- 0 4475 4268"/>
                              <a:gd name="T61" fmla="*/ T60 w 298"/>
                              <a:gd name="T62" fmla="+- 0 7686 7674"/>
                              <a:gd name="T63" fmla="*/ 7686 h 298"/>
                              <a:gd name="T64" fmla="+- 0 4417 4268"/>
                              <a:gd name="T65" fmla="*/ T64 w 298"/>
                              <a:gd name="T66" fmla="+- 0 7674 7674"/>
                              <a:gd name="T67" fmla="*/ 767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70"/>
                        <wps:cNvSpPr>
                          <a:spLocks/>
                        </wps:cNvSpPr>
                        <wps:spPr bwMode="auto">
                          <a:xfrm>
                            <a:off x="4268" y="7674"/>
                            <a:ext cx="298" cy="298"/>
                          </a:xfrm>
                          <a:custGeom>
                            <a:avLst/>
                            <a:gdLst>
                              <a:gd name="T0" fmla="+- 0 4417 4268"/>
                              <a:gd name="T1" fmla="*/ T0 w 298"/>
                              <a:gd name="T2" fmla="+- 0 7972 7674"/>
                              <a:gd name="T3" fmla="*/ 7972 h 298"/>
                              <a:gd name="T4" fmla="+- 0 4475 4268"/>
                              <a:gd name="T5" fmla="*/ T4 w 298"/>
                              <a:gd name="T6" fmla="+- 0 7960 7674"/>
                              <a:gd name="T7" fmla="*/ 7960 h 298"/>
                              <a:gd name="T8" fmla="+- 0 4522 4268"/>
                              <a:gd name="T9" fmla="*/ T8 w 298"/>
                              <a:gd name="T10" fmla="+- 0 7928 7674"/>
                              <a:gd name="T11" fmla="*/ 7928 h 298"/>
                              <a:gd name="T12" fmla="+- 0 4554 4268"/>
                              <a:gd name="T13" fmla="*/ T12 w 298"/>
                              <a:gd name="T14" fmla="+- 0 7881 7674"/>
                              <a:gd name="T15" fmla="*/ 7881 h 298"/>
                              <a:gd name="T16" fmla="+- 0 4566 4268"/>
                              <a:gd name="T17" fmla="*/ T16 w 298"/>
                              <a:gd name="T18" fmla="+- 0 7823 7674"/>
                              <a:gd name="T19" fmla="*/ 7823 h 298"/>
                              <a:gd name="T20" fmla="+- 0 4554 4268"/>
                              <a:gd name="T21" fmla="*/ T20 w 298"/>
                              <a:gd name="T22" fmla="+- 0 7765 7674"/>
                              <a:gd name="T23" fmla="*/ 7765 h 298"/>
                              <a:gd name="T24" fmla="+- 0 4522 4268"/>
                              <a:gd name="T25" fmla="*/ T24 w 298"/>
                              <a:gd name="T26" fmla="+- 0 7718 7674"/>
                              <a:gd name="T27" fmla="*/ 7718 h 298"/>
                              <a:gd name="T28" fmla="+- 0 4475 4268"/>
                              <a:gd name="T29" fmla="*/ T28 w 298"/>
                              <a:gd name="T30" fmla="+- 0 7686 7674"/>
                              <a:gd name="T31" fmla="*/ 7686 h 298"/>
                              <a:gd name="T32" fmla="+- 0 4417 4268"/>
                              <a:gd name="T33" fmla="*/ T32 w 298"/>
                              <a:gd name="T34" fmla="+- 0 7674 7674"/>
                              <a:gd name="T35" fmla="*/ 7674 h 298"/>
                              <a:gd name="T36" fmla="+- 0 4359 4268"/>
                              <a:gd name="T37" fmla="*/ T36 w 298"/>
                              <a:gd name="T38" fmla="+- 0 7686 7674"/>
                              <a:gd name="T39" fmla="*/ 7686 h 298"/>
                              <a:gd name="T40" fmla="+- 0 4312 4268"/>
                              <a:gd name="T41" fmla="*/ T40 w 298"/>
                              <a:gd name="T42" fmla="+- 0 7718 7674"/>
                              <a:gd name="T43" fmla="*/ 7718 h 298"/>
                              <a:gd name="T44" fmla="+- 0 4280 4268"/>
                              <a:gd name="T45" fmla="*/ T44 w 298"/>
                              <a:gd name="T46" fmla="+- 0 7765 7674"/>
                              <a:gd name="T47" fmla="*/ 7765 h 298"/>
                              <a:gd name="T48" fmla="+- 0 4268 4268"/>
                              <a:gd name="T49" fmla="*/ T48 w 298"/>
                              <a:gd name="T50" fmla="+- 0 7823 7674"/>
                              <a:gd name="T51" fmla="*/ 7823 h 298"/>
                              <a:gd name="T52" fmla="+- 0 4280 4268"/>
                              <a:gd name="T53" fmla="*/ T52 w 298"/>
                              <a:gd name="T54" fmla="+- 0 7881 7674"/>
                              <a:gd name="T55" fmla="*/ 7881 h 298"/>
                              <a:gd name="T56" fmla="+- 0 4312 4268"/>
                              <a:gd name="T57" fmla="*/ T56 w 298"/>
                              <a:gd name="T58" fmla="+- 0 7928 7674"/>
                              <a:gd name="T59" fmla="*/ 7928 h 298"/>
                              <a:gd name="T60" fmla="+- 0 4359 4268"/>
                              <a:gd name="T61" fmla="*/ T60 w 298"/>
                              <a:gd name="T62" fmla="+- 0 7960 7674"/>
                              <a:gd name="T63" fmla="*/ 7960 h 298"/>
                              <a:gd name="T64" fmla="+- 0 4417 4268"/>
                              <a:gd name="T65" fmla="*/ T64 w 298"/>
                              <a:gd name="T66" fmla="+- 0 7972 7674"/>
                              <a:gd name="T67" fmla="*/ 797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Line 269"/>
                        <wps:cNvCnPr>
                          <a:cxnSpLocks noChangeShapeType="1"/>
                        </wps:cNvCnPr>
                        <wps:spPr bwMode="auto">
                          <a:xfrm>
                            <a:off x="1366" y="749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7" name="Picture 2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666"/>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 name="Line 267"/>
                        <wps:cNvCnPr>
                          <a:cxnSpLocks noChangeShapeType="1"/>
                        </wps:cNvCnPr>
                        <wps:spPr bwMode="auto">
                          <a:xfrm>
                            <a:off x="4414" y="752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9" name="Picture 2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1" y="7648"/>
                            <a:ext cx="299"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 name="Line 265"/>
                        <wps:cNvCnPr>
                          <a:cxnSpLocks noChangeShapeType="1"/>
                        </wps:cNvCnPr>
                        <wps:spPr bwMode="auto">
                          <a:xfrm>
                            <a:off x="2375" y="750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Line 264"/>
                        <wps:cNvCnPr>
                          <a:cxnSpLocks noChangeShapeType="1"/>
                        </wps:cNvCnPr>
                        <wps:spPr bwMode="auto">
                          <a:xfrm>
                            <a:off x="3397" y="750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2" name="Line 263"/>
                        <wps:cNvCnPr>
                          <a:cxnSpLocks noChangeShapeType="1"/>
                        </wps:cNvCnPr>
                        <wps:spPr bwMode="auto">
                          <a:xfrm>
                            <a:off x="2370" y="7510"/>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3" name="Picture 2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0" y="766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 name="Freeform 261"/>
                        <wps:cNvSpPr>
                          <a:spLocks/>
                        </wps:cNvSpPr>
                        <wps:spPr bwMode="auto">
                          <a:xfrm>
                            <a:off x="1218" y="7651"/>
                            <a:ext cx="298" cy="298"/>
                          </a:xfrm>
                          <a:custGeom>
                            <a:avLst/>
                            <a:gdLst>
                              <a:gd name="T0" fmla="+- 0 1367 1218"/>
                              <a:gd name="T1" fmla="*/ T0 w 298"/>
                              <a:gd name="T2" fmla="+- 0 7651 7651"/>
                              <a:gd name="T3" fmla="*/ 7651 h 298"/>
                              <a:gd name="T4" fmla="+- 0 1309 1218"/>
                              <a:gd name="T5" fmla="*/ T4 w 298"/>
                              <a:gd name="T6" fmla="+- 0 7663 7651"/>
                              <a:gd name="T7" fmla="*/ 7663 h 298"/>
                              <a:gd name="T8" fmla="+- 0 1262 1218"/>
                              <a:gd name="T9" fmla="*/ T8 w 298"/>
                              <a:gd name="T10" fmla="+- 0 7695 7651"/>
                              <a:gd name="T11" fmla="*/ 7695 h 298"/>
                              <a:gd name="T12" fmla="+- 0 1230 1218"/>
                              <a:gd name="T13" fmla="*/ T12 w 298"/>
                              <a:gd name="T14" fmla="+- 0 7742 7651"/>
                              <a:gd name="T15" fmla="*/ 7742 h 298"/>
                              <a:gd name="T16" fmla="+- 0 1218 1218"/>
                              <a:gd name="T17" fmla="*/ T16 w 298"/>
                              <a:gd name="T18" fmla="+- 0 7800 7651"/>
                              <a:gd name="T19" fmla="*/ 7800 h 298"/>
                              <a:gd name="T20" fmla="+- 0 1230 1218"/>
                              <a:gd name="T21" fmla="*/ T20 w 298"/>
                              <a:gd name="T22" fmla="+- 0 7858 7651"/>
                              <a:gd name="T23" fmla="*/ 7858 h 298"/>
                              <a:gd name="T24" fmla="+- 0 1262 1218"/>
                              <a:gd name="T25" fmla="*/ T24 w 298"/>
                              <a:gd name="T26" fmla="+- 0 7906 7651"/>
                              <a:gd name="T27" fmla="*/ 7906 h 298"/>
                              <a:gd name="T28" fmla="+- 0 1309 1218"/>
                              <a:gd name="T29" fmla="*/ T28 w 298"/>
                              <a:gd name="T30" fmla="+- 0 7937 7651"/>
                              <a:gd name="T31" fmla="*/ 7937 h 298"/>
                              <a:gd name="T32" fmla="+- 0 1367 1218"/>
                              <a:gd name="T33" fmla="*/ T32 w 298"/>
                              <a:gd name="T34" fmla="+- 0 7949 7651"/>
                              <a:gd name="T35" fmla="*/ 7949 h 298"/>
                              <a:gd name="T36" fmla="+- 0 1425 1218"/>
                              <a:gd name="T37" fmla="*/ T36 w 298"/>
                              <a:gd name="T38" fmla="+- 0 7937 7651"/>
                              <a:gd name="T39" fmla="*/ 7937 h 298"/>
                              <a:gd name="T40" fmla="+- 0 1472 1218"/>
                              <a:gd name="T41" fmla="*/ T40 w 298"/>
                              <a:gd name="T42" fmla="+- 0 7906 7651"/>
                              <a:gd name="T43" fmla="*/ 7906 h 298"/>
                              <a:gd name="T44" fmla="+- 0 1504 1218"/>
                              <a:gd name="T45" fmla="*/ T44 w 298"/>
                              <a:gd name="T46" fmla="+- 0 7858 7651"/>
                              <a:gd name="T47" fmla="*/ 7858 h 298"/>
                              <a:gd name="T48" fmla="+- 0 1516 1218"/>
                              <a:gd name="T49" fmla="*/ T48 w 298"/>
                              <a:gd name="T50" fmla="+- 0 7800 7651"/>
                              <a:gd name="T51" fmla="*/ 7800 h 298"/>
                              <a:gd name="T52" fmla="+- 0 1504 1218"/>
                              <a:gd name="T53" fmla="*/ T52 w 298"/>
                              <a:gd name="T54" fmla="+- 0 7742 7651"/>
                              <a:gd name="T55" fmla="*/ 7742 h 298"/>
                              <a:gd name="T56" fmla="+- 0 1472 1218"/>
                              <a:gd name="T57" fmla="*/ T56 w 298"/>
                              <a:gd name="T58" fmla="+- 0 7695 7651"/>
                              <a:gd name="T59" fmla="*/ 7695 h 298"/>
                              <a:gd name="T60" fmla="+- 0 1425 1218"/>
                              <a:gd name="T61" fmla="*/ T60 w 298"/>
                              <a:gd name="T62" fmla="+- 0 7663 7651"/>
                              <a:gd name="T63" fmla="*/ 7663 h 298"/>
                              <a:gd name="T64" fmla="+- 0 1367 1218"/>
                              <a:gd name="T65" fmla="*/ T64 w 298"/>
                              <a:gd name="T66" fmla="+- 0 7651 7651"/>
                              <a:gd name="T67" fmla="*/ 76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60"/>
                        <wps:cNvSpPr>
                          <a:spLocks/>
                        </wps:cNvSpPr>
                        <wps:spPr bwMode="auto">
                          <a:xfrm>
                            <a:off x="1218" y="7651"/>
                            <a:ext cx="298" cy="298"/>
                          </a:xfrm>
                          <a:custGeom>
                            <a:avLst/>
                            <a:gdLst>
                              <a:gd name="T0" fmla="+- 0 1367 1218"/>
                              <a:gd name="T1" fmla="*/ T0 w 298"/>
                              <a:gd name="T2" fmla="+- 0 7949 7651"/>
                              <a:gd name="T3" fmla="*/ 7949 h 298"/>
                              <a:gd name="T4" fmla="+- 0 1425 1218"/>
                              <a:gd name="T5" fmla="*/ T4 w 298"/>
                              <a:gd name="T6" fmla="+- 0 7937 7651"/>
                              <a:gd name="T7" fmla="*/ 7937 h 298"/>
                              <a:gd name="T8" fmla="+- 0 1472 1218"/>
                              <a:gd name="T9" fmla="*/ T8 w 298"/>
                              <a:gd name="T10" fmla="+- 0 7906 7651"/>
                              <a:gd name="T11" fmla="*/ 7906 h 298"/>
                              <a:gd name="T12" fmla="+- 0 1504 1218"/>
                              <a:gd name="T13" fmla="*/ T12 w 298"/>
                              <a:gd name="T14" fmla="+- 0 7858 7651"/>
                              <a:gd name="T15" fmla="*/ 7858 h 298"/>
                              <a:gd name="T16" fmla="+- 0 1516 1218"/>
                              <a:gd name="T17" fmla="*/ T16 w 298"/>
                              <a:gd name="T18" fmla="+- 0 7800 7651"/>
                              <a:gd name="T19" fmla="*/ 7800 h 298"/>
                              <a:gd name="T20" fmla="+- 0 1504 1218"/>
                              <a:gd name="T21" fmla="*/ T20 w 298"/>
                              <a:gd name="T22" fmla="+- 0 7742 7651"/>
                              <a:gd name="T23" fmla="*/ 7742 h 298"/>
                              <a:gd name="T24" fmla="+- 0 1472 1218"/>
                              <a:gd name="T25" fmla="*/ T24 w 298"/>
                              <a:gd name="T26" fmla="+- 0 7695 7651"/>
                              <a:gd name="T27" fmla="*/ 7695 h 298"/>
                              <a:gd name="T28" fmla="+- 0 1425 1218"/>
                              <a:gd name="T29" fmla="*/ T28 w 298"/>
                              <a:gd name="T30" fmla="+- 0 7663 7651"/>
                              <a:gd name="T31" fmla="*/ 7663 h 298"/>
                              <a:gd name="T32" fmla="+- 0 1367 1218"/>
                              <a:gd name="T33" fmla="*/ T32 w 298"/>
                              <a:gd name="T34" fmla="+- 0 7651 7651"/>
                              <a:gd name="T35" fmla="*/ 7651 h 298"/>
                              <a:gd name="T36" fmla="+- 0 1309 1218"/>
                              <a:gd name="T37" fmla="*/ T36 w 298"/>
                              <a:gd name="T38" fmla="+- 0 7663 7651"/>
                              <a:gd name="T39" fmla="*/ 7663 h 298"/>
                              <a:gd name="T40" fmla="+- 0 1262 1218"/>
                              <a:gd name="T41" fmla="*/ T40 w 298"/>
                              <a:gd name="T42" fmla="+- 0 7695 7651"/>
                              <a:gd name="T43" fmla="*/ 7695 h 298"/>
                              <a:gd name="T44" fmla="+- 0 1230 1218"/>
                              <a:gd name="T45" fmla="*/ T44 w 298"/>
                              <a:gd name="T46" fmla="+- 0 7742 7651"/>
                              <a:gd name="T47" fmla="*/ 7742 h 298"/>
                              <a:gd name="T48" fmla="+- 0 1218 1218"/>
                              <a:gd name="T49" fmla="*/ T48 w 298"/>
                              <a:gd name="T50" fmla="+- 0 7800 7651"/>
                              <a:gd name="T51" fmla="*/ 7800 h 298"/>
                              <a:gd name="T52" fmla="+- 0 1230 1218"/>
                              <a:gd name="T53" fmla="*/ T52 w 298"/>
                              <a:gd name="T54" fmla="+- 0 7858 7651"/>
                              <a:gd name="T55" fmla="*/ 7858 h 298"/>
                              <a:gd name="T56" fmla="+- 0 1262 1218"/>
                              <a:gd name="T57" fmla="*/ T56 w 298"/>
                              <a:gd name="T58" fmla="+- 0 7906 7651"/>
                              <a:gd name="T59" fmla="*/ 7906 h 298"/>
                              <a:gd name="T60" fmla="+- 0 1309 1218"/>
                              <a:gd name="T61" fmla="*/ T60 w 298"/>
                              <a:gd name="T62" fmla="+- 0 7937 7651"/>
                              <a:gd name="T63" fmla="*/ 7937 h 298"/>
                              <a:gd name="T64" fmla="+- 0 1367 1218"/>
                              <a:gd name="T65" fmla="*/ T64 w 298"/>
                              <a:gd name="T66" fmla="+- 0 7949 7651"/>
                              <a:gd name="T67" fmla="*/ 794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Freeform 259"/>
                        <wps:cNvSpPr>
                          <a:spLocks/>
                        </wps:cNvSpPr>
                        <wps:spPr bwMode="auto">
                          <a:xfrm>
                            <a:off x="2234" y="7657"/>
                            <a:ext cx="298" cy="298"/>
                          </a:xfrm>
                          <a:custGeom>
                            <a:avLst/>
                            <a:gdLst>
                              <a:gd name="T0" fmla="+- 0 2383 2234"/>
                              <a:gd name="T1" fmla="*/ T0 w 298"/>
                              <a:gd name="T2" fmla="+- 0 7657 7657"/>
                              <a:gd name="T3" fmla="*/ 7657 h 298"/>
                              <a:gd name="T4" fmla="+- 0 2325 2234"/>
                              <a:gd name="T5" fmla="*/ T4 w 298"/>
                              <a:gd name="T6" fmla="+- 0 7669 7657"/>
                              <a:gd name="T7" fmla="*/ 7669 h 298"/>
                              <a:gd name="T8" fmla="+- 0 2278 2234"/>
                              <a:gd name="T9" fmla="*/ T8 w 298"/>
                              <a:gd name="T10" fmla="+- 0 7701 7657"/>
                              <a:gd name="T11" fmla="*/ 7701 h 298"/>
                              <a:gd name="T12" fmla="+- 0 2246 2234"/>
                              <a:gd name="T13" fmla="*/ T12 w 298"/>
                              <a:gd name="T14" fmla="+- 0 7748 7657"/>
                              <a:gd name="T15" fmla="*/ 7748 h 298"/>
                              <a:gd name="T16" fmla="+- 0 2234 2234"/>
                              <a:gd name="T17" fmla="*/ T16 w 298"/>
                              <a:gd name="T18" fmla="+- 0 7806 7657"/>
                              <a:gd name="T19" fmla="*/ 7806 h 298"/>
                              <a:gd name="T20" fmla="+- 0 2246 2234"/>
                              <a:gd name="T21" fmla="*/ T20 w 298"/>
                              <a:gd name="T22" fmla="+- 0 7864 7657"/>
                              <a:gd name="T23" fmla="*/ 7864 h 298"/>
                              <a:gd name="T24" fmla="+- 0 2278 2234"/>
                              <a:gd name="T25" fmla="*/ T24 w 298"/>
                              <a:gd name="T26" fmla="+- 0 7911 7657"/>
                              <a:gd name="T27" fmla="*/ 7911 h 298"/>
                              <a:gd name="T28" fmla="+- 0 2325 2234"/>
                              <a:gd name="T29" fmla="*/ T28 w 298"/>
                              <a:gd name="T30" fmla="+- 0 7943 7657"/>
                              <a:gd name="T31" fmla="*/ 7943 h 298"/>
                              <a:gd name="T32" fmla="+- 0 2383 2234"/>
                              <a:gd name="T33" fmla="*/ T32 w 298"/>
                              <a:gd name="T34" fmla="+- 0 7955 7657"/>
                              <a:gd name="T35" fmla="*/ 7955 h 298"/>
                              <a:gd name="T36" fmla="+- 0 2441 2234"/>
                              <a:gd name="T37" fmla="*/ T36 w 298"/>
                              <a:gd name="T38" fmla="+- 0 7943 7657"/>
                              <a:gd name="T39" fmla="*/ 7943 h 298"/>
                              <a:gd name="T40" fmla="+- 0 2488 2234"/>
                              <a:gd name="T41" fmla="*/ T40 w 298"/>
                              <a:gd name="T42" fmla="+- 0 7911 7657"/>
                              <a:gd name="T43" fmla="*/ 7911 h 298"/>
                              <a:gd name="T44" fmla="+- 0 2520 2234"/>
                              <a:gd name="T45" fmla="*/ T44 w 298"/>
                              <a:gd name="T46" fmla="+- 0 7864 7657"/>
                              <a:gd name="T47" fmla="*/ 7864 h 298"/>
                              <a:gd name="T48" fmla="+- 0 2532 2234"/>
                              <a:gd name="T49" fmla="*/ T48 w 298"/>
                              <a:gd name="T50" fmla="+- 0 7806 7657"/>
                              <a:gd name="T51" fmla="*/ 7806 h 298"/>
                              <a:gd name="T52" fmla="+- 0 2520 2234"/>
                              <a:gd name="T53" fmla="*/ T52 w 298"/>
                              <a:gd name="T54" fmla="+- 0 7748 7657"/>
                              <a:gd name="T55" fmla="*/ 7748 h 298"/>
                              <a:gd name="T56" fmla="+- 0 2488 2234"/>
                              <a:gd name="T57" fmla="*/ T56 w 298"/>
                              <a:gd name="T58" fmla="+- 0 7701 7657"/>
                              <a:gd name="T59" fmla="*/ 7701 h 298"/>
                              <a:gd name="T60" fmla="+- 0 2441 2234"/>
                              <a:gd name="T61" fmla="*/ T60 w 298"/>
                              <a:gd name="T62" fmla="+- 0 7669 7657"/>
                              <a:gd name="T63" fmla="*/ 7669 h 298"/>
                              <a:gd name="T64" fmla="+- 0 2383 2234"/>
                              <a:gd name="T65" fmla="*/ T64 w 298"/>
                              <a:gd name="T66" fmla="+- 0 7657 7657"/>
                              <a:gd name="T67" fmla="*/ 765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58"/>
                        <wps:cNvSpPr>
                          <a:spLocks/>
                        </wps:cNvSpPr>
                        <wps:spPr bwMode="auto">
                          <a:xfrm>
                            <a:off x="2234" y="7657"/>
                            <a:ext cx="298" cy="298"/>
                          </a:xfrm>
                          <a:custGeom>
                            <a:avLst/>
                            <a:gdLst>
                              <a:gd name="T0" fmla="+- 0 2383 2234"/>
                              <a:gd name="T1" fmla="*/ T0 w 298"/>
                              <a:gd name="T2" fmla="+- 0 7955 7657"/>
                              <a:gd name="T3" fmla="*/ 7955 h 298"/>
                              <a:gd name="T4" fmla="+- 0 2441 2234"/>
                              <a:gd name="T5" fmla="*/ T4 w 298"/>
                              <a:gd name="T6" fmla="+- 0 7943 7657"/>
                              <a:gd name="T7" fmla="*/ 7943 h 298"/>
                              <a:gd name="T8" fmla="+- 0 2488 2234"/>
                              <a:gd name="T9" fmla="*/ T8 w 298"/>
                              <a:gd name="T10" fmla="+- 0 7911 7657"/>
                              <a:gd name="T11" fmla="*/ 7911 h 298"/>
                              <a:gd name="T12" fmla="+- 0 2520 2234"/>
                              <a:gd name="T13" fmla="*/ T12 w 298"/>
                              <a:gd name="T14" fmla="+- 0 7864 7657"/>
                              <a:gd name="T15" fmla="*/ 7864 h 298"/>
                              <a:gd name="T16" fmla="+- 0 2532 2234"/>
                              <a:gd name="T17" fmla="*/ T16 w 298"/>
                              <a:gd name="T18" fmla="+- 0 7806 7657"/>
                              <a:gd name="T19" fmla="*/ 7806 h 298"/>
                              <a:gd name="T20" fmla="+- 0 2520 2234"/>
                              <a:gd name="T21" fmla="*/ T20 w 298"/>
                              <a:gd name="T22" fmla="+- 0 7748 7657"/>
                              <a:gd name="T23" fmla="*/ 7748 h 298"/>
                              <a:gd name="T24" fmla="+- 0 2488 2234"/>
                              <a:gd name="T25" fmla="*/ T24 w 298"/>
                              <a:gd name="T26" fmla="+- 0 7701 7657"/>
                              <a:gd name="T27" fmla="*/ 7701 h 298"/>
                              <a:gd name="T28" fmla="+- 0 2441 2234"/>
                              <a:gd name="T29" fmla="*/ T28 w 298"/>
                              <a:gd name="T30" fmla="+- 0 7669 7657"/>
                              <a:gd name="T31" fmla="*/ 7669 h 298"/>
                              <a:gd name="T32" fmla="+- 0 2383 2234"/>
                              <a:gd name="T33" fmla="*/ T32 w 298"/>
                              <a:gd name="T34" fmla="+- 0 7657 7657"/>
                              <a:gd name="T35" fmla="*/ 7657 h 298"/>
                              <a:gd name="T36" fmla="+- 0 2325 2234"/>
                              <a:gd name="T37" fmla="*/ T36 w 298"/>
                              <a:gd name="T38" fmla="+- 0 7669 7657"/>
                              <a:gd name="T39" fmla="*/ 7669 h 298"/>
                              <a:gd name="T40" fmla="+- 0 2278 2234"/>
                              <a:gd name="T41" fmla="*/ T40 w 298"/>
                              <a:gd name="T42" fmla="+- 0 7701 7657"/>
                              <a:gd name="T43" fmla="*/ 7701 h 298"/>
                              <a:gd name="T44" fmla="+- 0 2246 2234"/>
                              <a:gd name="T45" fmla="*/ T44 w 298"/>
                              <a:gd name="T46" fmla="+- 0 7748 7657"/>
                              <a:gd name="T47" fmla="*/ 7748 h 298"/>
                              <a:gd name="T48" fmla="+- 0 2234 2234"/>
                              <a:gd name="T49" fmla="*/ T48 w 298"/>
                              <a:gd name="T50" fmla="+- 0 7806 7657"/>
                              <a:gd name="T51" fmla="*/ 7806 h 298"/>
                              <a:gd name="T52" fmla="+- 0 2246 2234"/>
                              <a:gd name="T53" fmla="*/ T52 w 298"/>
                              <a:gd name="T54" fmla="+- 0 7864 7657"/>
                              <a:gd name="T55" fmla="*/ 7864 h 298"/>
                              <a:gd name="T56" fmla="+- 0 2278 2234"/>
                              <a:gd name="T57" fmla="*/ T56 w 298"/>
                              <a:gd name="T58" fmla="+- 0 7911 7657"/>
                              <a:gd name="T59" fmla="*/ 7911 h 298"/>
                              <a:gd name="T60" fmla="+- 0 2325 2234"/>
                              <a:gd name="T61" fmla="*/ T60 w 298"/>
                              <a:gd name="T62" fmla="+- 0 7943 7657"/>
                              <a:gd name="T63" fmla="*/ 7943 h 298"/>
                              <a:gd name="T64" fmla="+- 0 2383 2234"/>
                              <a:gd name="T65" fmla="*/ T64 w 298"/>
                              <a:gd name="T66" fmla="+- 0 7955 7657"/>
                              <a:gd name="T67" fmla="*/ 795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Freeform 257"/>
                        <wps:cNvSpPr>
                          <a:spLocks/>
                        </wps:cNvSpPr>
                        <wps:spPr bwMode="auto">
                          <a:xfrm>
                            <a:off x="3251" y="7668"/>
                            <a:ext cx="297" cy="298"/>
                          </a:xfrm>
                          <a:custGeom>
                            <a:avLst/>
                            <a:gdLst>
                              <a:gd name="T0" fmla="+- 0 3399 3251"/>
                              <a:gd name="T1" fmla="*/ T0 w 297"/>
                              <a:gd name="T2" fmla="+- 0 7668 7668"/>
                              <a:gd name="T3" fmla="*/ 7668 h 298"/>
                              <a:gd name="T4" fmla="+- 0 3342 3251"/>
                              <a:gd name="T5" fmla="*/ T4 w 297"/>
                              <a:gd name="T6" fmla="+- 0 7680 7668"/>
                              <a:gd name="T7" fmla="*/ 7680 h 298"/>
                              <a:gd name="T8" fmla="+- 0 3294 3251"/>
                              <a:gd name="T9" fmla="*/ T8 w 297"/>
                              <a:gd name="T10" fmla="+- 0 7712 7668"/>
                              <a:gd name="T11" fmla="*/ 7712 h 298"/>
                              <a:gd name="T12" fmla="+- 0 3262 3251"/>
                              <a:gd name="T13" fmla="*/ T12 w 297"/>
                              <a:gd name="T14" fmla="+- 0 7759 7668"/>
                              <a:gd name="T15" fmla="*/ 7759 h 298"/>
                              <a:gd name="T16" fmla="+- 0 3251 3251"/>
                              <a:gd name="T17" fmla="*/ T16 w 297"/>
                              <a:gd name="T18" fmla="+- 0 7817 7668"/>
                              <a:gd name="T19" fmla="*/ 7817 h 298"/>
                              <a:gd name="T20" fmla="+- 0 3262 3251"/>
                              <a:gd name="T21" fmla="*/ T20 w 297"/>
                              <a:gd name="T22" fmla="+- 0 7875 7668"/>
                              <a:gd name="T23" fmla="*/ 7875 h 298"/>
                              <a:gd name="T24" fmla="+- 0 3294 3251"/>
                              <a:gd name="T25" fmla="*/ T24 w 297"/>
                              <a:gd name="T26" fmla="+- 0 7923 7668"/>
                              <a:gd name="T27" fmla="*/ 7923 h 298"/>
                              <a:gd name="T28" fmla="+- 0 3342 3251"/>
                              <a:gd name="T29" fmla="*/ T28 w 297"/>
                              <a:gd name="T30" fmla="+- 0 7954 7668"/>
                              <a:gd name="T31" fmla="*/ 7954 h 298"/>
                              <a:gd name="T32" fmla="+- 0 3399 3251"/>
                              <a:gd name="T33" fmla="*/ T32 w 297"/>
                              <a:gd name="T34" fmla="+- 0 7966 7668"/>
                              <a:gd name="T35" fmla="*/ 7966 h 298"/>
                              <a:gd name="T36" fmla="+- 0 3457 3251"/>
                              <a:gd name="T37" fmla="*/ T36 w 297"/>
                              <a:gd name="T38" fmla="+- 0 7954 7668"/>
                              <a:gd name="T39" fmla="*/ 7954 h 298"/>
                              <a:gd name="T40" fmla="+- 0 3505 3251"/>
                              <a:gd name="T41" fmla="*/ T40 w 297"/>
                              <a:gd name="T42" fmla="+- 0 7923 7668"/>
                              <a:gd name="T43" fmla="*/ 7923 h 298"/>
                              <a:gd name="T44" fmla="+- 0 3537 3251"/>
                              <a:gd name="T45" fmla="*/ T44 w 297"/>
                              <a:gd name="T46" fmla="+- 0 7875 7668"/>
                              <a:gd name="T47" fmla="*/ 7875 h 298"/>
                              <a:gd name="T48" fmla="+- 0 3548 3251"/>
                              <a:gd name="T49" fmla="*/ T48 w 297"/>
                              <a:gd name="T50" fmla="+- 0 7817 7668"/>
                              <a:gd name="T51" fmla="*/ 7817 h 298"/>
                              <a:gd name="T52" fmla="+- 0 3537 3251"/>
                              <a:gd name="T53" fmla="*/ T52 w 297"/>
                              <a:gd name="T54" fmla="+- 0 7759 7668"/>
                              <a:gd name="T55" fmla="*/ 7759 h 298"/>
                              <a:gd name="T56" fmla="+- 0 3505 3251"/>
                              <a:gd name="T57" fmla="*/ T56 w 297"/>
                              <a:gd name="T58" fmla="+- 0 7712 7668"/>
                              <a:gd name="T59" fmla="*/ 7712 h 298"/>
                              <a:gd name="T60" fmla="+- 0 3457 3251"/>
                              <a:gd name="T61" fmla="*/ T60 w 297"/>
                              <a:gd name="T62" fmla="+- 0 7680 7668"/>
                              <a:gd name="T63" fmla="*/ 7680 h 298"/>
                              <a:gd name="T64" fmla="+- 0 3399 3251"/>
                              <a:gd name="T65" fmla="*/ T64 w 297"/>
                              <a:gd name="T66" fmla="+- 0 7668 7668"/>
                              <a:gd name="T67" fmla="*/ 766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5"/>
                                </a:lnTo>
                                <a:lnTo>
                                  <a:pt x="91" y="286"/>
                                </a:lnTo>
                                <a:lnTo>
                                  <a:pt x="148" y="298"/>
                                </a:lnTo>
                                <a:lnTo>
                                  <a:pt x="206" y="286"/>
                                </a:lnTo>
                                <a:lnTo>
                                  <a:pt x="254" y="255"/>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256"/>
                        <wps:cNvSpPr>
                          <a:spLocks/>
                        </wps:cNvSpPr>
                        <wps:spPr bwMode="auto">
                          <a:xfrm>
                            <a:off x="3251" y="7668"/>
                            <a:ext cx="297" cy="298"/>
                          </a:xfrm>
                          <a:custGeom>
                            <a:avLst/>
                            <a:gdLst>
                              <a:gd name="T0" fmla="+- 0 3399 3251"/>
                              <a:gd name="T1" fmla="*/ T0 w 297"/>
                              <a:gd name="T2" fmla="+- 0 7966 7668"/>
                              <a:gd name="T3" fmla="*/ 7966 h 298"/>
                              <a:gd name="T4" fmla="+- 0 3457 3251"/>
                              <a:gd name="T5" fmla="*/ T4 w 297"/>
                              <a:gd name="T6" fmla="+- 0 7954 7668"/>
                              <a:gd name="T7" fmla="*/ 7954 h 298"/>
                              <a:gd name="T8" fmla="+- 0 3505 3251"/>
                              <a:gd name="T9" fmla="*/ T8 w 297"/>
                              <a:gd name="T10" fmla="+- 0 7923 7668"/>
                              <a:gd name="T11" fmla="*/ 7923 h 298"/>
                              <a:gd name="T12" fmla="+- 0 3537 3251"/>
                              <a:gd name="T13" fmla="*/ T12 w 297"/>
                              <a:gd name="T14" fmla="+- 0 7875 7668"/>
                              <a:gd name="T15" fmla="*/ 7875 h 298"/>
                              <a:gd name="T16" fmla="+- 0 3548 3251"/>
                              <a:gd name="T17" fmla="*/ T16 w 297"/>
                              <a:gd name="T18" fmla="+- 0 7817 7668"/>
                              <a:gd name="T19" fmla="*/ 7817 h 298"/>
                              <a:gd name="T20" fmla="+- 0 3537 3251"/>
                              <a:gd name="T21" fmla="*/ T20 w 297"/>
                              <a:gd name="T22" fmla="+- 0 7759 7668"/>
                              <a:gd name="T23" fmla="*/ 7759 h 298"/>
                              <a:gd name="T24" fmla="+- 0 3505 3251"/>
                              <a:gd name="T25" fmla="*/ T24 w 297"/>
                              <a:gd name="T26" fmla="+- 0 7712 7668"/>
                              <a:gd name="T27" fmla="*/ 7712 h 298"/>
                              <a:gd name="T28" fmla="+- 0 3457 3251"/>
                              <a:gd name="T29" fmla="*/ T28 w 297"/>
                              <a:gd name="T30" fmla="+- 0 7680 7668"/>
                              <a:gd name="T31" fmla="*/ 7680 h 298"/>
                              <a:gd name="T32" fmla="+- 0 3399 3251"/>
                              <a:gd name="T33" fmla="*/ T32 w 297"/>
                              <a:gd name="T34" fmla="+- 0 7668 7668"/>
                              <a:gd name="T35" fmla="*/ 7668 h 298"/>
                              <a:gd name="T36" fmla="+- 0 3342 3251"/>
                              <a:gd name="T37" fmla="*/ T36 w 297"/>
                              <a:gd name="T38" fmla="+- 0 7680 7668"/>
                              <a:gd name="T39" fmla="*/ 7680 h 298"/>
                              <a:gd name="T40" fmla="+- 0 3294 3251"/>
                              <a:gd name="T41" fmla="*/ T40 w 297"/>
                              <a:gd name="T42" fmla="+- 0 7712 7668"/>
                              <a:gd name="T43" fmla="*/ 7712 h 298"/>
                              <a:gd name="T44" fmla="+- 0 3262 3251"/>
                              <a:gd name="T45" fmla="*/ T44 w 297"/>
                              <a:gd name="T46" fmla="+- 0 7759 7668"/>
                              <a:gd name="T47" fmla="*/ 7759 h 298"/>
                              <a:gd name="T48" fmla="+- 0 3251 3251"/>
                              <a:gd name="T49" fmla="*/ T48 w 297"/>
                              <a:gd name="T50" fmla="+- 0 7817 7668"/>
                              <a:gd name="T51" fmla="*/ 7817 h 298"/>
                              <a:gd name="T52" fmla="+- 0 3262 3251"/>
                              <a:gd name="T53" fmla="*/ T52 w 297"/>
                              <a:gd name="T54" fmla="+- 0 7875 7668"/>
                              <a:gd name="T55" fmla="*/ 7875 h 298"/>
                              <a:gd name="T56" fmla="+- 0 3294 3251"/>
                              <a:gd name="T57" fmla="*/ T56 w 297"/>
                              <a:gd name="T58" fmla="+- 0 7923 7668"/>
                              <a:gd name="T59" fmla="*/ 7923 h 298"/>
                              <a:gd name="T60" fmla="+- 0 3342 3251"/>
                              <a:gd name="T61" fmla="*/ T60 w 297"/>
                              <a:gd name="T62" fmla="+- 0 7954 7668"/>
                              <a:gd name="T63" fmla="*/ 7954 h 298"/>
                              <a:gd name="T64" fmla="+- 0 3399 3251"/>
                              <a:gd name="T65" fmla="*/ T64 w 297"/>
                              <a:gd name="T66" fmla="+- 0 7966 7668"/>
                              <a:gd name="T67" fmla="*/ 796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5"/>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5"/>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Freeform 255"/>
                        <wps:cNvSpPr>
                          <a:spLocks/>
                        </wps:cNvSpPr>
                        <wps:spPr bwMode="auto">
                          <a:xfrm>
                            <a:off x="4268" y="7674"/>
                            <a:ext cx="298" cy="298"/>
                          </a:xfrm>
                          <a:custGeom>
                            <a:avLst/>
                            <a:gdLst>
                              <a:gd name="T0" fmla="+- 0 4417 4268"/>
                              <a:gd name="T1" fmla="*/ T0 w 298"/>
                              <a:gd name="T2" fmla="+- 0 7674 7674"/>
                              <a:gd name="T3" fmla="*/ 7674 h 298"/>
                              <a:gd name="T4" fmla="+- 0 4359 4268"/>
                              <a:gd name="T5" fmla="*/ T4 w 298"/>
                              <a:gd name="T6" fmla="+- 0 7686 7674"/>
                              <a:gd name="T7" fmla="*/ 7686 h 298"/>
                              <a:gd name="T8" fmla="+- 0 4312 4268"/>
                              <a:gd name="T9" fmla="*/ T8 w 298"/>
                              <a:gd name="T10" fmla="+- 0 7718 7674"/>
                              <a:gd name="T11" fmla="*/ 7718 h 298"/>
                              <a:gd name="T12" fmla="+- 0 4280 4268"/>
                              <a:gd name="T13" fmla="*/ T12 w 298"/>
                              <a:gd name="T14" fmla="+- 0 7765 7674"/>
                              <a:gd name="T15" fmla="*/ 7765 h 298"/>
                              <a:gd name="T16" fmla="+- 0 4268 4268"/>
                              <a:gd name="T17" fmla="*/ T16 w 298"/>
                              <a:gd name="T18" fmla="+- 0 7823 7674"/>
                              <a:gd name="T19" fmla="*/ 7823 h 298"/>
                              <a:gd name="T20" fmla="+- 0 4280 4268"/>
                              <a:gd name="T21" fmla="*/ T20 w 298"/>
                              <a:gd name="T22" fmla="+- 0 7881 7674"/>
                              <a:gd name="T23" fmla="*/ 7881 h 298"/>
                              <a:gd name="T24" fmla="+- 0 4312 4268"/>
                              <a:gd name="T25" fmla="*/ T24 w 298"/>
                              <a:gd name="T26" fmla="+- 0 7928 7674"/>
                              <a:gd name="T27" fmla="*/ 7928 h 298"/>
                              <a:gd name="T28" fmla="+- 0 4359 4268"/>
                              <a:gd name="T29" fmla="*/ T28 w 298"/>
                              <a:gd name="T30" fmla="+- 0 7960 7674"/>
                              <a:gd name="T31" fmla="*/ 7960 h 298"/>
                              <a:gd name="T32" fmla="+- 0 4417 4268"/>
                              <a:gd name="T33" fmla="*/ T32 w 298"/>
                              <a:gd name="T34" fmla="+- 0 7972 7674"/>
                              <a:gd name="T35" fmla="*/ 7972 h 298"/>
                              <a:gd name="T36" fmla="+- 0 4475 4268"/>
                              <a:gd name="T37" fmla="*/ T36 w 298"/>
                              <a:gd name="T38" fmla="+- 0 7960 7674"/>
                              <a:gd name="T39" fmla="*/ 7960 h 298"/>
                              <a:gd name="T40" fmla="+- 0 4522 4268"/>
                              <a:gd name="T41" fmla="*/ T40 w 298"/>
                              <a:gd name="T42" fmla="+- 0 7928 7674"/>
                              <a:gd name="T43" fmla="*/ 7928 h 298"/>
                              <a:gd name="T44" fmla="+- 0 4554 4268"/>
                              <a:gd name="T45" fmla="*/ T44 w 298"/>
                              <a:gd name="T46" fmla="+- 0 7881 7674"/>
                              <a:gd name="T47" fmla="*/ 7881 h 298"/>
                              <a:gd name="T48" fmla="+- 0 4566 4268"/>
                              <a:gd name="T49" fmla="*/ T48 w 298"/>
                              <a:gd name="T50" fmla="+- 0 7823 7674"/>
                              <a:gd name="T51" fmla="*/ 7823 h 298"/>
                              <a:gd name="T52" fmla="+- 0 4554 4268"/>
                              <a:gd name="T53" fmla="*/ T52 w 298"/>
                              <a:gd name="T54" fmla="+- 0 7765 7674"/>
                              <a:gd name="T55" fmla="*/ 7765 h 298"/>
                              <a:gd name="T56" fmla="+- 0 4522 4268"/>
                              <a:gd name="T57" fmla="*/ T56 w 298"/>
                              <a:gd name="T58" fmla="+- 0 7718 7674"/>
                              <a:gd name="T59" fmla="*/ 7718 h 298"/>
                              <a:gd name="T60" fmla="+- 0 4475 4268"/>
                              <a:gd name="T61" fmla="*/ T60 w 298"/>
                              <a:gd name="T62" fmla="+- 0 7686 7674"/>
                              <a:gd name="T63" fmla="*/ 7686 h 298"/>
                              <a:gd name="T64" fmla="+- 0 4417 4268"/>
                              <a:gd name="T65" fmla="*/ T64 w 298"/>
                              <a:gd name="T66" fmla="+- 0 7674 7674"/>
                              <a:gd name="T67" fmla="*/ 767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254"/>
                        <wps:cNvSpPr>
                          <a:spLocks/>
                        </wps:cNvSpPr>
                        <wps:spPr bwMode="auto">
                          <a:xfrm>
                            <a:off x="4268" y="7674"/>
                            <a:ext cx="298" cy="298"/>
                          </a:xfrm>
                          <a:custGeom>
                            <a:avLst/>
                            <a:gdLst>
                              <a:gd name="T0" fmla="+- 0 4417 4268"/>
                              <a:gd name="T1" fmla="*/ T0 w 298"/>
                              <a:gd name="T2" fmla="+- 0 7972 7674"/>
                              <a:gd name="T3" fmla="*/ 7972 h 298"/>
                              <a:gd name="T4" fmla="+- 0 4475 4268"/>
                              <a:gd name="T5" fmla="*/ T4 w 298"/>
                              <a:gd name="T6" fmla="+- 0 7960 7674"/>
                              <a:gd name="T7" fmla="*/ 7960 h 298"/>
                              <a:gd name="T8" fmla="+- 0 4522 4268"/>
                              <a:gd name="T9" fmla="*/ T8 w 298"/>
                              <a:gd name="T10" fmla="+- 0 7928 7674"/>
                              <a:gd name="T11" fmla="*/ 7928 h 298"/>
                              <a:gd name="T12" fmla="+- 0 4554 4268"/>
                              <a:gd name="T13" fmla="*/ T12 w 298"/>
                              <a:gd name="T14" fmla="+- 0 7881 7674"/>
                              <a:gd name="T15" fmla="*/ 7881 h 298"/>
                              <a:gd name="T16" fmla="+- 0 4566 4268"/>
                              <a:gd name="T17" fmla="*/ T16 w 298"/>
                              <a:gd name="T18" fmla="+- 0 7823 7674"/>
                              <a:gd name="T19" fmla="*/ 7823 h 298"/>
                              <a:gd name="T20" fmla="+- 0 4554 4268"/>
                              <a:gd name="T21" fmla="*/ T20 w 298"/>
                              <a:gd name="T22" fmla="+- 0 7765 7674"/>
                              <a:gd name="T23" fmla="*/ 7765 h 298"/>
                              <a:gd name="T24" fmla="+- 0 4522 4268"/>
                              <a:gd name="T25" fmla="*/ T24 w 298"/>
                              <a:gd name="T26" fmla="+- 0 7718 7674"/>
                              <a:gd name="T27" fmla="*/ 7718 h 298"/>
                              <a:gd name="T28" fmla="+- 0 4475 4268"/>
                              <a:gd name="T29" fmla="*/ T28 w 298"/>
                              <a:gd name="T30" fmla="+- 0 7686 7674"/>
                              <a:gd name="T31" fmla="*/ 7686 h 298"/>
                              <a:gd name="T32" fmla="+- 0 4417 4268"/>
                              <a:gd name="T33" fmla="*/ T32 w 298"/>
                              <a:gd name="T34" fmla="+- 0 7674 7674"/>
                              <a:gd name="T35" fmla="*/ 7674 h 298"/>
                              <a:gd name="T36" fmla="+- 0 4359 4268"/>
                              <a:gd name="T37" fmla="*/ T36 w 298"/>
                              <a:gd name="T38" fmla="+- 0 7686 7674"/>
                              <a:gd name="T39" fmla="*/ 7686 h 298"/>
                              <a:gd name="T40" fmla="+- 0 4312 4268"/>
                              <a:gd name="T41" fmla="*/ T40 w 298"/>
                              <a:gd name="T42" fmla="+- 0 7718 7674"/>
                              <a:gd name="T43" fmla="*/ 7718 h 298"/>
                              <a:gd name="T44" fmla="+- 0 4280 4268"/>
                              <a:gd name="T45" fmla="*/ T44 w 298"/>
                              <a:gd name="T46" fmla="+- 0 7765 7674"/>
                              <a:gd name="T47" fmla="*/ 7765 h 298"/>
                              <a:gd name="T48" fmla="+- 0 4268 4268"/>
                              <a:gd name="T49" fmla="*/ T48 w 298"/>
                              <a:gd name="T50" fmla="+- 0 7823 7674"/>
                              <a:gd name="T51" fmla="*/ 7823 h 298"/>
                              <a:gd name="T52" fmla="+- 0 4280 4268"/>
                              <a:gd name="T53" fmla="*/ T52 w 298"/>
                              <a:gd name="T54" fmla="+- 0 7881 7674"/>
                              <a:gd name="T55" fmla="*/ 7881 h 298"/>
                              <a:gd name="T56" fmla="+- 0 4312 4268"/>
                              <a:gd name="T57" fmla="*/ T56 w 298"/>
                              <a:gd name="T58" fmla="+- 0 7928 7674"/>
                              <a:gd name="T59" fmla="*/ 7928 h 298"/>
                              <a:gd name="T60" fmla="+- 0 4359 4268"/>
                              <a:gd name="T61" fmla="*/ T60 w 298"/>
                              <a:gd name="T62" fmla="+- 0 7960 7674"/>
                              <a:gd name="T63" fmla="*/ 7960 h 298"/>
                              <a:gd name="T64" fmla="+- 0 4417 4268"/>
                              <a:gd name="T65" fmla="*/ T64 w 298"/>
                              <a:gd name="T66" fmla="+- 0 7972 7674"/>
                              <a:gd name="T67" fmla="*/ 797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Line 253"/>
                        <wps:cNvCnPr>
                          <a:cxnSpLocks noChangeShapeType="1"/>
                        </wps:cNvCnPr>
                        <wps:spPr bwMode="auto">
                          <a:xfrm>
                            <a:off x="1366" y="7493"/>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Line 252"/>
                        <wps:cNvCnPr>
                          <a:cxnSpLocks noChangeShapeType="1"/>
                        </wps:cNvCnPr>
                        <wps:spPr bwMode="auto">
                          <a:xfrm>
                            <a:off x="4414" y="7522"/>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 name="Line 251"/>
                        <wps:cNvCnPr>
                          <a:cxnSpLocks noChangeShapeType="1"/>
                        </wps:cNvCnPr>
                        <wps:spPr bwMode="auto">
                          <a:xfrm>
                            <a:off x="2375" y="750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Line 250"/>
                        <wps:cNvCnPr>
                          <a:cxnSpLocks noChangeShapeType="1"/>
                        </wps:cNvCnPr>
                        <wps:spPr bwMode="auto">
                          <a:xfrm>
                            <a:off x="3397" y="750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Line 249"/>
                        <wps:cNvCnPr>
                          <a:cxnSpLocks noChangeShapeType="1"/>
                        </wps:cNvCnPr>
                        <wps:spPr bwMode="auto">
                          <a:xfrm>
                            <a:off x="2370" y="7510"/>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80FB27" id="Group 248" o:spid="_x0000_s1026" style="position:absolute;margin-left:0;margin-top:0;width:411pt;height:609pt;z-index:-260603904;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">
                <v:shape id="Picture 279"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">
                  <v:imagedata r:id="rId13" o:title=""/>
                </v:shape>
                <v:shape id="Picture 278"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">
                  <v:imagedata r:id="rId150" o:title=""/>
                </v:shape>
                <v:shape id="Freeform 277" o:spid="_x0000_s1029" style="position:absolute;left:1218;top:765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" path="m149,l91,12,44,44,12,91,,149r12,58l44,255r47,31l149,298r58,-12l254,255r32,-48l298,149,286,91,254,44,207,12,149,xe" stroked="f">
                  <v:path arrowok="t" o:connecttype="custom" o:connectlocs="149,7651;91,7663;44,7695;12,7742;0,7800;12,7858;44,7906;91,7937;149,7949;207,7937;254,7906;286,7858;298,7800;286,7742;254,7695;207,7663;149,7651" o:connectangles="0,0,0,0,0,0,0,0,0,0,0,0,0,0,0,0,0"/>
                </v:shape>
                <v:shape id="Freeform 276" o:spid="_x0000_s1030" style="position:absolute;left:1218;top:765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" path="m149,298r58,-12l254,255r32,-48l298,149,286,91,254,44,207,12,149,,91,12,44,44,12,91,,149r12,58l44,255r47,31l149,298xe" filled="f" strokeweight=".5pt">
                  <v:path arrowok="t" o:connecttype="custom" o:connectlocs="149,7949;207,7937;254,7906;286,7858;298,7800;286,7742;254,7695;207,7663;149,7651;91,7663;44,7695;12,7742;0,7800;12,7858;44,7906;91,7937;149,7949" o:connectangles="0,0,0,0,0,0,0,0,0,0,0,0,0,0,0,0,0"/>
                </v:shape>
                <v:shape id="Freeform 275" o:spid="_x0000_s1031" style="position:absolute;left:2234;top:765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" path="m149,l91,12,44,44,12,91,,149r12,58l44,254r47,32l149,298r58,-12l254,254r32,-47l298,149,286,91,254,44,207,12,149,xe" stroked="f">
                  <v:path arrowok="t" o:connecttype="custom" o:connectlocs="149,7657;91,7669;44,7701;12,7748;0,7806;12,7864;44,7911;91,7943;149,7955;207,7943;254,7911;286,7864;298,7806;286,7748;254,7701;207,7669;149,7657" o:connectangles="0,0,0,0,0,0,0,0,0,0,0,0,0,0,0,0,0"/>
                </v:shape>
                <v:shape id="Freeform 274" o:spid="_x0000_s1032" style="position:absolute;left:2234;top:765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" path="m149,298r58,-12l254,254r32,-47l298,149,286,91,254,44,207,12,149,,91,12,44,44,12,91,,149r12,58l44,254r47,32l149,298xe" filled="f" strokeweight=".5pt">
                  <v:path arrowok="t" o:connecttype="custom" o:connectlocs="149,7955;207,7943;254,7911;286,7864;298,7806;286,7748;254,7701;207,7669;149,7657;91,7669;44,7701;12,7748;0,7806;12,7864;44,7911;91,7943;149,7955" o:connectangles="0,0,0,0,0,0,0,0,0,0,0,0,0,0,0,0,0"/>
                </v:shape>
                <v:shape id="Freeform 273" o:spid="_x0000_s1033" style="position:absolute;left:3251;top:7668;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" path="m148,l91,12,43,44,11,91,,149r11,58l43,255r48,31l148,298r58,-12l254,255r32,-48l297,149,286,91,254,44,206,12,148,xe" stroked="f">
                  <v:path arrowok="t" o:connecttype="custom" o:connectlocs="148,7668;91,7680;43,7712;11,7759;0,7817;11,7875;43,7923;91,7954;148,7966;206,7954;254,7923;286,7875;297,7817;286,7759;254,7712;206,7680;148,7668" o:connectangles="0,0,0,0,0,0,0,0,0,0,0,0,0,0,0,0,0"/>
                </v:shape>
                <v:shape id="Freeform 272" o:spid="_x0000_s1034" style="position:absolute;left:3251;top:7668;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" path="m148,298r58,-12l254,255r32,-48l297,149,286,91,254,44,206,12,148,,91,12,43,44,11,91,,149r11,58l43,255r48,31l148,298xe" filled="f" strokeweight=".5pt">
                  <v:path arrowok="t" o:connecttype="custom" o:connectlocs="148,7966;206,7954;254,7923;286,7875;297,7817;286,7759;254,7712;206,7680;148,7668;91,7680;43,7712;11,7759;0,7817;11,7875;43,7923;91,7954;148,7966" o:connectangles="0,0,0,0,0,0,0,0,0,0,0,0,0,0,0,0,0"/>
                </v:shape>
                <v:shape id="Freeform 271" o:spid="_x0000_s1035" style="position:absolute;left:4268;top:767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" path="m149,l91,12,44,44,12,91,,149r12,58l44,254r47,32l149,298r58,-12l254,254r32,-47l298,149,286,91,254,44,207,12,149,xe" fillcolor="#41ad49" stroked="f">
                  <v:path arrowok="t" o:connecttype="custom" o:connectlocs="149,7674;91,7686;44,7718;12,7765;0,7823;12,7881;44,7928;91,7960;149,7972;207,7960;254,7928;286,7881;298,7823;286,7765;254,7718;207,7686;149,7674" o:connectangles="0,0,0,0,0,0,0,0,0,0,0,0,0,0,0,0,0"/>
                </v:shape>
                <v:shape id="Freeform 270" o:spid="_x0000_s1036" style="position:absolute;left:4268;top:767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" path="m149,298r58,-12l254,254r32,-47l298,149,286,91,254,44,207,12,149,,91,12,44,44,12,91,,149r12,58l44,254r47,32l149,298xe" filled="f" strokeweight=".5pt">
                  <v:path arrowok="t" o:connecttype="custom" o:connectlocs="149,7972;207,7960;254,7928;286,7881;298,7823;286,7765;254,7718;207,7686;149,7674;91,7686;44,7718;12,7765;0,7823;12,7881;44,7928;91,7960;149,7972" o:connectangles="0,0,0,0,0,0,0,0,0,0,0,0,0,0,0,0,0"/>
                </v:shape>
                <v:line id="Line 269" o:spid="_x0000_s1037" style="position:absolute;visibility:visible;mso-wrap-style:square" from="1366,7493" to="1366,7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" strokeweight=".5pt"/>
                <v:shape id="Picture 268" o:spid="_x0000_s1038" type="#_x0000_t75" style="position:absolute;left:3760;top:7666;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">
                  <v:imagedata r:id="rId32" o:title=""/>
                </v:shape>
                <v:line id="Line 267" o:spid="_x0000_s1039" style="position:absolute;visibility:visible;mso-wrap-style:square" from="4414,7522" to="4414,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" strokeweight=".5pt"/>
                <v:shape id="Picture 266" o:spid="_x0000_s1040" type="#_x0000_t75" style="position:absolute;left:1721;top:7648;width:299;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">
                  <v:imagedata r:id="rId32" o:title=""/>
                </v:shape>
                <v:line id="Line 265" o:spid="_x0000_s1041" style="position:absolute;visibility:visible;mso-wrap-style:square" from="2375,7505" to="2375,7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" strokeweight=".5pt"/>
                <v:line id="Line 264" o:spid="_x0000_s1042" style="position:absolute;visibility:visible;mso-wrap-style:square" from="3397,7505" to="3397,7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" strokeweight=".5pt"/>
                <v:line id="Line 263" o:spid="_x0000_s1043" style="position:absolute;visibility:visible;mso-wrap-style:square" from="2370,7510" to="3402,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" strokeweight=".5pt"/>
                <v:shape id="Picture 262" o:spid="_x0000_s1044" type="#_x0000_t75" style="position:absolute;left:2740;top:766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">
                  <v:imagedata r:id="rId32" o:title=""/>
                </v:shape>
                <v:shape id="Freeform 261" o:spid="_x0000_s1045" style="position:absolute;left:1218;top:765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" path="m149,l91,12,44,44,12,91,,149r12,58l44,255r47,31l149,298r58,-12l254,255r32,-48l298,149,286,91,254,44,207,12,149,xe" stroked="f">
                  <v:path arrowok="t" o:connecttype="custom" o:connectlocs="149,7651;91,7663;44,7695;12,7742;0,7800;12,7858;44,7906;91,7937;149,7949;207,7937;254,7906;286,7858;298,7800;286,7742;254,7695;207,7663;149,7651" o:connectangles="0,0,0,0,0,0,0,0,0,0,0,0,0,0,0,0,0"/>
                </v:shape>
                <v:shape id="Freeform 260" o:spid="_x0000_s1046" style="position:absolute;left:1218;top:765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" path="m149,298r58,-12l254,255r32,-48l298,149,286,91,254,44,207,12,149,,91,12,44,44,12,91,,149r12,58l44,255r47,31l149,298xe" filled="f" strokeweight=".5pt">
                  <v:path arrowok="t" o:connecttype="custom" o:connectlocs="149,7949;207,7937;254,7906;286,7858;298,7800;286,7742;254,7695;207,7663;149,7651;91,7663;44,7695;12,7742;0,7800;12,7858;44,7906;91,7937;149,7949" o:connectangles="0,0,0,0,0,0,0,0,0,0,0,0,0,0,0,0,0"/>
                </v:shape>
                <v:shape id="Freeform 259" o:spid="_x0000_s1047" style="position:absolute;left:2234;top:765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" path="m149,l91,12,44,44,12,91,,149r12,58l44,254r47,32l149,298r58,-12l254,254r32,-47l298,149,286,91,254,44,207,12,149,xe" stroked="f">
                  <v:path arrowok="t" o:connecttype="custom" o:connectlocs="149,7657;91,7669;44,7701;12,7748;0,7806;12,7864;44,7911;91,7943;149,7955;207,7943;254,7911;286,7864;298,7806;286,7748;254,7701;207,7669;149,7657" o:connectangles="0,0,0,0,0,0,0,0,0,0,0,0,0,0,0,0,0"/>
                </v:shape>
                <v:shape id="Freeform 258" o:spid="_x0000_s1048" style="position:absolute;left:2234;top:7657;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" path="m149,298r58,-12l254,254r32,-47l298,149,286,91,254,44,207,12,149,,91,12,44,44,12,91,,149r12,58l44,254r47,32l149,298xe" filled="f" strokeweight=".5pt">
                  <v:path arrowok="t" o:connecttype="custom" o:connectlocs="149,7955;207,7943;254,7911;286,7864;298,7806;286,7748;254,7701;207,7669;149,7657;91,7669;44,7701;12,7748;0,7806;12,7864;44,7911;91,7943;149,7955" o:connectangles="0,0,0,0,0,0,0,0,0,0,0,0,0,0,0,0,0"/>
                </v:shape>
                <v:shape id="Freeform 257" o:spid="_x0000_s1049" style="position:absolute;left:3251;top:7668;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" path="m148,l91,12,43,44,11,91,,149r11,58l43,255r48,31l148,298r58,-12l254,255r32,-48l297,149,286,91,254,44,206,12,148,xe" stroked="f">
                  <v:path arrowok="t" o:connecttype="custom" o:connectlocs="148,7668;91,7680;43,7712;11,7759;0,7817;11,7875;43,7923;91,7954;148,7966;206,7954;254,7923;286,7875;297,7817;286,7759;254,7712;206,7680;148,7668" o:connectangles="0,0,0,0,0,0,0,0,0,0,0,0,0,0,0,0,0"/>
                </v:shape>
                <v:shape id="Freeform 256" o:spid="_x0000_s1050" style="position:absolute;left:3251;top:7668;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" path="m148,298r58,-12l254,255r32,-48l297,149,286,91,254,44,206,12,148,,91,12,43,44,11,91,,149r11,58l43,255r48,31l148,298xe" filled="f" strokeweight=".5pt">
                  <v:path arrowok="t" o:connecttype="custom" o:connectlocs="148,7966;206,7954;254,7923;286,7875;297,7817;286,7759;254,7712;206,7680;148,7668;91,7680;43,7712;11,7759;0,7817;11,7875;43,7923;91,7954;148,7966" o:connectangles="0,0,0,0,0,0,0,0,0,0,0,0,0,0,0,0,0"/>
                </v:shape>
                <v:shape id="Freeform 255" o:spid="_x0000_s1051" style="position:absolute;left:4268;top:767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" path="m149,l91,12,44,44,12,91,,149r12,58l44,254r47,32l149,298r58,-12l254,254r32,-47l298,149,286,91,254,44,207,12,149,xe" fillcolor="#41ad49" stroked="f">
                  <v:path arrowok="t" o:connecttype="custom" o:connectlocs="149,7674;91,7686;44,7718;12,7765;0,7823;12,7881;44,7928;91,7960;149,7972;207,7960;254,7928;286,7881;298,7823;286,7765;254,7718;207,7686;149,7674" o:connectangles="0,0,0,0,0,0,0,0,0,0,0,0,0,0,0,0,0"/>
                </v:shape>
                <v:shape id="Freeform 254" o:spid="_x0000_s1052" style="position:absolute;left:4268;top:767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" path="m149,298r58,-12l254,254r32,-47l298,149,286,91,254,44,207,12,149,,91,12,44,44,12,91,,149r12,58l44,254r47,32l149,298xe" filled="f" strokeweight=".5pt">
                  <v:path arrowok="t" o:connecttype="custom" o:connectlocs="149,7972;207,7960;254,7928;286,7881;298,7823;286,7765;254,7718;207,7686;149,7674;91,7686;44,7718;12,7765;0,7823;12,7881;44,7928;91,7960;149,7972" o:connectangles="0,0,0,0,0,0,0,0,0,0,0,0,0,0,0,0,0"/>
                </v:shape>
                <v:line id="Line 253" o:spid="_x0000_s1053" style="position:absolute;visibility:visible;mso-wrap-style:square" from="1366,7493" to="1366,7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" strokeweight=".5pt"/>
                <v:line id="Line 252" o:spid="_x0000_s1054" style="position:absolute;visibility:visible;mso-wrap-style:square" from="4414,7522" to="4414,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" strokeweight=".5pt"/>
                <v:line id="Line 251" o:spid="_x0000_s1055" style="position:absolute;visibility:visible;mso-wrap-style:square" from="2375,7505" to="2375,7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" strokeweight=".5pt"/>
                <v:line id="Line 250" o:spid="_x0000_s1056" style="position:absolute;visibility:visible;mso-wrap-style:square" from="3397,7505" to="3397,7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" strokeweight=".5pt"/>
                <v:line id="Line 249" o:spid="_x0000_s1057" style="position:absolute;visibility:visible;mso-wrap-style:square" from="2370,7510" to="3402,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" strokeweight=".5pt"/>
                <w10:wrap anchorx="page" anchory="page"/>
              </v:group>
            </w:pict>
          </mc:Fallback>
        </mc:AlternateContent>
      </w:r>
    </w:p>
    <w:p w14:paraId="4163B62C" w14:textId="77777777" w:rsidR="006500DE" w:rsidRPr="004A7191" w:rsidRDefault="004A7191">
      <w:pPr>
        <w:spacing w:before="93"/>
        <w:ind w:left="1160"/>
        <w:rPr>
          <w:color w:val="000000" w:themeColor="text1"/>
          <w:sz w:val="16"/>
        </w:rPr>
      </w:pPr>
      <w:r w:rsidRPr="004A7191">
        <w:rPr>
          <w:color w:val="000000" w:themeColor="text1"/>
          <w:sz w:val="16"/>
        </w:rPr>
        <w:t>Least Concern (IUCN 3.1)</w:t>
      </w:r>
    </w:p>
    <w:p w14:paraId="29509957" w14:textId="77777777" w:rsidR="006500DE" w:rsidRPr="004A7191" w:rsidRDefault="004A7191">
      <w:pPr>
        <w:pStyle w:val="BodyText"/>
        <w:spacing w:before="157"/>
        <w:ind w:left="1220"/>
        <w:rPr>
          <w:rFonts w:ascii="Bookman Old Style"/>
          <w:b/>
          <w:color w:val="000000" w:themeColor="text1"/>
        </w:rPr>
      </w:pPr>
      <w:r w:rsidRPr="004A7191">
        <w:rPr>
          <w:rFonts w:ascii="Bookman Old Style"/>
          <w:b/>
          <w:color w:val="000000" w:themeColor="text1"/>
        </w:rPr>
        <w:t>Scientific classification</w:t>
      </w:r>
    </w:p>
    <w:p w14:paraId="141772E7" w14:textId="77777777" w:rsidR="006500DE" w:rsidRPr="004A7191" w:rsidRDefault="006500DE">
      <w:pPr>
        <w:pStyle w:val="BodyText"/>
        <w:spacing w:before="6"/>
        <w:rPr>
          <w:rFonts w:ascii="Bookman Old Style"/>
          <w:b/>
          <w:color w:val="000000" w:themeColor="text1"/>
          <w:sz w:val="11"/>
        </w:rPr>
      </w:pPr>
    </w:p>
    <w:p w14:paraId="629FC8A7" w14:textId="77777777" w:rsidR="006500DE" w:rsidRPr="004A7191" w:rsidRDefault="004A7191">
      <w:pPr>
        <w:pStyle w:val="BodyText"/>
        <w:tabs>
          <w:tab w:val="left" w:pos="3081"/>
        </w:tabs>
        <w:spacing w:before="92"/>
        <w:ind w:left="1220"/>
        <w:rPr>
          <w:color w:val="000000" w:themeColor="text1"/>
        </w:rPr>
      </w:pPr>
      <w:r w:rsidRPr="004A7191">
        <w:rPr>
          <w:color w:val="000000" w:themeColor="text1"/>
        </w:rPr>
        <w:t>Kingdom:</w:t>
      </w:r>
      <w:r w:rsidRPr="004A7191">
        <w:rPr>
          <w:color w:val="000000" w:themeColor="text1"/>
        </w:rPr>
        <w:tab/>
        <w:t>Animalia</w:t>
      </w:r>
    </w:p>
    <w:p w14:paraId="26E1AC79"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Phylum:</w:t>
      </w:r>
      <w:r w:rsidRPr="004A7191">
        <w:rPr>
          <w:color w:val="000000" w:themeColor="text1"/>
        </w:rPr>
        <w:tab/>
        <w:t>Chordata</w:t>
      </w:r>
    </w:p>
    <w:p w14:paraId="3AA276D3"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05B54077"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Order:</w:t>
      </w:r>
      <w:r w:rsidRPr="004A7191">
        <w:rPr>
          <w:color w:val="000000" w:themeColor="text1"/>
        </w:rPr>
        <w:tab/>
      </w:r>
      <w:r w:rsidRPr="004A7191">
        <w:rPr>
          <w:color w:val="000000" w:themeColor="text1"/>
          <w:spacing w:val="-3"/>
        </w:rPr>
        <w:t>Passeriformes</w:t>
      </w:r>
    </w:p>
    <w:p w14:paraId="1576D778"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Passeridae</w:t>
      </w:r>
      <w:proofErr w:type="spellEnd"/>
    </w:p>
    <w:p w14:paraId="0B34DFF4" w14:textId="77777777" w:rsidR="006500DE" w:rsidRPr="004A7191" w:rsidRDefault="004A7191">
      <w:pPr>
        <w:tabs>
          <w:tab w:val="left" w:pos="3081"/>
        </w:tabs>
        <w:spacing w:before="110"/>
        <w:ind w:left="1220"/>
        <w:rPr>
          <w:rFonts w:ascii="Georgia"/>
          <w:i/>
          <w:color w:val="000000" w:themeColor="text1"/>
          <w:sz w:val="20"/>
        </w:rPr>
      </w:pPr>
      <w:r w:rsidRPr="004A7191">
        <w:rPr>
          <w:color w:val="000000" w:themeColor="text1"/>
          <w:sz w:val="20"/>
        </w:rPr>
        <w:t>Genus:</w:t>
      </w:r>
      <w:r w:rsidRPr="004A7191">
        <w:rPr>
          <w:color w:val="000000" w:themeColor="text1"/>
          <w:sz w:val="20"/>
        </w:rPr>
        <w:tab/>
      </w:r>
      <w:r w:rsidRPr="004A7191">
        <w:rPr>
          <w:rFonts w:ascii="Georgia"/>
          <w:i/>
          <w:color w:val="000000" w:themeColor="text1"/>
          <w:sz w:val="20"/>
        </w:rPr>
        <w:t>Passer</w:t>
      </w:r>
    </w:p>
    <w:p w14:paraId="06804074" w14:textId="77777777" w:rsidR="006500DE" w:rsidRPr="004A7191" w:rsidRDefault="004A7191">
      <w:pPr>
        <w:tabs>
          <w:tab w:val="left" w:pos="3081"/>
        </w:tabs>
        <w:spacing w:before="110"/>
        <w:ind w:left="1220"/>
        <w:rPr>
          <w:rFonts w:ascii="Georgia"/>
          <w:i/>
          <w:color w:val="000000" w:themeColor="text1"/>
          <w:sz w:val="20"/>
        </w:rPr>
      </w:pPr>
      <w:r w:rsidRPr="004A7191">
        <w:rPr>
          <w:color w:val="000000" w:themeColor="text1"/>
          <w:sz w:val="20"/>
        </w:rPr>
        <w:t>Species:</w:t>
      </w:r>
      <w:r w:rsidRPr="004A7191">
        <w:rPr>
          <w:color w:val="000000" w:themeColor="text1"/>
          <w:sz w:val="20"/>
        </w:rPr>
        <w:tab/>
      </w:r>
      <w:proofErr w:type="spellStart"/>
      <w:r w:rsidRPr="004A7191">
        <w:rPr>
          <w:rFonts w:ascii="Georgia"/>
          <w:i/>
          <w:color w:val="000000" w:themeColor="text1"/>
          <w:sz w:val="20"/>
        </w:rPr>
        <w:t>P.domesticus</w:t>
      </w:r>
      <w:proofErr w:type="spellEnd"/>
    </w:p>
    <w:p w14:paraId="01354716" w14:textId="77777777" w:rsidR="006500DE" w:rsidRPr="004A7191" w:rsidRDefault="004A7191">
      <w:pPr>
        <w:spacing w:before="6"/>
        <w:ind w:left="5460"/>
        <w:rPr>
          <w:rFonts w:ascii="Trebuchet MS"/>
          <w:color w:val="000000" w:themeColor="text1"/>
          <w:sz w:val="16"/>
        </w:rPr>
      </w:pPr>
      <w:r w:rsidRPr="004A7191">
        <w:rPr>
          <w:rFonts w:ascii="Trebuchet MS"/>
          <w:color w:val="000000" w:themeColor="text1"/>
          <w:sz w:val="16"/>
        </w:rPr>
        <w:t xml:space="preserve">Photograph: </w:t>
      </w:r>
      <w:proofErr w:type="spellStart"/>
      <w:r w:rsidR="00AE6195">
        <w:rPr>
          <w:rFonts w:ascii="Trebuchet MS"/>
          <w:color w:val="000000" w:themeColor="text1"/>
          <w:sz w:val="16"/>
        </w:rPr>
        <w:t>Urjit</w:t>
      </w:r>
      <w:proofErr w:type="spellEnd"/>
      <w:r w:rsidR="00AE6195">
        <w:rPr>
          <w:rFonts w:ascii="Trebuchet MS"/>
          <w:color w:val="000000" w:themeColor="text1"/>
          <w:sz w:val="16"/>
        </w:rPr>
        <w:t xml:space="preserve"> </w:t>
      </w:r>
      <w:r w:rsidRPr="004A7191">
        <w:rPr>
          <w:rFonts w:ascii="Trebuchet MS"/>
          <w:color w:val="000000" w:themeColor="text1"/>
          <w:sz w:val="16"/>
        </w:rPr>
        <w:t>Dwivedi</w:t>
      </w:r>
    </w:p>
    <w:p w14:paraId="73F4B928"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0E702D25" w14:textId="77777777" w:rsidR="006500DE" w:rsidRPr="004A7191" w:rsidRDefault="004A7191">
      <w:pPr>
        <w:pStyle w:val="Heading1"/>
        <w:tabs>
          <w:tab w:val="left" w:pos="1158"/>
          <w:tab w:val="left" w:pos="7739"/>
        </w:tabs>
        <w:rPr>
          <w:color w:val="000000" w:themeColor="text1"/>
        </w:rPr>
      </w:pPr>
      <w:r w:rsidRPr="004A7191">
        <w:rPr>
          <w:color w:val="000000" w:themeColor="text1"/>
          <w:shd w:val="clear" w:color="auto" w:fill="676A35"/>
        </w:rPr>
        <w:lastRenderedPageBreak/>
        <w:t xml:space="preserve"> </w:t>
      </w:r>
      <w:r w:rsidRPr="004A7191">
        <w:rPr>
          <w:color w:val="000000" w:themeColor="text1"/>
          <w:shd w:val="clear" w:color="auto" w:fill="676A35"/>
        </w:rPr>
        <w:tab/>
        <w:t>54. Oriental</w:t>
      </w:r>
      <w:r w:rsidRPr="004A7191">
        <w:rPr>
          <w:color w:val="000000" w:themeColor="text1"/>
          <w:spacing w:val="-76"/>
          <w:shd w:val="clear" w:color="auto" w:fill="676A35"/>
        </w:rPr>
        <w:t xml:space="preserve"> </w:t>
      </w:r>
      <w:r w:rsidRPr="004A7191">
        <w:rPr>
          <w:color w:val="000000" w:themeColor="text1"/>
          <w:shd w:val="clear" w:color="auto" w:fill="676A35"/>
        </w:rPr>
        <w:t>White-eye</w:t>
      </w:r>
      <w:r w:rsidRPr="004A7191">
        <w:rPr>
          <w:color w:val="000000" w:themeColor="text1"/>
          <w:shd w:val="clear" w:color="auto" w:fill="676A35"/>
        </w:rPr>
        <w:tab/>
      </w:r>
    </w:p>
    <w:p w14:paraId="00809BF8" w14:textId="77777777" w:rsidR="006500DE" w:rsidRPr="004A7191" w:rsidRDefault="004A7191">
      <w:pPr>
        <w:pStyle w:val="BodyText"/>
        <w:spacing w:before="242" w:line="237" w:lineRule="auto"/>
        <w:ind w:left="1140" w:right="2164"/>
        <w:rPr>
          <w:color w:val="000000" w:themeColor="text1"/>
        </w:rPr>
      </w:pPr>
      <w:r w:rsidRPr="004A7191">
        <w:rPr>
          <w:color w:val="000000" w:themeColor="text1"/>
        </w:rPr>
        <w:t>The Oriental white-eye (</w:t>
      </w:r>
      <w:proofErr w:type="spellStart"/>
      <w:r w:rsidRPr="004A7191">
        <w:rPr>
          <w:rFonts w:ascii="Georgia"/>
          <w:i/>
          <w:color w:val="000000" w:themeColor="text1"/>
        </w:rPr>
        <w:t>Zosterops</w:t>
      </w:r>
      <w:proofErr w:type="spellEnd"/>
      <w:r w:rsidRPr="004A7191">
        <w:rPr>
          <w:rFonts w:ascii="Georgia"/>
          <w:i/>
          <w:color w:val="000000" w:themeColor="text1"/>
        </w:rPr>
        <w:t xml:space="preserve"> </w:t>
      </w:r>
      <w:proofErr w:type="spellStart"/>
      <w:r w:rsidRPr="004A7191">
        <w:rPr>
          <w:rFonts w:ascii="Georgia"/>
          <w:i/>
          <w:color w:val="000000" w:themeColor="text1"/>
        </w:rPr>
        <w:t>palpebrosus</w:t>
      </w:r>
      <w:proofErr w:type="spellEnd"/>
      <w:r w:rsidRPr="004A7191">
        <w:rPr>
          <w:color w:val="000000" w:themeColor="text1"/>
        </w:rPr>
        <w:t>) is a small passerine bird in the white-eye family. It is a resident breeder in open woodland in tropical Asia, east from the Indian subcontinent to Southeast Asia, extending to Indonesia and Malaysia. They forage in small groups, feeding on nectar and small insects.</w:t>
      </w:r>
    </w:p>
    <w:p w14:paraId="60EC1D0F" w14:textId="77777777" w:rsidR="006500DE" w:rsidRPr="004A7191" w:rsidRDefault="004A7191">
      <w:pPr>
        <w:pStyle w:val="BodyText"/>
        <w:ind w:left="1140" w:right="2562"/>
        <w:rPr>
          <w:color w:val="000000" w:themeColor="text1"/>
        </w:rPr>
      </w:pPr>
      <w:r w:rsidRPr="004A7191">
        <w:rPr>
          <w:color w:val="000000" w:themeColor="text1"/>
        </w:rPr>
        <w:t>They are easily identified by the distinctive white eye- ring</w:t>
      </w:r>
      <w:r w:rsidRPr="004A7191">
        <w:rPr>
          <w:color w:val="000000" w:themeColor="text1"/>
          <w:spacing w:val="-31"/>
        </w:rPr>
        <w:t xml:space="preserve"> </w:t>
      </w:r>
      <w:r w:rsidRPr="004A7191">
        <w:rPr>
          <w:color w:val="000000" w:themeColor="text1"/>
        </w:rPr>
        <w:t>and</w:t>
      </w:r>
      <w:r w:rsidRPr="004A7191">
        <w:rPr>
          <w:color w:val="000000" w:themeColor="text1"/>
          <w:spacing w:val="-29"/>
        </w:rPr>
        <w:t xml:space="preserve"> </w:t>
      </w:r>
      <w:r w:rsidRPr="004A7191">
        <w:rPr>
          <w:color w:val="000000" w:themeColor="text1"/>
        </w:rPr>
        <w:t>overall</w:t>
      </w:r>
      <w:r w:rsidRPr="004A7191">
        <w:rPr>
          <w:color w:val="000000" w:themeColor="text1"/>
          <w:spacing w:val="-30"/>
        </w:rPr>
        <w:t xml:space="preserve"> </w:t>
      </w:r>
      <w:r w:rsidRPr="004A7191">
        <w:rPr>
          <w:color w:val="000000" w:themeColor="text1"/>
        </w:rPr>
        <w:t>yellowish</w:t>
      </w:r>
      <w:r w:rsidRPr="004A7191">
        <w:rPr>
          <w:color w:val="000000" w:themeColor="text1"/>
          <w:spacing w:val="-31"/>
        </w:rPr>
        <w:t xml:space="preserve"> </w:t>
      </w:r>
      <w:r w:rsidRPr="004A7191">
        <w:rPr>
          <w:color w:val="000000" w:themeColor="text1"/>
        </w:rPr>
        <w:t>upperparts.</w:t>
      </w:r>
      <w:r w:rsidRPr="004A7191">
        <w:rPr>
          <w:color w:val="000000" w:themeColor="text1"/>
          <w:spacing w:val="-30"/>
        </w:rPr>
        <w:t xml:space="preserve"> </w:t>
      </w:r>
      <w:r w:rsidRPr="004A7191">
        <w:rPr>
          <w:color w:val="000000" w:themeColor="text1"/>
        </w:rPr>
        <w:t>Several</w:t>
      </w:r>
      <w:r w:rsidRPr="004A7191">
        <w:rPr>
          <w:color w:val="000000" w:themeColor="text1"/>
          <w:spacing w:val="-3"/>
        </w:rPr>
        <w:t xml:space="preserve"> </w:t>
      </w:r>
      <w:r w:rsidRPr="004A7191">
        <w:rPr>
          <w:color w:val="000000" w:themeColor="text1"/>
        </w:rPr>
        <w:t>populations of this widespread species are named subspecies and some</w:t>
      </w:r>
      <w:r w:rsidRPr="004A7191">
        <w:rPr>
          <w:color w:val="000000" w:themeColor="text1"/>
          <w:spacing w:val="-17"/>
        </w:rPr>
        <w:t xml:space="preserve"> </w:t>
      </w:r>
      <w:r w:rsidRPr="004A7191">
        <w:rPr>
          <w:color w:val="000000" w:themeColor="text1"/>
        </w:rPr>
        <w:t>have</w:t>
      </w:r>
      <w:r w:rsidRPr="004A7191">
        <w:rPr>
          <w:color w:val="000000" w:themeColor="text1"/>
          <w:spacing w:val="-18"/>
        </w:rPr>
        <w:t xml:space="preserve"> </w:t>
      </w:r>
      <w:r w:rsidRPr="004A7191">
        <w:rPr>
          <w:color w:val="000000" w:themeColor="text1"/>
        </w:rPr>
        <w:t>distinctive</w:t>
      </w:r>
      <w:r w:rsidRPr="004A7191">
        <w:rPr>
          <w:color w:val="000000" w:themeColor="text1"/>
          <w:spacing w:val="-18"/>
        </w:rPr>
        <w:t xml:space="preserve"> </w:t>
      </w:r>
      <w:r w:rsidRPr="004A7191">
        <w:rPr>
          <w:color w:val="000000" w:themeColor="text1"/>
        </w:rPr>
        <w:t>variations</w:t>
      </w:r>
      <w:r w:rsidRPr="004A7191">
        <w:rPr>
          <w:color w:val="000000" w:themeColor="text1"/>
          <w:spacing w:val="-15"/>
        </w:rPr>
        <w:t xml:space="preserve"> </w:t>
      </w:r>
      <w:r w:rsidRPr="004A7191">
        <w:rPr>
          <w:color w:val="000000" w:themeColor="text1"/>
        </w:rPr>
        <w:t>in</w:t>
      </w:r>
      <w:r w:rsidRPr="004A7191">
        <w:rPr>
          <w:color w:val="000000" w:themeColor="text1"/>
          <w:spacing w:val="-2"/>
        </w:rPr>
        <w:t xml:space="preserve"> </w:t>
      </w:r>
      <w:r w:rsidRPr="004A7191">
        <w:rPr>
          <w:color w:val="000000" w:themeColor="text1"/>
        </w:rPr>
        <w:t>the</w:t>
      </w:r>
      <w:r w:rsidRPr="004A7191">
        <w:rPr>
          <w:color w:val="000000" w:themeColor="text1"/>
          <w:spacing w:val="-16"/>
        </w:rPr>
        <w:t xml:space="preserve"> </w:t>
      </w:r>
      <w:r w:rsidRPr="004A7191">
        <w:rPr>
          <w:color w:val="000000" w:themeColor="text1"/>
        </w:rPr>
        <w:t>extent</w:t>
      </w:r>
      <w:r w:rsidRPr="004A7191">
        <w:rPr>
          <w:color w:val="000000" w:themeColor="text1"/>
          <w:spacing w:val="-18"/>
        </w:rPr>
        <w:t xml:space="preserve"> </w:t>
      </w:r>
      <w:r w:rsidRPr="004A7191">
        <w:rPr>
          <w:color w:val="000000" w:themeColor="text1"/>
        </w:rPr>
        <w:t>and</w:t>
      </w:r>
      <w:r w:rsidRPr="004A7191">
        <w:rPr>
          <w:color w:val="000000" w:themeColor="text1"/>
          <w:spacing w:val="-17"/>
        </w:rPr>
        <w:t xml:space="preserve"> </w:t>
      </w:r>
      <w:r w:rsidRPr="004A7191">
        <w:rPr>
          <w:color w:val="000000" w:themeColor="text1"/>
        </w:rPr>
        <w:t>shades of</w:t>
      </w:r>
      <w:r w:rsidRPr="004A7191">
        <w:rPr>
          <w:color w:val="000000" w:themeColor="text1"/>
          <w:spacing w:val="-18"/>
        </w:rPr>
        <w:t xml:space="preserve"> </w:t>
      </w:r>
      <w:r w:rsidRPr="004A7191">
        <w:rPr>
          <w:color w:val="000000" w:themeColor="text1"/>
        </w:rPr>
        <w:t>yellows</w:t>
      </w:r>
      <w:r w:rsidRPr="004A7191">
        <w:rPr>
          <w:color w:val="000000" w:themeColor="text1"/>
          <w:spacing w:val="-17"/>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their</w:t>
      </w:r>
      <w:r w:rsidRPr="004A7191">
        <w:rPr>
          <w:color w:val="000000" w:themeColor="text1"/>
          <w:spacing w:val="-16"/>
        </w:rPr>
        <w:t xml:space="preserve"> </w:t>
      </w:r>
      <w:r w:rsidRPr="004A7191">
        <w:rPr>
          <w:color w:val="000000" w:themeColor="text1"/>
        </w:rPr>
        <w:t>plumage.</w:t>
      </w:r>
    </w:p>
    <w:p w14:paraId="5D23A97B" w14:textId="77777777" w:rsidR="006500DE" w:rsidRPr="004A7191" w:rsidRDefault="004A7191">
      <w:pPr>
        <w:pStyle w:val="BodyText"/>
        <w:spacing w:line="242" w:lineRule="auto"/>
        <w:ind w:left="1140" w:right="2352" w:firstLine="280"/>
        <w:rPr>
          <w:color w:val="000000" w:themeColor="text1"/>
        </w:rPr>
      </w:pPr>
      <w:r w:rsidRPr="004A7191">
        <w:rPr>
          <w:color w:val="000000" w:themeColor="text1"/>
        </w:rPr>
        <w:t xml:space="preserve">This bird is small (about 8–9 cm long) with </w:t>
      </w:r>
      <w:r w:rsidRPr="004A7191">
        <w:rPr>
          <w:color w:val="000000" w:themeColor="text1"/>
          <w:spacing w:val="-3"/>
        </w:rPr>
        <w:t xml:space="preserve">yellowish </w:t>
      </w:r>
      <w:r w:rsidRPr="004A7191">
        <w:rPr>
          <w:color w:val="000000" w:themeColor="text1"/>
        </w:rPr>
        <w:t>olive</w:t>
      </w:r>
      <w:r w:rsidRPr="004A7191">
        <w:rPr>
          <w:color w:val="000000" w:themeColor="text1"/>
          <w:spacing w:val="-31"/>
        </w:rPr>
        <w:t xml:space="preserve"> </w:t>
      </w:r>
      <w:r w:rsidRPr="004A7191">
        <w:rPr>
          <w:color w:val="000000" w:themeColor="text1"/>
        </w:rPr>
        <w:t>upper</w:t>
      </w:r>
      <w:r w:rsidRPr="004A7191">
        <w:rPr>
          <w:color w:val="000000" w:themeColor="text1"/>
          <w:spacing w:val="-29"/>
        </w:rPr>
        <w:t xml:space="preserve"> </w:t>
      </w:r>
      <w:r w:rsidRPr="004A7191">
        <w:rPr>
          <w:color w:val="000000" w:themeColor="text1"/>
        </w:rPr>
        <w:t>parts,</w:t>
      </w:r>
      <w:r w:rsidRPr="004A7191">
        <w:rPr>
          <w:color w:val="000000" w:themeColor="text1"/>
          <w:spacing w:val="-31"/>
        </w:rPr>
        <w:t xml:space="preserve"> </w:t>
      </w:r>
      <w:r w:rsidRPr="004A7191">
        <w:rPr>
          <w:color w:val="000000" w:themeColor="text1"/>
        </w:rPr>
        <w:t>a</w:t>
      </w:r>
      <w:r w:rsidRPr="004A7191">
        <w:rPr>
          <w:color w:val="000000" w:themeColor="text1"/>
          <w:spacing w:val="-29"/>
        </w:rPr>
        <w:t xml:space="preserve"> </w:t>
      </w:r>
      <w:r w:rsidRPr="004A7191">
        <w:rPr>
          <w:color w:val="000000" w:themeColor="text1"/>
        </w:rPr>
        <w:t>white</w:t>
      </w:r>
      <w:r w:rsidRPr="004A7191">
        <w:rPr>
          <w:color w:val="000000" w:themeColor="text1"/>
          <w:spacing w:val="-31"/>
        </w:rPr>
        <w:t xml:space="preserve"> </w:t>
      </w:r>
      <w:r w:rsidRPr="004A7191">
        <w:rPr>
          <w:color w:val="000000" w:themeColor="text1"/>
        </w:rPr>
        <w:t>eye</w:t>
      </w:r>
      <w:r w:rsidRPr="004A7191">
        <w:rPr>
          <w:color w:val="000000" w:themeColor="text1"/>
          <w:spacing w:val="-30"/>
        </w:rPr>
        <w:t xml:space="preserve"> </w:t>
      </w:r>
      <w:r w:rsidRPr="004A7191">
        <w:rPr>
          <w:color w:val="000000" w:themeColor="text1"/>
        </w:rPr>
        <w:t>ring,</w:t>
      </w:r>
      <w:r w:rsidRPr="004A7191">
        <w:rPr>
          <w:color w:val="000000" w:themeColor="text1"/>
          <w:spacing w:val="-30"/>
        </w:rPr>
        <w:t xml:space="preserve"> </w:t>
      </w:r>
      <w:r w:rsidRPr="004A7191">
        <w:rPr>
          <w:color w:val="000000" w:themeColor="text1"/>
        </w:rPr>
        <w:t>yellow</w:t>
      </w:r>
      <w:r w:rsidRPr="004A7191">
        <w:rPr>
          <w:color w:val="000000" w:themeColor="text1"/>
          <w:spacing w:val="-1"/>
        </w:rPr>
        <w:t xml:space="preserve"> </w:t>
      </w:r>
      <w:r w:rsidRPr="004A7191">
        <w:rPr>
          <w:color w:val="000000" w:themeColor="text1"/>
        </w:rPr>
        <w:t>throat</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vent. The belly is whitish grey but may have yellow in some subspecies. The sexes look</w:t>
      </w:r>
      <w:r w:rsidRPr="004A7191">
        <w:rPr>
          <w:color w:val="000000" w:themeColor="text1"/>
          <w:spacing w:val="-7"/>
        </w:rPr>
        <w:t xml:space="preserve"> </w:t>
      </w:r>
      <w:r w:rsidRPr="004A7191">
        <w:rPr>
          <w:color w:val="000000" w:themeColor="text1"/>
        </w:rPr>
        <w:t>similar.</w:t>
      </w:r>
    </w:p>
    <w:p w14:paraId="3C29C19B" w14:textId="77777777" w:rsidR="006500DE" w:rsidRPr="004A7191" w:rsidRDefault="004A7191">
      <w:pPr>
        <w:pStyle w:val="BodyText"/>
        <w:spacing w:line="249" w:lineRule="auto"/>
        <w:ind w:left="1140" w:right="2562" w:firstLine="280"/>
        <w:rPr>
          <w:color w:val="000000" w:themeColor="text1"/>
        </w:rPr>
      </w:pPr>
      <w:r w:rsidRPr="004A7191">
        <w:rPr>
          <w:color w:val="000000" w:themeColor="text1"/>
        </w:rPr>
        <w:t>The</w:t>
      </w:r>
      <w:r w:rsidRPr="004A7191">
        <w:rPr>
          <w:color w:val="000000" w:themeColor="text1"/>
          <w:spacing w:val="-18"/>
        </w:rPr>
        <w:t xml:space="preserve"> </w:t>
      </w:r>
      <w:r w:rsidRPr="004A7191">
        <w:rPr>
          <w:color w:val="000000" w:themeColor="text1"/>
        </w:rPr>
        <w:t>species</w:t>
      </w:r>
      <w:r w:rsidRPr="004A7191">
        <w:rPr>
          <w:color w:val="000000" w:themeColor="text1"/>
          <w:spacing w:val="-16"/>
        </w:rPr>
        <w:t xml:space="preserve"> </w:t>
      </w:r>
      <w:r w:rsidRPr="004A7191">
        <w:rPr>
          <w:color w:val="000000" w:themeColor="text1"/>
        </w:rPr>
        <w:t>is</w:t>
      </w:r>
      <w:r w:rsidRPr="004A7191">
        <w:rPr>
          <w:color w:val="000000" w:themeColor="text1"/>
          <w:spacing w:val="-16"/>
        </w:rPr>
        <w:t xml:space="preserve"> </w:t>
      </w:r>
      <w:r w:rsidRPr="004A7191">
        <w:rPr>
          <w:color w:val="000000" w:themeColor="text1"/>
        </w:rPr>
        <w:t>found</w:t>
      </w:r>
      <w:r w:rsidRPr="004A7191">
        <w:rPr>
          <w:color w:val="000000" w:themeColor="text1"/>
          <w:spacing w:val="-15"/>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a</w:t>
      </w:r>
      <w:r w:rsidRPr="004A7191">
        <w:rPr>
          <w:color w:val="000000" w:themeColor="text1"/>
          <w:spacing w:val="-15"/>
        </w:rPr>
        <w:t xml:space="preserve"> </w:t>
      </w:r>
      <w:r w:rsidRPr="004A7191">
        <w:rPr>
          <w:color w:val="000000" w:themeColor="text1"/>
        </w:rPr>
        <w:t>wide</w:t>
      </w:r>
      <w:r w:rsidRPr="004A7191">
        <w:rPr>
          <w:color w:val="000000" w:themeColor="text1"/>
          <w:spacing w:val="-17"/>
        </w:rPr>
        <w:t xml:space="preserve"> </w:t>
      </w:r>
      <w:r w:rsidRPr="004A7191">
        <w:rPr>
          <w:color w:val="000000" w:themeColor="text1"/>
        </w:rPr>
        <w:t>range</w:t>
      </w:r>
      <w:r w:rsidRPr="004A7191">
        <w:rPr>
          <w:color w:val="000000" w:themeColor="text1"/>
          <w:spacing w:val="-15"/>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habitats</w:t>
      </w:r>
      <w:r w:rsidRPr="004A7191">
        <w:rPr>
          <w:color w:val="000000" w:themeColor="text1"/>
          <w:spacing w:val="-1"/>
        </w:rPr>
        <w:t xml:space="preserve"> </w:t>
      </w:r>
      <w:r w:rsidRPr="004A7191">
        <w:rPr>
          <w:color w:val="000000" w:themeColor="text1"/>
          <w:spacing w:val="-4"/>
        </w:rPr>
        <w:t xml:space="preserve">from </w:t>
      </w:r>
      <w:r w:rsidRPr="004A7191">
        <w:rPr>
          <w:color w:val="000000" w:themeColor="text1"/>
        </w:rPr>
        <w:t>scrub to moist</w:t>
      </w:r>
      <w:r w:rsidRPr="004A7191">
        <w:rPr>
          <w:color w:val="000000" w:themeColor="text1"/>
          <w:spacing w:val="-39"/>
        </w:rPr>
        <w:t xml:space="preserve"> </w:t>
      </w:r>
      <w:r w:rsidRPr="004A7191">
        <w:rPr>
          <w:color w:val="000000" w:themeColor="text1"/>
        </w:rPr>
        <w:t>forest.</w:t>
      </w:r>
    </w:p>
    <w:p w14:paraId="28F51CB2" w14:textId="77777777" w:rsidR="006500DE" w:rsidRPr="004A7191" w:rsidRDefault="006500DE">
      <w:pPr>
        <w:pStyle w:val="BodyText"/>
        <w:rPr>
          <w:color w:val="000000" w:themeColor="text1"/>
          <w:sz w:val="22"/>
        </w:rPr>
      </w:pPr>
    </w:p>
    <w:p w14:paraId="5E5A93C8" w14:textId="77777777" w:rsidR="006500DE" w:rsidRPr="004A7191" w:rsidRDefault="006500DE">
      <w:pPr>
        <w:pStyle w:val="BodyText"/>
        <w:spacing w:before="5"/>
        <w:rPr>
          <w:color w:val="000000" w:themeColor="text1"/>
          <w:sz w:val="19"/>
        </w:rPr>
      </w:pPr>
    </w:p>
    <w:p w14:paraId="53E4458F" w14:textId="77777777" w:rsidR="006500DE" w:rsidRPr="004A7191" w:rsidRDefault="004A7191">
      <w:pPr>
        <w:pStyle w:val="Heading2"/>
        <w:spacing w:before="0"/>
        <w:ind w:left="1140"/>
        <w:rPr>
          <w:color w:val="000000" w:themeColor="text1"/>
        </w:rPr>
      </w:pPr>
      <w:r w:rsidRPr="004A7191">
        <w:rPr>
          <w:color w:val="000000" w:themeColor="text1"/>
        </w:rPr>
        <w:t>Conservation status</w:t>
      </w:r>
    </w:p>
    <w:p w14:paraId="774D59FC" w14:textId="77777777" w:rsidR="006500DE" w:rsidRPr="004A7191" w:rsidRDefault="006500DE">
      <w:pPr>
        <w:pStyle w:val="BodyText"/>
        <w:spacing w:before="7"/>
        <w:rPr>
          <w:b/>
          <w:color w:val="000000" w:themeColor="text1"/>
          <w:sz w:val="12"/>
        </w:rPr>
      </w:pPr>
    </w:p>
    <w:p w14:paraId="6D820CFC" w14:textId="77777777" w:rsidR="006500DE" w:rsidRPr="004A7191" w:rsidRDefault="006500DE">
      <w:pPr>
        <w:rPr>
          <w:color w:val="000000" w:themeColor="text1"/>
          <w:sz w:val="12"/>
        </w:rPr>
        <w:sectPr w:rsidR="006500DE" w:rsidRPr="004A7191">
          <w:pgSz w:w="8240" w:h="12200"/>
          <w:pgMar w:top="1060" w:right="0" w:bottom="280" w:left="0" w:header="720" w:footer="720" w:gutter="0"/>
          <w:cols w:space="720"/>
        </w:sectPr>
      </w:pPr>
    </w:p>
    <w:p w14:paraId="313903E1" w14:textId="77777777" w:rsidR="006500DE" w:rsidRPr="004A7191" w:rsidRDefault="004A7191">
      <w:pPr>
        <w:tabs>
          <w:tab w:val="left" w:pos="2591"/>
        </w:tabs>
        <w:spacing w:before="94"/>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73568A9A" w14:textId="77777777" w:rsidR="006500DE" w:rsidRPr="004A7191" w:rsidRDefault="004A7191">
      <w:pPr>
        <w:pStyle w:val="BodyText"/>
        <w:tabs>
          <w:tab w:val="left" w:pos="1738"/>
          <w:tab w:val="left" w:pos="2269"/>
          <w:tab w:val="left" w:pos="2775"/>
          <w:tab w:val="left" w:pos="3277"/>
        </w:tabs>
        <w:spacing w:before="177"/>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5A103B2B"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3BBAB8F6"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05569521"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65A3CBB5" w14:textId="77777777" w:rsidR="006500DE" w:rsidRPr="004A7191" w:rsidRDefault="006500DE">
      <w:pPr>
        <w:pStyle w:val="BodyText"/>
        <w:spacing w:before="7"/>
        <w:rPr>
          <w:rFonts w:ascii="Trebuchet MS"/>
          <w:color w:val="000000" w:themeColor="text1"/>
          <w:sz w:val="16"/>
        </w:rPr>
      </w:pPr>
    </w:p>
    <w:p w14:paraId="57CACBD9" w14:textId="77777777" w:rsidR="006500DE" w:rsidRPr="004A7191" w:rsidRDefault="004A7191">
      <w:pPr>
        <w:spacing w:before="94"/>
        <w:ind w:left="1160"/>
        <w:rPr>
          <w:color w:val="000000" w:themeColor="text1"/>
          <w:sz w:val="16"/>
        </w:rPr>
      </w:pPr>
      <w:r w:rsidRPr="004A7191">
        <w:rPr>
          <w:color w:val="000000" w:themeColor="text1"/>
          <w:sz w:val="16"/>
        </w:rPr>
        <w:t xml:space="preserve">Le </w:t>
      </w:r>
      <w:proofErr w:type="spellStart"/>
      <w:r w:rsidRPr="004A7191">
        <w:rPr>
          <w:color w:val="000000" w:themeColor="text1"/>
          <w:sz w:val="16"/>
        </w:rPr>
        <w:t>st</w:t>
      </w:r>
      <w:proofErr w:type="spellEnd"/>
      <w:r w:rsidRPr="004A7191">
        <w:rPr>
          <w:color w:val="000000" w:themeColor="text1"/>
          <w:sz w:val="16"/>
        </w:rPr>
        <w:t xml:space="preserve"> Conc </w:t>
      </w:r>
      <w:proofErr w:type="spellStart"/>
      <w:r w:rsidRPr="004A7191">
        <w:rPr>
          <w:color w:val="000000" w:themeColor="text1"/>
          <w:sz w:val="16"/>
        </w:rPr>
        <w:t>rn</w:t>
      </w:r>
      <w:proofErr w:type="spellEnd"/>
      <w:r w:rsidRPr="004A7191">
        <w:rPr>
          <w:color w:val="000000" w:themeColor="text1"/>
          <w:sz w:val="16"/>
        </w:rPr>
        <w:t xml:space="preserve"> (IUCN 3.1)</w:t>
      </w:r>
    </w:p>
    <w:p w14:paraId="19FB2FA8" w14:textId="77777777" w:rsidR="006500DE" w:rsidRPr="004A7191" w:rsidRDefault="004A7191">
      <w:pPr>
        <w:pStyle w:val="BodyText"/>
        <w:spacing w:before="97"/>
        <w:ind w:left="1160"/>
        <w:rPr>
          <w:rFonts w:ascii="Bookman Old Style"/>
          <w:b/>
          <w:color w:val="000000" w:themeColor="text1"/>
        </w:rPr>
      </w:pPr>
      <w:r w:rsidRPr="004A7191">
        <w:rPr>
          <w:rFonts w:ascii="Bookman Old Style"/>
          <w:b/>
          <w:color w:val="000000" w:themeColor="text1"/>
        </w:rPr>
        <w:t>Scientific classification</w:t>
      </w:r>
    </w:p>
    <w:p w14:paraId="5460021E" w14:textId="77777777" w:rsidR="006500DE" w:rsidRPr="004A7191" w:rsidRDefault="004A7191">
      <w:pPr>
        <w:pStyle w:val="BodyText"/>
        <w:tabs>
          <w:tab w:val="left" w:pos="3011"/>
        </w:tabs>
        <w:spacing w:before="67"/>
        <w:ind w:left="1160"/>
        <w:rPr>
          <w:color w:val="000000" w:themeColor="text1"/>
        </w:rPr>
      </w:pPr>
      <w:r w:rsidRPr="004A7191">
        <w:rPr>
          <w:color w:val="000000" w:themeColor="text1"/>
        </w:rPr>
        <w:t>Kingdom:</w:t>
      </w:r>
      <w:r w:rsidRPr="004A7191">
        <w:rPr>
          <w:color w:val="000000" w:themeColor="text1"/>
        </w:rPr>
        <w:tab/>
        <w:t>Animalia</w:t>
      </w:r>
    </w:p>
    <w:p w14:paraId="023E1AAF" w14:textId="77777777" w:rsidR="006500DE" w:rsidRPr="004A7191" w:rsidRDefault="004A7191">
      <w:pPr>
        <w:pStyle w:val="BodyText"/>
        <w:tabs>
          <w:tab w:val="left" w:pos="3011"/>
        </w:tabs>
        <w:spacing w:before="70"/>
        <w:ind w:left="1160"/>
        <w:rPr>
          <w:color w:val="000000" w:themeColor="text1"/>
        </w:rPr>
      </w:pPr>
      <w:r w:rsidRPr="004A7191">
        <w:rPr>
          <w:color w:val="000000" w:themeColor="text1"/>
        </w:rPr>
        <w:t>Phylum:</w:t>
      </w:r>
      <w:r w:rsidRPr="004A7191">
        <w:rPr>
          <w:color w:val="000000" w:themeColor="text1"/>
        </w:rPr>
        <w:tab/>
        <w:t>Chordata</w:t>
      </w:r>
    </w:p>
    <w:p w14:paraId="239260A0" w14:textId="77777777" w:rsidR="006500DE" w:rsidRPr="004A7191" w:rsidRDefault="004A7191">
      <w:pPr>
        <w:pStyle w:val="BodyText"/>
        <w:tabs>
          <w:tab w:val="left" w:pos="3011"/>
        </w:tabs>
        <w:spacing w:before="70"/>
        <w:ind w:left="116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4191A4AE" w14:textId="77777777" w:rsidR="006500DE" w:rsidRPr="004A7191" w:rsidRDefault="004A7191">
      <w:pPr>
        <w:pStyle w:val="BodyText"/>
        <w:tabs>
          <w:tab w:val="left" w:pos="3011"/>
        </w:tabs>
        <w:spacing w:before="70"/>
        <w:ind w:left="1160"/>
        <w:rPr>
          <w:color w:val="000000" w:themeColor="text1"/>
        </w:rPr>
      </w:pPr>
      <w:r w:rsidRPr="004A7191">
        <w:rPr>
          <w:color w:val="000000" w:themeColor="text1"/>
        </w:rPr>
        <w:t>Order:</w:t>
      </w:r>
      <w:r w:rsidRPr="004A7191">
        <w:rPr>
          <w:color w:val="000000" w:themeColor="text1"/>
        </w:rPr>
        <w:tab/>
        <w:t>Passeriformes</w:t>
      </w:r>
    </w:p>
    <w:p w14:paraId="0B678DCB" w14:textId="77777777" w:rsidR="006500DE" w:rsidRPr="004A7191" w:rsidRDefault="004A7191">
      <w:pPr>
        <w:pStyle w:val="BodyText"/>
        <w:tabs>
          <w:tab w:val="left" w:pos="3011"/>
        </w:tabs>
        <w:spacing w:before="70"/>
        <w:ind w:left="116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Zosteropidae</w:t>
      </w:r>
      <w:proofErr w:type="spellEnd"/>
    </w:p>
    <w:p w14:paraId="1EB74B69" w14:textId="77777777" w:rsidR="006500DE" w:rsidRPr="004A7191" w:rsidRDefault="004A7191">
      <w:pPr>
        <w:tabs>
          <w:tab w:val="left" w:pos="3011"/>
        </w:tabs>
        <w:spacing w:before="70"/>
        <w:ind w:left="116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Zosterops</w:t>
      </w:r>
      <w:proofErr w:type="spellEnd"/>
    </w:p>
    <w:p w14:paraId="78D4CA7E" w14:textId="77777777" w:rsidR="006500DE" w:rsidRPr="004A7191" w:rsidRDefault="004A7191">
      <w:pPr>
        <w:tabs>
          <w:tab w:val="left" w:pos="3011"/>
        </w:tabs>
        <w:spacing w:before="89"/>
        <w:ind w:left="116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Z.</w:t>
      </w:r>
      <w:r w:rsidRPr="004A7191">
        <w:rPr>
          <w:rFonts w:ascii="Georgia"/>
          <w:i/>
          <w:color w:val="000000" w:themeColor="text1"/>
          <w:spacing w:val="-13"/>
          <w:sz w:val="20"/>
        </w:rPr>
        <w:t xml:space="preserve"> </w:t>
      </w:r>
      <w:proofErr w:type="spellStart"/>
      <w:r w:rsidRPr="004A7191">
        <w:rPr>
          <w:rFonts w:ascii="Georgia"/>
          <w:i/>
          <w:color w:val="000000" w:themeColor="text1"/>
          <w:sz w:val="20"/>
        </w:rPr>
        <w:t>palpebrosus</w:t>
      </w:r>
      <w:proofErr w:type="spellEnd"/>
    </w:p>
    <w:p w14:paraId="16692B54" w14:textId="77777777" w:rsidR="006500DE" w:rsidRPr="004A7191" w:rsidRDefault="006500DE">
      <w:pPr>
        <w:rPr>
          <w:rFonts w:ascii="Georgia"/>
          <w:color w:val="000000" w:themeColor="text1"/>
          <w:sz w:val="20"/>
        </w:rPr>
        <w:sectPr w:rsidR="006500DE" w:rsidRPr="004A7191">
          <w:type w:val="continuous"/>
          <w:pgSz w:w="8240" w:h="12200"/>
          <w:pgMar w:top="880" w:right="0" w:bottom="280" w:left="0" w:header="720" w:footer="720" w:gutter="0"/>
          <w:cols w:space="720"/>
        </w:sectPr>
      </w:pPr>
    </w:p>
    <w:p w14:paraId="5BAFEA30" w14:textId="77777777" w:rsidR="006500DE" w:rsidRPr="004A7191" w:rsidRDefault="00AE6195">
      <w:pPr>
        <w:pStyle w:val="BodyText"/>
        <w:rPr>
          <w:rFonts w:ascii="Georgia"/>
          <w:i/>
          <w:color w:val="000000" w:themeColor="text1"/>
        </w:rPr>
      </w:pPr>
      <w:r w:rsidRPr="004A7191">
        <w:rPr>
          <w:noProof/>
          <w:color w:val="000000" w:themeColor="text1"/>
        </w:rPr>
        <w:lastRenderedPageBreak/>
        <mc:AlternateContent>
          <mc:Choice Requires="wps">
            <w:drawing>
              <wp:anchor distT="0" distB="0" distL="114300" distR="114300" simplePos="0" relativeHeight="242715648" behindDoc="1" locked="0" layoutInCell="1" allowOverlap="1" wp14:anchorId="5F8CE60F" wp14:editId="3B62BE5E">
                <wp:simplePos x="0" y="0"/>
                <wp:positionH relativeFrom="page">
                  <wp:posOffset>2235200</wp:posOffset>
                </wp:positionH>
                <wp:positionV relativeFrom="page">
                  <wp:posOffset>215265</wp:posOffset>
                </wp:positionV>
                <wp:extent cx="242570" cy="154940"/>
                <wp:effectExtent l="0" t="0" r="0" b="0"/>
                <wp:wrapNone/>
                <wp:docPr id="203"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9E8B0" w14:textId="77777777" w:rsidR="00B7268B" w:rsidRDefault="00B7268B">
                            <w:pPr>
                              <w:pStyle w:val="BodyText"/>
                              <w:rPr>
                                <w:rFonts w:ascii="Verdana"/>
                              </w:rPr>
                            </w:pPr>
                            <w:r>
                              <w:rPr>
                                <w:rFonts w:ascii="Verdana"/>
                                <w:color w:val="58595B"/>
                              </w:rPr>
                              <w:t>135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CE60F" id="Text Box 214" o:spid="_x0000_s1131" type="#_x0000_t202" style="position:absolute;margin-left:176pt;margin-top:16.95pt;width:19.1pt;height:12.2pt;z-index:-26060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" filled="f" stroked="f">
                <v:textbox inset="0,0,0,0">
                  <w:txbxContent>
                    <w:p w14:paraId="2959E8B0" w14:textId="77777777" w:rsidR="00B7268B" w:rsidRDefault="00B7268B">
                      <w:pPr>
                        <w:pStyle w:val="BodyText"/>
                        <w:rPr>
                          <w:rFonts w:ascii="Verdana"/>
                        </w:rPr>
                      </w:pPr>
                      <w:r>
                        <w:rPr>
                          <w:rFonts w:ascii="Verdana"/>
                          <w:color w:val="58595B"/>
                        </w:rPr>
                        <w:t>135</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716672" behindDoc="1" locked="0" layoutInCell="1" allowOverlap="1" wp14:anchorId="562DEBB9" wp14:editId="3AB8EE4D">
                <wp:simplePos x="0" y="0"/>
                <wp:positionH relativeFrom="page">
                  <wp:posOffset>-1270</wp:posOffset>
                </wp:positionH>
                <wp:positionV relativeFrom="page">
                  <wp:posOffset>0</wp:posOffset>
                </wp:positionV>
                <wp:extent cx="5221605" cy="7734300"/>
                <wp:effectExtent l="0" t="0" r="0" b="0"/>
                <wp:wrapNone/>
                <wp:docPr id="199"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200" name="Picture 2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 name="Picture 2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Line 211"/>
                        <wps:cNvCnPr>
                          <a:cxnSpLocks noChangeShapeType="1"/>
                        </wps:cNvCnPr>
                        <wps:spPr bwMode="auto">
                          <a:xfrm>
                            <a:off x="0" y="1134"/>
                            <a:ext cx="0" cy="869"/>
                          </a:xfrm>
                          <a:prstGeom prst="line">
                            <a:avLst/>
                          </a:prstGeom>
                          <a:noFill/>
                          <a:ln w="3175">
                            <a:solidFill>
                              <a:srgbClr val="676A35"/>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C5C7EE" id="Group 210" o:spid="_x0000_s1026" style="position:absolute;margin-left:-.1pt;margin-top:0;width:411.15pt;height:609pt;z-index:-260599808;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">
                <v:shape id="Picture 213"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">
                  <v:imagedata r:id="rId13" o:title=""/>
                </v:shape>
                <v:shape id="Picture 212"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">
                  <v:imagedata r:id="rId152" o:title=""/>
                </v:shape>
                <v:line id="Line 211"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" strokecolor="#676a35" strokeweight=".25pt"/>
                <w10:wrap anchorx="page" anchory="page"/>
              </v:group>
            </w:pict>
          </mc:Fallback>
        </mc:AlternateContent>
      </w:r>
    </w:p>
    <w:p w14:paraId="06B827E1" w14:textId="77777777" w:rsidR="006500DE" w:rsidRPr="004A7191" w:rsidRDefault="006500DE">
      <w:pPr>
        <w:pStyle w:val="BodyText"/>
        <w:rPr>
          <w:rFonts w:ascii="Georgia"/>
          <w:i/>
          <w:color w:val="000000" w:themeColor="text1"/>
        </w:rPr>
      </w:pPr>
    </w:p>
    <w:p w14:paraId="61DEA08D" w14:textId="77777777" w:rsidR="006500DE" w:rsidRPr="004A7191" w:rsidRDefault="006500DE">
      <w:pPr>
        <w:pStyle w:val="BodyText"/>
        <w:rPr>
          <w:rFonts w:ascii="Georgia"/>
          <w:i/>
          <w:color w:val="000000" w:themeColor="text1"/>
        </w:rPr>
      </w:pPr>
    </w:p>
    <w:p w14:paraId="34C23BCE" w14:textId="77777777" w:rsidR="006500DE" w:rsidRPr="004A7191" w:rsidRDefault="006500DE">
      <w:pPr>
        <w:pStyle w:val="BodyText"/>
        <w:rPr>
          <w:rFonts w:ascii="Georgia"/>
          <w:i/>
          <w:color w:val="000000" w:themeColor="text1"/>
        </w:rPr>
      </w:pPr>
    </w:p>
    <w:p w14:paraId="1A7D2DF9" w14:textId="77777777" w:rsidR="006500DE" w:rsidRPr="004A7191" w:rsidRDefault="006500DE">
      <w:pPr>
        <w:pStyle w:val="BodyText"/>
        <w:rPr>
          <w:rFonts w:ascii="Georgia"/>
          <w:i/>
          <w:color w:val="000000" w:themeColor="text1"/>
        </w:rPr>
      </w:pPr>
    </w:p>
    <w:p w14:paraId="4F595EA8" w14:textId="77777777" w:rsidR="006500DE" w:rsidRPr="004A7191" w:rsidRDefault="006500DE">
      <w:pPr>
        <w:pStyle w:val="BodyText"/>
        <w:rPr>
          <w:rFonts w:ascii="Georgia"/>
          <w:i/>
          <w:color w:val="000000" w:themeColor="text1"/>
        </w:rPr>
      </w:pPr>
    </w:p>
    <w:p w14:paraId="32912B86" w14:textId="77777777" w:rsidR="006500DE" w:rsidRPr="004A7191" w:rsidRDefault="006500DE">
      <w:pPr>
        <w:pStyle w:val="BodyText"/>
        <w:rPr>
          <w:rFonts w:ascii="Georgia"/>
          <w:i/>
          <w:color w:val="000000" w:themeColor="text1"/>
        </w:rPr>
      </w:pPr>
    </w:p>
    <w:p w14:paraId="063F7B04" w14:textId="77777777" w:rsidR="006500DE" w:rsidRPr="004A7191" w:rsidRDefault="006500DE">
      <w:pPr>
        <w:pStyle w:val="BodyText"/>
        <w:rPr>
          <w:rFonts w:ascii="Georgia"/>
          <w:i/>
          <w:color w:val="000000" w:themeColor="text1"/>
        </w:rPr>
      </w:pPr>
    </w:p>
    <w:p w14:paraId="4C5EF8EE" w14:textId="77777777" w:rsidR="006500DE" w:rsidRPr="004A7191" w:rsidRDefault="006500DE">
      <w:pPr>
        <w:pStyle w:val="BodyText"/>
        <w:rPr>
          <w:rFonts w:ascii="Georgia"/>
          <w:i/>
          <w:color w:val="000000" w:themeColor="text1"/>
        </w:rPr>
      </w:pPr>
    </w:p>
    <w:p w14:paraId="7280B04E" w14:textId="77777777" w:rsidR="006500DE" w:rsidRPr="004A7191" w:rsidRDefault="006500DE">
      <w:pPr>
        <w:pStyle w:val="BodyText"/>
        <w:rPr>
          <w:rFonts w:ascii="Georgia"/>
          <w:i/>
          <w:color w:val="000000" w:themeColor="text1"/>
        </w:rPr>
      </w:pPr>
    </w:p>
    <w:p w14:paraId="4DF8851D" w14:textId="77777777" w:rsidR="006500DE" w:rsidRPr="004A7191" w:rsidRDefault="006500DE">
      <w:pPr>
        <w:pStyle w:val="BodyText"/>
        <w:rPr>
          <w:rFonts w:ascii="Georgia"/>
          <w:i/>
          <w:color w:val="000000" w:themeColor="text1"/>
        </w:rPr>
      </w:pPr>
    </w:p>
    <w:p w14:paraId="52178F36" w14:textId="77777777" w:rsidR="006500DE" w:rsidRPr="004A7191" w:rsidRDefault="006500DE">
      <w:pPr>
        <w:pStyle w:val="BodyText"/>
        <w:rPr>
          <w:rFonts w:ascii="Georgia"/>
          <w:i/>
          <w:color w:val="000000" w:themeColor="text1"/>
        </w:rPr>
      </w:pPr>
    </w:p>
    <w:p w14:paraId="6CDDF71C" w14:textId="77777777" w:rsidR="006500DE" w:rsidRPr="004A7191" w:rsidRDefault="006500DE">
      <w:pPr>
        <w:pStyle w:val="BodyText"/>
        <w:rPr>
          <w:rFonts w:ascii="Georgia"/>
          <w:i/>
          <w:color w:val="000000" w:themeColor="text1"/>
        </w:rPr>
      </w:pPr>
    </w:p>
    <w:p w14:paraId="1A5DEDFA" w14:textId="77777777" w:rsidR="006500DE" w:rsidRPr="004A7191" w:rsidRDefault="006500DE">
      <w:pPr>
        <w:pStyle w:val="BodyText"/>
        <w:rPr>
          <w:rFonts w:ascii="Georgia"/>
          <w:i/>
          <w:color w:val="000000" w:themeColor="text1"/>
        </w:rPr>
      </w:pPr>
    </w:p>
    <w:p w14:paraId="207F4C97" w14:textId="77777777" w:rsidR="006500DE" w:rsidRPr="004A7191" w:rsidRDefault="006500DE">
      <w:pPr>
        <w:pStyle w:val="BodyText"/>
        <w:rPr>
          <w:rFonts w:ascii="Georgia"/>
          <w:i/>
          <w:color w:val="000000" w:themeColor="text1"/>
        </w:rPr>
      </w:pPr>
    </w:p>
    <w:p w14:paraId="4EA9FC3F" w14:textId="77777777" w:rsidR="006500DE" w:rsidRPr="004A7191" w:rsidRDefault="006500DE">
      <w:pPr>
        <w:pStyle w:val="BodyText"/>
        <w:rPr>
          <w:rFonts w:ascii="Georgia"/>
          <w:i/>
          <w:color w:val="000000" w:themeColor="text1"/>
        </w:rPr>
      </w:pPr>
    </w:p>
    <w:p w14:paraId="6A3EC9FC" w14:textId="77777777" w:rsidR="006500DE" w:rsidRPr="004A7191" w:rsidRDefault="006500DE">
      <w:pPr>
        <w:pStyle w:val="BodyText"/>
        <w:rPr>
          <w:rFonts w:ascii="Georgia"/>
          <w:i/>
          <w:color w:val="000000" w:themeColor="text1"/>
        </w:rPr>
      </w:pPr>
    </w:p>
    <w:p w14:paraId="05D7C53B" w14:textId="77777777" w:rsidR="006500DE" w:rsidRPr="004A7191" w:rsidRDefault="006500DE">
      <w:pPr>
        <w:pStyle w:val="BodyText"/>
        <w:rPr>
          <w:rFonts w:ascii="Georgia"/>
          <w:i/>
          <w:color w:val="000000" w:themeColor="text1"/>
        </w:rPr>
      </w:pPr>
    </w:p>
    <w:p w14:paraId="41B62580" w14:textId="77777777" w:rsidR="006500DE" w:rsidRPr="004A7191" w:rsidRDefault="006500DE">
      <w:pPr>
        <w:pStyle w:val="BodyText"/>
        <w:rPr>
          <w:rFonts w:ascii="Georgia"/>
          <w:i/>
          <w:color w:val="000000" w:themeColor="text1"/>
        </w:rPr>
      </w:pPr>
    </w:p>
    <w:p w14:paraId="03C97AC4" w14:textId="77777777" w:rsidR="006500DE" w:rsidRPr="004A7191" w:rsidRDefault="006500DE">
      <w:pPr>
        <w:pStyle w:val="BodyText"/>
        <w:rPr>
          <w:rFonts w:ascii="Georgia"/>
          <w:i/>
          <w:color w:val="000000" w:themeColor="text1"/>
        </w:rPr>
      </w:pPr>
    </w:p>
    <w:p w14:paraId="63776DD1" w14:textId="77777777" w:rsidR="006500DE" w:rsidRPr="004A7191" w:rsidRDefault="006500DE">
      <w:pPr>
        <w:pStyle w:val="BodyText"/>
        <w:rPr>
          <w:rFonts w:ascii="Georgia"/>
          <w:i/>
          <w:color w:val="000000" w:themeColor="text1"/>
        </w:rPr>
      </w:pPr>
    </w:p>
    <w:p w14:paraId="77BCE91A" w14:textId="77777777" w:rsidR="006500DE" w:rsidRPr="004A7191" w:rsidRDefault="006500DE">
      <w:pPr>
        <w:pStyle w:val="BodyText"/>
        <w:rPr>
          <w:rFonts w:ascii="Georgia"/>
          <w:i/>
          <w:color w:val="000000" w:themeColor="text1"/>
        </w:rPr>
      </w:pPr>
    </w:p>
    <w:p w14:paraId="25478627" w14:textId="77777777" w:rsidR="006500DE" w:rsidRPr="004A7191" w:rsidRDefault="006500DE">
      <w:pPr>
        <w:pStyle w:val="BodyText"/>
        <w:rPr>
          <w:rFonts w:ascii="Georgia"/>
          <w:i/>
          <w:color w:val="000000" w:themeColor="text1"/>
        </w:rPr>
      </w:pPr>
    </w:p>
    <w:p w14:paraId="43F25BD0" w14:textId="77777777" w:rsidR="006500DE" w:rsidRPr="004A7191" w:rsidRDefault="006500DE">
      <w:pPr>
        <w:pStyle w:val="BodyText"/>
        <w:rPr>
          <w:rFonts w:ascii="Georgia"/>
          <w:i/>
          <w:color w:val="000000" w:themeColor="text1"/>
        </w:rPr>
      </w:pPr>
    </w:p>
    <w:p w14:paraId="43B905A4" w14:textId="77777777" w:rsidR="006500DE" w:rsidRPr="004A7191" w:rsidRDefault="006500DE">
      <w:pPr>
        <w:pStyle w:val="BodyText"/>
        <w:rPr>
          <w:rFonts w:ascii="Georgia"/>
          <w:i/>
          <w:color w:val="000000" w:themeColor="text1"/>
        </w:rPr>
      </w:pPr>
    </w:p>
    <w:p w14:paraId="2C1A3E92" w14:textId="77777777" w:rsidR="006500DE" w:rsidRPr="004A7191" w:rsidRDefault="006500DE">
      <w:pPr>
        <w:pStyle w:val="BodyText"/>
        <w:rPr>
          <w:rFonts w:ascii="Georgia"/>
          <w:i/>
          <w:color w:val="000000" w:themeColor="text1"/>
        </w:rPr>
      </w:pPr>
    </w:p>
    <w:p w14:paraId="05DF204A" w14:textId="77777777" w:rsidR="006500DE" w:rsidRPr="004A7191" w:rsidRDefault="006500DE">
      <w:pPr>
        <w:pStyle w:val="BodyText"/>
        <w:rPr>
          <w:rFonts w:ascii="Georgia"/>
          <w:i/>
          <w:color w:val="000000" w:themeColor="text1"/>
        </w:rPr>
      </w:pPr>
    </w:p>
    <w:p w14:paraId="5BE661AA" w14:textId="77777777" w:rsidR="006500DE" w:rsidRPr="004A7191" w:rsidRDefault="006500DE">
      <w:pPr>
        <w:pStyle w:val="BodyText"/>
        <w:rPr>
          <w:rFonts w:ascii="Georgia"/>
          <w:i/>
          <w:color w:val="000000" w:themeColor="text1"/>
        </w:rPr>
      </w:pPr>
    </w:p>
    <w:p w14:paraId="303DAC19" w14:textId="77777777" w:rsidR="006500DE" w:rsidRPr="004A7191" w:rsidRDefault="006500DE">
      <w:pPr>
        <w:pStyle w:val="BodyText"/>
        <w:rPr>
          <w:rFonts w:ascii="Georgia"/>
          <w:i/>
          <w:color w:val="000000" w:themeColor="text1"/>
        </w:rPr>
      </w:pPr>
    </w:p>
    <w:p w14:paraId="48FFFFCB" w14:textId="77777777" w:rsidR="006500DE" w:rsidRPr="004A7191" w:rsidRDefault="006500DE">
      <w:pPr>
        <w:pStyle w:val="BodyText"/>
        <w:rPr>
          <w:rFonts w:ascii="Georgia"/>
          <w:i/>
          <w:color w:val="000000" w:themeColor="text1"/>
        </w:rPr>
      </w:pPr>
    </w:p>
    <w:p w14:paraId="2004D7E1" w14:textId="77777777" w:rsidR="006500DE" w:rsidRPr="004A7191" w:rsidRDefault="006500DE">
      <w:pPr>
        <w:pStyle w:val="BodyText"/>
        <w:rPr>
          <w:rFonts w:ascii="Georgia"/>
          <w:i/>
          <w:color w:val="000000" w:themeColor="text1"/>
        </w:rPr>
      </w:pPr>
    </w:p>
    <w:p w14:paraId="74DA9100" w14:textId="77777777" w:rsidR="006500DE" w:rsidRPr="004A7191" w:rsidRDefault="006500DE">
      <w:pPr>
        <w:pStyle w:val="BodyText"/>
        <w:rPr>
          <w:rFonts w:ascii="Georgia"/>
          <w:i/>
          <w:color w:val="000000" w:themeColor="text1"/>
        </w:rPr>
      </w:pPr>
    </w:p>
    <w:p w14:paraId="7FF9AB07" w14:textId="77777777" w:rsidR="006500DE" w:rsidRPr="004A7191" w:rsidRDefault="006500DE">
      <w:pPr>
        <w:pStyle w:val="BodyText"/>
        <w:rPr>
          <w:rFonts w:ascii="Georgia"/>
          <w:i/>
          <w:color w:val="000000" w:themeColor="text1"/>
        </w:rPr>
      </w:pPr>
    </w:p>
    <w:p w14:paraId="28231977" w14:textId="77777777" w:rsidR="006500DE" w:rsidRPr="004A7191" w:rsidRDefault="006500DE">
      <w:pPr>
        <w:pStyle w:val="BodyText"/>
        <w:rPr>
          <w:rFonts w:ascii="Georgia"/>
          <w:i/>
          <w:color w:val="000000" w:themeColor="text1"/>
        </w:rPr>
      </w:pPr>
    </w:p>
    <w:p w14:paraId="6594AFB0" w14:textId="77777777" w:rsidR="006500DE" w:rsidRPr="004A7191" w:rsidRDefault="006500DE">
      <w:pPr>
        <w:pStyle w:val="BodyText"/>
        <w:rPr>
          <w:rFonts w:ascii="Georgia"/>
          <w:i/>
          <w:color w:val="000000" w:themeColor="text1"/>
        </w:rPr>
      </w:pPr>
    </w:p>
    <w:p w14:paraId="1424DB64" w14:textId="77777777" w:rsidR="006500DE" w:rsidRPr="004A7191" w:rsidRDefault="006500DE">
      <w:pPr>
        <w:pStyle w:val="BodyText"/>
        <w:rPr>
          <w:rFonts w:ascii="Georgia"/>
          <w:i/>
          <w:color w:val="000000" w:themeColor="text1"/>
        </w:rPr>
      </w:pPr>
    </w:p>
    <w:p w14:paraId="650146BF" w14:textId="77777777" w:rsidR="006500DE" w:rsidRPr="004A7191" w:rsidRDefault="006500DE">
      <w:pPr>
        <w:pStyle w:val="BodyText"/>
        <w:rPr>
          <w:rFonts w:ascii="Georgia"/>
          <w:i/>
          <w:color w:val="000000" w:themeColor="text1"/>
        </w:rPr>
      </w:pPr>
    </w:p>
    <w:p w14:paraId="7D03E8CC" w14:textId="77777777" w:rsidR="006500DE" w:rsidRPr="004A7191" w:rsidRDefault="006500DE">
      <w:pPr>
        <w:pStyle w:val="BodyText"/>
        <w:rPr>
          <w:rFonts w:ascii="Georgia"/>
          <w:i/>
          <w:color w:val="000000" w:themeColor="text1"/>
        </w:rPr>
      </w:pPr>
    </w:p>
    <w:p w14:paraId="1A06CB07" w14:textId="77777777" w:rsidR="006500DE" w:rsidRPr="004A7191" w:rsidRDefault="006500DE">
      <w:pPr>
        <w:pStyle w:val="BodyText"/>
        <w:rPr>
          <w:rFonts w:ascii="Georgia"/>
          <w:i/>
          <w:color w:val="000000" w:themeColor="text1"/>
        </w:rPr>
      </w:pPr>
    </w:p>
    <w:p w14:paraId="11A79B32" w14:textId="77777777" w:rsidR="006500DE" w:rsidRPr="004A7191" w:rsidRDefault="006500DE">
      <w:pPr>
        <w:pStyle w:val="BodyText"/>
        <w:rPr>
          <w:rFonts w:ascii="Georgia"/>
          <w:i/>
          <w:color w:val="000000" w:themeColor="text1"/>
        </w:rPr>
      </w:pPr>
    </w:p>
    <w:p w14:paraId="65F983DC" w14:textId="77777777" w:rsidR="006500DE" w:rsidRPr="004A7191" w:rsidRDefault="006500DE">
      <w:pPr>
        <w:pStyle w:val="BodyText"/>
        <w:spacing w:before="9"/>
        <w:rPr>
          <w:rFonts w:ascii="Georgia"/>
          <w:i/>
          <w:color w:val="000000" w:themeColor="text1"/>
          <w:sz w:val="22"/>
        </w:rPr>
      </w:pPr>
    </w:p>
    <w:p w14:paraId="30447FB1" w14:textId="77777777" w:rsidR="006500DE" w:rsidRPr="004A7191" w:rsidRDefault="006500DE">
      <w:pPr>
        <w:rPr>
          <w:rFonts w:ascii="Trebuchet MS"/>
          <w:color w:val="000000" w:themeColor="text1"/>
          <w:sz w:val="16"/>
        </w:rPr>
        <w:sectPr w:rsidR="006500DE" w:rsidRPr="004A7191">
          <w:pgSz w:w="8240" w:h="12200"/>
          <w:pgMar w:top="1140" w:right="0" w:bottom="280" w:left="0" w:header="720" w:footer="720" w:gutter="0"/>
          <w:cols w:space="720"/>
        </w:sectPr>
      </w:pPr>
    </w:p>
    <w:p w14:paraId="4EE36AF0" w14:textId="77777777" w:rsidR="006500DE" w:rsidRPr="004A7191" w:rsidRDefault="004A7191">
      <w:pPr>
        <w:pStyle w:val="Heading1"/>
        <w:tabs>
          <w:tab w:val="left" w:pos="1158"/>
          <w:tab w:val="left" w:pos="7739"/>
        </w:tabs>
        <w:rPr>
          <w:color w:val="000000" w:themeColor="text1"/>
        </w:rPr>
      </w:pPr>
      <w:r w:rsidRPr="004A7191">
        <w:rPr>
          <w:color w:val="000000" w:themeColor="text1"/>
          <w:shd w:val="clear" w:color="auto" w:fill="795A58"/>
        </w:rPr>
        <w:lastRenderedPageBreak/>
        <w:t xml:space="preserve"> </w:t>
      </w:r>
      <w:r w:rsidRPr="004A7191">
        <w:rPr>
          <w:color w:val="000000" w:themeColor="text1"/>
          <w:shd w:val="clear" w:color="auto" w:fill="795A58"/>
        </w:rPr>
        <w:tab/>
        <w:t>55. Scaly-breasted</w:t>
      </w:r>
      <w:r w:rsidRPr="004A7191">
        <w:rPr>
          <w:color w:val="000000" w:themeColor="text1"/>
          <w:spacing w:val="12"/>
          <w:shd w:val="clear" w:color="auto" w:fill="795A58"/>
        </w:rPr>
        <w:t xml:space="preserve"> </w:t>
      </w:r>
      <w:r w:rsidRPr="004A7191">
        <w:rPr>
          <w:color w:val="000000" w:themeColor="text1"/>
          <w:shd w:val="clear" w:color="auto" w:fill="795A58"/>
        </w:rPr>
        <w:t>Munia</w:t>
      </w:r>
      <w:r w:rsidRPr="004A7191">
        <w:rPr>
          <w:color w:val="000000" w:themeColor="text1"/>
          <w:shd w:val="clear" w:color="auto" w:fill="795A58"/>
        </w:rPr>
        <w:tab/>
      </w:r>
    </w:p>
    <w:p w14:paraId="058A5787" w14:textId="77777777" w:rsidR="006500DE" w:rsidRPr="004A7191" w:rsidRDefault="004A7191">
      <w:pPr>
        <w:pStyle w:val="BodyText"/>
        <w:spacing w:before="244" w:line="235" w:lineRule="auto"/>
        <w:ind w:left="1160" w:right="1190"/>
        <w:rPr>
          <w:color w:val="000000" w:themeColor="text1"/>
        </w:rPr>
      </w:pPr>
      <w:r w:rsidRPr="004A7191">
        <w:rPr>
          <w:color w:val="000000" w:themeColor="text1"/>
        </w:rPr>
        <w:t>The scaly-breasted munia or spotted munia (</w:t>
      </w:r>
      <w:proofErr w:type="spellStart"/>
      <w:r w:rsidRPr="004A7191">
        <w:rPr>
          <w:rFonts w:ascii="Georgia"/>
          <w:i/>
          <w:color w:val="000000" w:themeColor="text1"/>
        </w:rPr>
        <w:t>Lonchura</w:t>
      </w:r>
      <w:proofErr w:type="spellEnd"/>
      <w:r w:rsidRPr="004A7191">
        <w:rPr>
          <w:rFonts w:ascii="Georgia"/>
          <w:i/>
          <w:color w:val="000000" w:themeColor="text1"/>
        </w:rPr>
        <w:t xml:space="preserve"> </w:t>
      </w:r>
      <w:proofErr w:type="spellStart"/>
      <w:r w:rsidRPr="004A7191">
        <w:rPr>
          <w:rFonts w:ascii="Georgia"/>
          <w:i/>
          <w:color w:val="000000" w:themeColor="text1"/>
        </w:rPr>
        <w:t>punctulata</w:t>
      </w:r>
      <w:proofErr w:type="spellEnd"/>
      <w:r w:rsidRPr="004A7191">
        <w:rPr>
          <w:color w:val="000000" w:themeColor="text1"/>
        </w:rPr>
        <w:t>), known</w:t>
      </w:r>
      <w:r w:rsidRPr="004A7191">
        <w:rPr>
          <w:color w:val="000000" w:themeColor="text1"/>
          <w:spacing w:val="-23"/>
        </w:rPr>
        <w:t xml:space="preserve"> </w:t>
      </w:r>
      <w:r w:rsidRPr="004A7191">
        <w:rPr>
          <w:color w:val="000000" w:themeColor="text1"/>
        </w:rPr>
        <w:t>in</w:t>
      </w:r>
      <w:r w:rsidRPr="004A7191">
        <w:rPr>
          <w:color w:val="000000" w:themeColor="text1"/>
          <w:spacing w:val="-22"/>
        </w:rPr>
        <w:t xml:space="preserve"> </w:t>
      </w:r>
      <w:r w:rsidRPr="004A7191">
        <w:rPr>
          <w:color w:val="000000" w:themeColor="text1"/>
        </w:rPr>
        <w:t>the</w:t>
      </w:r>
      <w:r w:rsidRPr="004A7191">
        <w:rPr>
          <w:color w:val="000000" w:themeColor="text1"/>
          <w:spacing w:val="-21"/>
        </w:rPr>
        <w:t xml:space="preserve"> </w:t>
      </w:r>
      <w:r w:rsidRPr="004A7191">
        <w:rPr>
          <w:color w:val="000000" w:themeColor="text1"/>
        </w:rPr>
        <w:t>pet</w:t>
      </w:r>
      <w:r w:rsidRPr="004A7191">
        <w:rPr>
          <w:color w:val="000000" w:themeColor="text1"/>
          <w:spacing w:val="-21"/>
        </w:rPr>
        <w:t xml:space="preserve"> </w:t>
      </w:r>
      <w:r w:rsidRPr="004A7191">
        <w:rPr>
          <w:color w:val="000000" w:themeColor="text1"/>
        </w:rPr>
        <w:t>trade</w:t>
      </w:r>
      <w:r w:rsidRPr="004A7191">
        <w:rPr>
          <w:color w:val="000000" w:themeColor="text1"/>
          <w:spacing w:val="-22"/>
        </w:rPr>
        <w:t xml:space="preserve"> </w:t>
      </w:r>
      <w:r w:rsidRPr="004A7191">
        <w:rPr>
          <w:color w:val="000000" w:themeColor="text1"/>
        </w:rPr>
        <w:t>as</w:t>
      </w:r>
      <w:r w:rsidRPr="004A7191">
        <w:rPr>
          <w:color w:val="000000" w:themeColor="text1"/>
          <w:spacing w:val="-21"/>
        </w:rPr>
        <w:t xml:space="preserve"> </w:t>
      </w:r>
      <w:r w:rsidRPr="004A7191">
        <w:rPr>
          <w:color w:val="000000" w:themeColor="text1"/>
        </w:rPr>
        <w:t>nutmeg</w:t>
      </w:r>
      <w:r w:rsidRPr="004A7191">
        <w:rPr>
          <w:color w:val="000000" w:themeColor="text1"/>
          <w:spacing w:val="-22"/>
        </w:rPr>
        <w:t xml:space="preserve"> </w:t>
      </w:r>
      <w:r w:rsidRPr="004A7191">
        <w:rPr>
          <w:color w:val="000000" w:themeColor="text1"/>
        </w:rPr>
        <w:t>mannikin</w:t>
      </w:r>
      <w:r w:rsidRPr="004A7191">
        <w:rPr>
          <w:color w:val="000000" w:themeColor="text1"/>
          <w:spacing w:val="-22"/>
        </w:rPr>
        <w:t xml:space="preserve"> </w:t>
      </w:r>
      <w:r w:rsidRPr="004A7191">
        <w:rPr>
          <w:color w:val="000000" w:themeColor="text1"/>
        </w:rPr>
        <w:t>or</w:t>
      </w:r>
      <w:r w:rsidRPr="004A7191">
        <w:rPr>
          <w:color w:val="000000" w:themeColor="text1"/>
          <w:spacing w:val="-22"/>
        </w:rPr>
        <w:t xml:space="preserve"> </w:t>
      </w:r>
      <w:r w:rsidRPr="004A7191">
        <w:rPr>
          <w:color w:val="000000" w:themeColor="text1"/>
        </w:rPr>
        <w:t>spice</w:t>
      </w:r>
      <w:r w:rsidRPr="004A7191">
        <w:rPr>
          <w:color w:val="000000" w:themeColor="text1"/>
          <w:spacing w:val="-1"/>
        </w:rPr>
        <w:t xml:space="preserve"> </w:t>
      </w:r>
      <w:r w:rsidRPr="004A7191">
        <w:rPr>
          <w:color w:val="000000" w:themeColor="text1"/>
        </w:rPr>
        <w:t>finch,</w:t>
      </w:r>
      <w:r w:rsidRPr="004A7191">
        <w:rPr>
          <w:color w:val="000000" w:themeColor="text1"/>
          <w:spacing w:val="-26"/>
        </w:rPr>
        <w:t xml:space="preserve"> </w:t>
      </w:r>
      <w:r w:rsidRPr="004A7191">
        <w:rPr>
          <w:color w:val="000000" w:themeColor="text1"/>
        </w:rPr>
        <w:t>is</w:t>
      </w:r>
      <w:r w:rsidRPr="004A7191">
        <w:rPr>
          <w:color w:val="000000" w:themeColor="text1"/>
          <w:spacing w:val="-25"/>
        </w:rPr>
        <w:t xml:space="preserve"> </w:t>
      </w:r>
      <w:r w:rsidRPr="004A7191">
        <w:rPr>
          <w:color w:val="000000" w:themeColor="text1"/>
        </w:rPr>
        <w:t>a</w:t>
      </w:r>
      <w:r w:rsidRPr="004A7191">
        <w:rPr>
          <w:color w:val="000000" w:themeColor="text1"/>
          <w:spacing w:val="-25"/>
        </w:rPr>
        <w:t xml:space="preserve"> </w:t>
      </w:r>
      <w:r w:rsidRPr="004A7191">
        <w:rPr>
          <w:color w:val="000000" w:themeColor="text1"/>
        </w:rPr>
        <w:t>sparrow-sized estrildid</w:t>
      </w:r>
      <w:r w:rsidRPr="004A7191">
        <w:rPr>
          <w:color w:val="000000" w:themeColor="text1"/>
          <w:spacing w:val="-25"/>
        </w:rPr>
        <w:t xml:space="preserve"> </w:t>
      </w:r>
      <w:r w:rsidRPr="004A7191">
        <w:rPr>
          <w:color w:val="000000" w:themeColor="text1"/>
        </w:rPr>
        <w:t>finch</w:t>
      </w:r>
      <w:r w:rsidRPr="004A7191">
        <w:rPr>
          <w:color w:val="000000" w:themeColor="text1"/>
          <w:spacing w:val="-26"/>
        </w:rPr>
        <w:t xml:space="preserve"> </w:t>
      </w:r>
      <w:r w:rsidRPr="004A7191">
        <w:rPr>
          <w:color w:val="000000" w:themeColor="text1"/>
        </w:rPr>
        <w:t>native</w:t>
      </w:r>
      <w:r w:rsidRPr="004A7191">
        <w:rPr>
          <w:color w:val="000000" w:themeColor="text1"/>
          <w:spacing w:val="-25"/>
        </w:rPr>
        <w:t xml:space="preserve"> </w:t>
      </w:r>
      <w:r w:rsidRPr="004A7191">
        <w:rPr>
          <w:color w:val="000000" w:themeColor="text1"/>
        </w:rPr>
        <w:t>to</w:t>
      </w:r>
      <w:r w:rsidRPr="004A7191">
        <w:rPr>
          <w:color w:val="000000" w:themeColor="text1"/>
          <w:spacing w:val="-25"/>
        </w:rPr>
        <w:t xml:space="preserve"> </w:t>
      </w:r>
      <w:r w:rsidRPr="004A7191">
        <w:rPr>
          <w:color w:val="000000" w:themeColor="text1"/>
        </w:rPr>
        <w:t>tropical</w:t>
      </w:r>
      <w:r w:rsidRPr="004A7191">
        <w:rPr>
          <w:color w:val="000000" w:themeColor="text1"/>
          <w:spacing w:val="-36"/>
        </w:rPr>
        <w:t xml:space="preserve"> </w:t>
      </w:r>
      <w:r w:rsidRPr="004A7191">
        <w:rPr>
          <w:color w:val="000000" w:themeColor="text1"/>
        </w:rPr>
        <w:t>Asia.</w:t>
      </w:r>
      <w:r w:rsidRPr="004A7191">
        <w:rPr>
          <w:color w:val="000000" w:themeColor="text1"/>
          <w:spacing w:val="-35"/>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species</w:t>
      </w:r>
      <w:r w:rsidRPr="004A7191">
        <w:rPr>
          <w:color w:val="000000" w:themeColor="text1"/>
          <w:spacing w:val="-21"/>
        </w:rPr>
        <w:t xml:space="preserve"> </w:t>
      </w:r>
      <w:r w:rsidRPr="004A7191">
        <w:rPr>
          <w:color w:val="000000" w:themeColor="text1"/>
        </w:rPr>
        <w:t>has</w:t>
      </w:r>
      <w:r w:rsidRPr="004A7191">
        <w:rPr>
          <w:color w:val="000000" w:themeColor="text1"/>
          <w:spacing w:val="-18"/>
        </w:rPr>
        <w:t xml:space="preserve"> </w:t>
      </w:r>
      <w:r w:rsidRPr="004A7191">
        <w:rPr>
          <w:color w:val="000000" w:themeColor="text1"/>
          <w:spacing w:val="-4"/>
        </w:rPr>
        <w:t>11</w:t>
      </w:r>
      <w:r w:rsidRPr="004A7191">
        <w:rPr>
          <w:color w:val="000000" w:themeColor="text1"/>
          <w:spacing w:val="-20"/>
        </w:rPr>
        <w:t xml:space="preserve"> </w:t>
      </w:r>
      <w:r w:rsidRPr="004A7191">
        <w:rPr>
          <w:color w:val="000000" w:themeColor="text1"/>
        </w:rPr>
        <w:t>subspecies</w:t>
      </w:r>
      <w:r w:rsidRPr="004A7191">
        <w:rPr>
          <w:color w:val="000000" w:themeColor="text1"/>
          <w:spacing w:val="-20"/>
        </w:rPr>
        <w:t xml:space="preserve"> </w:t>
      </w:r>
      <w:r w:rsidRPr="004A7191">
        <w:rPr>
          <w:color w:val="000000" w:themeColor="text1"/>
        </w:rPr>
        <w:t>across their</w:t>
      </w:r>
      <w:r w:rsidRPr="004A7191">
        <w:rPr>
          <w:color w:val="000000" w:themeColor="text1"/>
          <w:spacing w:val="-19"/>
        </w:rPr>
        <w:t xml:space="preserve"> </w:t>
      </w:r>
      <w:r w:rsidRPr="004A7191">
        <w:rPr>
          <w:color w:val="000000" w:themeColor="text1"/>
        </w:rPr>
        <w:t>range</w:t>
      </w:r>
      <w:r w:rsidRPr="004A7191">
        <w:rPr>
          <w:color w:val="000000" w:themeColor="text1"/>
          <w:spacing w:val="-19"/>
        </w:rPr>
        <w:t xml:space="preserve"> </w:t>
      </w:r>
      <w:r w:rsidRPr="004A7191">
        <w:rPr>
          <w:color w:val="000000" w:themeColor="text1"/>
        </w:rPr>
        <w:t>and</w:t>
      </w:r>
      <w:r w:rsidRPr="004A7191">
        <w:rPr>
          <w:color w:val="000000" w:themeColor="text1"/>
          <w:spacing w:val="-18"/>
        </w:rPr>
        <w:t xml:space="preserve"> </w:t>
      </w:r>
      <w:r w:rsidRPr="004A7191">
        <w:rPr>
          <w:color w:val="000000" w:themeColor="text1"/>
        </w:rPr>
        <w:t>differ</w:t>
      </w:r>
      <w:r w:rsidRPr="004A7191">
        <w:rPr>
          <w:color w:val="000000" w:themeColor="text1"/>
          <w:spacing w:val="-20"/>
        </w:rPr>
        <w:t xml:space="preserve"> </w:t>
      </w:r>
      <w:r w:rsidRPr="004A7191">
        <w:rPr>
          <w:color w:val="000000" w:themeColor="text1"/>
        </w:rPr>
        <w:t>slightly</w:t>
      </w:r>
      <w:r w:rsidRPr="004A7191">
        <w:rPr>
          <w:color w:val="000000" w:themeColor="text1"/>
          <w:spacing w:val="-19"/>
        </w:rPr>
        <w:t xml:space="preserve"> </w:t>
      </w:r>
      <w:r w:rsidRPr="004A7191">
        <w:rPr>
          <w:color w:val="000000" w:themeColor="text1"/>
        </w:rPr>
        <w:t>in size and</w:t>
      </w:r>
      <w:r w:rsidRPr="004A7191">
        <w:rPr>
          <w:color w:val="000000" w:themeColor="text1"/>
          <w:spacing w:val="-27"/>
        </w:rPr>
        <w:t xml:space="preserve"> </w:t>
      </w:r>
      <w:proofErr w:type="spellStart"/>
      <w:r w:rsidRPr="004A7191">
        <w:rPr>
          <w:color w:val="000000" w:themeColor="text1"/>
          <w:spacing w:val="-5"/>
        </w:rPr>
        <w:t>colour</w:t>
      </w:r>
      <w:proofErr w:type="spellEnd"/>
      <w:r w:rsidRPr="004A7191">
        <w:rPr>
          <w:color w:val="000000" w:themeColor="text1"/>
          <w:spacing w:val="-5"/>
        </w:rPr>
        <w:t>.</w:t>
      </w:r>
    </w:p>
    <w:p w14:paraId="274C7D75" w14:textId="77777777" w:rsidR="006500DE" w:rsidRPr="004A7191" w:rsidRDefault="004A7191">
      <w:pPr>
        <w:pStyle w:val="BodyText"/>
        <w:spacing w:before="16" w:line="237" w:lineRule="auto"/>
        <w:ind w:left="1160" w:right="1379" w:firstLine="280"/>
        <w:rPr>
          <w:color w:val="000000" w:themeColor="text1"/>
        </w:rPr>
      </w:pPr>
      <w:r w:rsidRPr="004A7191">
        <w:rPr>
          <w:color w:val="000000" w:themeColor="text1"/>
        </w:rPr>
        <w:t>This munia eats mainly grass seeds apart from berries and small insects. They forage in flocks and communicate with soft calls and whistles.</w:t>
      </w:r>
      <w:r w:rsidRPr="004A7191">
        <w:rPr>
          <w:color w:val="000000" w:themeColor="text1"/>
          <w:spacing w:val="-33"/>
        </w:rPr>
        <w:t xml:space="preserve"> </w:t>
      </w:r>
      <w:r w:rsidRPr="004A7191">
        <w:rPr>
          <w:color w:val="000000" w:themeColor="text1"/>
        </w:rPr>
        <w:t>The</w:t>
      </w:r>
      <w:r w:rsidRPr="004A7191">
        <w:rPr>
          <w:color w:val="000000" w:themeColor="text1"/>
          <w:spacing w:val="-25"/>
        </w:rPr>
        <w:t xml:space="preserve"> </w:t>
      </w:r>
      <w:r w:rsidRPr="004A7191">
        <w:rPr>
          <w:color w:val="000000" w:themeColor="text1"/>
        </w:rPr>
        <w:t>species</w:t>
      </w:r>
      <w:r w:rsidRPr="004A7191">
        <w:rPr>
          <w:color w:val="000000" w:themeColor="text1"/>
          <w:spacing w:val="-23"/>
        </w:rPr>
        <w:t xml:space="preserve"> </w:t>
      </w:r>
      <w:r w:rsidRPr="004A7191">
        <w:rPr>
          <w:color w:val="000000" w:themeColor="text1"/>
        </w:rPr>
        <w:t>is</w:t>
      </w:r>
      <w:r w:rsidRPr="004A7191">
        <w:rPr>
          <w:color w:val="000000" w:themeColor="text1"/>
          <w:spacing w:val="-24"/>
        </w:rPr>
        <w:t xml:space="preserve"> </w:t>
      </w:r>
      <w:r w:rsidRPr="004A7191">
        <w:rPr>
          <w:color w:val="000000" w:themeColor="text1"/>
        </w:rPr>
        <w:t>highly</w:t>
      </w:r>
      <w:r w:rsidRPr="004A7191">
        <w:rPr>
          <w:color w:val="000000" w:themeColor="text1"/>
          <w:spacing w:val="-23"/>
        </w:rPr>
        <w:t xml:space="preserve"> </w:t>
      </w:r>
      <w:r w:rsidRPr="004A7191">
        <w:rPr>
          <w:color w:val="000000" w:themeColor="text1"/>
        </w:rPr>
        <w:t>social</w:t>
      </w:r>
      <w:r w:rsidRPr="004A7191">
        <w:rPr>
          <w:color w:val="000000" w:themeColor="text1"/>
          <w:spacing w:val="-24"/>
        </w:rPr>
        <w:t xml:space="preserve"> </w:t>
      </w:r>
      <w:r w:rsidRPr="004A7191">
        <w:rPr>
          <w:color w:val="000000" w:themeColor="text1"/>
        </w:rPr>
        <w:t>and</w:t>
      </w:r>
      <w:r w:rsidRPr="004A7191">
        <w:rPr>
          <w:color w:val="000000" w:themeColor="text1"/>
          <w:spacing w:val="-24"/>
        </w:rPr>
        <w:t xml:space="preserve"> </w:t>
      </w:r>
      <w:r w:rsidRPr="004A7191">
        <w:rPr>
          <w:color w:val="000000" w:themeColor="text1"/>
        </w:rPr>
        <w:t>may</w:t>
      </w:r>
      <w:r w:rsidRPr="004A7191">
        <w:rPr>
          <w:color w:val="000000" w:themeColor="text1"/>
          <w:spacing w:val="-22"/>
        </w:rPr>
        <w:t xml:space="preserve"> </w:t>
      </w:r>
      <w:r w:rsidRPr="004A7191">
        <w:rPr>
          <w:color w:val="000000" w:themeColor="text1"/>
        </w:rPr>
        <w:t>sometimes</w:t>
      </w:r>
      <w:r w:rsidRPr="004A7191">
        <w:rPr>
          <w:color w:val="000000" w:themeColor="text1"/>
          <w:spacing w:val="-2"/>
        </w:rPr>
        <w:t xml:space="preserve"> </w:t>
      </w:r>
      <w:r w:rsidRPr="004A7191">
        <w:rPr>
          <w:color w:val="000000" w:themeColor="text1"/>
        </w:rPr>
        <w:t>roost</w:t>
      </w:r>
      <w:r w:rsidRPr="004A7191">
        <w:rPr>
          <w:color w:val="000000" w:themeColor="text1"/>
          <w:spacing w:val="-14"/>
        </w:rPr>
        <w:t xml:space="preserve"> </w:t>
      </w:r>
      <w:r w:rsidRPr="004A7191">
        <w:rPr>
          <w:color w:val="000000" w:themeColor="text1"/>
        </w:rPr>
        <w:t>with</w:t>
      </w:r>
      <w:r w:rsidRPr="004A7191">
        <w:rPr>
          <w:color w:val="000000" w:themeColor="text1"/>
          <w:spacing w:val="-16"/>
        </w:rPr>
        <w:t xml:space="preserve"> </w:t>
      </w:r>
      <w:r w:rsidRPr="004A7191">
        <w:rPr>
          <w:color w:val="000000" w:themeColor="text1"/>
        </w:rPr>
        <w:t>other species of</w:t>
      </w:r>
      <w:r w:rsidRPr="004A7191">
        <w:rPr>
          <w:color w:val="000000" w:themeColor="text1"/>
          <w:spacing w:val="-28"/>
        </w:rPr>
        <w:t xml:space="preserve"> </w:t>
      </w:r>
      <w:r w:rsidRPr="004A7191">
        <w:rPr>
          <w:color w:val="000000" w:themeColor="text1"/>
        </w:rPr>
        <w:t>munias.</w:t>
      </w:r>
    </w:p>
    <w:p w14:paraId="3C75B9CF" w14:textId="77777777" w:rsidR="006500DE" w:rsidRPr="004A7191" w:rsidRDefault="004A7191">
      <w:pPr>
        <w:pStyle w:val="BodyText"/>
        <w:spacing w:line="217" w:lineRule="exact"/>
        <w:ind w:left="1440"/>
        <w:rPr>
          <w:color w:val="000000" w:themeColor="text1"/>
        </w:rPr>
      </w:pPr>
      <w:r w:rsidRPr="004A7191">
        <w:rPr>
          <w:color w:val="000000" w:themeColor="text1"/>
        </w:rPr>
        <w:t>The species is endemic to Asia and occurs from India and Sri Lanka</w:t>
      </w:r>
    </w:p>
    <w:p w14:paraId="0B661EE8" w14:textId="77777777" w:rsidR="006500DE" w:rsidRPr="004A7191" w:rsidRDefault="004A7191">
      <w:pPr>
        <w:pStyle w:val="BodyText"/>
        <w:spacing w:before="12" w:line="237" w:lineRule="auto"/>
        <w:ind w:left="1160" w:right="1321"/>
        <w:rPr>
          <w:color w:val="000000" w:themeColor="text1"/>
        </w:rPr>
      </w:pPr>
      <w:r w:rsidRPr="004A7191">
        <w:rPr>
          <w:color w:val="000000" w:themeColor="text1"/>
        </w:rPr>
        <w:t>east to Indonesia and the Philippines (where it is called</w:t>
      </w:r>
      <w:r w:rsidRPr="004A7191">
        <w:rPr>
          <w:color w:val="000000" w:themeColor="text1"/>
          <w:spacing w:val="-10"/>
        </w:rPr>
        <w:t xml:space="preserve"> </w:t>
      </w:r>
      <w:proofErr w:type="spellStart"/>
      <w:r w:rsidRPr="004A7191">
        <w:rPr>
          <w:color w:val="000000" w:themeColor="text1"/>
        </w:rPr>
        <w:t>mayangpakíng</w:t>
      </w:r>
      <w:proofErr w:type="spellEnd"/>
      <w:r w:rsidRPr="004A7191">
        <w:rPr>
          <w:color w:val="000000" w:themeColor="text1"/>
        </w:rPr>
        <w:t>). It has been introduced into many other parts of the world and feral populations have established in Puerto Rico and Hispaniola as well as parts</w:t>
      </w:r>
      <w:r w:rsidRPr="004A7191">
        <w:rPr>
          <w:color w:val="000000" w:themeColor="text1"/>
          <w:spacing w:val="-19"/>
        </w:rPr>
        <w:t xml:space="preserve"> </w:t>
      </w:r>
      <w:r w:rsidRPr="004A7191">
        <w:rPr>
          <w:color w:val="000000" w:themeColor="text1"/>
        </w:rPr>
        <w:t>of</w:t>
      </w:r>
      <w:r w:rsidRPr="004A7191">
        <w:rPr>
          <w:color w:val="000000" w:themeColor="text1"/>
          <w:spacing w:val="-31"/>
        </w:rPr>
        <w:t xml:space="preserve"> </w:t>
      </w:r>
      <w:r w:rsidRPr="004A7191">
        <w:rPr>
          <w:color w:val="000000" w:themeColor="text1"/>
        </w:rPr>
        <w:t>Australia</w:t>
      </w:r>
      <w:r w:rsidRPr="004A7191">
        <w:rPr>
          <w:color w:val="000000" w:themeColor="text1"/>
          <w:spacing w:val="-18"/>
        </w:rPr>
        <w:t xml:space="preserve"> </w:t>
      </w:r>
      <w:r w:rsidRPr="004A7191">
        <w:rPr>
          <w:color w:val="000000" w:themeColor="text1"/>
        </w:rPr>
        <w:t>and</w:t>
      </w:r>
      <w:r w:rsidRPr="004A7191">
        <w:rPr>
          <w:color w:val="000000" w:themeColor="text1"/>
          <w:spacing w:val="-18"/>
        </w:rPr>
        <w:t xml:space="preserve"> </w:t>
      </w:r>
      <w:r w:rsidRPr="004A7191">
        <w:rPr>
          <w:color w:val="000000" w:themeColor="text1"/>
        </w:rPr>
        <w:t>the</w:t>
      </w:r>
      <w:r w:rsidRPr="004A7191">
        <w:rPr>
          <w:color w:val="000000" w:themeColor="text1"/>
          <w:spacing w:val="-17"/>
        </w:rPr>
        <w:t xml:space="preserve"> </w:t>
      </w:r>
      <w:r w:rsidRPr="004A7191">
        <w:rPr>
          <w:color w:val="000000" w:themeColor="text1"/>
          <w:spacing w:val="-4"/>
        </w:rPr>
        <w:t>United</w:t>
      </w:r>
      <w:r w:rsidRPr="004A7191">
        <w:rPr>
          <w:color w:val="000000" w:themeColor="text1"/>
          <w:spacing w:val="-6"/>
        </w:rPr>
        <w:t xml:space="preserve"> </w:t>
      </w:r>
      <w:r w:rsidRPr="004A7191">
        <w:rPr>
          <w:color w:val="000000" w:themeColor="text1"/>
        </w:rPr>
        <w:t>States</w:t>
      </w:r>
      <w:r w:rsidRPr="004A7191">
        <w:rPr>
          <w:color w:val="000000" w:themeColor="text1"/>
          <w:spacing w:val="-22"/>
        </w:rPr>
        <w:t xml:space="preserve"> </w:t>
      </w:r>
      <w:r w:rsidRPr="004A7191">
        <w:rPr>
          <w:color w:val="000000" w:themeColor="text1"/>
        </w:rPr>
        <w:t>of</w:t>
      </w:r>
      <w:r w:rsidRPr="004A7191">
        <w:rPr>
          <w:color w:val="000000" w:themeColor="text1"/>
          <w:spacing w:val="-33"/>
        </w:rPr>
        <w:t xml:space="preserve"> </w:t>
      </w:r>
      <w:r w:rsidRPr="004A7191">
        <w:rPr>
          <w:color w:val="000000" w:themeColor="text1"/>
        </w:rPr>
        <w:t>America.</w:t>
      </w:r>
      <w:r w:rsidRPr="004A7191">
        <w:rPr>
          <w:color w:val="000000" w:themeColor="text1"/>
          <w:spacing w:val="-31"/>
        </w:rPr>
        <w:t xml:space="preserve"> </w:t>
      </w:r>
      <w:r w:rsidRPr="004A7191">
        <w:rPr>
          <w:color w:val="000000" w:themeColor="text1"/>
        </w:rPr>
        <w:t>The</w:t>
      </w:r>
      <w:r w:rsidRPr="004A7191">
        <w:rPr>
          <w:color w:val="000000" w:themeColor="text1"/>
          <w:spacing w:val="-21"/>
        </w:rPr>
        <w:t xml:space="preserve"> </w:t>
      </w:r>
      <w:r w:rsidRPr="004A7191">
        <w:rPr>
          <w:color w:val="000000" w:themeColor="text1"/>
        </w:rPr>
        <w:t>bird</w:t>
      </w:r>
      <w:r w:rsidRPr="004A7191">
        <w:rPr>
          <w:color w:val="000000" w:themeColor="text1"/>
          <w:spacing w:val="-22"/>
        </w:rPr>
        <w:t xml:space="preserve"> </w:t>
      </w:r>
      <w:r w:rsidRPr="004A7191">
        <w:rPr>
          <w:color w:val="000000" w:themeColor="text1"/>
        </w:rPr>
        <w:t>is</w:t>
      </w:r>
      <w:r w:rsidRPr="004A7191">
        <w:rPr>
          <w:color w:val="000000" w:themeColor="text1"/>
          <w:spacing w:val="-20"/>
        </w:rPr>
        <w:t xml:space="preserve"> </w:t>
      </w:r>
      <w:r w:rsidRPr="004A7191">
        <w:rPr>
          <w:color w:val="000000" w:themeColor="text1"/>
        </w:rPr>
        <w:t>listed</w:t>
      </w:r>
      <w:r w:rsidRPr="004A7191">
        <w:rPr>
          <w:color w:val="000000" w:themeColor="text1"/>
          <w:spacing w:val="-20"/>
        </w:rPr>
        <w:t xml:space="preserve"> </w:t>
      </w:r>
      <w:r w:rsidRPr="004A7191">
        <w:rPr>
          <w:color w:val="000000" w:themeColor="text1"/>
        </w:rPr>
        <w:t>as</w:t>
      </w:r>
      <w:r w:rsidRPr="004A7191">
        <w:rPr>
          <w:color w:val="000000" w:themeColor="text1"/>
          <w:spacing w:val="-21"/>
        </w:rPr>
        <w:t xml:space="preserve"> </w:t>
      </w:r>
      <w:r w:rsidRPr="004A7191">
        <w:rPr>
          <w:color w:val="000000" w:themeColor="text1"/>
        </w:rPr>
        <w:t xml:space="preserve">of Least Concern by the International </w:t>
      </w:r>
      <w:r w:rsidRPr="004A7191">
        <w:rPr>
          <w:color w:val="000000" w:themeColor="text1"/>
          <w:spacing w:val="-3"/>
        </w:rPr>
        <w:t xml:space="preserve">Union </w:t>
      </w:r>
      <w:r w:rsidRPr="004A7191">
        <w:rPr>
          <w:color w:val="000000" w:themeColor="text1"/>
        </w:rPr>
        <w:t>for Conservation of Nature (IUCN).</w:t>
      </w:r>
    </w:p>
    <w:p w14:paraId="67BC628D" w14:textId="77777777" w:rsidR="006500DE" w:rsidRPr="004A7191" w:rsidRDefault="004A7191">
      <w:pPr>
        <w:pStyle w:val="BodyText"/>
        <w:ind w:left="1160" w:right="1188" w:firstLine="280"/>
        <w:rPr>
          <w:color w:val="000000" w:themeColor="text1"/>
        </w:rPr>
      </w:pPr>
      <w:r w:rsidRPr="004A7191">
        <w:rPr>
          <w:color w:val="000000" w:themeColor="text1"/>
        </w:rPr>
        <w:t>The</w:t>
      </w:r>
      <w:r w:rsidRPr="004A7191">
        <w:rPr>
          <w:color w:val="000000" w:themeColor="text1"/>
          <w:spacing w:val="-17"/>
        </w:rPr>
        <w:t xml:space="preserve"> </w:t>
      </w:r>
      <w:r w:rsidRPr="004A7191">
        <w:rPr>
          <w:color w:val="000000" w:themeColor="text1"/>
        </w:rPr>
        <w:t>scaly-breasted</w:t>
      </w:r>
      <w:r w:rsidRPr="004A7191">
        <w:rPr>
          <w:color w:val="000000" w:themeColor="text1"/>
          <w:spacing w:val="-16"/>
        </w:rPr>
        <w:t xml:space="preserve"> </w:t>
      </w:r>
      <w:r w:rsidRPr="004A7191">
        <w:rPr>
          <w:color w:val="000000" w:themeColor="text1"/>
        </w:rPr>
        <w:t>munia</w:t>
      </w:r>
      <w:r w:rsidRPr="004A7191">
        <w:rPr>
          <w:color w:val="000000" w:themeColor="text1"/>
          <w:spacing w:val="-15"/>
        </w:rPr>
        <w:t xml:space="preserve"> </w:t>
      </w:r>
      <w:r w:rsidRPr="004A7191">
        <w:rPr>
          <w:color w:val="000000" w:themeColor="text1"/>
        </w:rPr>
        <w:t>feeds</w:t>
      </w:r>
      <w:r w:rsidRPr="004A7191">
        <w:rPr>
          <w:color w:val="000000" w:themeColor="text1"/>
          <w:spacing w:val="-15"/>
        </w:rPr>
        <w:t xml:space="preserve"> </w:t>
      </w:r>
      <w:r w:rsidRPr="004A7191">
        <w:rPr>
          <w:color w:val="000000" w:themeColor="text1"/>
        </w:rPr>
        <w:t>mainly</w:t>
      </w:r>
      <w:r w:rsidRPr="004A7191">
        <w:rPr>
          <w:color w:val="000000" w:themeColor="text1"/>
          <w:spacing w:val="-15"/>
        </w:rPr>
        <w:t xml:space="preserve"> </w:t>
      </w:r>
      <w:r w:rsidRPr="004A7191">
        <w:rPr>
          <w:color w:val="000000" w:themeColor="text1"/>
        </w:rPr>
        <w:t>on</w:t>
      </w:r>
      <w:r w:rsidRPr="004A7191">
        <w:rPr>
          <w:color w:val="000000" w:themeColor="text1"/>
          <w:spacing w:val="-16"/>
        </w:rPr>
        <w:t xml:space="preserve"> </w:t>
      </w:r>
      <w:r w:rsidRPr="004A7191">
        <w:rPr>
          <w:color w:val="000000" w:themeColor="text1"/>
        </w:rPr>
        <w:t>seeds</w:t>
      </w:r>
      <w:r w:rsidRPr="004A7191">
        <w:rPr>
          <w:color w:val="000000" w:themeColor="text1"/>
          <w:spacing w:val="-16"/>
        </w:rPr>
        <w:t xml:space="preserve"> </w:t>
      </w:r>
      <w:r w:rsidRPr="004A7191">
        <w:rPr>
          <w:color w:val="000000" w:themeColor="text1"/>
        </w:rPr>
        <w:t>but</w:t>
      </w:r>
      <w:r w:rsidRPr="004A7191">
        <w:rPr>
          <w:color w:val="000000" w:themeColor="text1"/>
          <w:spacing w:val="-16"/>
        </w:rPr>
        <w:t xml:space="preserve"> </w:t>
      </w:r>
      <w:r w:rsidRPr="004A7191">
        <w:rPr>
          <w:color w:val="000000" w:themeColor="text1"/>
        </w:rPr>
        <w:t>also</w:t>
      </w:r>
      <w:r w:rsidRPr="004A7191">
        <w:rPr>
          <w:color w:val="000000" w:themeColor="text1"/>
          <w:spacing w:val="-14"/>
        </w:rPr>
        <w:t xml:space="preserve"> </w:t>
      </w:r>
      <w:r w:rsidRPr="004A7191">
        <w:rPr>
          <w:color w:val="000000" w:themeColor="text1"/>
        </w:rPr>
        <w:t>eats</w:t>
      </w:r>
      <w:r w:rsidRPr="004A7191">
        <w:rPr>
          <w:color w:val="000000" w:themeColor="text1"/>
          <w:spacing w:val="-1"/>
        </w:rPr>
        <w:t xml:space="preserve"> </w:t>
      </w:r>
      <w:r w:rsidRPr="004A7191">
        <w:rPr>
          <w:color w:val="000000" w:themeColor="text1"/>
          <w:spacing w:val="-3"/>
        </w:rPr>
        <w:t xml:space="preserve">small </w:t>
      </w:r>
      <w:r w:rsidRPr="004A7191">
        <w:rPr>
          <w:color w:val="000000" w:themeColor="text1"/>
        </w:rPr>
        <w:t>berries. Like some other munias, they may also feed on algae, a rich protein</w:t>
      </w:r>
      <w:r w:rsidRPr="004A7191">
        <w:rPr>
          <w:color w:val="000000" w:themeColor="text1"/>
          <w:spacing w:val="-14"/>
        </w:rPr>
        <w:t xml:space="preserve"> </w:t>
      </w:r>
      <w:r w:rsidRPr="004A7191">
        <w:rPr>
          <w:color w:val="000000" w:themeColor="text1"/>
        </w:rPr>
        <w:t>source,</w:t>
      </w:r>
      <w:r w:rsidRPr="004A7191">
        <w:rPr>
          <w:color w:val="000000" w:themeColor="text1"/>
          <w:spacing w:val="-14"/>
        </w:rPr>
        <w:t xml:space="preserve"> </w:t>
      </w:r>
      <w:r w:rsidRPr="004A7191">
        <w:rPr>
          <w:color w:val="000000" w:themeColor="text1"/>
        </w:rPr>
        <w:t>prior</w:t>
      </w:r>
      <w:r w:rsidRPr="004A7191">
        <w:rPr>
          <w:color w:val="000000" w:themeColor="text1"/>
          <w:spacing w:val="-12"/>
        </w:rPr>
        <w:t xml:space="preserve"> </w:t>
      </w:r>
      <w:r w:rsidRPr="004A7191">
        <w:rPr>
          <w:color w:val="000000" w:themeColor="text1"/>
        </w:rPr>
        <w:t>to</w:t>
      </w:r>
      <w:r w:rsidRPr="004A7191">
        <w:rPr>
          <w:color w:val="000000" w:themeColor="text1"/>
          <w:spacing w:val="-13"/>
        </w:rPr>
        <w:t xml:space="preserve"> </w:t>
      </w:r>
      <w:r w:rsidRPr="004A7191">
        <w:rPr>
          <w:color w:val="000000" w:themeColor="text1"/>
        </w:rPr>
        <w:t>the</w:t>
      </w:r>
      <w:r w:rsidRPr="004A7191">
        <w:rPr>
          <w:color w:val="000000" w:themeColor="text1"/>
          <w:spacing w:val="-12"/>
        </w:rPr>
        <w:t xml:space="preserve"> </w:t>
      </w:r>
      <w:r w:rsidRPr="004A7191">
        <w:rPr>
          <w:color w:val="000000" w:themeColor="text1"/>
        </w:rPr>
        <w:t>breeding</w:t>
      </w:r>
      <w:r w:rsidRPr="004A7191">
        <w:rPr>
          <w:color w:val="000000" w:themeColor="text1"/>
          <w:spacing w:val="-14"/>
        </w:rPr>
        <w:t xml:space="preserve"> </w:t>
      </w:r>
      <w:r w:rsidRPr="004A7191">
        <w:rPr>
          <w:color w:val="000000" w:themeColor="text1"/>
        </w:rPr>
        <w:t>season.</w:t>
      </w:r>
    </w:p>
    <w:p w14:paraId="411DA4DF" w14:textId="77777777" w:rsidR="006500DE" w:rsidRPr="004A7191" w:rsidRDefault="004A7191">
      <w:pPr>
        <w:pStyle w:val="BodyText"/>
        <w:spacing w:before="9" w:line="230" w:lineRule="auto"/>
        <w:ind w:left="1160" w:right="1877" w:firstLine="280"/>
        <w:rPr>
          <w:color w:val="000000" w:themeColor="text1"/>
        </w:rPr>
      </w:pPr>
      <w:r w:rsidRPr="004A7191">
        <w:rPr>
          <w:color w:val="000000" w:themeColor="text1"/>
        </w:rPr>
        <w:t>The</w:t>
      </w:r>
      <w:r w:rsidRPr="004A7191">
        <w:rPr>
          <w:color w:val="000000" w:themeColor="text1"/>
          <w:spacing w:val="-16"/>
        </w:rPr>
        <w:t xml:space="preserve"> </w:t>
      </w:r>
      <w:r w:rsidRPr="004A7191">
        <w:rPr>
          <w:color w:val="000000" w:themeColor="text1"/>
        </w:rPr>
        <w:t>ease</w:t>
      </w:r>
      <w:r w:rsidRPr="004A7191">
        <w:rPr>
          <w:color w:val="000000" w:themeColor="text1"/>
          <w:spacing w:val="-16"/>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maintaining</w:t>
      </w:r>
      <w:r w:rsidRPr="004A7191">
        <w:rPr>
          <w:color w:val="000000" w:themeColor="text1"/>
          <w:spacing w:val="-14"/>
        </w:rPr>
        <w:t xml:space="preserve"> </w:t>
      </w:r>
      <w:r w:rsidRPr="004A7191">
        <w:rPr>
          <w:color w:val="000000" w:themeColor="text1"/>
        </w:rPr>
        <w:t>these</w:t>
      </w:r>
      <w:r w:rsidRPr="004A7191">
        <w:rPr>
          <w:color w:val="000000" w:themeColor="text1"/>
          <w:spacing w:val="-15"/>
        </w:rPr>
        <w:t xml:space="preserve"> </w:t>
      </w:r>
      <w:r w:rsidRPr="004A7191">
        <w:rPr>
          <w:color w:val="000000" w:themeColor="text1"/>
        </w:rPr>
        <w:t>birds</w:t>
      </w:r>
      <w:r w:rsidRPr="004A7191">
        <w:rPr>
          <w:color w:val="000000" w:themeColor="text1"/>
          <w:spacing w:val="-16"/>
        </w:rPr>
        <w:t xml:space="preserve"> </w:t>
      </w:r>
      <w:r w:rsidRPr="004A7191">
        <w:rPr>
          <w:color w:val="000000" w:themeColor="text1"/>
        </w:rPr>
        <w:t>in</w:t>
      </w:r>
      <w:r w:rsidRPr="004A7191">
        <w:rPr>
          <w:color w:val="000000" w:themeColor="text1"/>
          <w:spacing w:val="-15"/>
        </w:rPr>
        <w:t xml:space="preserve"> </w:t>
      </w:r>
      <w:r w:rsidRPr="004A7191">
        <w:rPr>
          <w:color w:val="000000" w:themeColor="text1"/>
        </w:rPr>
        <w:t>captivity</w:t>
      </w:r>
      <w:r w:rsidRPr="004A7191">
        <w:rPr>
          <w:color w:val="000000" w:themeColor="text1"/>
          <w:spacing w:val="-15"/>
        </w:rPr>
        <w:t xml:space="preserve"> </w:t>
      </w:r>
      <w:r w:rsidRPr="004A7191">
        <w:rPr>
          <w:color w:val="000000" w:themeColor="text1"/>
        </w:rPr>
        <w:t>has</w:t>
      </w:r>
      <w:r w:rsidRPr="004A7191">
        <w:rPr>
          <w:color w:val="000000" w:themeColor="text1"/>
          <w:spacing w:val="-15"/>
        </w:rPr>
        <w:t xml:space="preserve"> </w:t>
      </w:r>
      <w:r w:rsidRPr="004A7191">
        <w:rPr>
          <w:color w:val="000000" w:themeColor="text1"/>
        </w:rPr>
        <w:t>made</w:t>
      </w:r>
      <w:r w:rsidRPr="004A7191">
        <w:rPr>
          <w:color w:val="000000" w:themeColor="text1"/>
          <w:spacing w:val="-2"/>
        </w:rPr>
        <w:t xml:space="preserve"> </w:t>
      </w:r>
      <w:r w:rsidRPr="004A7191">
        <w:rPr>
          <w:color w:val="000000" w:themeColor="text1"/>
        </w:rPr>
        <w:t>them popular</w:t>
      </w:r>
      <w:r w:rsidRPr="004A7191">
        <w:rPr>
          <w:color w:val="000000" w:themeColor="text1"/>
          <w:spacing w:val="-16"/>
        </w:rPr>
        <w:t xml:space="preserve"> </w:t>
      </w:r>
      <w:r w:rsidRPr="004A7191">
        <w:rPr>
          <w:color w:val="000000" w:themeColor="text1"/>
        </w:rPr>
        <w:t>for</w:t>
      </w:r>
      <w:r w:rsidRPr="004A7191">
        <w:rPr>
          <w:color w:val="000000" w:themeColor="text1"/>
          <w:spacing w:val="-15"/>
        </w:rPr>
        <w:t xml:space="preserve"> </w:t>
      </w:r>
      <w:r w:rsidRPr="004A7191">
        <w:rPr>
          <w:color w:val="000000" w:themeColor="text1"/>
        </w:rPr>
        <w:t>studying</w:t>
      </w:r>
      <w:r w:rsidRPr="004A7191">
        <w:rPr>
          <w:color w:val="000000" w:themeColor="text1"/>
          <w:spacing w:val="-16"/>
        </w:rPr>
        <w:t xml:space="preserve"> </w:t>
      </w:r>
      <w:r w:rsidRPr="004A7191">
        <w:rPr>
          <w:color w:val="000000" w:themeColor="text1"/>
        </w:rPr>
        <w:t>behavior</w:t>
      </w:r>
      <w:r w:rsidRPr="004A7191">
        <w:rPr>
          <w:color w:val="000000" w:themeColor="text1"/>
          <w:spacing w:val="-16"/>
        </w:rPr>
        <w:t xml:space="preserve"> </w:t>
      </w:r>
      <w:r w:rsidRPr="004A7191">
        <w:rPr>
          <w:color w:val="000000" w:themeColor="text1"/>
        </w:rPr>
        <w:t>and</w:t>
      </w:r>
      <w:r w:rsidRPr="004A7191">
        <w:rPr>
          <w:color w:val="000000" w:themeColor="text1"/>
          <w:spacing w:val="-15"/>
        </w:rPr>
        <w:t xml:space="preserve"> </w:t>
      </w:r>
      <w:r w:rsidRPr="004A7191">
        <w:rPr>
          <w:color w:val="000000" w:themeColor="text1"/>
        </w:rPr>
        <w:t>physiology.</w:t>
      </w:r>
    </w:p>
    <w:p w14:paraId="294ADD33" w14:textId="77777777" w:rsidR="006500DE" w:rsidRPr="004A7191" w:rsidRDefault="004A7191">
      <w:pPr>
        <w:pStyle w:val="BodyText"/>
        <w:spacing w:before="15" w:line="235" w:lineRule="auto"/>
        <w:ind w:left="1160" w:right="1205" w:firstLine="280"/>
        <w:rPr>
          <w:color w:val="000000" w:themeColor="text1"/>
        </w:rPr>
      </w:pPr>
      <w:r w:rsidRPr="004A7191">
        <w:rPr>
          <w:color w:val="000000" w:themeColor="text1"/>
        </w:rPr>
        <w:t>Scaly-breasted munias are found in a range of habitats but are usually close</w:t>
      </w:r>
      <w:r w:rsidRPr="004A7191">
        <w:rPr>
          <w:color w:val="000000" w:themeColor="text1"/>
          <w:spacing w:val="-22"/>
        </w:rPr>
        <w:t xml:space="preserve"> </w:t>
      </w:r>
      <w:r w:rsidRPr="004A7191">
        <w:rPr>
          <w:color w:val="000000" w:themeColor="text1"/>
        </w:rPr>
        <w:t>to</w:t>
      </w:r>
      <w:r w:rsidRPr="004A7191">
        <w:rPr>
          <w:color w:val="000000" w:themeColor="text1"/>
          <w:spacing w:val="-19"/>
        </w:rPr>
        <w:t xml:space="preserve"> </w:t>
      </w:r>
      <w:r w:rsidRPr="004A7191">
        <w:rPr>
          <w:color w:val="000000" w:themeColor="text1"/>
        </w:rPr>
        <w:t>water</w:t>
      </w:r>
      <w:r w:rsidRPr="004A7191">
        <w:rPr>
          <w:color w:val="000000" w:themeColor="text1"/>
          <w:spacing w:val="-22"/>
        </w:rPr>
        <w:t xml:space="preserve"> </w:t>
      </w:r>
      <w:r w:rsidRPr="004A7191">
        <w:rPr>
          <w:color w:val="000000" w:themeColor="text1"/>
        </w:rPr>
        <w:t>and</w:t>
      </w:r>
      <w:r w:rsidRPr="004A7191">
        <w:rPr>
          <w:color w:val="000000" w:themeColor="text1"/>
          <w:spacing w:val="-19"/>
        </w:rPr>
        <w:t xml:space="preserve"> </w:t>
      </w:r>
      <w:r w:rsidRPr="004A7191">
        <w:rPr>
          <w:color w:val="000000" w:themeColor="text1"/>
        </w:rPr>
        <w:t>grassland.</w:t>
      </w:r>
      <w:r w:rsidRPr="004A7191">
        <w:rPr>
          <w:color w:val="000000" w:themeColor="text1"/>
          <w:spacing w:val="-21"/>
        </w:rPr>
        <w:t xml:space="preserve"> </w:t>
      </w:r>
      <w:r w:rsidRPr="004A7191">
        <w:rPr>
          <w:color w:val="000000" w:themeColor="text1"/>
        </w:rPr>
        <w:t>In</w:t>
      </w:r>
      <w:r w:rsidRPr="004A7191">
        <w:rPr>
          <w:color w:val="000000" w:themeColor="text1"/>
          <w:spacing w:val="-20"/>
        </w:rPr>
        <w:t xml:space="preserve"> </w:t>
      </w:r>
      <w:r w:rsidRPr="004A7191">
        <w:rPr>
          <w:color w:val="000000" w:themeColor="text1"/>
        </w:rPr>
        <w:t>India,</w:t>
      </w:r>
      <w:r w:rsidRPr="004A7191">
        <w:rPr>
          <w:color w:val="000000" w:themeColor="text1"/>
          <w:spacing w:val="-21"/>
        </w:rPr>
        <w:t xml:space="preserve"> </w:t>
      </w:r>
      <w:r w:rsidRPr="004A7191">
        <w:rPr>
          <w:color w:val="000000" w:themeColor="text1"/>
        </w:rPr>
        <w:t>they</w:t>
      </w:r>
      <w:r w:rsidRPr="004A7191">
        <w:rPr>
          <w:color w:val="000000" w:themeColor="text1"/>
          <w:spacing w:val="-19"/>
        </w:rPr>
        <w:t xml:space="preserve"> </w:t>
      </w:r>
      <w:r w:rsidRPr="004A7191">
        <w:rPr>
          <w:color w:val="000000" w:themeColor="text1"/>
        </w:rPr>
        <w:t>are</w:t>
      </w:r>
      <w:r w:rsidRPr="004A7191">
        <w:rPr>
          <w:color w:val="000000" w:themeColor="text1"/>
          <w:spacing w:val="-20"/>
        </w:rPr>
        <w:t xml:space="preserve"> </w:t>
      </w:r>
      <w:r w:rsidRPr="004A7191">
        <w:rPr>
          <w:color w:val="000000" w:themeColor="text1"/>
        </w:rPr>
        <w:t>especially</w:t>
      </w:r>
      <w:r w:rsidRPr="004A7191">
        <w:rPr>
          <w:color w:val="000000" w:themeColor="text1"/>
          <w:spacing w:val="-1"/>
        </w:rPr>
        <w:t xml:space="preserve"> </w:t>
      </w:r>
      <w:r w:rsidRPr="004A7191">
        <w:rPr>
          <w:color w:val="000000" w:themeColor="text1"/>
        </w:rPr>
        <w:t>common</w:t>
      </w:r>
      <w:r w:rsidRPr="004A7191">
        <w:rPr>
          <w:color w:val="000000" w:themeColor="text1"/>
          <w:spacing w:val="-14"/>
        </w:rPr>
        <w:t xml:space="preserve"> </w:t>
      </w:r>
      <w:r w:rsidRPr="004A7191">
        <w:rPr>
          <w:color w:val="000000" w:themeColor="text1"/>
        </w:rPr>
        <w:t>in</w:t>
      </w:r>
      <w:r w:rsidRPr="004A7191">
        <w:rPr>
          <w:color w:val="000000" w:themeColor="text1"/>
          <w:spacing w:val="-12"/>
        </w:rPr>
        <w:t xml:space="preserve"> </w:t>
      </w:r>
      <w:r w:rsidRPr="004A7191">
        <w:rPr>
          <w:color w:val="000000" w:themeColor="text1"/>
        </w:rPr>
        <w:t>paddy fields where they are considered a minor pest on account of their feeding on grain. They are found mainly on the plains, but can be observed in the foothills</w:t>
      </w:r>
      <w:r w:rsidRPr="004A7191">
        <w:rPr>
          <w:color w:val="000000" w:themeColor="text1"/>
          <w:spacing w:val="-15"/>
        </w:rPr>
        <w:t xml:space="preserve"> </w:t>
      </w:r>
      <w:r w:rsidRPr="004A7191">
        <w:rPr>
          <w:color w:val="000000" w:themeColor="text1"/>
        </w:rPr>
        <w:t>of</w:t>
      </w:r>
      <w:r w:rsidRPr="004A7191">
        <w:rPr>
          <w:color w:val="000000" w:themeColor="text1"/>
          <w:spacing w:val="-16"/>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Himalayas.</w:t>
      </w:r>
    </w:p>
    <w:p w14:paraId="3814AD5E" w14:textId="77777777" w:rsidR="006500DE" w:rsidRPr="004A7191" w:rsidRDefault="006500DE">
      <w:pPr>
        <w:spacing w:line="235" w:lineRule="auto"/>
        <w:rPr>
          <w:color w:val="000000" w:themeColor="text1"/>
        </w:rPr>
        <w:sectPr w:rsidR="006500DE" w:rsidRPr="004A7191">
          <w:pgSz w:w="8240" w:h="12200"/>
          <w:pgMar w:top="1060" w:right="0" w:bottom="280" w:left="0" w:header="720" w:footer="720" w:gutter="0"/>
          <w:cols w:space="720"/>
        </w:sectPr>
      </w:pPr>
    </w:p>
    <w:p w14:paraId="0C4BBFB3" w14:textId="77777777" w:rsidR="006500DE" w:rsidRPr="004A7191" w:rsidRDefault="004A7191">
      <w:pPr>
        <w:pStyle w:val="Heading2"/>
        <w:ind w:left="3520"/>
        <w:rPr>
          <w:color w:val="000000" w:themeColor="text1"/>
        </w:rPr>
      </w:pPr>
      <w:r w:rsidRPr="004A7191">
        <w:rPr>
          <w:color w:val="000000" w:themeColor="text1"/>
        </w:rPr>
        <w:lastRenderedPageBreak/>
        <w:t>Conservation status</w:t>
      </w:r>
    </w:p>
    <w:p w14:paraId="5105F39E" w14:textId="77777777" w:rsidR="006500DE" w:rsidRPr="004A7191" w:rsidRDefault="006500DE">
      <w:pPr>
        <w:pStyle w:val="BodyText"/>
        <w:spacing w:before="9"/>
        <w:rPr>
          <w:b/>
          <w:color w:val="000000" w:themeColor="text1"/>
          <w:sz w:val="17"/>
        </w:rPr>
      </w:pPr>
    </w:p>
    <w:p w14:paraId="6C5FDA13" w14:textId="77777777" w:rsidR="006500DE" w:rsidRPr="004A7191" w:rsidRDefault="006500DE">
      <w:pPr>
        <w:rPr>
          <w:color w:val="000000" w:themeColor="text1"/>
          <w:sz w:val="17"/>
        </w:rPr>
        <w:sectPr w:rsidR="006500DE" w:rsidRPr="004A7191">
          <w:pgSz w:w="8240" w:h="12200"/>
          <w:pgMar w:top="960" w:right="0" w:bottom="280" w:left="0" w:header="720" w:footer="720" w:gutter="0"/>
          <w:cols w:space="720"/>
        </w:sectPr>
      </w:pPr>
    </w:p>
    <w:p w14:paraId="343DF766" w14:textId="77777777" w:rsidR="006500DE" w:rsidRPr="004A7191" w:rsidRDefault="004A7191">
      <w:pPr>
        <w:tabs>
          <w:tab w:val="left" w:pos="4970"/>
        </w:tabs>
        <w:spacing w:before="94"/>
        <w:ind w:left="352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4848DE7E" w14:textId="77777777" w:rsidR="006500DE" w:rsidRPr="004A7191" w:rsidRDefault="004A7191">
      <w:pPr>
        <w:pStyle w:val="BodyText"/>
        <w:tabs>
          <w:tab w:val="left" w:pos="4138"/>
          <w:tab w:val="left" w:pos="4669"/>
          <w:tab w:val="left" w:pos="5176"/>
          <w:tab w:val="left" w:pos="5677"/>
        </w:tabs>
        <w:spacing w:before="177"/>
        <w:ind w:left="36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2E8C6AD4" w14:textId="77777777" w:rsidR="006500DE" w:rsidRPr="004A7191" w:rsidRDefault="004A7191">
      <w:pPr>
        <w:spacing w:before="113" w:line="208" w:lineRule="auto"/>
        <w:ind w:left="560" w:right="1157" w:firstLine="120"/>
        <w:rPr>
          <w:color w:val="000000" w:themeColor="text1"/>
          <w:sz w:val="16"/>
        </w:rPr>
      </w:pPr>
      <w:r w:rsidRPr="004A7191">
        <w:rPr>
          <w:color w:val="000000" w:themeColor="text1"/>
        </w:rPr>
        <w:br w:type="column"/>
      </w:r>
      <w:r w:rsidRPr="004A7191">
        <w:rPr>
          <w:color w:val="000000" w:themeColor="text1"/>
          <w:sz w:val="16"/>
        </w:rPr>
        <w:t>Least Concern</w:t>
      </w:r>
    </w:p>
    <w:p w14:paraId="5BEB25CC"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6715FAB1"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920" w:space="40"/>
            <w:col w:w="2280"/>
          </w:cols>
        </w:sectPr>
      </w:pPr>
    </w:p>
    <w:p w14:paraId="513F549B" w14:textId="77777777" w:rsidR="006500DE" w:rsidRPr="004A7191" w:rsidRDefault="00AE6195">
      <w:pPr>
        <w:pStyle w:val="BodyText"/>
        <w:rPr>
          <w:rFonts w:ascii="Trebuchet MS"/>
          <w:color w:val="000000" w:themeColor="text1"/>
        </w:rPr>
      </w:pPr>
      <w:r w:rsidRPr="004A7191">
        <w:rPr>
          <w:noProof/>
          <w:color w:val="000000" w:themeColor="text1"/>
        </w:rPr>
        <mc:AlternateContent>
          <mc:Choice Requires="wps">
            <w:drawing>
              <wp:anchor distT="0" distB="0" distL="114300" distR="114300" simplePos="0" relativeHeight="242719744" behindDoc="1" locked="0" layoutInCell="1" allowOverlap="1" wp14:anchorId="639ACE7F" wp14:editId="44F0C5C3">
                <wp:simplePos x="0" y="0"/>
                <wp:positionH relativeFrom="page">
                  <wp:posOffset>2235200</wp:posOffset>
                </wp:positionH>
                <wp:positionV relativeFrom="page">
                  <wp:posOffset>291465</wp:posOffset>
                </wp:positionV>
                <wp:extent cx="242570" cy="154940"/>
                <wp:effectExtent l="0" t="0" r="0" b="0"/>
                <wp:wrapNone/>
                <wp:docPr id="197"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51B59" w14:textId="77777777" w:rsidR="00B7268B" w:rsidRDefault="00B7268B">
                            <w:pPr>
                              <w:pStyle w:val="BodyText"/>
                              <w:rPr>
                                <w:rFonts w:ascii="Verdana"/>
                              </w:rPr>
                            </w:pPr>
                            <w:r>
                              <w:rPr>
                                <w:rFonts w:ascii="Verdana"/>
                                <w:color w:val="58595B"/>
                              </w:rPr>
                              <w:t>137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ACE7F" id="Text Box 205" o:spid="_x0000_s1132" type="#_x0000_t202" style="position:absolute;margin-left:176pt;margin-top:22.95pt;width:19.1pt;height:12.2pt;z-index:-26059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" filled="f" stroked="f">
                <v:textbox inset="0,0,0,0">
                  <w:txbxContent>
                    <w:p w14:paraId="38751B59" w14:textId="77777777" w:rsidR="00B7268B" w:rsidRDefault="00B7268B">
                      <w:pPr>
                        <w:pStyle w:val="BodyText"/>
                        <w:rPr>
                          <w:rFonts w:ascii="Verdana"/>
                        </w:rPr>
                      </w:pPr>
                      <w:r>
                        <w:rPr>
                          <w:rFonts w:ascii="Verdana"/>
                          <w:color w:val="58595B"/>
                        </w:rPr>
                        <w:t>137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720768" behindDoc="1" locked="0" layoutInCell="1" allowOverlap="1" wp14:anchorId="63DFABB2" wp14:editId="16CAAE0C">
                <wp:simplePos x="0" y="0"/>
                <wp:positionH relativeFrom="page">
                  <wp:posOffset>-1270</wp:posOffset>
                </wp:positionH>
                <wp:positionV relativeFrom="page">
                  <wp:posOffset>0</wp:posOffset>
                </wp:positionV>
                <wp:extent cx="5221605" cy="7734300"/>
                <wp:effectExtent l="0" t="0" r="0" b="0"/>
                <wp:wrapNone/>
                <wp:docPr id="160"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161" name="Picture 2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20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Line 202"/>
                        <wps:cNvCnPr>
                          <a:cxnSpLocks noChangeShapeType="1"/>
                        </wps:cNvCnPr>
                        <wps:spPr bwMode="auto">
                          <a:xfrm>
                            <a:off x="0" y="1134"/>
                            <a:ext cx="0" cy="869"/>
                          </a:xfrm>
                          <a:prstGeom prst="line">
                            <a:avLst/>
                          </a:prstGeom>
                          <a:noFill/>
                          <a:ln w="3175">
                            <a:solidFill>
                              <a:srgbClr val="795A58"/>
                            </a:solidFill>
                            <a:prstDash val="solid"/>
                            <a:round/>
                            <a:headEnd/>
                            <a:tailEnd/>
                          </a:ln>
                          <a:extLst>
                            <a:ext uri="{909E8E84-426E-40DD-AFC4-6F175D3DCCD1}">
                              <a14:hiddenFill xmlns:a14="http://schemas.microsoft.com/office/drawing/2010/main">
                                <a:noFill/>
                              </a14:hiddenFill>
                            </a:ext>
                          </a:extLst>
                        </wps:spPr>
                        <wps:bodyPr/>
                      </wps:wsp>
                      <wps:wsp>
                        <wps:cNvPr id="164" name="Freeform 201"/>
                        <wps:cNvSpPr>
                          <a:spLocks/>
                        </wps:cNvSpPr>
                        <wps:spPr bwMode="auto">
                          <a:xfrm>
                            <a:off x="3610" y="1828"/>
                            <a:ext cx="297" cy="298"/>
                          </a:xfrm>
                          <a:custGeom>
                            <a:avLst/>
                            <a:gdLst>
                              <a:gd name="T0" fmla="+- 0 3758 3610"/>
                              <a:gd name="T1" fmla="*/ T0 w 297"/>
                              <a:gd name="T2" fmla="+- 0 1828 1828"/>
                              <a:gd name="T3" fmla="*/ 1828 h 298"/>
                              <a:gd name="T4" fmla="+- 0 3701 3610"/>
                              <a:gd name="T5" fmla="*/ T4 w 297"/>
                              <a:gd name="T6" fmla="+- 0 1840 1828"/>
                              <a:gd name="T7" fmla="*/ 1840 h 298"/>
                              <a:gd name="T8" fmla="+- 0 3653 3610"/>
                              <a:gd name="T9" fmla="*/ T8 w 297"/>
                              <a:gd name="T10" fmla="+- 0 1872 1828"/>
                              <a:gd name="T11" fmla="*/ 1872 h 298"/>
                              <a:gd name="T12" fmla="+- 0 3621 3610"/>
                              <a:gd name="T13" fmla="*/ T12 w 297"/>
                              <a:gd name="T14" fmla="+- 0 1919 1828"/>
                              <a:gd name="T15" fmla="*/ 1919 h 298"/>
                              <a:gd name="T16" fmla="+- 0 3610 3610"/>
                              <a:gd name="T17" fmla="*/ T16 w 297"/>
                              <a:gd name="T18" fmla="+- 0 1977 1828"/>
                              <a:gd name="T19" fmla="*/ 1977 h 298"/>
                              <a:gd name="T20" fmla="+- 0 3621 3610"/>
                              <a:gd name="T21" fmla="*/ T20 w 297"/>
                              <a:gd name="T22" fmla="+- 0 2035 1828"/>
                              <a:gd name="T23" fmla="*/ 2035 h 298"/>
                              <a:gd name="T24" fmla="+- 0 3653 3610"/>
                              <a:gd name="T25" fmla="*/ T24 w 297"/>
                              <a:gd name="T26" fmla="+- 0 2083 1828"/>
                              <a:gd name="T27" fmla="*/ 2083 h 298"/>
                              <a:gd name="T28" fmla="+- 0 3701 3610"/>
                              <a:gd name="T29" fmla="*/ T28 w 297"/>
                              <a:gd name="T30" fmla="+- 0 2114 1828"/>
                              <a:gd name="T31" fmla="*/ 2114 h 298"/>
                              <a:gd name="T32" fmla="+- 0 3758 3610"/>
                              <a:gd name="T33" fmla="*/ T32 w 297"/>
                              <a:gd name="T34" fmla="+- 0 2126 1828"/>
                              <a:gd name="T35" fmla="*/ 2126 h 298"/>
                              <a:gd name="T36" fmla="+- 0 3816 3610"/>
                              <a:gd name="T37" fmla="*/ T36 w 297"/>
                              <a:gd name="T38" fmla="+- 0 2114 1828"/>
                              <a:gd name="T39" fmla="*/ 2114 h 298"/>
                              <a:gd name="T40" fmla="+- 0 3864 3610"/>
                              <a:gd name="T41" fmla="*/ T40 w 297"/>
                              <a:gd name="T42" fmla="+- 0 2083 1828"/>
                              <a:gd name="T43" fmla="*/ 2083 h 298"/>
                              <a:gd name="T44" fmla="+- 0 3896 3610"/>
                              <a:gd name="T45" fmla="*/ T44 w 297"/>
                              <a:gd name="T46" fmla="+- 0 2035 1828"/>
                              <a:gd name="T47" fmla="*/ 2035 h 298"/>
                              <a:gd name="T48" fmla="+- 0 3907 3610"/>
                              <a:gd name="T49" fmla="*/ T48 w 297"/>
                              <a:gd name="T50" fmla="+- 0 1977 1828"/>
                              <a:gd name="T51" fmla="*/ 1977 h 298"/>
                              <a:gd name="T52" fmla="+- 0 3896 3610"/>
                              <a:gd name="T53" fmla="*/ T52 w 297"/>
                              <a:gd name="T54" fmla="+- 0 1919 1828"/>
                              <a:gd name="T55" fmla="*/ 1919 h 298"/>
                              <a:gd name="T56" fmla="+- 0 3864 3610"/>
                              <a:gd name="T57" fmla="*/ T56 w 297"/>
                              <a:gd name="T58" fmla="+- 0 1872 1828"/>
                              <a:gd name="T59" fmla="*/ 1872 h 298"/>
                              <a:gd name="T60" fmla="+- 0 3816 3610"/>
                              <a:gd name="T61" fmla="*/ T60 w 297"/>
                              <a:gd name="T62" fmla="+- 0 1840 1828"/>
                              <a:gd name="T63" fmla="*/ 1840 h 298"/>
                              <a:gd name="T64" fmla="+- 0 3758 3610"/>
                              <a:gd name="T65" fmla="*/ T64 w 297"/>
                              <a:gd name="T66" fmla="+- 0 1828 1828"/>
                              <a:gd name="T67" fmla="*/ 182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5"/>
                                </a:lnTo>
                                <a:lnTo>
                                  <a:pt x="91" y="286"/>
                                </a:lnTo>
                                <a:lnTo>
                                  <a:pt x="148" y="298"/>
                                </a:lnTo>
                                <a:lnTo>
                                  <a:pt x="206" y="286"/>
                                </a:lnTo>
                                <a:lnTo>
                                  <a:pt x="254" y="255"/>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200"/>
                        <wps:cNvSpPr>
                          <a:spLocks/>
                        </wps:cNvSpPr>
                        <wps:spPr bwMode="auto">
                          <a:xfrm>
                            <a:off x="3610" y="1828"/>
                            <a:ext cx="297" cy="298"/>
                          </a:xfrm>
                          <a:custGeom>
                            <a:avLst/>
                            <a:gdLst>
                              <a:gd name="T0" fmla="+- 0 3758 3610"/>
                              <a:gd name="T1" fmla="*/ T0 w 297"/>
                              <a:gd name="T2" fmla="+- 0 2126 1828"/>
                              <a:gd name="T3" fmla="*/ 2126 h 298"/>
                              <a:gd name="T4" fmla="+- 0 3816 3610"/>
                              <a:gd name="T5" fmla="*/ T4 w 297"/>
                              <a:gd name="T6" fmla="+- 0 2114 1828"/>
                              <a:gd name="T7" fmla="*/ 2114 h 298"/>
                              <a:gd name="T8" fmla="+- 0 3864 3610"/>
                              <a:gd name="T9" fmla="*/ T8 w 297"/>
                              <a:gd name="T10" fmla="+- 0 2083 1828"/>
                              <a:gd name="T11" fmla="*/ 2083 h 298"/>
                              <a:gd name="T12" fmla="+- 0 3896 3610"/>
                              <a:gd name="T13" fmla="*/ T12 w 297"/>
                              <a:gd name="T14" fmla="+- 0 2035 1828"/>
                              <a:gd name="T15" fmla="*/ 2035 h 298"/>
                              <a:gd name="T16" fmla="+- 0 3907 3610"/>
                              <a:gd name="T17" fmla="*/ T16 w 297"/>
                              <a:gd name="T18" fmla="+- 0 1977 1828"/>
                              <a:gd name="T19" fmla="*/ 1977 h 298"/>
                              <a:gd name="T20" fmla="+- 0 3896 3610"/>
                              <a:gd name="T21" fmla="*/ T20 w 297"/>
                              <a:gd name="T22" fmla="+- 0 1919 1828"/>
                              <a:gd name="T23" fmla="*/ 1919 h 298"/>
                              <a:gd name="T24" fmla="+- 0 3864 3610"/>
                              <a:gd name="T25" fmla="*/ T24 w 297"/>
                              <a:gd name="T26" fmla="+- 0 1872 1828"/>
                              <a:gd name="T27" fmla="*/ 1872 h 298"/>
                              <a:gd name="T28" fmla="+- 0 3816 3610"/>
                              <a:gd name="T29" fmla="*/ T28 w 297"/>
                              <a:gd name="T30" fmla="+- 0 1840 1828"/>
                              <a:gd name="T31" fmla="*/ 1840 h 298"/>
                              <a:gd name="T32" fmla="+- 0 3758 3610"/>
                              <a:gd name="T33" fmla="*/ T32 w 297"/>
                              <a:gd name="T34" fmla="+- 0 1828 1828"/>
                              <a:gd name="T35" fmla="*/ 1828 h 298"/>
                              <a:gd name="T36" fmla="+- 0 3701 3610"/>
                              <a:gd name="T37" fmla="*/ T36 w 297"/>
                              <a:gd name="T38" fmla="+- 0 1840 1828"/>
                              <a:gd name="T39" fmla="*/ 1840 h 298"/>
                              <a:gd name="T40" fmla="+- 0 3653 3610"/>
                              <a:gd name="T41" fmla="*/ T40 w 297"/>
                              <a:gd name="T42" fmla="+- 0 1872 1828"/>
                              <a:gd name="T43" fmla="*/ 1872 h 298"/>
                              <a:gd name="T44" fmla="+- 0 3621 3610"/>
                              <a:gd name="T45" fmla="*/ T44 w 297"/>
                              <a:gd name="T46" fmla="+- 0 1919 1828"/>
                              <a:gd name="T47" fmla="*/ 1919 h 298"/>
                              <a:gd name="T48" fmla="+- 0 3610 3610"/>
                              <a:gd name="T49" fmla="*/ T48 w 297"/>
                              <a:gd name="T50" fmla="+- 0 1977 1828"/>
                              <a:gd name="T51" fmla="*/ 1977 h 298"/>
                              <a:gd name="T52" fmla="+- 0 3621 3610"/>
                              <a:gd name="T53" fmla="*/ T52 w 297"/>
                              <a:gd name="T54" fmla="+- 0 2035 1828"/>
                              <a:gd name="T55" fmla="*/ 2035 h 298"/>
                              <a:gd name="T56" fmla="+- 0 3653 3610"/>
                              <a:gd name="T57" fmla="*/ T56 w 297"/>
                              <a:gd name="T58" fmla="+- 0 2083 1828"/>
                              <a:gd name="T59" fmla="*/ 2083 h 298"/>
                              <a:gd name="T60" fmla="+- 0 3701 3610"/>
                              <a:gd name="T61" fmla="*/ T60 w 297"/>
                              <a:gd name="T62" fmla="+- 0 2114 1828"/>
                              <a:gd name="T63" fmla="*/ 2114 h 298"/>
                              <a:gd name="T64" fmla="+- 0 3758 3610"/>
                              <a:gd name="T65" fmla="*/ T64 w 297"/>
                              <a:gd name="T66" fmla="+- 0 2126 1828"/>
                              <a:gd name="T67" fmla="*/ 212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5"/>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5"/>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Freeform 199"/>
                        <wps:cNvSpPr>
                          <a:spLocks/>
                        </wps:cNvSpPr>
                        <wps:spPr bwMode="auto">
                          <a:xfrm>
                            <a:off x="4627" y="1834"/>
                            <a:ext cx="298" cy="298"/>
                          </a:xfrm>
                          <a:custGeom>
                            <a:avLst/>
                            <a:gdLst>
                              <a:gd name="T0" fmla="+- 0 4776 4627"/>
                              <a:gd name="T1" fmla="*/ T0 w 298"/>
                              <a:gd name="T2" fmla="+- 0 1834 1834"/>
                              <a:gd name="T3" fmla="*/ 1834 h 298"/>
                              <a:gd name="T4" fmla="+- 0 4718 4627"/>
                              <a:gd name="T5" fmla="*/ T4 w 298"/>
                              <a:gd name="T6" fmla="+- 0 1846 1834"/>
                              <a:gd name="T7" fmla="*/ 1846 h 298"/>
                              <a:gd name="T8" fmla="+- 0 4671 4627"/>
                              <a:gd name="T9" fmla="*/ T8 w 298"/>
                              <a:gd name="T10" fmla="+- 0 1878 1834"/>
                              <a:gd name="T11" fmla="*/ 1878 h 298"/>
                              <a:gd name="T12" fmla="+- 0 4639 4627"/>
                              <a:gd name="T13" fmla="*/ T12 w 298"/>
                              <a:gd name="T14" fmla="+- 0 1925 1834"/>
                              <a:gd name="T15" fmla="*/ 1925 h 298"/>
                              <a:gd name="T16" fmla="+- 0 4627 4627"/>
                              <a:gd name="T17" fmla="*/ T16 w 298"/>
                              <a:gd name="T18" fmla="+- 0 1983 1834"/>
                              <a:gd name="T19" fmla="*/ 1983 h 298"/>
                              <a:gd name="T20" fmla="+- 0 4639 4627"/>
                              <a:gd name="T21" fmla="*/ T20 w 298"/>
                              <a:gd name="T22" fmla="+- 0 2041 1834"/>
                              <a:gd name="T23" fmla="*/ 2041 h 298"/>
                              <a:gd name="T24" fmla="+- 0 4671 4627"/>
                              <a:gd name="T25" fmla="*/ T24 w 298"/>
                              <a:gd name="T26" fmla="+- 0 2088 1834"/>
                              <a:gd name="T27" fmla="*/ 2088 h 298"/>
                              <a:gd name="T28" fmla="+- 0 4718 4627"/>
                              <a:gd name="T29" fmla="*/ T28 w 298"/>
                              <a:gd name="T30" fmla="+- 0 2120 1834"/>
                              <a:gd name="T31" fmla="*/ 2120 h 298"/>
                              <a:gd name="T32" fmla="+- 0 4776 4627"/>
                              <a:gd name="T33" fmla="*/ T32 w 298"/>
                              <a:gd name="T34" fmla="+- 0 2132 1834"/>
                              <a:gd name="T35" fmla="*/ 2132 h 298"/>
                              <a:gd name="T36" fmla="+- 0 4834 4627"/>
                              <a:gd name="T37" fmla="*/ T36 w 298"/>
                              <a:gd name="T38" fmla="+- 0 2120 1834"/>
                              <a:gd name="T39" fmla="*/ 2120 h 298"/>
                              <a:gd name="T40" fmla="+- 0 4881 4627"/>
                              <a:gd name="T41" fmla="*/ T40 w 298"/>
                              <a:gd name="T42" fmla="+- 0 2088 1834"/>
                              <a:gd name="T43" fmla="*/ 2088 h 298"/>
                              <a:gd name="T44" fmla="+- 0 4913 4627"/>
                              <a:gd name="T45" fmla="*/ T44 w 298"/>
                              <a:gd name="T46" fmla="+- 0 2041 1834"/>
                              <a:gd name="T47" fmla="*/ 2041 h 298"/>
                              <a:gd name="T48" fmla="+- 0 4925 4627"/>
                              <a:gd name="T49" fmla="*/ T48 w 298"/>
                              <a:gd name="T50" fmla="+- 0 1983 1834"/>
                              <a:gd name="T51" fmla="*/ 1983 h 298"/>
                              <a:gd name="T52" fmla="+- 0 4913 4627"/>
                              <a:gd name="T53" fmla="*/ T52 w 298"/>
                              <a:gd name="T54" fmla="+- 0 1925 1834"/>
                              <a:gd name="T55" fmla="*/ 1925 h 298"/>
                              <a:gd name="T56" fmla="+- 0 4881 4627"/>
                              <a:gd name="T57" fmla="*/ T56 w 298"/>
                              <a:gd name="T58" fmla="+- 0 1878 1834"/>
                              <a:gd name="T59" fmla="*/ 1878 h 298"/>
                              <a:gd name="T60" fmla="+- 0 4834 4627"/>
                              <a:gd name="T61" fmla="*/ T60 w 298"/>
                              <a:gd name="T62" fmla="+- 0 1846 1834"/>
                              <a:gd name="T63" fmla="*/ 1846 h 298"/>
                              <a:gd name="T64" fmla="+- 0 4776 4627"/>
                              <a:gd name="T65" fmla="*/ T64 w 298"/>
                              <a:gd name="T66" fmla="+- 0 1834 1834"/>
                              <a:gd name="T67" fmla="*/ 183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98"/>
                        <wps:cNvSpPr>
                          <a:spLocks/>
                        </wps:cNvSpPr>
                        <wps:spPr bwMode="auto">
                          <a:xfrm>
                            <a:off x="4627" y="1834"/>
                            <a:ext cx="298" cy="298"/>
                          </a:xfrm>
                          <a:custGeom>
                            <a:avLst/>
                            <a:gdLst>
                              <a:gd name="T0" fmla="+- 0 4776 4627"/>
                              <a:gd name="T1" fmla="*/ T0 w 298"/>
                              <a:gd name="T2" fmla="+- 0 2132 1834"/>
                              <a:gd name="T3" fmla="*/ 2132 h 298"/>
                              <a:gd name="T4" fmla="+- 0 4834 4627"/>
                              <a:gd name="T5" fmla="*/ T4 w 298"/>
                              <a:gd name="T6" fmla="+- 0 2120 1834"/>
                              <a:gd name="T7" fmla="*/ 2120 h 298"/>
                              <a:gd name="T8" fmla="+- 0 4881 4627"/>
                              <a:gd name="T9" fmla="*/ T8 w 298"/>
                              <a:gd name="T10" fmla="+- 0 2088 1834"/>
                              <a:gd name="T11" fmla="*/ 2088 h 298"/>
                              <a:gd name="T12" fmla="+- 0 4913 4627"/>
                              <a:gd name="T13" fmla="*/ T12 w 298"/>
                              <a:gd name="T14" fmla="+- 0 2041 1834"/>
                              <a:gd name="T15" fmla="*/ 2041 h 298"/>
                              <a:gd name="T16" fmla="+- 0 4925 4627"/>
                              <a:gd name="T17" fmla="*/ T16 w 298"/>
                              <a:gd name="T18" fmla="+- 0 1983 1834"/>
                              <a:gd name="T19" fmla="*/ 1983 h 298"/>
                              <a:gd name="T20" fmla="+- 0 4913 4627"/>
                              <a:gd name="T21" fmla="*/ T20 w 298"/>
                              <a:gd name="T22" fmla="+- 0 1925 1834"/>
                              <a:gd name="T23" fmla="*/ 1925 h 298"/>
                              <a:gd name="T24" fmla="+- 0 4881 4627"/>
                              <a:gd name="T25" fmla="*/ T24 w 298"/>
                              <a:gd name="T26" fmla="+- 0 1878 1834"/>
                              <a:gd name="T27" fmla="*/ 1878 h 298"/>
                              <a:gd name="T28" fmla="+- 0 4834 4627"/>
                              <a:gd name="T29" fmla="*/ T28 w 298"/>
                              <a:gd name="T30" fmla="+- 0 1846 1834"/>
                              <a:gd name="T31" fmla="*/ 1846 h 298"/>
                              <a:gd name="T32" fmla="+- 0 4776 4627"/>
                              <a:gd name="T33" fmla="*/ T32 w 298"/>
                              <a:gd name="T34" fmla="+- 0 1834 1834"/>
                              <a:gd name="T35" fmla="*/ 1834 h 298"/>
                              <a:gd name="T36" fmla="+- 0 4718 4627"/>
                              <a:gd name="T37" fmla="*/ T36 w 298"/>
                              <a:gd name="T38" fmla="+- 0 1846 1834"/>
                              <a:gd name="T39" fmla="*/ 1846 h 298"/>
                              <a:gd name="T40" fmla="+- 0 4671 4627"/>
                              <a:gd name="T41" fmla="*/ T40 w 298"/>
                              <a:gd name="T42" fmla="+- 0 1878 1834"/>
                              <a:gd name="T43" fmla="*/ 1878 h 298"/>
                              <a:gd name="T44" fmla="+- 0 4639 4627"/>
                              <a:gd name="T45" fmla="*/ T44 w 298"/>
                              <a:gd name="T46" fmla="+- 0 1925 1834"/>
                              <a:gd name="T47" fmla="*/ 1925 h 298"/>
                              <a:gd name="T48" fmla="+- 0 4627 4627"/>
                              <a:gd name="T49" fmla="*/ T48 w 298"/>
                              <a:gd name="T50" fmla="+- 0 1983 1834"/>
                              <a:gd name="T51" fmla="*/ 1983 h 298"/>
                              <a:gd name="T52" fmla="+- 0 4639 4627"/>
                              <a:gd name="T53" fmla="*/ T52 w 298"/>
                              <a:gd name="T54" fmla="+- 0 2041 1834"/>
                              <a:gd name="T55" fmla="*/ 2041 h 298"/>
                              <a:gd name="T56" fmla="+- 0 4671 4627"/>
                              <a:gd name="T57" fmla="*/ T56 w 298"/>
                              <a:gd name="T58" fmla="+- 0 2088 1834"/>
                              <a:gd name="T59" fmla="*/ 2088 h 298"/>
                              <a:gd name="T60" fmla="+- 0 4718 4627"/>
                              <a:gd name="T61" fmla="*/ T60 w 298"/>
                              <a:gd name="T62" fmla="+- 0 2120 1834"/>
                              <a:gd name="T63" fmla="*/ 2120 h 298"/>
                              <a:gd name="T64" fmla="+- 0 4776 4627"/>
                              <a:gd name="T65" fmla="*/ T64 w 298"/>
                              <a:gd name="T66" fmla="+- 0 2132 1834"/>
                              <a:gd name="T67" fmla="*/ 213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Freeform 197"/>
                        <wps:cNvSpPr>
                          <a:spLocks/>
                        </wps:cNvSpPr>
                        <wps:spPr bwMode="auto">
                          <a:xfrm>
                            <a:off x="6152" y="1848"/>
                            <a:ext cx="298" cy="298"/>
                          </a:xfrm>
                          <a:custGeom>
                            <a:avLst/>
                            <a:gdLst>
                              <a:gd name="T0" fmla="+- 0 6301 6152"/>
                              <a:gd name="T1" fmla="*/ T0 w 298"/>
                              <a:gd name="T2" fmla="+- 0 1848 1848"/>
                              <a:gd name="T3" fmla="*/ 1848 h 298"/>
                              <a:gd name="T4" fmla="+- 0 6243 6152"/>
                              <a:gd name="T5" fmla="*/ T4 w 298"/>
                              <a:gd name="T6" fmla="+- 0 1860 1848"/>
                              <a:gd name="T7" fmla="*/ 1860 h 298"/>
                              <a:gd name="T8" fmla="+- 0 6196 6152"/>
                              <a:gd name="T9" fmla="*/ T8 w 298"/>
                              <a:gd name="T10" fmla="+- 0 1892 1848"/>
                              <a:gd name="T11" fmla="*/ 1892 h 298"/>
                              <a:gd name="T12" fmla="+- 0 6164 6152"/>
                              <a:gd name="T13" fmla="*/ T12 w 298"/>
                              <a:gd name="T14" fmla="+- 0 1939 1848"/>
                              <a:gd name="T15" fmla="*/ 1939 h 298"/>
                              <a:gd name="T16" fmla="+- 0 6152 6152"/>
                              <a:gd name="T17" fmla="*/ T16 w 298"/>
                              <a:gd name="T18" fmla="+- 0 1997 1848"/>
                              <a:gd name="T19" fmla="*/ 1997 h 298"/>
                              <a:gd name="T20" fmla="+- 0 6164 6152"/>
                              <a:gd name="T21" fmla="*/ T20 w 298"/>
                              <a:gd name="T22" fmla="+- 0 2055 1848"/>
                              <a:gd name="T23" fmla="*/ 2055 h 298"/>
                              <a:gd name="T24" fmla="+- 0 6196 6152"/>
                              <a:gd name="T25" fmla="*/ T24 w 298"/>
                              <a:gd name="T26" fmla="+- 0 2102 1848"/>
                              <a:gd name="T27" fmla="*/ 2102 h 298"/>
                              <a:gd name="T28" fmla="+- 0 6243 6152"/>
                              <a:gd name="T29" fmla="*/ T28 w 298"/>
                              <a:gd name="T30" fmla="+- 0 2134 1848"/>
                              <a:gd name="T31" fmla="*/ 2134 h 298"/>
                              <a:gd name="T32" fmla="+- 0 6301 6152"/>
                              <a:gd name="T33" fmla="*/ T32 w 298"/>
                              <a:gd name="T34" fmla="+- 0 2146 1848"/>
                              <a:gd name="T35" fmla="*/ 2146 h 298"/>
                              <a:gd name="T36" fmla="+- 0 6359 6152"/>
                              <a:gd name="T37" fmla="*/ T36 w 298"/>
                              <a:gd name="T38" fmla="+- 0 2134 1848"/>
                              <a:gd name="T39" fmla="*/ 2134 h 298"/>
                              <a:gd name="T40" fmla="+- 0 6406 6152"/>
                              <a:gd name="T41" fmla="*/ T40 w 298"/>
                              <a:gd name="T42" fmla="+- 0 2102 1848"/>
                              <a:gd name="T43" fmla="*/ 2102 h 298"/>
                              <a:gd name="T44" fmla="+- 0 6438 6152"/>
                              <a:gd name="T45" fmla="*/ T44 w 298"/>
                              <a:gd name="T46" fmla="+- 0 2055 1848"/>
                              <a:gd name="T47" fmla="*/ 2055 h 298"/>
                              <a:gd name="T48" fmla="+- 0 6450 6152"/>
                              <a:gd name="T49" fmla="*/ T48 w 298"/>
                              <a:gd name="T50" fmla="+- 0 1997 1848"/>
                              <a:gd name="T51" fmla="*/ 1997 h 298"/>
                              <a:gd name="T52" fmla="+- 0 6438 6152"/>
                              <a:gd name="T53" fmla="*/ T52 w 298"/>
                              <a:gd name="T54" fmla="+- 0 1939 1848"/>
                              <a:gd name="T55" fmla="*/ 1939 h 298"/>
                              <a:gd name="T56" fmla="+- 0 6406 6152"/>
                              <a:gd name="T57" fmla="*/ T56 w 298"/>
                              <a:gd name="T58" fmla="+- 0 1892 1848"/>
                              <a:gd name="T59" fmla="*/ 1892 h 298"/>
                              <a:gd name="T60" fmla="+- 0 6359 6152"/>
                              <a:gd name="T61" fmla="*/ T60 w 298"/>
                              <a:gd name="T62" fmla="+- 0 1860 1848"/>
                              <a:gd name="T63" fmla="*/ 1860 h 298"/>
                              <a:gd name="T64" fmla="+- 0 6301 6152"/>
                              <a:gd name="T65" fmla="*/ T64 w 298"/>
                              <a:gd name="T66" fmla="+- 0 1848 1848"/>
                              <a:gd name="T67" fmla="*/ 18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96"/>
                        <wps:cNvSpPr>
                          <a:spLocks/>
                        </wps:cNvSpPr>
                        <wps:spPr bwMode="auto">
                          <a:xfrm>
                            <a:off x="6152" y="1848"/>
                            <a:ext cx="298" cy="298"/>
                          </a:xfrm>
                          <a:custGeom>
                            <a:avLst/>
                            <a:gdLst>
                              <a:gd name="T0" fmla="+- 0 6301 6152"/>
                              <a:gd name="T1" fmla="*/ T0 w 298"/>
                              <a:gd name="T2" fmla="+- 0 2146 1848"/>
                              <a:gd name="T3" fmla="*/ 2146 h 298"/>
                              <a:gd name="T4" fmla="+- 0 6359 6152"/>
                              <a:gd name="T5" fmla="*/ T4 w 298"/>
                              <a:gd name="T6" fmla="+- 0 2134 1848"/>
                              <a:gd name="T7" fmla="*/ 2134 h 298"/>
                              <a:gd name="T8" fmla="+- 0 6406 6152"/>
                              <a:gd name="T9" fmla="*/ T8 w 298"/>
                              <a:gd name="T10" fmla="+- 0 2102 1848"/>
                              <a:gd name="T11" fmla="*/ 2102 h 298"/>
                              <a:gd name="T12" fmla="+- 0 6438 6152"/>
                              <a:gd name="T13" fmla="*/ T12 w 298"/>
                              <a:gd name="T14" fmla="+- 0 2055 1848"/>
                              <a:gd name="T15" fmla="*/ 2055 h 298"/>
                              <a:gd name="T16" fmla="+- 0 6450 6152"/>
                              <a:gd name="T17" fmla="*/ T16 w 298"/>
                              <a:gd name="T18" fmla="+- 0 1997 1848"/>
                              <a:gd name="T19" fmla="*/ 1997 h 298"/>
                              <a:gd name="T20" fmla="+- 0 6438 6152"/>
                              <a:gd name="T21" fmla="*/ T20 w 298"/>
                              <a:gd name="T22" fmla="+- 0 1939 1848"/>
                              <a:gd name="T23" fmla="*/ 1939 h 298"/>
                              <a:gd name="T24" fmla="+- 0 6406 6152"/>
                              <a:gd name="T25" fmla="*/ T24 w 298"/>
                              <a:gd name="T26" fmla="+- 0 1892 1848"/>
                              <a:gd name="T27" fmla="*/ 1892 h 298"/>
                              <a:gd name="T28" fmla="+- 0 6359 6152"/>
                              <a:gd name="T29" fmla="*/ T28 w 298"/>
                              <a:gd name="T30" fmla="+- 0 1860 1848"/>
                              <a:gd name="T31" fmla="*/ 1860 h 298"/>
                              <a:gd name="T32" fmla="+- 0 6301 6152"/>
                              <a:gd name="T33" fmla="*/ T32 w 298"/>
                              <a:gd name="T34" fmla="+- 0 1848 1848"/>
                              <a:gd name="T35" fmla="*/ 1848 h 298"/>
                              <a:gd name="T36" fmla="+- 0 6243 6152"/>
                              <a:gd name="T37" fmla="*/ T36 w 298"/>
                              <a:gd name="T38" fmla="+- 0 1860 1848"/>
                              <a:gd name="T39" fmla="*/ 1860 h 298"/>
                              <a:gd name="T40" fmla="+- 0 6196 6152"/>
                              <a:gd name="T41" fmla="*/ T40 w 298"/>
                              <a:gd name="T42" fmla="+- 0 1892 1848"/>
                              <a:gd name="T43" fmla="*/ 1892 h 298"/>
                              <a:gd name="T44" fmla="+- 0 6164 6152"/>
                              <a:gd name="T45" fmla="*/ T44 w 298"/>
                              <a:gd name="T46" fmla="+- 0 1939 1848"/>
                              <a:gd name="T47" fmla="*/ 1939 h 298"/>
                              <a:gd name="T48" fmla="+- 0 6152 6152"/>
                              <a:gd name="T49" fmla="*/ T48 w 298"/>
                              <a:gd name="T50" fmla="+- 0 1997 1848"/>
                              <a:gd name="T51" fmla="*/ 1997 h 298"/>
                              <a:gd name="T52" fmla="+- 0 6164 6152"/>
                              <a:gd name="T53" fmla="*/ T52 w 298"/>
                              <a:gd name="T54" fmla="+- 0 2055 1848"/>
                              <a:gd name="T55" fmla="*/ 2055 h 298"/>
                              <a:gd name="T56" fmla="+- 0 6196 6152"/>
                              <a:gd name="T57" fmla="*/ T56 w 298"/>
                              <a:gd name="T58" fmla="+- 0 2102 1848"/>
                              <a:gd name="T59" fmla="*/ 2102 h 298"/>
                              <a:gd name="T60" fmla="+- 0 6243 6152"/>
                              <a:gd name="T61" fmla="*/ T60 w 298"/>
                              <a:gd name="T62" fmla="+- 0 2134 1848"/>
                              <a:gd name="T63" fmla="*/ 2134 h 298"/>
                              <a:gd name="T64" fmla="+- 0 6301 6152"/>
                              <a:gd name="T65" fmla="*/ T64 w 298"/>
                              <a:gd name="T66" fmla="+- 0 2146 1848"/>
                              <a:gd name="T67" fmla="*/ 214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95"/>
                        <wps:cNvSpPr>
                          <a:spLocks/>
                        </wps:cNvSpPr>
                        <wps:spPr bwMode="auto">
                          <a:xfrm>
                            <a:off x="4119" y="1830"/>
                            <a:ext cx="298" cy="297"/>
                          </a:xfrm>
                          <a:custGeom>
                            <a:avLst/>
                            <a:gdLst>
                              <a:gd name="T0" fmla="+- 0 4268 4119"/>
                              <a:gd name="T1" fmla="*/ T0 w 298"/>
                              <a:gd name="T2" fmla="+- 0 1830 1830"/>
                              <a:gd name="T3" fmla="*/ 1830 h 297"/>
                              <a:gd name="T4" fmla="+- 0 4210 4119"/>
                              <a:gd name="T5" fmla="*/ T4 w 298"/>
                              <a:gd name="T6" fmla="+- 0 1841 1830"/>
                              <a:gd name="T7" fmla="*/ 1841 h 297"/>
                              <a:gd name="T8" fmla="+- 0 4163 4119"/>
                              <a:gd name="T9" fmla="*/ T8 w 298"/>
                              <a:gd name="T10" fmla="+- 0 1873 1830"/>
                              <a:gd name="T11" fmla="*/ 1873 h 297"/>
                              <a:gd name="T12" fmla="+- 0 4131 4119"/>
                              <a:gd name="T13" fmla="*/ T12 w 298"/>
                              <a:gd name="T14" fmla="+- 0 1921 1830"/>
                              <a:gd name="T15" fmla="*/ 1921 h 297"/>
                              <a:gd name="T16" fmla="+- 0 4119 4119"/>
                              <a:gd name="T17" fmla="*/ T16 w 298"/>
                              <a:gd name="T18" fmla="+- 0 1978 1830"/>
                              <a:gd name="T19" fmla="*/ 1978 h 297"/>
                              <a:gd name="T20" fmla="+- 0 4131 4119"/>
                              <a:gd name="T21" fmla="*/ T20 w 298"/>
                              <a:gd name="T22" fmla="+- 0 2036 1830"/>
                              <a:gd name="T23" fmla="*/ 2036 h 297"/>
                              <a:gd name="T24" fmla="+- 0 4163 4119"/>
                              <a:gd name="T25" fmla="*/ T24 w 298"/>
                              <a:gd name="T26" fmla="+- 0 2084 1830"/>
                              <a:gd name="T27" fmla="*/ 2084 h 297"/>
                              <a:gd name="T28" fmla="+- 0 4210 4119"/>
                              <a:gd name="T29" fmla="*/ T28 w 298"/>
                              <a:gd name="T30" fmla="+- 0 2116 1830"/>
                              <a:gd name="T31" fmla="*/ 2116 h 297"/>
                              <a:gd name="T32" fmla="+- 0 4268 4119"/>
                              <a:gd name="T33" fmla="*/ T32 w 298"/>
                              <a:gd name="T34" fmla="+- 0 2127 1830"/>
                              <a:gd name="T35" fmla="*/ 2127 h 297"/>
                              <a:gd name="T36" fmla="+- 0 4326 4119"/>
                              <a:gd name="T37" fmla="*/ T36 w 298"/>
                              <a:gd name="T38" fmla="+- 0 2116 1830"/>
                              <a:gd name="T39" fmla="*/ 2116 h 297"/>
                              <a:gd name="T40" fmla="+- 0 4373 4119"/>
                              <a:gd name="T41" fmla="*/ T40 w 298"/>
                              <a:gd name="T42" fmla="+- 0 2084 1830"/>
                              <a:gd name="T43" fmla="*/ 2084 h 297"/>
                              <a:gd name="T44" fmla="+- 0 4405 4119"/>
                              <a:gd name="T45" fmla="*/ T44 w 298"/>
                              <a:gd name="T46" fmla="+- 0 2036 1830"/>
                              <a:gd name="T47" fmla="*/ 2036 h 297"/>
                              <a:gd name="T48" fmla="+- 0 4417 4119"/>
                              <a:gd name="T49" fmla="*/ T48 w 298"/>
                              <a:gd name="T50" fmla="+- 0 1978 1830"/>
                              <a:gd name="T51" fmla="*/ 1978 h 297"/>
                              <a:gd name="T52" fmla="+- 0 4405 4119"/>
                              <a:gd name="T53" fmla="*/ T52 w 298"/>
                              <a:gd name="T54" fmla="+- 0 1921 1830"/>
                              <a:gd name="T55" fmla="*/ 1921 h 297"/>
                              <a:gd name="T56" fmla="+- 0 4373 4119"/>
                              <a:gd name="T57" fmla="*/ T56 w 298"/>
                              <a:gd name="T58" fmla="+- 0 1873 1830"/>
                              <a:gd name="T59" fmla="*/ 1873 h 297"/>
                              <a:gd name="T60" fmla="+- 0 4326 4119"/>
                              <a:gd name="T61" fmla="*/ T60 w 298"/>
                              <a:gd name="T62" fmla="+- 0 1841 1830"/>
                              <a:gd name="T63" fmla="*/ 1841 h 297"/>
                              <a:gd name="T64" fmla="+- 0 4268 4119"/>
                              <a:gd name="T65" fmla="*/ T64 w 298"/>
                              <a:gd name="T66" fmla="+- 0 1830 1830"/>
                              <a:gd name="T67" fmla="*/ 183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94"/>
                        <wps:cNvSpPr>
                          <a:spLocks/>
                        </wps:cNvSpPr>
                        <wps:spPr bwMode="auto">
                          <a:xfrm>
                            <a:off x="4119" y="1830"/>
                            <a:ext cx="298" cy="297"/>
                          </a:xfrm>
                          <a:custGeom>
                            <a:avLst/>
                            <a:gdLst>
                              <a:gd name="T0" fmla="+- 0 4268 4119"/>
                              <a:gd name="T1" fmla="*/ T0 w 298"/>
                              <a:gd name="T2" fmla="+- 0 2127 1830"/>
                              <a:gd name="T3" fmla="*/ 2127 h 297"/>
                              <a:gd name="T4" fmla="+- 0 4326 4119"/>
                              <a:gd name="T5" fmla="*/ T4 w 298"/>
                              <a:gd name="T6" fmla="+- 0 2116 1830"/>
                              <a:gd name="T7" fmla="*/ 2116 h 297"/>
                              <a:gd name="T8" fmla="+- 0 4373 4119"/>
                              <a:gd name="T9" fmla="*/ T8 w 298"/>
                              <a:gd name="T10" fmla="+- 0 2084 1830"/>
                              <a:gd name="T11" fmla="*/ 2084 h 297"/>
                              <a:gd name="T12" fmla="+- 0 4405 4119"/>
                              <a:gd name="T13" fmla="*/ T12 w 298"/>
                              <a:gd name="T14" fmla="+- 0 2036 1830"/>
                              <a:gd name="T15" fmla="*/ 2036 h 297"/>
                              <a:gd name="T16" fmla="+- 0 4417 4119"/>
                              <a:gd name="T17" fmla="*/ T16 w 298"/>
                              <a:gd name="T18" fmla="+- 0 1978 1830"/>
                              <a:gd name="T19" fmla="*/ 1978 h 297"/>
                              <a:gd name="T20" fmla="+- 0 4405 4119"/>
                              <a:gd name="T21" fmla="*/ T20 w 298"/>
                              <a:gd name="T22" fmla="+- 0 1921 1830"/>
                              <a:gd name="T23" fmla="*/ 1921 h 297"/>
                              <a:gd name="T24" fmla="+- 0 4373 4119"/>
                              <a:gd name="T25" fmla="*/ T24 w 298"/>
                              <a:gd name="T26" fmla="+- 0 1873 1830"/>
                              <a:gd name="T27" fmla="*/ 1873 h 297"/>
                              <a:gd name="T28" fmla="+- 0 4326 4119"/>
                              <a:gd name="T29" fmla="*/ T28 w 298"/>
                              <a:gd name="T30" fmla="+- 0 1841 1830"/>
                              <a:gd name="T31" fmla="*/ 1841 h 297"/>
                              <a:gd name="T32" fmla="+- 0 4268 4119"/>
                              <a:gd name="T33" fmla="*/ T32 w 298"/>
                              <a:gd name="T34" fmla="+- 0 1830 1830"/>
                              <a:gd name="T35" fmla="*/ 1830 h 297"/>
                              <a:gd name="T36" fmla="+- 0 4210 4119"/>
                              <a:gd name="T37" fmla="*/ T36 w 298"/>
                              <a:gd name="T38" fmla="+- 0 1841 1830"/>
                              <a:gd name="T39" fmla="*/ 1841 h 297"/>
                              <a:gd name="T40" fmla="+- 0 4163 4119"/>
                              <a:gd name="T41" fmla="*/ T40 w 298"/>
                              <a:gd name="T42" fmla="+- 0 1873 1830"/>
                              <a:gd name="T43" fmla="*/ 1873 h 297"/>
                              <a:gd name="T44" fmla="+- 0 4131 4119"/>
                              <a:gd name="T45" fmla="*/ T44 w 298"/>
                              <a:gd name="T46" fmla="+- 0 1921 1830"/>
                              <a:gd name="T47" fmla="*/ 1921 h 297"/>
                              <a:gd name="T48" fmla="+- 0 4119 4119"/>
                              <a:gd name="T49" fmla="*/ T48 w 298"/>
                              <a:gd name="T50" fmla="+- 0 1978 1830"/>
                              <a:gd name="T51" fmla="*/ 1978 h 297"/>
                              <a:gd name="T52" fmla="+- 0 4131 4119"/>
                              <a:gd name="T53" fmla="*/ T52 w 298"/>
                              <a:gd name="T54" fmla="+- 0 2036 1830"/>
                              <a:gd name="T55" fmla="*/ 2036 h 297"/>
                              <a:gd name="T56" fmla="+- 0 4163 4119"/>
                              <a:gd name="T57" fmla="*/ T56 w 298"/>
                              <a:gd name="T58" fmla="+- 0 2084 1830"/>
                              <a:gd name="T59" fmla="*/ 2084 h 297"/>
                              <a:gd name="T60" fmla="+- 0 4210 4119"/>
                              <a:gd name="T61" fmla="*/ T60 w 298"/>
                              <a:gd name="T62" fmla="+- 0 2116 1830"/>
                              <a:gd name="T63" fmla="*/ 2116 h 297"/>
                              <a:gd name="T64" fmla="+- 0 4268 4119"/>
                              <a:gd name="T65" fmla="*/ T64 w 298"/>
                              <a:gd name="T66" fmla="+- 0 2127 1830"/>
                              <a:gd name="T67" fmla="*/ 212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93"/>
                        <wps:cNvSpPr>
                          <a:spLocks/>
                        </wps:cNvSpPr>
                        <wps:spPr bwMode="auto">
                          <a:xfrm>
                            <a:off x="5644" y="1845"/>
                            <a:ext cx="298" cy="298"/>
                          </a:xfrm>
                          <a:custGeom>
                            <a:avLst/>
                            <a:gdLst>
                              <a:gd name="T0" fmla="+- 0 5793 5644"/>
                              <a:gd name="T1" fmla="*/ T0 w 298"/>
                              <a:gd name="T2" fmla="+- 0 1845 1845"/>
                              <a:gd name="T3" fmla="*/ 1845 h 298"/>
                              <a:gd name="T4" fmla="+- 0 5735 5644"/>
                              <a:gd name="T5" fmla="*/ T4 w 298"/>
                              <a:gd name="T6" fmla="+- 0 1857 1845"/>
                              <a:gd name="T7" fmla="*/ 1857 h 298"/>
                              <a:gd name="T8" fmla="+- 0 5688 5644"/>
                              <a:gd name="T9" fmla="*/ T8 w 298"/>
                              <a:gd name="T10" fmla="+- 0 1889 1845"/>
                              <a:gd name="T11" fmla="*/ 1889 h 298"/>
                              <a:gd name="T12" fmla="+- 0 5656 5644"/>
                              <a:gd name="T13" fmla="*/ T12 w 298"/>
                              <a:gd name="T14" fmla="+- 0 1936 1845"/>
                              <a:gd name="T15" fmla="*/ 1936 h 298"/>
                              <a:gd name="T16" fmla="+- 0 5644 5644"/>
                              <a:gd name="T17" fmla="*/ T16 w 298"/>
                              <a:gd name="T18" fmla="+- 0 1994 1845"/>
                              <a:gd name="T19" fmla="*/ 1994 h 298"/>
                              <a:gd name="T20" fmla="+- 0 5656 5644"/>
                              <a:gd name="T21" fmla="*/ T20 w 298"/>
                              <a:gd name="T22" fmla="+- 0 2052 1845"/>
                              <a:gd name="T23" fmla="*/ 2052 h 298"/>
                              <a:gd name="T24" fmla="+- 0 5688 5644"/>
                              <a:gd name="T25" fmla="*/ T24 w 298"/>
                              <a:gd name="T26" fmla="+- 0 2100 1845"/>
                              <a:gd name="T27" fmla="*/ 2100 h 298"/>
                              <a:gd name="T28" fmla="+- 0 5735 5644"/>
                              <a:gd name="T29" fmla="*/ T28 w 298"/>
                              <a:gd name="T30" fmla="+- 0 2131 1845"/>
                              <a:gd name="T31" fmla="*/ 2131 h 298"/>
                              <a:gd name="T32" fmla="+- 0 5793 5644"/>
                              <a:gd name="T33" fmla="*/ T32 w 298"/>
                              <a:gd name="T34" fmla="+- 0 2143 1845"/>
                              <a:gd name="T35" fmla="*/ 2143 h 298"/>
                              <a:gd name="T36" fmla="+- 0 5851 5644"/>
                              <a:gd name="T37" fmla="*/ T36 w 298"/>
                              <a:gd name="T38" fmla="+- 0 2131 1845"/>
                              <a:gd name="T39" fmla="*/ 2131 h 298"/>
                              <a:gd name="T40" fmla="+- 0 5898 5644"/>
                              <a:gd name="T41" fmla="*/ T40 w 298"/>
                              <a:gd name="T42" fmla="+- 0 2100 1845"/>
                              <a:gd name="T43" fmla="*/ 2100 h 298"/>
                              <a:gd name="T44" fmla="+- 0 5930 5644"/>
                              <a:gd name="T45" fmla="*/ T44 w 298"/>
                              <a:gd name="T46" fmla="+- 0 2052 1845"/>
                              <a:gd name="T47" fmla="*/ 2052 h 298"/>
                              <a:gd name="T48" fmla="+- 0 5942 5644"/>
                              <a:gd name="T49" fmla="*/ T48 w 298"/>
                              <a:gd name="T50" fmla="+- 0 1994 1845"/>
                              <a:gd name="T51" fmla="*/ 1994 h 298"/>
                              <a:gd name="T52" fmla="+- 0 5930 5644"/>
                              <a:gd name="T53" fmla="*/ T52 w 298"/>
                              <a:gd name="T54" fmla="+- 0 1936 1845"/>
                              <a:gd name="T55" fmla="*/ 1936 h 298"/>
                              <a:gd name="T56" fmla="+- 0 5898 5644"/>
                              <a:gd name="T57" fmla="*/ T56 w 298"/>
                              <a:gd name="T58" fmla="+- 0 1889 1845"/>
                              <a:gd name="T59" fmla="*/ 1889 h 298"/>
                              <a:gd name="T60" fmla="+- 0 5851 5644"/>
                              <a:gd name="T61" fmla="*/ T60 w 298"/>
                              <a:gd name="T62" fmla="+- 0 1857 1845"/>
                              <a:gd name="T63" fmla="*/ 1857 h 298"/>
                              <a:gd name="T64" fmla="+- 0 5793 5644"/>
                              <a:gd name="T65" fmla="*/ T64 w 298"/>
                              <a:gd name="T66" fmla="+- 0 1845 1845"/>
                              <a:gd name="T67" fmla="*/ 18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92"/>
                        <wps:cNvSpPr>
                          <a:spLocks/>
                        </wps:cNvSpPr>
                        <wps:spPr bwMode="auto">
                          <a:xfrm>
                            <a:off x="5644" y="1845"/>
                            <a:ext cx="298" cy="298"/>
                          </a:xfrm>
                          <a:custGeom>
                            <a:avLst/>
                            <a:gdLst>
                              <a:gd name="T0" fmla="+- 0 5793 5644"/>
                              <a:gd name="T1" fmla="*/ T0 w 298"/>
                              <a:gd name="T2" fmla="+- 0 2143 1845"/>
                              <a:gd name="T3" fmla="*/ 2143 h 298"/>
                              <a:gd name="T4" fmla="+- 0 5851 5644"/>
                              <a:gd name="T5" fmla="*/ T4 w 298"/>
                              <a:gd name="T6" fmla="+- 0 2131 1845"/>
                              <a:gd name="T7" fmla="*/ 2131 h 298"/>
                              <a:gd name="T8" fmla="+- 0 5898 5644"/>
                              <a:gd name="T9" fmla="*/ T8 w 298"/>
                              <a:gd name="T10" fmla="+- 0 2100 1845"/>
                              <a:gd name="T11" fmla="*/ 2100 h 298"/>
                              <a:gd name="T12" fmla="+- 0 5930 5644"/>
                              <a:gd name="T13" fmla="*/ T12 w 298"/>
                              <a:gd name="T14" fmla="+- 0 2052 1845"/>
                              <a:gd name="T15" fmla="*/ 2052 h 298"/>
                              <a:gd name="T16" fmla="+- 0 5942 5644"/>
                              <a:gd name="T17" fmla="*/ T16 w 298"/>
                              <a:gd name="T18" fmla="+- 0 1994 1845"/>
                              <a:gd name="T19" fmla="*/ 1994 h 298"/>
                              <a:gd name="T20" fmla="+- 0 5930 5644"/>
                              <a:gd name="T21" fmla="*/ T20 w 298"/>
                              <a:gd name="T22" fmla="+- 0 1936 1845"/>
                              <a:gd name="T23" fmla="*/ 1936 h 298"/>
                              <a:gd name="T24" fmla="+- 0 5898 5644"/>
                              <a:gd name="T25" fmla="*/ T24 w 298"/>
                              <a:gd name="T26" fmla="+- 0 1889 1845"/>
                              <a:gd name="T27" fmla="*/ 1889 h 298"/>
                              <a:gd name="T28" fmla="+- 0 5851 5644"/>
                              <a:gd name="T29" fmla="*/ T28 w 298"/>
                              <a:gd name="T30" fmla="+- 0 1857 1845"/>
                              <a:gd name="T31" fmla="*/ 1857 h 298"/>
                              <a:gd name="T32" fmla="+- 0 5793 5644"/>
                              <a:gd name="T33" fmla="*/ T32 w 298"/>
                              <a:gd name="T34" fmla="+- 0 1845 1845"/>
                              <a:gd name="T35" fmla="*/ 1845 h 298"/>
                              <a:gd name="T36" fmla="+- 0 5735 5644"/>
                              <a:gd name="T37" fmla="*/ T36 w 298"/>
                              <a:gd name="T38" fmla="+- 0 1857 1845"/>
                              <a:gd name="T39" fmla="*/ 1857 h 298"/>
                              <a:gd name="T40" fmla="+- 0 5688 5644"/>
                              <a:gd name="T41" fmla="*/ T40 w 298"/>
                              <a:gd name="T42" fmla="+- 0 1889 1845"/>
                              <a:gd name="T43" fmla="*/ 1889 h 298"/>
                              <a:gd name="T44" fmla="+- 0 5656 5644"/>
                              <a:gd name="T45" fmla="*/ T44 w 298"/>
                              <a:gd name="T46" fmla="+- 0 1936 1845"/>
                              <a:gd name="T47" fmla="*/ 1936 h 298"/>
                              <a:gd name="T48" fmla="+- 0 5644 5644"/>
                              <a:gd name="T49" fmla="*/ T48 w 298"/>
                              <a:gd name="T50" fmla="+- 0 1994 1845"/>
                              <a:gd name="T51" fmla="*/ 1994 h 298"/>
                              <a:gd name="T52" fmla="+- 0 5656 5644"/>
                              <a:gd name="T53" fmla="*/ T52 w 298"/>
                              <a:gd name="T54" fmla="+- 0 2052 1845"/>
                              <a:gd name="T55" fmla="*/ 2052 h 298"/>
                              <a:gd name="T56" fmla="+- 0 5688 5644"/>
                              <a:gd name="T57" fmla="*/ T56 w 298"/>
                              <a:gd name="T58" fmla="+- 0 2100 1845"/>
                              <a:gd name="T59" fmla="*/ 2100 h 298"/>
                              <a:gd name="T60" fmla="+- 0 5735 5644"/>
                              <a:gd name="T61" fmla="*/ T60 w 298"/>
                              <a:gd name="T62" fmla="+- 0 2131 1845"/>
                              <a:gd name="T63" fmla="*/ 2131 h 298"/>
                              <a:gd name="T64" fmla="+- 0 5793 5644"/>
                              <a:gd name="T65" fmla="*/ T64 w 298"/>
                              <a:gd name="T66" fmla="+- 0 2143 1845"/>
                              <a:gd name="T67" fmla="*/ 214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91"/>
                        <wps:cNvSpPr>
                          <a:spLocks/>
                        </wps:cNvSpPr>
                        <wps:spPr bwMode="auto">
                          <a:xfrm>
                            <a:off x="5135" y="1836"/>
                            <a:ext cx="297" cy="298"/>
                          </a:xfrm>
                          <a:custGeom>
                            <a:avLst/>
                            <a:gdLst>
                              <a:gd name="T0" fmla="+- 0 5284 5135"/>
                              <a:gd name="T1" fmla="*/ T0 w 297"/>
                              <a:gd name="T2" fmla="+- 0 1836 1836"/>
                              <a:gd name="T3" fmla="*/ 1836 h 298"/>
                              <a:gd name="T4" fmla="+- 0 5226 5135"/>
                              <a:gd name="T5" fmla="*/ T4 w 297"/>
                              <a:gd name="T6" fmla="+- 0 1848 1836"/>
                              <a:gd name="T7" fmla="*/ 1848 h 298"/>
                              <a:gd name="T8" fmla="+- 0 5178 5135"/>
                              <a:gd name="T9" fmla="*/ T8 w 297"/>
                              <a:gd name="T10" fmla="+- 0 1880 1836"/>
                              <a:gd name="T11" fmla="*/ 1880 h 298"/>
                              <a:gd name="T12" fmla="+- 0 5146 5135"/>
                              <a:gd name="T13" fmla="*/ T12 w 297"/>
                              <a:gd name="T14" fmla="+- 0 1927 1836"/>
                              <a:gd name="T15" fmla="*/ 1927 h 298"/>
                              <a:gd name="T16" fmla="+- 0 5135 5135"/>
                              <a:gd name="T17" fmla="*/ T16 w 297"/>
                              <a:gd name="T18" fmla="+- 0 1985 1836"/>
                              <a:gd name="T19" fmla="*/ 1985 h 298"/>
                              <a:gd name="T20" fmla="+- 0 5146 5135"/>
                              <a:gd name="T21" fmla="*/ T20 w 297"/>
                              <a:gd name="T22" fmla="+- 0 2043 1836"/>
                              <a:gd name="T23" fmla="*/ 2043 h 298"/>
                              <a:gd name="T24" fmla="+- 0 5178 5135"/>
                              <a:gd name="T25" fmla="*/ T24 w 297"/>
                              <a:gd name="T26" fmla="+- 0 2090 1836"/>
                              <a:gd name="T27" fmla="*/ 2090 h 298"/>
                              <a:gd name="T28" fmla="+- 0 5226 5135"/>
                              <a:gd name="T29" fmla="*/ T28 w 297"/>
                              <a:gd name="T30" fmla="+- 0 2122 1836"/>
                              <a:gd name="T31" fmla="*/ 2122 h 298"/>
                              <a:gd name="T32" fmla="+- 0 5284 5135"/>
                              <a:gd name="T33" fmla="*/ T32 w 297"/>
                              <a:gd name="T34" fmla="+- 0 2134 1836"/>
                              <a:gd name="T35" fmla="*/ 2134 h 298"/>
                              <a:gd name="T36" fmla="+- 0 5341 5135"/>
                              <a:gd name="T37" fmla="*/ T36 w 297"/>
                              <a:gd name="T38" fmla="+- 0 2122 1836"/>
                              <a:gd name="T39" fmla="*/ 2122 h 298"/>
                              <a:gd name="T40" fmla="+- 0 5389 5135"/>
                              <a:gd name="T41" fmla="*/ T40 w 297"/>
                              <a:gd name="T42" fmla="+- 0 2090 1836"/>
                              <a:gd name="T43" fmla="*/ 2090 h 298"/>
                              <a:gd name="T44" fmla="+- 0 5421 5135"/>
                              <a:gd name="T45" fmla="*/ T44 w 297"/>
                              <a:gd name="T46" fmla="+- 0 2043 1836"/>
                              <a:gd name="T47" fmla="*/ 2043 h 298"/>
                              <a:gd name="T48" fmla="+- 0 5432 5135"/>
                              <a:gd name="T49" fmla="*/ T48 w 297"/>
                              <a:gd name="T50" fmla="+- 0 1985 1836"/>
                              <a:gd name="T51" fmla="*/ 1985 h 298"/>
                              <a:gd name="T52" fmla="+- 0 5421 5135"/>
                              <a:gd name="T53" fmla="*/ T52 w 297"/>
                              <a:gd name="T54" fmla="+- 0 1927 1836"/>
                              <a:gd name="T55" fmla="*/ 1927 h 298"/>
                              <a:gd name="T56" fmla="+- 0 5389 5135"/>
                              <a:gd name="T57" fmla="*/ T56 w 297"/>
                              <a:gd name="T58" fmla="+- 0 1880 1836"/>
                              <a:gd name="T59" fmla="*/ 1880 h 298"/>
                              <a:gd name="T60" fmla="+- 0 5341 5135"/>
                              <a:gd name="T61" fmla="*/ T60 w 297"/>
                              <a:gd name="T62" fmla="+- 0 1848 1836"/>
                              <a:gd name="T63" fmla="*/ 1848 h 298"/>
                              <a:gd name="T64" fmla="+- 0 5284 5135"/>
                              <a:gd name="T65" fmla="*/ T64 w 297"/>
                              <a:gd name="T66" fmla="+- 0 1836 1836"/>
                              <a:gd name="T67" fmla="*/ 183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90"/>
                        <wps:cNvSpPr>
                          <a:spLocks/>
                        </wps:cNvSpPr>
                        <wps:spPr bwMode="auto">
                          <a:xfrm>
                            <a:off x="5135" y="1836"/>
                            <a:ext cx="297" cy="298"/>
                          </a:xfrm>
                          <a:custGeom>
                            <a:avLst/>
                            <a:gdLst>
                              <a:gd name="T0" fmla="+- 0 5284 5135"/>
                              <a:gd name="T1" fmla="*/ T0 w 297"/>
                              <a:gd name="T2" fmla="+- 0 2134 1836"/>
                              <a:gd name="T3" fmla="*/ 2134 h 298"/>
                              <a:gd name="T4" fmla="+- 0 5341 5135"/>
                              <a:gd name="T5" fmla="*/ T4 w 297"/>
                              <a:gd name="T6" fmla="+- 0 2122 1836"/>
                              <a:gd name="T7" fmla="*/ 2122 h 298"/>
                              <a:gd name="T8" fmla="+- 0 5389 5135"/>
                              <a:gd name="T9" fmla="*/ T8 w 297"/>
                              <a:gd name="T10" fmla="+- 0 2090 1836"/>
                              <a:gd name="T11" fmla="*/ 2090 h 298"/>
                              <a:gd name="T12" fmla="+- 0 5421 5135"/>
                              <a:gd name="T13" fmla="*/ T12 w 297"/>
                              <a:gd name="T14" fmla="+- 0 2043 1836"/>
                              <a:gd name="T15" fmla="*/ 2043 h 298"/>
                              <a:gd name="T16" fmla="+- 0 5432 5135"/>
                              <a:gd name="T17" fmla="*/ T16 w 297"/>
                              <a:gd name="T18" fmla="+- 0 1985 1836"/>
                              <a:gd name="T19" fmla="*/ 1985 h 298"/>
                              <a:gd name="T20" fmla="+- 0 5421 5135"/>
                              <a:gd name="T21" fmla="*/ T20 w 297"/>
                              <a:gd name="T22" fmla="+- 0 1927 1836"/>
                              <a:gd name="T23" fmla="*/ 1927 h 298"/>
                              <a:gd name="T24" fmla="+- 0 5389 5135"/>
                              <a:gd name="T25" fmla="*/ T24 w 297"/>
                              <a:gd name="T26" fmla="+- 0 1880 1836"/>
                              <a:gd name="T27" fmla="*/ 1880 h 298"/>
                              <a:gd name="T28" fmla="+- 0 5341 5135"/>
                              <a:gd name="T29" fmla="*/ T28 w 297"/>
                              <a:gd name="T30" fmla="+- 0 1848 1836"/>
                              <a:gd name="T31" fmla="*/ 1848 h 298"/>
                              <a:gd name="T32" fmla="+- 0 5284 5135"/>
                              <a:gd name="T33" fmla="*/ T32 w 297"/>
                              <a:gd name="T34" fmla="+- 0 1836 1836"/>
                              <a:gd name="T35" fmla="*/ 1836 h 298"/>
                              <a:gd name="T36" fmla="+- 0 5226 5135"/>
                              <a:gd name="T37" fmla="*/ T36 w 297"/>
                              <a:gd name="T38" fmla="+- 0 1848 1836"/>
                              <a:gd name="T39" fmla="*/ 1848 h 298"/>
                              <a:gd name="T40" fmla="+- 0 5178 5135"/>
                              <a:gd name="T41" fmla="*/ T40 w 297"/>
                              <a:gd name="T42" fmla="+- 0 1880 1836"/>
                              <a:gd name="T43" fmla="*/ 1880 h 298"/>
                              <a:gd name="T44" fmla="+- 0 5146 5135"/>
                              <a:gd name="T45" fmla="*/ T44 w 297"/>
                              <a:gd name="T46" fmla="+- 0 1927 1836"/>
                              <a:gd name="T47" fmla="*/ 1927 h 298"/>
                              <a:gd name="T48" fmla="+- 0 5135 5135"/>
                              <a:gd name="T49" fmla="*/ T48 w 297"/>
                              <a:gd name="T50" fmla="+- 0 1985 1836"/>
                              <a:gd name="T51" fmla="*/ 1985 h 298"/>
                              <a:gd name="T52" fmla="+- 0 5146 5135"/>
                              <a:gd name="T53" fmla="*/ T52 w 297"/>
                              <a:gd name="T54" fmla="+- 0 2043 1836"/>
                              <a:gd name="T55" fmla="*/ 2043 h 298"/>
                              <a:gd name="T56" fmla="+- 0 5178 5135"/>
                              <a:gd name="T57" fmla="*/ T56 w 297"/>
                              <a:gd name="T58" fmla="+- 0 2090 1836"/>
                              <a:gd name="T59" fmla="*/ 2090 h 298"/>
                              <a:gd name="T60" fmla="+- 0 5226 5135"/>
                              <a:gd name="T61" fmla="*/ T60 w 297"/>
                              <a:gd name="T62" fmla="+- 0 2122 1836"/>
                              <a:gd name="T63" fmla="*/ 2122 h 298"/>
                              <a:gd name="T64" fmla="+- 0 5284 5135"/>
                              <a:gd name="T65" fmla="*/ T64 w 297"/>
                              <a:gd name="T66" fmla="+- 0 2134 1836"/>
                              <a:gd name="T67" fmla="*/ 213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89"/>
                        <wps:cNvSpPr>
                          <a:spLocks/>
                        </wps:cNvSpPr>
                        <wps:spPr bwMode="auto">
                          <a:xfrm>
                            <a:off x="6660" y="1851"/>
                            <a:ext cx="297" cy="298"/>
                          </a:xfrm>
                          <a:custGeom>
                            <a:avLst/>
                            <a:gdLst>
                              <a:gd name="T0" fmla="+- 0 6809 6660"/>
                              <a:gd name="T1" fmla="*/ T0 w 297"/>
                              <a:gd name="T2" fmla="+- 0 1851 1851"/>
                              <a:gd name="T3" fmla="*/ 1851 h 298"/>
                              <a:gd name="T4" fmla="+- 0 6751 6660"/>
                              <a:gd name="T5" fmla="*/ T4 w 297"/>
                              <a:gd name="T6" fmla="+- 0 1863 1851"/>
                              <a:gd name="T7" fmla="*/ 1863 h 298"/>
                              <a:gd name="T8" fmla="+- 0 6703 6660"/>
                              <a:gd name="T9" fmla="*/ T8 w 297"/>
                              <a:gd name="T10" fmla="+- 0 1895 1851"/>
                              <a:gd name="T11" fmla="*/ 1895 h 298"/>
                              <a:gd name="T12" fmla="+- 0 6671 6660"/>
                              <a:gd name="T13" fmla="*/ T12 w 297"/>
                              <a:gd name="T14" fmla="+- 0 1942 1851"/>
                              <a:gd name="T15" fmla="*/ 1942 h 298"/>
                              <a:gd name="T16" fmla="+- 0 6660 6660"/>
                              <a:gd name="T17" fmla="*/ T16 w 297"/>
                              <a:gd name="T18" fmla="+- 0 2000 1851"/>
                              <a:gd name="T19" fmla="*/ 2000 h 298"/>
                              <a:gd name="T20" fmla="+- 0 6671 6660"/>
                              <a:gd name="T21" fmla="*/ T20 w 297"/>
                              <a:gd name="T22" fmla="+- 0 2058 1851"/>
                              <a:gd name="T23" fmla="*/ 2058 h 298"/>
                              <a:gd name="T24" fmla="+- 0 6703 6660"/>
                              <a:gd name="T25" fmla="*/ T24 w 297"/>
                              <a:gd name="T26" fmla="+- 0 2105 1851"/>
                              <a:gd name="T27" fmla="*/ 2105 h 298"/>
                              <a:gd name="T28" fmla="+- 0 6751 6660"/>
                              <a:gd name="T29" fmla="*/ T28 w 297"/>
                              <a:gd name="T30" fmla="+- 0 2137 1851"/>
                              <a:gd name="T31" fmla="*/ 2137 h 298"/>
                              <a:gd name="T32" fmla="+- 0 6809 6660"/>
                              <a:gd name="T33" fmla="*/ T32 w 297"/>
                              <a:gd name="T34" fmla="+- 0 2149 1851"/>
                              <a:gd name="T35" fmla="*/ 2149 h 298"/>
                              <a:gd name="T36" fmla="+- 0 6866 6660"/>
                              <a:gd name="T37" fmla="*/ T36 w 297"/>
                              <a:gd name="T38" fmla="+- 0 2137 1851"/>
                              <a:gd name="T39" fmla="*/ 2137 h 298"/>
                              <a:gd name="T40" fmla="+- 0 6914 6660"/>
                              <a:gd name="T41" fmla="*/ T40 w 297"/>
                              <a:gd name="T42" fmla="+- 0 2105 1851"/>
                              <a:gd name="T43" fmla="*/ 2105 h 298"/>
                              <a:gd name="T44" fmla="+- 0 6946 6660"/>
                              <a:gd name="T45" fmla="*/ T44 w 297"/>
                              <a:gd name="T46" fmla="+- 0 2058 1851"/>
                              <a:gd name="T47" fmla="*/ 2058 h 298"/>
                              <a:gd name="T48" fmla="+- 0 6957 6660"/>
                              <a:gd name="T49" fmla="*/ T48 w 297"/>
                              <a:gd name="T50" fmla="+- 0 2000 1851"/>
                              <a:gd name="T51" fmla="*/ 2000 h 298"/>
                              <a:gd name="T52" fmla="+- 0 6946 6660"/>
                              <a:gd name="T53" fmla="*/ T52 w 297"/>
                              <a:gd name="T54" fmla="+- 0 1942 1851"/>
                              <a:gd name="T55" fmla="*/ 1942 h 298"/>
                              <a:gd name="T56" fmla="+- 0 6914 6660"/>
                              <a:gd name="T57" fmla="*/ T56 w 297"/>
                              <a:gd name="T58" fmla="+- 0 1895 1851"/>
                              <a:gd name="T59" fmla="*/ 1895 h 298"/>
                              <a:gd name="T60" fmla="+- 0 6866 6660"/>
                              <a:gd name="T61" fmla="*/ T60 w 297"/>
                              <a:gd name="T62" fmla="+- 0 1863 1851"/>
                              <a:gd name="T63" fmla="*/ 1863 h 298"/>
                              <a:gd name="T64" fmla="+- 0 6809 6660"/>
                              <a:gd name="T65" fmla="*/ T64 w 297"/>
                              <a:gd name="T66" fmla="+- 0 1851 1851"/>
                              <a:gd name="T67" fmla="*/ 18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88"/>
                        <wps:cNvSpPr>
                          <a:spLocks/>
                        </wps:cNvSpPr>
                        <wps:spPr bwMode="auto">
                          <a:xfrm>
                            <a:off x="6660" y="1851"/>
                            <a:ext cx="297" cy="298"/>
                          </a:xfrm>
                          <a:custGeom>
                            <a:avLst/>
                            <a:gdLst>
                              <a:gd name="T0" fmla="+- 0 6809 6660"/>
                              <a:gd name="T1" fmla="*/ T0 w 297"/>
                              <a:gd name="T2" fmla="+- 0 2149 1851"/>
                              <a:gd name="T3" fmla="*/ 2149 h 298"/>
                              <a:gd name="T4" fmla="+- 0 6866 6660"/>
                              <a:gd name="T5" fmla="*/ T4 w 297"/>
                              <a:gd name="T6" fmla="+- 0 2137 1851"/>
                              <a:gd name="T7" fmla="*/ 2137 h 298"/>
                              <a:gd name="T8" fmla="+- 0 6914 6660"/>
                              <a:gd name="T9" fmla="*/ T8 w 297"/>
                              <a:gd name="T10" fmla="+- 0 2105 1851"/>
                              <a:gd name="T11" fmla="*/ 2105 h 298"/>
                              <a:gd name="T12" fmla="+- 0 6946 6660"/>
                              <a:gd name="T13" fmla="*/ T12 w 297"/>
                              <a:gd name="T14" fmla="+- 0 2058 1851"/>
                              <a:gd name="T15" fmla="*/ 2058 h 298"/>
                              <a:gd name="T16" fmla="+- 0 6957 6660"/>
                              <a:gd name="T17" fmla="*/ T16 w 297"/>
                              <a:gd name="T18" fmla="+- 0 2000 1851"/>
                              <a:gd name="T19" fmla="*/ 2000 h 298"/>
                              <a:gd name="T20" fmla="+- 0 6946 6660"/>
                              <a:gd name="T21" fmla="*/ T20 w 297"/>
                              <a:gd name="T22" fmla="+- 0 1942 1851"/>
                              <a:gd name="T23" fmla="*/ 1942 h 298"/>
                              <a:gd name="T24" fmla="+- 0 6914 6660"/>
                              <a:gd name="T25" fmla="*/ T24 w 297"/>
                              <a:gd name="T26" fmla="+- 0 1895 1851"/>
                              <a:gd name="T27" fmla="*/ 1895 h 298"/>
                              <a:gd name="T28" fmla="+- 0 6866 6660"/>
                              <a:gd name="T29" fmla="*/ T28 w 297"/>
                              <a:gd name="T30" fmla="+- 0 1863 1851"/>
                              <a:gd name="T31" fmla="*/ 1863 h 298"/>
                              <a:gd name="T32" fmla="+- 0 6809 6660"/>
                              <a:gd name="T33" fmla="*/ T32 w 297"/>
                              <a:gd name="T34" fmla="+- 0 1851 1851"/>
                              <a:gd name="T35" fmla="*/ 1851 h 298"/>
                              <a:gd name="T36" fmla="+- 0 6751 6660"/>
                              <a:gd name="T37" fmla="*/ T36 w 297"/>
                              <a:gd name="T38" fmla="+- 0 1863 1851"/>
                              <a:gd name="T39" fmla="*/ 1863 h 298"/>
                              <a:gd name="T40" fmla="+- 0 6703 6660"/>
                              <a:gd name="T41" fmla="*/ T40 w 297"/>
                              <a:gd name="T42" fmla="+- 0 1895 1851"/>
                              <a:gd name="T43" fmla="*/ 1895 h 298"/>
                              <a:gd name="T44" fmla="+- 0 6671 6660"/>
                              <a:gd name="T45" fmla="*/ T44 w 297"/>
                              <a:gd name="T46" fmla="+- 0 1942 1851"/>
                              <a:gd name="T47" fmla="*/ 1942 h 298"/>
                              <a:gd name="T48" fmla="+- 0 6660 6660"/>
                              <a:gd name="T49" fmla="*/ T48 w 297"/>
                              <a:gd name="T50" fmla="+- 0 2000 1851"/>
                              <a:gd name="T51" fmla="*/ 2000 h 298"/>
                              <a:gd name="T52" fmla="+- 0 6671 6660"/>
                              <a:gd name="T53" fmla="*/ T52 w 297"/>
                              <a:gd name="T54" fmla="+- 0 2058 1851"/>
                              <a:gd name="T55" fmla="*/ 2058 h 298"/>
                              <a:gd name="T56" fmla="+- 0 6703 6660"/>
                              <a:gd name="T57" fmla="*/ T56 w 297"/>
                              <a:gd name="T58" fmla="+- 0 2105 1851"/>
                              <a:gd name="T59" fmla="*/ 2105 h 298"/>
                              <a:gd name="T60" fmla="+- 0 6751 6660"/>
                              <a:gd name="T61" fmla="*/ T60 w 297"/>
                              <a:gd name="T62" fmla="+- 0 2137 1851"/>
                              <a:gd name="T63" fmla="*/ 2137 h 298"/>
                              <a:gd name="T64" fmla="+- 0 6809 6660"/>
                              <a:gd name="T65" fmla="*/ T64 w 297"/>
                              <a:gd name="T66" fmla="+- 0 2149 1851"/>
                              <a:gd name="T67" fmla="*/ 214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87"/>
                        <wps:cNvSpPr>
                          <a:spLocks/>
                        </wps:cNvSpPr>
                        <wps:spPr bwMode="auto">
                          <a:xfrm>
                            <a:off x="3610" y="1828"/>
                            <a:ext cx="297" cy="298"/>
                          </a:xfrm>
                          <a:custGeom>
                            <a:avLst/>
                            <a:gdLst>
                              <a:gd name="T0" fmla="+- 0 3758 3610"/>
                              <a:gd name="T1" fmla="*/ T0 w 297"/>
                              <a:gd name="T2" fmla="+- 0 1828 1828"/>
                              <a:gd name="T3" fmla="*/ 1828 h 298"/>
                              <a:gd name="T4" fmla="+- 0 3701 3610"/>
                              <a:gd name="T5" fmla="*/ T4 w 297"/>
                              <a:gd name="T6" fmla="+- 0 1840 1828"/>
                              <a:gd name="T7" fmla="*/ 1840 h 298"/>
                              <a:gd name="T8" fmla="+- 0 3653 3610"/>
                              <a:gd name="T9" fmla="*/ T8 w 297"/>
                              <a:gd name="T10" fmla="+- 0 1872 1828"/>
                              <a:gd name="T11" fmla="*/ 1872 h 298"/>
                              <a:gd name="T12" fmla="+- 0 3621 3610"/>
                              <a:gd name="T13" fmla="*/ T12 w 297"/>
                              <a:gd name="T14" fmla="+- 0 1919 1828"/>
                              <a:gd name="T15" fmla="*/ 1919 h 298"/>
                              <a:gd name="T16" fmla="+- 0 3610 3610"/>
                              <a:gd name="T17" fmla="*/ T16 w 297"/>
                              <a:gd name="T18" fmla="+- 0 1977 1828"/>
                              <a:gd name="T19" fmla="*/ 1977 h 298"/>
                              <a:gd name="T20" fmla="+- 0 3621 3610"/>
                              <a:gd name="T21" fmla="*/ T20 w 297"/>
                              <a:gd name="T22" fmla="+- 0 2035 1828"/>
                              <a:gd name="T23" fmla="*/ 2035 h 298"/>
                              <a:gd name="T24" fmla="+- 0 3653 3610"/>
                              <a:gd name="T25" fmla="*/ T24 w 297"/>
                              <a:gd name="T26" fmla="+- 0 2083 1828"/>
                              <a:gd name="T27" fmla="*/ 2083 h 298"/>
                              <a:gd name="T28" fmla="+- 0 3701 3610"/>
                              <a:gd name="T29" fmla="*/ T28 w 297"/>
                              <a:gd name="T30" fmla="+- 0 2114 1828"/>
                              <a:gd name="T31" fmla="*/ 2114 h 298"/>
                              <a:gd name="T32" fmla="+- 0 3758 3610"/>
                              <a:gd name="T33" fmla="*/ T32 w 297"/>
                              <a:gd name="T34" fmla="+- 0 2126 1828"/>
                              <a:gd name="T35" fmla="*/ 2126 h 298"/>
                              <a:gd name="T36" fmla="+- 0 3816 3610"/>
                              <a:gd name="T37" fmla="*/ T36 w 297"/>
                              <a:gd name="T38" fmla="+- 0 2114 1828"/>
                              <a:gd name="T39" fmla="*/ 2114 h 298"/>
                              <a:gd name="T40" fmla="+- 0 3864 3610"/>
                              <a:gd name="T41" fmla="*/ T40 w 297"/>
                              <a:gd name="T42" fmla="+- 0 2083 1828"/>
                              <a:gd name="T43" fmla="*/ 2083 h 298"/>
                              <a:gd name="T44" fmla="+- 0 3896 3610"/>
                              <a:gd name="T45" fmla="*/ T44 w 297"/>
                              <a:gd name="T46" fmla="+- 0 2035 1828"/>
                              <a:gd name="T47" fmla="*/ 2035 h 298"/>
                              <a:gd name="T48" fmla="+- 0 3907 3610"/>
                              <a:gd name="T49" fmla="*/ T48 w 297"/>
                              <a:gd name="T50" fmla="+- 0 1977 1828"/>
                              <a:gd name="T51" fmla="*/ 1977 h 298"/>
                              <a:gd name="T52" fmla="+- 0 3896 3610"/>
                              <a:gd name="T53" fmla="*/ T52 w 297"/>
                              <a:gd name="T54" fmla="+- 0 1919 1828"/>
                              <a:gd name="T55" fmla="*/ 1919 h 298"/>
                              <a:gd name="T56" fmla="+- 0 3864 3610"/>
                              <a:gd name="T57" fmla="*/ T56 w 297"/>
                              <a:gd name="T58" fmla="+- 0 1872 1828"/>
                              <a:gd name="T59" fmla="*/ 1872 h 298"/>
                              <a:gd name="T60" fmla="+- 0 3816 3610"/>
                              <a:gd name="T61" fmla="*/ T60 w 297"/>
                              <a:gd name="T62" fmla="+- 0 1840 1828"/>
                              <a:gd name="T63" fmla="*/ 1840 h 298"/>
                              <a:gd name="T64" fmla="+- 0 3758 3610"/>
                              <a:gd name="T65" fmla="*/ T64 w 297"/>
                              <a:gd name="T66" fmla="+- 0 1828 1828"/>
                              <a:gd name="T67" fmla="*/ 182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1" y="12"/>
                                </a:lnTo>
                                <a:lnTo>
                                  <a:pt x="43" y="44"/>
                                </a:lnTo>
                                <a:lnTo>
                                  <a:pt x="11" y="91"/>
                                </a:lnTo>
                                <a:lnTo>
                                  <a:pt x="0" y="149"/>
                                </a:lnTo>
                                <a:lnTo>
                                  <a:pt x="11" y="207"/>
                                </a:lnTo>
                                <a:lnTo>
                                  <a:pt x="43" y="255"/>
                                </a:lnTo>
                                <a:lnTo>
                                  <a:pt x="91" y="286"/>
                                </a:lnTo>
                                <a:lnTo>
                                  <a:pt x="148" y="298"/>
                                </a:lnTo>
                                <a:lnTo>
                                  <a:pt x="206" y="286"/>
                                </a:lnTo>
                                <a:lnTo>
                                  <a:pt x="254" y="255"/>
                                </a:lnTo>
                                <a:lnTo>
                                  <a:pt x="286" y="207"/>
                                </a:lnTo>
                                <a:lnTo>
                                  <a:pt x="297" y="149"/>
                                </a:lnTo>
                                <a:lnTo>
                                  <a:pt x="286"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86"/>
                        <wps:cNvSpPr>
                          <a:spLocks/>
                        </wps:cNvSpPr>
                        <wps:spPr bwMode="auto">
                          <a:xfrm>
                            <a:off x="3610" y="1828"/>
                            <a:ext cx="297" cy="298"/>
                          </a:xfrm>
                          <a:custGeom>
                            <a:avLst/>
                            <a:gdLst>
                              <a:gd name="T0" fmla="+- 0 3758 3610"/>
                              <a:gd name="T1" fmla="*/ T0 w 297"/>
                              <a:gd name="T2" fmla="+- 0 2126 1828"/>
                              <a:gd name="T3" fmla="*/ 2126 h 298"/>
                              <a:gd name="T4" fmla="+- 0 3816 3610"/>
                              <a:gd name="T5" fmla="*/ T4 w 297"/>
                              <a:gd name="T6" fmla="+- 0 2114 1828"/>
                              <a:gd name="T7" fmla="*/ 2114 h 298"/>
                              <a:gd name="T8" fmla="+- 0 3864 3610"/>
                              <a:gd name="T9" fmla="*/ T8 w 297"/>
                              <a:gd name="T10" fmla="+- 0 2083 1828"/>
                              <a:gd name="T11" fmla="*/ 2083 h 298"/>
                              <a:gd name="T12" fmla="+- 0 3896 3610"/>
                              <a:gd name="T13" fmla="*/ T12 w 297"/>
                              <a:gd name="T14" fmla="+- 0 2035 1828"/>
                              <a:gd name="T15" fmla="*/ 2035 h 298"/>
                              <a:gd name="T16" fmla="+- 0 3907 3610"/>
                              <a:gd name="T17" fmla="*/ T16 w 297"/>
                              <a:gd name="T18" fmla="+- 0 1977 1828"/>
                              <a:gd name="T19" fmla="*/ 1977 h 298"/>
                              <a:gd name="T20" fmla="+- 0 3896 3610"/>
                              <a:gd name="T21" fmla="*/ T20 w 297"/>
                              <a:gd name="T22" fmla="+- 0 1919 1828"/>
                              <a:gd name="T23" fmla="*/ 1919 h 298"/>
                              <a:gd name="T24" fmla="+- 0 3864 3610"/>
                              <a:gd name="T25" fmla="*/ T24 w 297"/>
                              <a:gd name="T26" fmla="+- 0 1872 1828"/>
                              <a:gd name="T27" fmla="*/ 1872 h 298"/>
                              <a:gd name="T28" fmla="+- 0 3816 3610"/>
                              <a:gd name="T29" fmla="*/ T28 w 297"/>
                              <a:gd name="T30" fmla="+- 0 1840 1828"/>
                              <a:gd name="T31" fmla="*/ 1840 h 298"/>
                              <a:gd name="T32" fmla="+- 0 3758 3610"/>
                              <a:gd name="T33" fmla="*/ T32 w 297"/>
                              <a:gd name="T34" fmla="+- 0 1828 1828"/>
                              <a:gd name="T35" fmla="*/ 1828 h 298"/>
                              <a:gd name="T36" fmla="+- 0 3701 3610"/>
                              <a:gd name="T37" fmla="*/ T36 w 297"/>
                              <a:gd name="T38" fmla="+- 0 1840 1828"/>
                              <a:gd name="T39" fmla="*/ 1840 h 298"/>
                              <a:gd name="T40" fmla="+- 0 3653 3610"/>
                              <a:gd name="T41" fmla="*/ T40 w 297"/>
                              <a:gd name="T42" fmla="+- 0 1872 1828"/>
                              <a:gd name="T43" fmla="*/ 1872 h 298"/>
                              <a:gd name="T44" fmla="+- 0 3621 3610"/>
                              <a:gd name="T45" fmla="*/ T44 w 297"/>
                              <a:gd name="T46" fmla="+- 0 1919 1828"/>
                              <a:gd name="T47" fmla="*/ 1919 h 298"/>
                              <a:gd name="T48" fmla="+- 0 3610 3610"/>
                              <a:gd name="T49" fmla="*/ T48 w 297"/>
                              <a:gd name="T50" fmla="+- 0 1977 1828"/>
                              <a:gd name="T51" fmla="*/ 1977 h 298"/>
                              <a:gd name="T52" fmla="+- 0 3621 3610"/>
                              <a:gd name="T53" fmla="*/ T52 w 297"/>
                              <a:gd name="T54" fmla="+- 0 2035 1828"/>
                              <a:gd name="T55" fmla="*/ 2035 h 298"/>
                              <a:gd name="T56" fmla="+- 0 3653 3610"/>
                              <a:gd name="T57" fmla="*/ T56 w 297"/>
                              <a:gd name="T58" fmla="+- 0 2083 1828"/>
                              <a:gd name="T59" fmla="*/ 2083 h 298"/>
                              <a:gd name="T60" fmla="+- 0 3701 3610"/>
                              <a:gd name="T61" fmla="*/ T60 w 297"/>
                              <a:gd name="T62" fmla="+- 0 2114 1828"/>
                              <a:gd name="T63" fmla="*/ 2114 h 298"/>
                              <a:gd name="T64" fmla="+- 0 3758 3610"/>
                              <a:gd name="T65" fmla="*/ T64 w 297"/>
                              <a:gd name="T66" fmla="+- 0 2126 1828"/>
                              <a:gd name="T67" fmla="*/ 212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5"/>
                                </a:lnTo>
                                <a:lnTo>
                                  <a:pt x="286" y="207"/>
                                </a:lnTo>
                                <a:lnTo>
                                  <a:pt x="297" y="149"/>
                                </a:lnTo>
                                <a:lnTo>
                                  <a:pt x="286" y="91"/>
                                </a:lnTo>
                                <a:lnTo>
                                  <a:pt x="254" y="44"/>
                                </a:lnTo>
                                <a:lnTo>
                                  <a:pt x="206" y="12"/>
                                </a:lnTo>
                                <a:lnTo>
                                  <a:pt x="148" y="0"/>
                                </a:lnTo>
                                <a:lnTo>
                                  <a:pt x="91" y="12"/>
                                </a:lnTo>
                                <a:lnTo>
                                  <a:pt x="43" y="44"/>
                                </a:lnTo>
                                <a:lnTo>
                                  <a:pt x="11" y="91"/>
                                </a:lnTo>
                                <a:lnTo>
                                  <a:pt x="0" y="149"/>
                                </a:lnTo>
                                <a:lnTo>
                                  <a:pt x="11" y="207"/>
                                </a:lnTo>
                                <a:lnTo>
                                  <a:pt x="43" y="255"/>
                                </a:lnTo>
                                <a:lnTo>
                                  <a:pt x="91"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85"/>
                        <wps:cNvSpPr>
                          <a:spLocks/>
                        </wps:cNvSpPr>
                        <wps:spPr bwMode="auto">
                          <a:xfrm>
                            <a:off x="4627" y="1834"/>
                            <a:ext cx="298" cy="298"/>
                          </a:xfrm>
                          <a:custGeom>
                            <a:avLst/>
                            <a:gdLst>
                              <a:gd name="T0" fmla="+- 0 4776 4627"/>
                              <a:gd name="T1" fmla="*/ T0 w 298"/>
                              <a:gd name="T2" fmla="+- 0 1834 1834"/>
                              <a:gd name="T3" fmla="*/ 1834 h 298"/>
                              <a:gd name="T4" fmla="+- 0 4718 4627"/>
                              <a:gd name="T5" fmla="*/ T4 w 298"/>
                              <a:gd name="T6" fmla="+- 0 1846 1834"/>
                              <a:gd name="T7" fmla="*/ 1846 h 298"/>
                              <a:gd name="T8" fmla="+- 0 4671 4627"/>
                              <a:gd name="T9" fmla="*/ T8 w 298"/>
                              <a:gd name="T10" fmla="+- 0 1878 1834"/>
                              <a:gd name="T11" fmla="*/ 1878 h 298"/>
                              <a:gd name="T12" fmla="+- 0 4639 4627"/>
                              <a:gd name="T13" fmla="*/ T12 w 298"/>
                              <a:gd name="T14" fmla="+- 0 1925 1834"/>
                              <a:gd name="T15" fmla="*/ 1925 h 298"/>
                              <a:gd name="T16" fmla="+- 0 4627 4627"/>
                              <a:gd name="T17" fmla="*/ T16 w 298"/>
                              <a:gd name="T18" fmla="+- 0 1983 1834"/>
                              <a:gd name="T19" fmla="*/ 1983 h 298"/>
                              <a:gd name="T20" fmla="+- 0 4639 4627"/>
                              <a:gd name="T21" fmla="*/ T20 w 298"/>
                              <a:gd name="T22" fmla="+- 0 2041 1834"/>
                              <a:gd name="T23" fmla="*/ 2041 h 298"/>
                              <a:gd name="T24" fmla="+- 0 4671 4627"/>
                              <a:gd name="T25" fmla="*/ T24 w 298"/>
                              <a:gd name="T26" fmla="+- 0 2088 1834"/>
                              <a:gd name="T27" fmla="*/ 2088 h 298"/>
                              <a:gd name="T28" fmla="+- 0 4718 4627"/>
                              <a:gd name="T29" fmla="*/ T28 w 298"/>
                              <a:gd name="T30" fmla="+- 0 2120 1834"/>
                              <a:gd name="T31" fmla="*/ 2120 h 298"/>
                              <a:gd name="T32" fmla="+- 0 4776 4627"/>
                              <a:gd name="T33" fmla="*/ T32 w 298"/>
                              <a:gd name="T34" fmla="+- 0 2132 1834"/>
                              <a:gd name="T35" fmla="*/ 2132 h 298"/>
                              <a:gd name="T36" fmla="+- 0 4834 4627"/>
                              <a:gd name="T37" fmla="*/ T36 w 298"/>
                              <a:gd name="T38" fmla="+- 0 2120 1834"/>
                              <a:gd name="T39" fmla="*/ 2120 h 298"/>
                              <a:gd name="T40" fmla="+- 0 4881 4627"/>
                              <a:gd name="T41" fmla="*/ T40 w 298"/>
                              <a:gd name="T42" fmla="+- 0 2088 1834"/>
                              <a:gd name="T43" fmla="*/ 2088 h 298"/>
                              <a:gd name="T44" fmla="+- 0 4913 4627"/>
                              <a:gd name="T45" fmla="*/ T44 w 298"/>
                              <a:gd name="T46" fmla="+- 0 2041 1834"/>
                              <a:gd name="T47" fmla="*/ 2041 h 298"/>
                              <a:gd name="T48" fmla="+- 0 4925 4627"/>
                              <a:gd name="T49" fmla="*/ T48 w 298"/>
                              <a:gd name="T50" fmla="+- 0 1983 1834"/>
                              <a:gd name="T51" fmla="*/ 1983 h 298"/>
                              <a:gd name="T52" fmla="+- 0 4913 4627"/>
                              <a:gd name="T53" fmla="*/ T52 w 298"/>
                              <a:gd name="T54" fmla="+- 0 1925 1834"/>
                              <a:gd name="T55" fmla="*/ 1925 h 298"/>
                              <a:gd name="T56" fmla="+- 0 4881 4627"/>
                              <a:gd name="T57" fmla="*/ T56 w 298"/>
                              <a:gd name="T58" fmla="+- 0 1878 1834"/>
                              <a:gd name="T59" fmla="*/ 1878 h 298"/>
                              <a:gd name="T60" fmla="+- 0 4834 4627"/>
                              <a:gd name="T61" fmla="*/ T60 w 298"/>
                              <a:gd name="T62" fmla="+- 0 1846 1834"/>
                              <a:gd name="T63" fmla="*/ 1846 h 298"/>
                              <a:gd name="T64" fmla="+- 0 4776 4627"/>
                              <a:gd name="T65" fmla="*/ T64 w 298"/>
                              <a:gd name="T66" fmla="+- 0 1834 1834"/>
                              <a:gd name="T67" fmla="*/ 183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4"/>
                        <wps:cNvSpPr>
                          <a:spLocks/>
                        </wps:cNvSpPr>
                        <wps:spPr bwMode="auto">
                          <a:xfrm>
                            <a:off x="4627" y="1834"/>
                            <a:ext cx="298" cy="298"/>
                          </a:xfrm>
                          <a:custGeom>
                            <a:avLst/>
                            <a:gdLst>
                              <a:gd name="T0" fmla="+- 0 4776 4627"/>
                              <a:gd name="T1" fmla="*/ T0 w 298"/>
                              <a:gd name="T2" fmla="+- 0 2132 1834"/>
                              <a:gd name="T3" fmla="*/ 2132 h 298"/>
                              <a:gd name="T4" fmla="+- 0 4834 4627"/>
                              <a:gd name="T5" fmla="*/ T4 w 298"/>
                              <a:gd name="T6" fmla="+- 0 2120 1834"/>
                              <a:gd name="T7" fmla="*/ 2120 h 298"/>
                              <a:gd name="T8" fmla="+- 0 4881 4627"/>
                              <a:gd name="T9" fmla="*/ T8 w 298"/>
                              <a:gd name="T10" fmla="+- 0 2088 1834"/>
                              <a:gd name="T11" fmla="*/ 2088 h 298"/>
                              <a:gd name="T12" fmla="+- 0 4913 4627"/>
                              <a:gd name="T13" fmla="*/ T12 w 298"/>
                              <a:gd name="T14" fmla="+- 0 2041 1834"/>
                              <a:gd name="T15" fmla="*/ 2041 h 298"/>
                              <a:gd name="T16" fmla="+- 0 4925 4627"/>
                              <a:gd name="T17" fmla="*/ T16 w 298"/>
                              <a:gd name="T18" fmla="+- 0 1983 1834"/>
                              <a:gd name="T19" fmla="*/ 1983 h 298"/>
                              <a:gd name="T20" fmla="+- 0 4913 4627"/>
                              <a:gd name="T21" fmla="*/ T20 w 298"/>
                              <a:gd name="T22" fmla="+- 0 1925 1834"/>
                              <a:gd name="T23" fmla="*/ 1925 h 298"/>
                              <a:gd name="T24" fmla="+- 0 4881 4627"/>
                              <a:gd name="T25" fmla="*/ T24 w 298"/>
                              <a:gd name="T26" fmla="+- 0 1878 1834"/>
                              <a:gd name="T27" fmla="*/ 1878 h 298"/>
                              <a:gd name="T28" fmla="+- 0 4834 4627"/>
                              <a:gd name="T29" fmla="*/ T28 w 298"/>
                              <a:gd name="T30" fmla="+- 0 1846 1834"/>
                              <a:gd name="T31" fmla="*/ 1846 h 298"/>
                              <a:gd name="T32" fmla="+- 0 4776 4627"/>
                              <a:gd name="T33" fmla="*/ T32 w 298"/>
                              <a:gd name="T34" fmla="+- 0 1834 1834"/>
                              <a:gd name="T35" fmla="*/ 1834 h 298"/>
                              <a:gd name="T36" fmla="+- 0 4718 4627"/>
                              <a:gd name="T37" fmla="*/ T36 w 298"/>
                              <a:gd name="T38" fmla="+- 0 1846 1834"/>
                              <a:gd name="T39" fmla="*/ 1846 h 298"/>
                              <a:gd name="T40" fmla="+- 0 4671 4627"/>
                              <a:gd name="T41" fmla="*/ T40 w 298"/>
                              <a:gd name="T42" fmla="+- 0 1878 1834"/>
                              <a:gd name="T43" fmla="*/ 1878 h 298"/>
                              <a:gd name="T44" fmla="+- 0 4639 4627"/>
                              <a:gd name="T45" fmla="*/ T44 w 298"/>
                              <a:gd name="T46" fmla="+- 0 1925 1834"/>
                              <a:gd name="T47" fmla="*/ 1925 h 298"/>
                              <a:gd name="T48" fmla="+- 0 4627 4627"/>
                              <a:gd name="T49" fmla="*/ T48 w 298"/>
                              <a:gd name="T50" fmla="+- 0 1983 1834"/>
                              <a:gd name="T51" fmla="*/ 1983 h 298"/>
                              <a:gd name="T52" fmla="+- 0 4639 4627"/>
                              <a:gd name="T53" fmla="*/ T52 w 298"/>
                              <a:gd name="T54" fmla="+- 0 2041 1834"/>
                              <a:gd name="T55" fmla="*/ 2041 h 298"/>
                              <a:gd name="T56" fmla="+- 0 4671 4627"/>
                              <a:gd name="T57" fmla="*/ T56 w 298"/>
                              <a:gd name="T58" fmla="+- 0 2088 1834"/>
                              <a:gd name="T59" fmla="*/ 2088 h 298"/>
                              <a:gd name="T60" fmla="+- 0 4718 4627"/>
                              <a:gd name="T61" fmla="*/ T60 w 298"/>
                              <a:gd name="T62" fmla="+- 0 2120 1834"/>
                              <a:gd name="T63" fmla="*/ 2120 h 298"/>
                              <a:gd name="T64" fmla="+- 0 4776 4627"/>
                              <a:gd name="T65" fmla="*/ T64 w 298"/>
                              <a:gd name="T66" fmla="+- 0 2132 1834"/>
                              <a:gd name="T67" fmla="*/ 213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83"/>
                        <wps:cNvSpPr>
                          <a:spLocks/>
                        </wps:cNvSpPr>
                        <wps:spPr bwMode="auto">
                          <a:xfrm>
                            <a:off x="6152" y="1848"/>
                            <a:ext cx="298" cy="298"/>
                          </a:xfrm>
                          <a:custGeom>
                            <a:avLst/>
                            <a:gdLst>
                              <a:gd name="T0" fmla="+- 0 6301 6152"/>
                              <a:gd name="T1" fmla="*/ T0 w 298"/>
                              <a:gd name="T2" fmla="+- 0 1848 1848"/>
                              <a:gd name="T3" fmla="*/ 1848 h 298"/>
                              <a:gd name="T4" fmla="+- 0 6243 6152"/>
                              <a:gd name="T5" fmla="*/ T4 w 298"/>
                              <a:gd name="T6" fmla="+- 0 1860 1848"/>
                              <a:gd name="T7" fmla="*/ 1860 h 298"/>
                              <a:gd name="T8" fmla="+- 0 6196 6152"/>
                              <a:gd name="T9" fmla="*/ T8 w 298"/>
                              <a:gd name="T10" fmla="+- 0 1892 1848"/>
                              <a:gd name="T11" fmla="*/ 1892 h 298"/>
                              <a:gd name="T12" fmla="+- 0 6164 6152"/>
                              <a:gd name="T13" fmla="*/ T12 w 298"/>
                              <a:gd name="T14" fmla="+- 0 1939 1848"/>
                              <a:gd name="T15" fmla="*/ 1939 h 298"/>
                              <a:gd name="T16" fmla="+- 0 6152 6152"/>
                              <a:gd name="T17" fmla="*/ T16 w 298"/>
                              <a:gd name="T18" fmla="+- 0 1997 1848"/>
                              <a:gd name="T19" fmla="*/ 1997 h 298"/>
                              <a:gd name="T20" fmla="+- 0 6164 6152"/>
                              <a:gd name="T21" fmla="*/ T20 w 298"/>
                              <a:gd name="T22" fmla="+- 0 2055 1848"/>
                              <a:gd name="T23" fmla="*/ 2055 h 298"/>
                              <a:gd name="T24" fmla="+- 0 6196 6152"/>
                              <a:gd name="T25" fmla="*/ T24 w 298"/>
                              <a:gd name="T26" fmla="+- 0 2102 1848"/>
                              <a:gd name="T27" fmla="*/ 2102 h 298"/>
                              <a:gd name="T28" fmla="+- 0 6243 6152"/>
                              <a:gd name="T29" fmla="*/ T28 w 298"/>
                              <a:gd name="T30" fmla="+- 0 2134 1848"/>
                              <a:gd name="T31" fmla="*/ 2134 h 298"/>
                              <a:gd name="T32" fmla="+- 0 6301 6152"/>
                              <a:gd name="T33" fmla="*/ T32 w 298"/>
                              <a:gd name="T34" fmla="+- 0 2146 1848"/>
                              <a:gd name="T35" fmla="*/ 2146 h 298"/>
                              <a:gd name="T36" fmla="+- 0 6359 6152"/>
                              <a:gd name="T37" fmla="*/ T36 w 298"/>
                              <a:gd name="T38" fmla="+- 0 2134 1848"/>
                              <a:gd name="T39" fmla="*/ 2134 h 298"/>
                              <a:gd name="T40" fmla="+- 0 6406 6152"/>
                              <a:gd name="T41" fmla="*/ T40 w 298"/>
                              <a:gd name="T42" fmla="+- 0 2102 1848"/>
                              <a:gd name="T43" fmla="*/ 2102 h 298"/>
                              <a:gd name="T44" fmla="+- 0 6438 6152"/>
                              <a:gd name="T45" fmla="*/ T44 w 298"/>
                              <a:gd name="T46" fmla="+- 0 2055 1848"/>
                              <a:gd name="T47" fmla="*/ 2055 h 298"/>
                              <a:gd name="T48" fmla="+- 0 6450 6152"/>
                              <a:gd name="T49" fmla="*/ T48 w 298"/>
                              <a:gd name="T50" fmla="+- 0 1997 1848"/>
                              <a:gd name="T51" fmla="*/ 1997 h 298"/>
                              <a:gd name="T52" fmla="+- 0 6438 6152"/>
                              <a:gd name="T53" fmla="*/ T52 w 298"/>
                              <a:gd name="T54" fmla="+- 0 1939 1848"/>
                              <a:gd name="T55" fmla="*/ 1939 h 298"/>
                              <a:gd name="T56" fmla="+- 0 6406 6152"/>
                              <a:gd name="T57" fmla="*/ T56 w 298"/>
                              <a:gd name="T58" fmla="+- 0 1892 1848"/>
                              <a:gd name="T59" fmla="*/ 1892 h 298"/>
                              <a:gd name="T60" fmla="+- 0 6359 6152"/>
                              <a:gd name="T61" fmla="*/ T60 w 298"/>
                              <a:gd name="T62" fmla="+- 0 1860 1848"/>
                              <a:gd name="T63" fmla="*/ 1860 h 298"/>
                              <a:gd name="T64" fmla="+- 0 6301 6152"/>
                              <a:gd name="T65" fmla="*/ T64 w 298"/>
                              <a:gd name="T66" fmla="+- 0 1848 1848"/>
                              <a:gd name="T67" fmla="*/ 184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2"/>
                        <wps:cNvSpPr>
                          <a:spLocks/>
                        </wps:cNvSpPr>
                        <wps:spPr bwMode="auto">
                          <a:xfrm>
                            <a:off x="6152" y="1848"/>
                            <a:ext cx="298" cy="298"/>
                          </a:xfrm>
                          <a:custGeom>
                            <a:avLst/>
                            <a:gdLst>
                              <a:gd name="T0" fmla="+- 0 6301 6152"/>
                              <a:gd name="T1" fmla="*/ T0 w 298"/>
                              <a:gd name="T2" fmla="+- 0 2146 1848"/>
                              <a:gd name="T3" fmla="*/ 2146 h 298"/>
                              <a:gd name="T4" fmla="+- 0 6359 6152"/>
                              <a:gd name="T5" fmla="*/ T4 w 298"/>
                              <a:gd name="T6" fmla="+- 0 2134 1848"/>
                              <a:gd name="T7" fmla="*/ 2134 h 298"/>
                              <a:gd name="T8" fmla="+- 0 6406 6152"/>
                              <a:gd name="T9" fmla="*/ T8 w 298"/>
                              <a:gd name="T10" fmla="+- 0 2102 1848"/>
                              <a:gd name="T11" fmla="*/ 2102 h 298"/>
                              <a:gd name="T12" fmla="+- 0 6438 6152"/>
                              <a:gd name="T13" fmla="*/ T12 w 298"/>
                              <a:gd name="T14" fmla="+- 0 2055 1848"/>
                              <a:gd name="T15" fmla="*/ 2055 h 298"/>
                              <a:gd name="T16" fmla="+- 0 6450 6152"/>
                              <a:gd name="T17" fmla="*/ T16 w 298"/>
                              <a:gd name="T18" fmla="+- 0 1997 1848"/>
                              <a:gd name="T19" fmla="*/ 1997 h 298"/>
                              <a:gd name="T20" fmla="+- 0 6438 6152"/>
                              <a:gd name="T21" fmla="*/ T20 w 298"/>
                              <a:gd name="T22" fmla="+- 0 1939 1848"/>
                              <a:gd name="T23" fmla="*/ 1939 h 298"/>
                              <a:gd name="T24" fmla="+- 0 6406 6152"/>
                              <a:gd name="T25" fmla="*/ T24 w 298"/>
                              <a:gd name="T26" fmla="+- 0 1892 1848"/>
                              <a:gd name="T27" fmla="*/ 1892 h 298"/>
                              <a:gd name="T28" fmla="+- 0 6359 6152"/>
                              <a:gd name="T29" fmla="*/ T28 w 298"/>
                              <a:gd name="T30" fmla="+- 0 1860 1848"/>
                              <a:gd name="T31" fmla="*/ 1860 h 298"/>
                              <a:gd name="T32" fmla="+- 0 6301 6152"/>
                              <a:gd name="T33" fmla="*/ T32 w 298"/>
                              <a:gd name="T34" fmla="+- 0 1848 1848"/>
                              <a:gd name="T35" fmla="*/ 1848 h 298"/>
                              <a:gd name="T36" fmla="+- 0 6243 6152"/>
                              <a:gd name="T37" fmla="*/ T36 w 298"/>
                              <a:gd name="T38" fmla="+- 0 1860 1848"/>
                              <a:gd name="T39" fmla="*/ 1860 h 298"/>
                              <a:gd name="T40" fmla="+- 0 6196 6152"/>
                              <a:gd name="T41" fmla="*/ T40 w 298"/>
                              <a:gd name="T42" fmla="+- 0 1892 1848"/>
                              <a:gd name="T43" fmla="*/ 1892 h 298"/>
                              <a:gd name="T44" fmla="+- 0 6164 6152"/>
                              <a:gd name="T45" fmla="*/ T44 w 298"/>
                              <a:gd name="T46" fmla="+- 0 1939 1848"/>
                              <a:gd name="T47" fmla="*/ 1939 h 298"/>
                              <a:gd name="T48" fmla="+- 0 6152 6152"/>
                              <a:gd name="T49" fmla="*/ T48 w 298"/>
                              <a:gd name="T50" fmla="+- 0 1997 1848"/>
                              <a:gd name="T51" fmla="*/ 1997 h 298"/>
                              <a:gd name="T52" fmla="+- 0 6164 6152"/>
                              <a:gd name="T53" fmla="*/ T52 w 298"/>
                              <a:gd name="T54" fmla="+- 0 2055 1848"/>
                              <a:gd name="T55" fmla="*/ 2055 h 298"/>
                              <a:gd name="T56" fmla="+- 0 6196 6152"/>
                              <a:gd name="T57" fmla="*/ T56 w 298"/>
                              <a:gd name="T58" fmla="+- 0 2102 1848"/>
                              <a:gd name="T59" fmla="*/ 2102 h 298"/>
                              <a:gd name="T60" fmla="+- 0 6243 6152"/>
                              <a:gd name="T61" fmla="*/ T60 w 298"/>
                              <a:gd name="T62" fmla="+- 0 2134 1848"/>
                              <a:gd name="T63" fmla="*/ 2134 h 298"/>
                              <a:gd name="T64" fmla="+- 0 6301 6152"/>
                              <a:gd name="T65" fmla="*/ T64 w 298"/>
                              <a:gd name="T66" fmla="+- 0 2146 1848"/>
                              <a:gd name="T67" fmla="*/ 214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181"/>
                        <wps:cNvSpPr>
                          <a:spLocks/>
                        </wps:cNvSpPr>
                        <wps:spPr bwMode="auto">
                          <a:xfrm>
                            <a:off x="4119" y="1830"/>
                            <a:ext cx="298" cy="297"/>
                          </a:xfrm>
                          <a:custGeom>
                            <a:avLst/>
                            <a:gdLst>
                              <a:gd name="T0" fmla="+- 0 4268 4119"/>
                              <a:gd name="T1" fmla="*/ T0 w 298"/>
                              <a:gd name="T2" fmla="+- 0 1830 1830"/>
                              <a:gd name="T3" fmla="*/ 1830 h 297"/>
                              <a:gd name="T4" fmla="+- 0 4210 4119"/>
                              <a:gd name="T5" fmla="*/ T4 w 298"/>
                              <a:gd name="T6" fmla="+- 0 1841 1830"/>
                              <a:gd name="T7" fmla="*/ 1841 h 297"/>
                              <a:gd name="T8" fmla="+- 0 4163 4119"/>
                              <a:gd name="T9" fmla="*/ T8 w 298"/>
                              <a:gd name="T10" fmla="+- 0 1873 1830"/>
                              <a:gd name="T11" fmla="*/ 1873 h 297"/>
                              <a:gd name="T12" fmla="+- 0 4131 4119"/>
                              <a:gd name="T13" fmla="*/ T12 w 298"/>
                              <a:gd name="T14" fmla="+- 0 1921 1830"/>
                              <a:gd name="T15" fmla="*/ 1921 h 297"/>
                              <a:gd name="T16" fmla="+- 0 4119 4119"/>
                              <a:gd name="T17" fmla="*/ T16 w 298"/>
                              <a:gd name="T18" fmla="+- 0 1978 1830"/>
                              <a:gd name="T19" fmla="*/ 1978 h 297"/>
                              <a:gd name="T20" fmla="+- 0 4131 4119"/>
                              <a:gd name="T21" fmla="*/ T20 w 298"/>
                              <a:gd name="T22" fmla="+- 0 2036 1830"/>
                              <a:gd name="T23" fmla="*/ 2036 h 297"/>
                              <a:gd name="T24" fmla="+- 0 4163 4119"/>
                              <a:gd name="T25" fmla="*/ T24 w 298"/>
                              <a:gd name="T26" fmla="+- 0 2084 1830"/>
                              <a:gd name="T27" fmla="*/ 2084 h 297"/>
                              <a:gd name="T28" fmla="+- 0 4210 4119"/>
                              <a:gd name="T29" fmla="*/ T28 w 298"/>
                              <a:gd name="T30" fmla="+- 0 2116 1830"/>
                              <a:gd name="T31" fmla="*/ 2116 h 297"/>
                              <a:gd name="T32" fmla="+- 0 4268 4119"/>
                              <a:gd name="T33" fmla="*/ T32 w 298"/>
                              <a:gd name="T34" fmla="+- 0 2127 1830"/>
                              <a:gd name="T35" fmla="*/ 2127 h 297"/>
                              <a:gd name="T36" fmla="+- 0 4326 4119"/>
                              <a:gd name="T37" fmla="*/ T36 w 298"/>
                              <a:gd name="T38" fmla="+- 0 2116 1830"/>
                              <a:gd name="T39" fmla="*/ 2116 h 297"/>
                              <a:gd name="T40" fmla="+- 0 4373 4119"/>
                              <a:gd name="T41" fmla="*/ T40 w 298"/>
                              <a:gd name="T42" fmla="+- 0 2084 1830"/>
                              <a:gd name="T43" fmla="*/ 2084 h 297"/>
                              <a:gd name="T44" fmla="+- 0 4405 4119"/>
                              <a:gd name="T45" fmla="*/ T44 w 298"/>
                              <a:gd name="T46" fmla="+- 0 2036 1830"/>
                              <a:gd name="T47" fmla="*/ 2036 h 297"/>
                              <a:gd name="T48" fmla="+- 0 4417 4119"/>
                              <a:gd name="T49" fmla="*/ T48 w 298"/>
                              <a:gd name="T50" fmla="+- 0 1978 1830"/>
                              <a:gd name="T51" fmla="*/ 1978 h 297"/>
                              <a:gd name="T52" fmla="+- 0 4405 4119"/>
                              <a:gd name="T53" fmla="*/ T52 w 298"/>
                              <a:gd name="T54" fmla="+- 0 1921 1830"/>
                              <a:gd name="T55" fmla="*/ 1921 h 297"/>
                              <a:gd name="T56" fmla="+- 0 4373 4119"/>
                              <a:gd name="T57" fmla="*/ T56 w 298"/>
                              <a:gd name="T58" fmla="+- 0 1873 1830"/>
                              <a:gd name="T59" fmla="*/ 1873 h 297"/>
                              <a:gd name="T60" fmla="+- 0 4326 4119"/>
                              <a:gd name="T61" fmla="*/ T60 w 298"/>
                              <a:gd name="T62" fmla="+- 0 1841 1830"/>
                              <a:gd name="T63" fmla="*/ 1841 h 297"/>
                              <a:gd name="T64" fmla="+- 0 4268 4119"/>
                              <a:gd name="T65" fmla="*/ T64 w 298"/>
                              <a:gd name="T66" fmla="+- 0 1830 1830"/>
                              <a:gd name="T67" fmla="*/ 183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8"/>
                                </a:lnTo>
                                <a:lnTo>
                                  <a:pt x="12" y="206"/>
                                </a:lnTo>
                                <a:lnTo>
                                  <a:pt x="44" y="254"/>
                                </a:lnTo>
                                <a:lnTo>
                                  <a:pt x="91" y="286"/>
                                </a:lnTo>
                                <a:lnTo>
                                  <a:pt x="149" y="297"/>
                                </a:lnTo>
                                <a:lnTo>
                                  <a:pt x="207" y="286"/>
                                </a:lnTo>
                                <a:lnTo>
                                  <a:pt x="254" y="254"/>
                                </a:lnTo>
                                <a:lnTo>
                                  <a:pt x="286" y="206"/>
                                </a:lnTo>
                                <a:lnTo>
                                  <a:pt x="298" y="148"/>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0"/>
                        <wps:cNvSpPr>
                          <a:spLocks/>
                        </wps:cNvSpPr>
                        <wps:spPr bwMode="auto">
                          <a:xfrm>
                            <a:off x="4119" y="1830"/>
                            <a:ext cx="298" cy="297"/>
                          </a:xfrm>
                          <a:custGeom>
                            <a:avLst/>
                            <a:gdLst>
                              <a:gd name="T0" fmla="+- 0 4268 4119"/>
                              <a:gd name="T1" fmla="*/ T0 w 298"/>
                              <a:gd name="T2" fmla="+- 0 2127 1830"/>
                              <a:gd name="T3" fmla="*/ 2127 h 297"/>
                              <a:gd name="T4" fmla="+- 0 4326 4119"/>
                              <a:gd name="T5" fmla="*/ T4 w 298"/>
                              <a:gd name="T6" fmla="+- 0 2116 1830"/>
                              <a:gd name="T7" fmla="*/ 2116 h 297"/>
                              <a:gd name="T8" fmla="+- 0 4373 4119"/>
                              <a:gd name="T9" fmla="*/ T8 w 298"/>
                              <a:gd name="T10" fmla="+- 0 2084 1830"/>
                              <a:gd name="T11" fmla="*/ 2084 h 297"/>
                              <a:gd name="T12" fmla="+- 0 4405 4119"/>
                              <a:gd name="T13" fmla="*/ T12 w 298"/>
                              <a:gd name="T14" fmla="+- 0 2036 1830"/>
                              <a:gd name="T15" fmla="*/ 2036 h 297"/>
                              <a:gd name="T16" fmla="+- 0 4417 4119"/>
                              <a:gd name="T17" fmla="*/ T16 w 298"/>
                              <a:gd name="T18" fmla="+- 0 1978 1830"/>
                              <a:gd name="T19" fmla="*/ 1978 h 297"/>
                              <a:gd name="T20" fmla="+- 0 4405 4119"/>
                              <a:gd name="T21" fmla="*/ T20 w 298"/>
                              <a:gd name="T22" fmla="+- 0 1921 1830"/>
                              <a:gd name="T23" fmla="*/ 1921 h 297"/>
                              <a:gd name="T24" fmla="+- 0 4373 4119"/>
                              <a:gd name="T25" fmla="*/ T24 w 298"/>
                              <a:gd name="T26" fmla="+- 0 1873 1830"/>
                              <a:gd name="T27" fmla="*/ 1873 h 297"/>
                              <a:gd name="T28" fmla="+- 0 4326 4119"/>
                              <a:gd name="T29" fmla="*/ T28 w 298"/>
                              <a:gd name="T30" fmla="+- 0 1841 1830"/>
                              <a:gd name="T31" fmla="*/ 1841 h 297"/>
                              <a:gd name="T32" fmla="+- 0 4268 4119"/>
                              <a:gd name="T33" fmla="*/ T32 w 298"/>
                              <a:gd name="T34" fmla="+- 0 1830 1830"/>
                              <a:gd name="T35" fmla="*/ 1830 h 297"/>
                              <a:gd name="T36" fmla="+- 0 4210 4119"/>
                              <a:gd name="T37" fmla="*/ T36 w 298"/>
                              <a:gd name="T38" fmla="+- 0 1841 1830"/>
                              <a:gd name="T39" fmla="*/ 1841 h 297"/>
                              <a:gd name="T40" fmla="+- 0 4163 4119"/>
                              <a:gd name="T41" fmla="*/ T40 w 298"/>
                              <a:gd name="T42" fmla="+- 0 1873 1830"/>
                              <a:gd name="T43" fmla="*/ 1873 h 297"/>
                              <a:gd name="T44" fmla="+- 0 4131 4119"/>
                              <a:gd name="T45" fmla="*/ T44 w 298"/>
                              <a:gd name="T46" fmla="+- 0 1921 1830"/>
                              <a:gd name="T47" fmla="*/ 1921 h 297"/>
                              <a:gd name="T48" fmla="+- 0 4119 4119"/>
                              <a:gd name="T49" fmla="*/ T48 w 298"/>
                              <a:gd name="T50" fmla="+- 0 1978 1830"/>
                              <a:gd name="T51" fmla="*/ 1978 h 297"/>
                              <a:gd name="T52" fmla="+- 0 4131 4119"/>
                              <a:gd name="T53" fmla="*/ T52 w 298"/>
                              <a:gd name="T54" fmla="+- 0 2036 1830"/>
                              <a:gd name="T55" fmla="*/ 2036 h 297"/>
                              <a:gd name="T56" fmla="+- 0 4163 4119"/>
                              <a:gd name="T57" fmla="*/ T56 w 298"/>
                              <a:gd name="T58" fmla="+- 0 2084 1830"/>
                              <a:gd name="T59" fmla="*/ 2084 h 297"/>
                              <a:gd name="T60" fmla="+- 0 4210 4119"/>
                              <a:gd name="T61" fmla="*/ T60 w 298"/>
                              <a:gd name="T62" fmla="+- 0 2116 1830"/>
                              <a:gd name="T63" fmla="*/ 2116 h 297"/>
                              <a:gd name="T64" fmla="+- 0 4268 4119"/>
                              <a:gd name="T65" fmla="*/ T64 w 298"/>
                              <a:gd name="T66" fmla="+- 0 2127 1830"/>
                              <a:gd name="T67" fmla="*/ 212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8"/>
                                </a:lnTo>
                                <a:lnTo>
                                  <a:pt x="286" y="91"/>
                                </a:lnTo>
                                <a:lnTo>
                                  <a:pt x="254" y="43"/>
                                </a:lnTo>
                                <a:lnTo>
                                  <a:pt x="207" y="11"/>
                                </a:lnTo>
                                <a:lnTo>
                                  <a:pt x="149" y="0"/>
                                </a:lnTo>
                                <a:lnTo>
                                  <a:pt x="91" y="11"/>
                                </a:lnTo>
                                <a:lnTo>
                                  <a:pt x="44" y="43"/>
                                </a:lnTo>
                                <a:lnTo>
                                  <a:pt x="12" y="91"/>
                                </a:lnTo>
                                <a:lnTo>
                                  <a:pt x="0" y="148"/>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179"/>
                        <wps:cNvSpPr>
                          <a:spLocks/>
                        </wps:cNvSpPr>
                        <wps:spPr bwMode="auto">
                          <a:xfrm>
                            <a:off x="5644" y="1845"/>
                            <a:ext cx="298" cy="298"/>
                          </a:xfrm>
                          <a:custGeom>
                            <a:avLst/>
                            <a:gdLst>
                              <a:gd name="T0" fmla="+- 0 5793 5644"/>
                              <a:gd name="T1" fmla="*/ T0 w 298"/>
                              <a:gd name="T2" fmla="+- 0 1845 1845"/>
                              <a:gd name="T3" fmla="*/ 1845 h 298"/>
                              <a:gd name="T4" fmla="+- 0 5735 5644"/>
                              <a:gd name="T5" fmla="*/ T4 w 298"/>
                              <a:gd name="T6" fmla="+- 0 1857 1845"/>
                              <a:gd name="T7" fmla="*/ 1857 h 298"/>
                              <a:gd name="T8" fmla="+- 0 5688 5644"/>
                              <a:gd name="T9" fmla="*/ T8 w 298"/>
                              <a:gd name="T10" fmla="+- 0 1889 1845"/>
                              <a:gd name="T11" fmla="*/ 1889 h 298"/>
                              <a:gd name="T12" fmla="+- 0 5656 5644"/>
                              <a:gd name="T13" fmla="*/ T12 w 298"/>
                              <a:gd name="T14" fmla="+- 0 1936 1845"/>
                              <a:gd name="T15" fmla="*/ 1936 h 298"/>
                              <a:gd name="T16" fmla="+- 0 5644 5644"/>
                              <a:gd name="T17" fmla="*/ T16 w 298"/>
                              <a:gd name="T18" fmla="+- 0 1994 1845"/>
                              <a:gd name="T19" fmla="*/ 1994 h 298"/>
                              <a:gd name="T20" fmla="+- 0 5656 5644"/>
                              <a:gd name="T21" fmla="*/ T20 w 298"/>
                              <a:gd name="T22" fmla="+- 0 2052 1845"/>
                              <a:gd name="T23" fmla="*/ 2052 h 298"/>
                              <a:gd name="T24" fmla="+- 0 5688 5644"/>
                              <a:gd name="T25" fmla="*/ T24 w 298"/>
                              <a:gd name="T26" fmla="+- 0 2100 1845"/>
                              <a:gd name="T27" fmla="*/ 2100 h 298"/>
                              <a:gd name="T28" fmla="+- 0 5735 5644"/>
                              <a:gd name="T29" fmla="*/ T28 w 298"/>
                              <a:gd name="T30" fmla="+- 0 2131 1845"/>
                              <a:gd name="T31" fmla="*/ 2131 h 298"/>
                              <a:gd name="T32" fmla="+- 0 5793 5644"/>
                              <a:gd name="T33" fmla="*/ T32 w 298"/>
                              <a:gd name="T34" fmla="+- 0 2143 1845"/>
                              <a:gd name="T35" fmla="*/ 2143 h 298"/>
                              <a:gd name="T36" fmla="+- 0 5851 5644"/>
                              <a:gd name="T37" fmla="*/ T36 w 298"/>
                              <a:gd name="T38" fmla="+- 0 2131 1845"/>
                              <a:gd name="T39" fmla="*/ 2131 h 298"/>
                              <a:gd name="T40" fmla="+- 0 5898 5644"/>
                              <a:gd name="T41" fmla="*/ T40 w 298"/>
                              <a:gd name="T42" fmla="+- 0 2100 1845"/>
                              <a:gd name="T43" fmla="*/ 2100 h 298"/>
                              <a:gd name="T44" fmla="+- 0 5930 5644"/>
                              <a:gd name="T45" fmla="*/ T44 w 298"/>
                              <a:gd name="T46" fmla="+- 0 2052 1845"/>
                              <a:gd name="T47" fmla="*/ 2052 h 298"/>
                              <a:gd name="T48" fmla="+- 0 5942 5644"/>
                              <a:gd name="T49" fmla="*/ T48 w 298"/>
                              <a:gd name="T50" fmla="+- 0 1994 1845"/>
                              <a:gd name="T51" fmla="*/ 1994 h 298"/>
                              <a:gd name="T52" fmla="+- 0 5930 5644"/>
                              <a:gd name="T53" fmla="*/ T52 w 298"/>
                              <a:gd name="T54" fmla="+- 0 1936 1845"/>
                              <a:gd name="T55" fmla="*/ 1936 h 298"/>
                              <a:gd name="T56" fmla="+- 0 5898 5644"/>
                              <a:gd name="T57" fmla="*/ T56 w 298"/>
                              <a:gd name="T58" fmla="+- 0 1889 1845"/>
                              <a:gd name="T59" fmla="*/ 1889 h 298"/>
                              <a:gd name="T60" fmla="+- 0 5851 5644"/>
                              <a:gd name="T61" fmla="*/ T60 w 298"/>
                              <a:gd name="T62" fmla="+- 0 1857 1845"/>
                              <a:gd name="T63" fmla="*/ 1857 h 298"/>
                              <a:gd name="T64" fmla="+- 0 5793 5644"/>
                              <a:gd name="T65" fmla="*/ T64 w 298"/>
                              <a:gd name="T66" fmla="+- 0 1845 1845"/>
                              <a:gd name="T67" fmla="*/ 184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78"/>
                        <wps:cNvSpPr>
                          <a:spLocks/>
                        </wps:cNvSpPr>
                        <wps:spPr bwMode="auto">
                          <a:xfrm>
                            <a:off x="5644" y="1845"/>
                            <a:ext cx="298" cy="298"/>
                          </a:xfrm>
                          <a:custGeom>
                            <a:avLst/>
                            <a:gdLst>
                              <a:gd name="T0" fmla="+- 0 5793 5644"/>
                              <a:gd name="T1" fmla="*/ T0 w 298"/>
                              <a:gd name="T2" fmla="+- 0 2143 1845"/>
                              <a:gd name="T3" fmla="*/ 2143 h 298"/>
                              <a:gd name="T4" fmla="+- 0 5851 5644"/>
                              <a:gd name="T5" fmla="*/ T4 w 298"/>
                              <a:gd name="T6" fmla="+- 0 2131 1845"/>
                              <a:gd name="T7" fmla="*/ 2131 h 298"/>
                              <a:gd name="T8" fmla="+- 0 5898 5644"/>
                              <a:gd name="T9" fmla="*/ T8 w 298"/>
                              <a:gd name="T10" fmla="+- 0 2100 1845"/>
                              <a:gd name="T11" fmla="*/ 2100 h 298"/>
                              <a:gd name="T12" fmla="+- 0 5930 5644"/>
                              <a:gd name="T13" fmla="*/ T12 w 298"/>
                              <a:gd name="T14" fmla="+- 0 2052 1845"/>
                              <a:gd name="T15" fmla="*/ 2052 h 298"/>
                              <a:gd name="T16" fmla="+- 0 5942 5644"/>
                              <a:gd name="T17" fmla="*/ T16 w 298"/>
                              <a:gd name="T18" fmla="+- 0 1994 1845"/>
                              <a:gd name="T19" fmla="*/ 1994 h 298"/>
                              <a:gd name="T20" fmla="+- 0 5930 5644"/>
                              <a:gd name="T21" fmla="*/ T20 w 298"/>
                              <a:gd name="T22" fmla="+- 0 1936 1845"/>
                              <a:gd name="T23" fmla="*/ 1936 h 298"/>
                              <a:gd name="T24" fmla="+- 0 5898 5644"/>
                              <a:gd name="T25" fmla="*/ T24 w 298"/>
                              <a:gd name="T26" fmla="+- 0 1889 1845"/>
                              <a:gd name="T27" fmla="*/ 1889 h 298"/>
                              <a:gd name="T28" fmla="+- 0 5851 5644"/>
                              <a:gd name="T29" fmla="*/ T28 w 298"/>
                              <a:gd name="T30" fmla="+- 0 1857 1845"/>
                              <a:gd name="T31" fmla="*/ 1857 h 298"/>
                              <a:gd name="T32" fmla="+- 0 5793 5644"/>
                              <a:gd name="T33" fmla="*/ T32 w 298"/>
                              <a:gd name="T34" fmla="+- 0 1845 1845"/>
                              <a:gd name="T35" fmla="*/ 1845 h 298"/>
                              <a:gd name="T36" fmla="+- 0 5735 5644"/>
                              <a:gd name="T37" fmla="*/ T36 w 298"/>
                              <a:gd name="T38" fmla="+- 0 1857 1845"/>
                              <a:gd name="T39" fmla="*/ 1857 h 298"/>
                              <a:gd name="T40" fmla="+- 0 5688 5644"/>
                              <a:gd name="T41" fmla="*/ T40 w 298"/>
                              <a:gd name="T42" fmla="+- 0 1889 1845"/>
                              <a:gd name="T43" fmla="*/ 1889 h 298"/>
                              <a:gd name="T44" fmla="+- 0 5656 5644"/>
                              <a:gd name="T45" fmla="*/ T44 w 298"/>
                              <a:gd name="T46" fmla="+- 0 1936 1845"/>
                              <a:gd name="T47" fmla="*/ 1936 h 298"/>
                              <a:gd name="T48" fmla="+- 0 5644 5644"/>
                              <a:gd name="T49" fmla="*/ T48 w 298"/>
                              <a:gd name="T50" fmla="+- 0 1994 1845"/>
                              <a:gd name="T51" fmla="*/ 1994 h 298"/>
                              <a:gd name="T52" fmla="+- 0 5656 5644"/>
                              <a:gd name="T53" fmla="*/ T52 w 298"/>
                              <a:gd name="T54" fmla="+- 0 2052 1845"/>
                              <a:gd name="T55" fmla="*/ 2052 h 298"/>
                              <a:gd name="T56" fmla="+- 0 5688 5644"/>
                              <a:gd name="T57" fmla="*/ T56 w 298"/>
                              <a:gd name="T58" fmla="+- 0 2100 1845"/>
                              <a:gd name="T59" fmla="*/ 2100 h 298"/>
                              <a:gd name="T60" fmla="+- 0 5735 5644"/>
                              <a:gd name="T61" fmla="*/ T60 w 298"/>
                              <a:gd name="T62" fmla="+- 0 2131 1845"/>
                              <a:gd name="T63" fmla="*/ 2131 h 298"/>
                              <a:gd name="T64" fmla="+- 0 5793 5644"/>
                              <a:gd name="T65" fmla="*/ T64 w 298"/>
                              <a:gd name="T66" fmla="+- 0 2143 1845"/>
                              <a:gd name="T67" fmla="*/ 214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77"/>
                        <wps:cNvSpPr>
                          <a:spLocks/>
                        </wps:cNvSpPr>
                        <wps:spPr bwMode="auto">
                          <a:xfrm>
                            <a:off x="5135" y="1836"/>
                            <a:ext cx="297" cy="298"/>
                          </a:xfrm>
                          <a:custGeom>
                            <a:avLst/>
                            <a:gdLst>
                              <a:gd name="T0" fmla="+- 0 5284 5135"/>
                              <a:gd name="T1" fmla="*/ T0 w 297"/>
                              <a:gd name="T2" fmla="+- 0 1836 1836"/>
                              <a:gd name="T3" fmla="*/ 1836 h 298"/>
                              <a:gd name="T4" fmla="+- 0 5226 5135"/>
                              <a:gd name="T5" fmla="*/ T4 w 297"/>
                              <a:gd name="T6" fmla="+- 0 1848 1836"/>
                              <a:gd name="T7" fmla="*/ 1848 h 298"/>
                              <a:gd name="T8" fmla="+- 0 5178 5135"/>
                              <a:gd name="T9" fmla="*/ T8 w 297"/>
                              <a:gd name="T10" fmla="+- 0 1880 1836"/>
                              <a:gd name="T11" fmla="*/ 1880 h 298"/>
                              <a:gd name="T12" fmla="+- 0 5146 5135"/>
                              <a:gd name="T13" fmla="*/ T12 w 297"/>
                              <a:gd name="T14" fmla="+- 0 1927 1836"/>
                              <a:gd name="T15" fmla="*/ 1927 h 298"/>
                              <a:gd name="T16" fmla="+- 0 5135 5135"/>
                              <a:gd name="T17" fmla="*/ T16 w 297"/>
                              <a:gd name="T18" fmla="+- 0 1985 1836"/>
                              <a:gd name="T19" fmla="*/ 1985 h 298"/>
                              <a:gd name="T20" fmla="+- 0 5146 5135"/>
                              <a:gd name="T21" fmla="*/ T20 w 297"/>
                              <a:gd name="T22" fmla="+- 0 2043 1836"/>
                              <a:gd name="T23" fmla="*/ 2043 h 298"/>
                              <a:gd name="T24" fmla="+- 0 5178 5135"/>
                              <a:gd name="T25" fmla="*/ T24 w 297"/>
                              <a:gd name="T26" fmla="+- 0 2090 1836"/>
                              <a:gd name="T27" fmla="*/ 2090 h 298"/>
                              <a:gd name="T28" fmla="+- 0 5226 5135"/>
                              <a:gd name="T29" fmla="*/ T28 w 297"/>
                              <a:gd name="T30" fmla="+- 0 2122 1836"/>
                              <a:gd name="T31" fmla="*/ 2122 h 298"/>
                              <a:gd name="T32" fmla="+- 0 5284 5135"/>
                              <a:gd name="T33" fmla="*/ T32 w 297"/>
                              <a:gd name="T34" fmla="+- 0 2134 1836"/>
                              <a:gd name="T35" fmla="*/ 2134 h 298"/>
                              <a:gd name="T36" fmla="+- 0 5341 5135"/>
                              <a:gd name="T37" fmla="*/ T36 w 297"/>
                              <a:gd name="T38" fmla="+- 0 2122 1836"/>
                              <a:gd name="T39" fmla="*/ 2122 h 298"/>
                              <a:gd name="T40" fmla="+- 0 5389 5135"/>
                              <a:gd name="T41" fmla="*/ T40 w 297"/>
                              <a:gd name="T42" fmla="+- 0 2090 1836"/>
                              <a:gd name="T43" fmla="*/ 2090 h 298"/>
                              <a:gd name="T44" fmla="+- 0 5421 5135"/>
                              <a:gd name="T45" fmla="*/ T44 w 297"/>
                              <a:gd name="T46" fmla="+- 0 2043 1836"/>
                              <a:gd name="T47" fmla="*/ 2043 h 298"/>
                              <a:gd name="T48" fmla="+- 0 5432 5135"/>
                              <a:gd name="T49" fmla="*/ T48 w 297"/>
                              <a:gd name="T50" fmla="+- 0 1985 1836"/>
                              <a:gd name="T51" fmla="*/ 1985 h 298"/>
                              <a:gd name="T52" fmla="+- 0 5421 5135"/>
                              <a:gd name="T53" fmla="*/ T52 w 297"/>
                              <a:gd name="T54" fmla="+- 0 1927 1836"/>
                              <a:gd name="T55" fmla="*/ 1927 h 298"/>
                              <a:gd name="T56" fmla="+- 0 5389 5135"/>
                              <a:gd name="T57" fmla="*/ T56 w 297"/>
                              <a:gd name="T58" fmla="+- 0 1880 1836"/>
                              <a:gd name="T59" fmla="*/ 1880 h 298"/>
                              <a:gd name="T60" fmla="+- 0 5341 5135"/>
                              <a:gd name="T61" fmla="*/ T60 w 297"/>
                              <a:gd name="T62" fmla="+- 0 1848 1836"/>
                              <a:gd name="T63" fmla="*/ 1848 h 298"/>
                              <a:gd name="T64" fmla="+- 0 5284 5135"/>
                              <a:gd name="T65" fmla="*/ T64 w 297"/>
                              <a:gd name="T66" fmla="+- 0 1836 1836"/>
                              <a:gd name="T67" fmla="*/ 183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76"/>
                        <wps:cNvSpPr>
                          <a:spLocks/>
                        </wps:cNvSpPr>
                        <wps:spPr bwMode="auto">
                          <a:xfrm>
                            <a:off x="5135" y="1836"/>
                            <a:ext cx="297" cy="298"/>
                          </a:xfrm>
                          <a:custGeom>
                            <a:avLst/>
                            <a:gdLst>
                              <a:gd name="T0" fmla="+- 0 5284 5135"/>
                              <a:gd name="T1" fmla="*/ T0 w 297"/>
                              <a:gd name="T2" fmla="+- 0 2134 1836"/>
                              <a:gd name="T3" fmla="*/ 2134 h 298"/>
                              <a:gd name="T4" fmla="+- 0 5341 5135"/>
                              <a:gd name="T5" fmla="*/ T4 w 297"/>
                              <a:gd name="T6" fmla="+- 0 2122 1836"/>
                              <a:gd name="T7" fmla="*/ 2122 h 298"/>
                              <a:gd name="T8" fmla="+- 0 5389 5135"/>
                              <a:gd name="T9" fmla="*/ T8 w 297"/>
                              <a:gd name="T10" fmla="+- 0 2090 1836"/>
                              <a:gd name="T11" fmla="*/ 2090 h 298"/>
                              <a:gd name="T12" fmla="+- 0 5421 5135"/>
                              <a:gd name="T13" fmla="*/ T12 w 297"/>
                              <a:gd name="T14" fmla="+- 0 2043 1836"/>
                              <a:gd name="T15" fmla="*/ 2043 h 298"/>
                              <a:gd name="T16" fmla="+- 0 5432 5135"/>
                              <a:gd name="T17" fmla="*/ T16 w 297"/>
                              <a:gd name="T18" fmla="+- 0 1985 1836"/>
                              <a:gd name="T19" fmla="*/ 1985 h 298"/>
                              <a:gd name="T20" fmla="+- 0 5421 5135"/>
                              <a:gd name="T21" fmla="*/ T20 w 297"/>
                              <a:gd name="T22" fmla="+- 0 1927 1836"/>
                              <a:gd name="T23" fmla="*/ 1927 h 298"/>
                              <a:gd name="T24" fmla="+- 0 5389 5135"/>
                              <a:gd name="T25" fmla="*/ T24 w 297"/>
                              <a:gd name="T26" fmla="+- 0 1880 1836"/>
                              <a:gd name="T27" fmla="*/ 1880 h 298"/>
                              <a:gd name="T28" fmla="+- 0 5341 5135"/>
                              <a:gd name="T29" fmla="*/ T28 w 297"/>
                              <a:gd name="T30" fmla="+- 0 1848 1836"/>
                              <a:gd name="T31" fmla="*/ 1848 h 298"/>
                              <a:gd name="T32" fmla="+- 0 5284 5135"/>
                              <a:gd name="T33" fmla="*/ T32 w 297"/>
                              <a:gd name="T34" fmla="+- 0 1836 1836"/>
                              <a:gd name="T35" fmla="*/ 1836 h 298"/>
                              <a:gd name="T36" fmla="+- 0 5226 5135"/>
                              <a:gd name="T37" fmla="*/ T36 w 297"/>
                              <a:gd name="T38" fmla="+- 0 1848 1836"/>
                              <a:gd name="T39" fmla="*/ 1848 h 298"/>
                              <a:gd name="T40" fmla="+- 0 5178 5135"/>
                              <a:gd name="T41" fmla="*/ T40 w 297"/>
                              <a:gd name="T42" fmla="+- 0 1880 1836"/>
                              <a:gd name="T43" fmla="*/ 1880 h 298"/>
                              <a:gd name="T44" fmla="+- 0 5146 5135"/>
                              <a:gd name="T45" fmla="*/ T44 w 297"/>
                              <a:gd name="T46" fmla="+- 0 1927 1836"/>
                              <a:gd name="T47" fmla="*/ 1927 h 298"/>
                              <a:gd name="T48" fmla="+- 0 5135 5135"/>
                              <a:gd name="T49" fmla="*/ T48 w 297"/>
                              <a:gd name="T50" fmla="+- 0 1985 1836"/>
                              <a:gd name="T51" fmla="*/ 1985 h 298"/>
                              <a:gd name="T52" fmla="+- 0 5146 5135"/>
                              <a:gd name="T53" fmla="*/ T52 w 297"/>
                              <a:gd name="T54" fmla="+- 0 2043 1836"/>
                              <a:gd name="T55" fmla="*/ 2043 h 298"/>
                              <a:gd name="T56" fmla="+- 0 5178 5135"/>
                              <a:gd name="T57" fmla="*/ T56 w 297"/>
                              <a:gd name="T58" fmla="+- 0 2090 1836"/>
                              <a:gd name="T59" fmla="*/ 2090 h 298"/>
                              <a:gd name="T60" fmla="+- 0 5226 5135"/>
                              <a:gd name="T61" fmla="*/ T60 w 297"/>
                              <a:gd name="T62" fmla="+- 0 2122 1836"/>
                              <a:gd name="T63" fmla="*/ 2122 h 298"/>
                              <a:gd name="T64" fmla="+- 0 5284 5135"/>
                              <a:gd name="T65" fmla="*/ T64 w 297"/>
                              <a:gd name="T66" fmla="+- 0 2134 1836"/>
                              <a:gd name="T67" fmla="*/ 213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175"/>
                        <wps:cNvSpPr>
                          <a:spLocks/>
                        </wps:cNvSpPr>
                        <wps:spPr bwMode="auto">
                          <a:xfrm>
                            <a:off x="6660" y="1851"/>
                            <a:ext cx="297" cy="298"/>
                          </a:xfrm>
                          <a:custGeom>
                            <a:avLst/>
                            <a:gdLst>
                              <a:gd name="T0" fmla="+- 0 6809 6660"/>
                              <a:gd name="T1" fmla="*/ T0 w 297"/>
                              <a:gd name="T2" fmla="+- 0 1851 1851"/>
                              <a:gd name="T3" fmla="*/ 1851 h 298"/>
                              <a:gd name="T4" fmla="+- 0 6751 6660"/>
                              <a:gd name="T5" fmla="*/ T4 w 297"/>
                              <a:gd name="T6" fmla="+- 0 1863 1851"/>
                              <a:gd name="T7" fmla="*/ 1863 h 298"/>
                              <a:gd name="T8" fmla="+- 0 6703 6660"/>
                              <a:gd name="T9" fmla="*/ T8 w 297"/>
                              <a:gd name="T10" fmla="+- 0 1895 1851"/>
                              <a:gd name="T11" fmla="*/ 1895 h 298"/>
                              <a:gd name="T12" fmla="+- 0 6671 6660"/>
                              <a:gd name="T13" fmla="*/ T12 w 297"/>
                              <a:gd name="T14" fmla="+- 0 1942 1851"/>
                              <a:gd name="T15" fmla="*/ 1942 h 298"/>
                              <a:gd name="T16" fmla="+- 0 6660 6660"/>
                              <a:gd name="T17" fmla="*/ T16 w 297"/>
                              <a:gd name="T18" fmla="+- 0 2000 1851"/>
                              <a:gd name="T19" fmla="*/ 2000 h 298"/>
                              <a:gd name="T20" fmla="+- 0 6671 6660"/>
                              <a:gd name="T21" fmla="*/ T20 w 297"/>
                              <a:gd name="T22" fmla="+- 0 2058 1851"/>
                              <a:gd name="T23" fmla="*/ 2058 h 298"/>
                              <a:gd name="T24" fmla="+- 0 6703 6660"/>
                              <a:gd name="T25" fmla="*/ T24 w 297"/>
                              <a:gd name="T26" fmla="+- 0 2105 1851"/>
                              <a:gd name="T27" fmla="*/ 2105 h 298"/>
                              <a:gd name="T28" fmla="+- 0 6751 6660"/>
                              <a:gd name="T29" fmla="*/ T28 w 297"/>
                              <a:gd name="T30" fmla="+- 0 2137 1851"/>
                              <a:gd name="T31" fmla="*/ 2137 h 298"/>
                              <a:gd name="T32" fmla="+- 0 6809 6660"/>
                              <a:gd name="T33" fmla="*/ T32 w 297"/>
                              <a:gd name="T34" fmla="+- 0 2149 1851"/>
                              <a:gd name="T35" fmla="*/ 2149 h 298"/>
                              <a:gd name="T36" fmla="+- 0 6866 6660"/>
                              <a:gd name="T37" fmla="*/ T36 w 297"/>
                              <a:gd name="T38" fmla="+- 0 2137 1851"/>
                              <a:gd name="T39" fmla="*/ 2137 h 298"/>
                              <a:gd name="T40" fmla="+- 0 6914 6660"/>
                              <a:gd name="T41" fmla="*/ T40 w 297"/>
                              <a:gd name="T42" fmla="+- 0 2105 1851"/>
                              <a:gd name="T43" fmla="*/ 2105 h 298"/>
                              <a:gd name="T44" fmla="+- 0 6946 6660"/>
                              <a:gd name="T45" fmla="*/ T44 w 297"/>
                              <a:gd name="T46" fmla="+- 0 2058 1851"/>
                              <a:gd name="T47" fmla="*/ 2058 h 298"/>
                              <a:gd name="T48" fmla="+- 0 6957 6660"/>
                              <a:gd name="T49" fmla="*/ T48 w 297"/>
                              <a:gd name="T50" fmla="+- 0 2000 1851"/>
                              <a:gd name="T51" fmla="*/ 2000 h 298"/>
                              <a:gd name="T52" fmla="+- 0 6946 6660"/>
                              <a:gd name="T53" fmla="*/ T52 w 297"/>
                              <a:gd name="T54" fmla="+- 0 1942 1851"/>
                              <a:gd name="T55" fmla="*/ 1942 h 298"/>
                              <a:gd name="T56" fmla="+- 0 6914 6660"/>
                              <a:gd name="T57" fmla="*/ T56 w 297"/>
                              <a:gd name="T58" fmla="+- 0 1895 1851"/>
                              <a:gd name="T59" fmla="*/ 1895 h 298"/>
                              <a:gd name="T60" fmla="+- 0 6866 6660"/>
                              <a:gd name="T61" fmla="*/ T60 w 297"/>
                              <a:gd name="T62" fmla="+- 0 1863 1851"/>
                              <a:gd name="T63" fmla="*/ 1863 h 298"/>
                              <a:gd name="T64" fmla="+- 0 6809 6660"/>
                              <a:gd name="T65" fmla="*/ T64 w 297"/>
                              <a:gd name="T66" fmla="+- 0 1851 1851"/>
                              <a:gd name="T67" fmla="*/ 18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1" y="91"/>
                                </a:lnTo>
                                <a:lnTo>
                                  <a:pt x="0" y="149"/>
                                </a:lnTo>
                                <a:lnTo>
                                  <a:pt x="11" y="207"/>
                                </a:lnTo>
                                <a:lnTo>
                                  <a:pt x="43" y="254"/>
                                </a:lnTo>
                                <a:lnTo>
                                  <a:pt x="91" y="286"/>
                                </a:lnTo>
                                <a:lnTo>
                                  <a:pt x="149" y="298"/>
                                </a:lnTo>
                                <a:lnTo>
                                  <a:pt x="206" y="286"/>
                                </a:lnTo>
                                <a:lnTo>
                                  <a:pt x="254" y="254"/>
                                </a:lnTo>
                                <a:lnTo>
                                  <a:pt x="286" y="207"/>
                                </a:lnTo>
                                <a:lnTo>
                                  <a:pt x="297" y="149"/>
                                </a:lnTo>
                                <a:lnTo>
                                  <a:pt x="286" y="91"/>
                                </a:lnTo>
                                <a:lnTo>
                                  <a:pt x="254" y="44"/>
                                </a:lnTo>
                                <a:lnTo>
                                  <a:pt x="206"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74"/>
                        <wps:cNvSpPr>
                          <a:spLocks/>
                        </wps:cNvSpPr>
                        <wps:spPr bwMode="auto">
                          <a:xfrm>
                            <a:off x="6660" y="1851"/>
                            <a:ext cx="297" cy="298"/>
                          </a:xfrm>
                          <a:custGeom>
                            <a:avLst/>
                            <a:gdLst>
                              <a:gd name="T0" fmla="+- 0 6809 6660"/>
                              <a:gd name="T1" fmla="*/ T0 w 297"/>
                              <a:gd name="T2" fmla="+- 0 2149 1851"/>
                              <a:gd name="T3" fmla="*/ 2149 h 298"/>
                              <a:gd name="T4" fmla="+- 0 6866 6660"/>
                              <a:gd name="T5" fmla="*/ T4 w 297"/>
                              <a:gd name="T6" fmla="+- 0 2137 1851"/>
                              <a:gd name="T7" fmla="*/ 2137 h 298"/>
                              <a:gd name="T8" fmla="+- 0 6914 6660"/>
                              <a:gd name="T9" fmla="*/ T8 w 297"/>
                              <a:gd name="T10" fmla="+- 0 2105 1851"/>
                              <a:gd name="T11" fmla="*/ 2105 h 298"/>
                              <a:gd name="T12" fmla="+- 0 6946 6660"/>
                              <a:gd name="T13" fmla="*/ T12 w 297"/>
                              <a:gd name="T14" fmla="+- 0 2058 1851"/>
                              <a:gd name="T15" fmla="*/ 2058 h 298"/>
                              <a:gd name="T16" fmla="+- 0 6957 6660"/>
                              <a:gd name="T17" fmla="*/ T16 w 297"/>
                              <a:gd name="T18" fmla="+- 0 2000 1851"/>
                              <a:gd name="T19" fmla="*/ 2000 h 298"/>
                              <a:gd name="T20" fmla="+- 0 6946 6660"/>
                              <a:gd name="T21" fmla="*/ T20 w 297"/>
                              <a:gd name="T22" fmla="+- 0 1942 1851"/>
                              <a:gd name="T23" fmla="*/ 1942 h 298"/>
                              <a:gd name="T24" fmla="+- 0 6914 6660"/>
                              <a:gd name="T25" fmla="*/ T24 w 297"/>
                              <a:gd name="T26" fmla="+- 0 1895 1851"/>
                              <a:gd name="T27" fmla="*/ 1895 h 298"/>
                              <a:gd name="T28" fmla="+- 0 6866 6660"/>
                              <a:gd name="T29" fmla="*/ T28 w 297"/>
                              <a:gd name="T30" fmla="+- 0 1863 1851"/>
                              <a:gd name="T31" fmla="*/ 1863 h 298"/>
                              <a:gd name="T32" fmla="+- 0 6809 6660"/>
                              <a:gd name="T33" fmla="*/ T32 w 297"/>
                              <a:gd name="T34" fmla="+- 0 1851 1851"/>
                              <a:gd name="T35" fmla="*/ 1851 h 298"/>
                              <a:gd name="T36" fmla="+- 0 6751 6660"/>
                              <a:gd name="T37" fmla="*/ T36 w 297"/>
                              <a:gd name="T38" fmla="+- 0 1863 1851"/>
                              <a:gd name="T39" fmla="*/ 1863 h 298"/>
                              <a:gd name="T40" fmla="+- 0 6703 6660"/>
                              <a:gd name="T41" fmla="*/ T40 w 297"/>
                              <a:gd name="T42" fmla="+- 0 1895 1851"/>
                              <a:gd name="T43" fmla="*/ 1895 h 298"/>
                              <a:gd name="T44" fmla="+- 0 6671 6660"/>
                              <a:gd name="T45" fmla="*/ T44 w 297"/>
                              <a:gd name="T46" fmla="+- 0 1942 1851"/>
                              <a:gd name="T47" fmla="*/ 1942 h 298"/>
                              <a:gd name="T48" fmla="+- 0 6660 6660"/>
                              <a:gd name="T49" fmla="*/ T48 w 297"/>
                              <a:gd name="T50" fmla="+- 0 2000 1851"/>
                              <a:gd name="T51" fmla="*/ 2000 h 298"/>
                              <a:gd name="T52" fmla="+- 0 6671 6660"/>
                              <a:gd name="T53" fmla="*/ T52 w 297"/>
                              <a:gd name="T54" fmla="+- 0 2058 1851"/>
                              <a:gd name="T55" fmla="*/ 2058 h 298"/>
                              <a:gd name="T56" fmla="+- 0 6703 6660"/>
                              <a:gd name="T57" fmla="*/ T56 w 297"/>
                              <a:gd name="T58" fmla="+- 0 2105 1851"/>
                              <a:gd name="T59" fmla="*/ 2105 h 298"/>
                              <a:gd name="T60" fmla="+- 0 6751 6660"/>
                              <a:gd name="T61" fmla="*/ T60 w 297"/>
                              <a:gd name="T62" fmla="+- 0 2137 1851"/>
                              <a:gd name="T63" fmla="*/ 2137 h 298"/>
                              <a:gd name="T64" fmla="+- 0 6809 6660"/>
                              <a:gd name="T65" fmla="*/ T64 w 297"/>
                              <a:gd name="T66" fmla="+- 0 2149 1851"/>
                              <a:gd name="T67" fmla="*/ 214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6" y="286"/>
                                </a:lnTo>
                                <a:lnTo>
                                  <a:pt x="254" y="254"/>
                                </a:lnTo>
                                <a:lnTo>
                                  <a:pt x="286" y="207"/>
                                </a:lnTo>
                                <a:lnTo>
                                  <a:pt x="297" y="149"/>
                                </a:lnTo>
                                <a:lnTo>
                                  <a:pt x="286" y="91"/>
                                </a:lnTo>
                                <a:lnTo>
                                  <a:pt x="254" y="44"/>
                                </a:lnTo>
                                <a:lnTo>
                                  <a:pt x="206" y="12"/>
                                </a:lnTo>
                                <a:lnTo>
                                  <a:pt x="149" y="0"/>
                                </a:lnTo>
                                <a:lnTo>
                                  <a:pt x="91" y="12"/>
                                </a:lnTo>
                                <a:lnTo>
                                  <a:pt x="43" y="44"/>
                                </a:lnTo>
                                <a:lnTo>
                                  <a:pt x="11" y="91"/>
                                </a:lnTo>
                                <a:lnTo>
                                  <a:pt x="0" y="149"/>
                                </a:lnTo>
                                <a:lnTo>
                                  <a:pt x="11"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Line 173"/>
                        <wps:cNvCnPr>
                          <a:cxnSpLocks noChangeShapeType="1"/>
                        </wps:cNvCnPr>
                        <wps:spPr bwMode="auto">
                          <a:xfrm>
                            <a:off x="3759" y="1670"/>
                            <a:ext cx="0" cy="131"/>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93" name="Line 172"/>
                        <wps:cNvCnPr>
                          <a:cxnSpLocks noChangeShapeType="1"/>
                        </wps:cNvCnPr>
                        <wps:spPr bwMode="auto">
                          <a:xfrm>
                            <a:off x="6806" y="1699"/>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94" name="Line 171"/>
                        <wps:cNvCnPr>
                          <a:cxnSpLocks noChangeShapeType="1"/>
                        </wps:cNvCnPr>
                        <wps:spPr bwMode="auto">
                          <a:xfrm>
                            <a:off x="4767" y="1682"/>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95" name="Line 170"/>
                        <wps:cNvCnPr>
                          <a:cxnSpLocks noChangeShapeType="1"/>
                        </wps:cNvCnPr>
                        <wps:spPr bwMode="auto">
                          <a:xfrm>
                            <a:off x="5789" y="1682"/>
                            <a:ext cx="0" cy="13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96" name="Line 169"/>
                        <wps:cNvCnPr>
                          <a:cxnSpLocks noChangeShapeType="1"/>
                        </wps:cNvCnPr>
                        <wps:spPr bwMode="auto">
                          <a:xfrm>
                            <a:off x="4762" y="1687"/>
                            <a:ext cx="1032"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91AB6F" id="Group 168" o:spid="_x0000_s1026" style="position:absolute;margin-left:-.1pt;margin-top:0;width:411.15pt;height:609pt;z-index:-260595712;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">
                <v:shape id="Picture 204"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">
                  <v:imagedata r:id="rId13" o:title=""/>
                </v:shape>
                <v:shape id="Picture 203"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">
                  <v:imagedata r:id="rId154" o:title=""/>
                </v:shape>
                <v:line id="Line 202"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" strokecolor="#795a58" strokeweight=".25pt"/>
                <v:shape id="Freeform 201" o:spid="_x0000_s1030" style="position:absolute;left:3610;top:1828;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" path="m148,l91,12,43,44,11,91,,149r11,58l43,255r48,31l148,298r58,-12l254,255r32,-48l297,149,286,91,254,44,206,12,148,xe" stroked="f">
                  <v:path arrowok="t" o:connecttype="custom" o:connectlocs="148,1828;91,1840;43,1872;11,1919;0,1977;11,2035;43,2083;91,2114;148,2126;206,2114;254,2083;286,2035;297,1977;286,1919;254,1872;206,1840;148,1828" o:connectangles="0,0,0,0,0,0,0,0,0,0,0,0,0,0,0,0,0"/>
                </v:shape>
                <v:shape id="Freeform 200" o:spid="_x0000_s1031" style="position:absolute;left:3610;top:1828;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" path="m148,298r58,-12l254,255r32,-48l297,149,286,91,254,44,206,12,148,,91,12,43,44,11,91,,149r11,58l43,255r48,31l148,298xe" filled="f" strokeweight=".5pt">
                  <v:path arrowok="t" o:connecttype="custom" o:connectlocs="148,2126;206,2114;254,2083;286,2035;297,1977;286,1919;254,1872;206,1840;148,1828;91,1840;43,1872;11,1919;0,1977;11,2035;43,2083;91,2114;148,2126" o:connectangles="0,0,0,0,0,0,0,0,0,0,0,0,0,0,0,0,0"/>
                </v:shape>
                <v:shape id="Freeform 199" o:spid="_x0000_s1032" style="position:absolute;left:4627;top:183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" path="m149,l91,12,44,44,12,91,,149r12,58l44,254r47,32l149,298r58,-12l254,254r32,-47l298,149,286,91,254,44,207,12,149,xe" stroked="f">
                  <v:path arrowok="t" o:connecttype="custom" o:connectlocs="149,1834;91,1846;44,1878;12,1925;0,1983;12,2041;44,2088;91,2120;149,2132;207,2120;254,2088;286,2041;298,1983;286,1925;254,1878;207,1846;149,1834" o:connectangles="0,0,0,0,0,0,0,0,0,0,0,0,0,0,0,0,0"/>
                </v:shape>
                <v:shape id="Freeform 198" o:spid="_x0000_s1033" style="position:absolute;left:4627;top:183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" path="m149,298r58,-12l254,254r32,-47l298,149,286,91,254,44,207,12,149,,91,12,44,44,12,91,,149r12,58l44,254r47,32l149,298xe" filled="f" strokeweight=".5pt">
                  <v:path arrowok="t" o:connecttype="custom" o:connectlocs="149,2132;207,2120;254,2088;286,2041;298,1983;286,1925;254,1878;207,1846;149,1834;91,1846;44,1878;12,1925;0,1983;12,2041;44,2088;91,2120;149,2132" o:connectangles="0,0,0,0,0,0,0,0,0,0,0,0,0,0,0,0,0"/>
                </v:shape>
                <v:shape id="Freeform 197" o:spid="_x0000_s1034" style="position:absolute;left:6152;top:18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" path="m149,l91,12,44,44,12,91,,149r12,58l44,254r47,32l149,298r58,-12l254,254r32,-47l298,149,286,91,254,44,207,12,149,xe" stroked="f">
                  <v:path arrowok="t" o:connecttype="custom" o:connectlocs="149,1848;91,1860;44,1892;12,1939;0,1997;12,2055;44,2102;91,2134;149,2146;207,2134;254,2102;286,2055;298,1997;286,1939;254,1892;207,1860;149,1848" o:connectangles="0,0,0,0,0,0,0,0,0,0,0,0,0,0,0,0,0"/>
                </v:shape>
                <v:shape id="Freeform 196" o:spid="_x0000_s1035" style="position:absolute;left:6152;top:18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" path="m149,298r58,-12l254,254r32,-47l298,149,286,91,254,44,207,12,149,,91,12,44,44,12,91,,149r12,58l44,254r47,32l149,298xe" filled="f" strokeweight=".5pt">
                  <v:path arrowok="t" o:connecttype="custom" o:connectlocs="149,2146;207,2134;254,2102;286,2055;298,1997;286,1939;254,1892;207,1860;149,1848;91,1860;44,1892;12,1939;0,1997;12,2055;44,2102;91,2134;149,2146" o:connectangles="0,0,0,0,0,0,0,0,0,0,0,0,0,0,0,0,0"/>
                </v:shape>
                <v:shape id="Freeform 195" o:spid="_x0000_s1036" style="position:absolute;left:4119;top:183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" path="m149,l91,11,44,43,12,91,,148r12,58l44,254r47,32l149,297r58,-11l254,254r32,-48l298,148,286,91,254,43,207,11,149,xe" stroked="f">
                  <v:path arrowok="t" o:connecttype="custom" o:connectlocs="149,1830;91,1841;44,1873;12,1921;0,1978;12,2036;44,2084;91,2116;149,2127;207,2116;254,2084;286,2036;298,1978;286,1921;254,1873;207,1841;149,1830" o:connectangles="0,0,0,0,0,0,0,0,0,0,0,0,0,0,0,0,0"/>
                </v:shape>
                <v:shape id="Freeform 194" o:spid="_x0000_s1037" style="position:absolute;left:4119;top:183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" path="m149,297r58,-11l254,254r32,-48l298,148,286,91,254,43,207,11,149,,91,11,44,43,12,91,,148r12,58l44,254r47,32l149,297xe" filled="f" strokeweight=".5pt">
                  <v:path arrowok="t" o:connecttype="custom" o:connectlocs="149,2127;207,2116;254,2084;286,2036;298,1978;286,1921;254,1873;207,1841;149,1830;91,1841;44,1873;12,1921;0,1978;12,2036;44,2084;91,2116;149,2127" o:connectangles="0,0,0,0,0,0,0,0,0,0,0,0,0,0,0,0,0"/>
                </v:shape>
                <v:shape id="Freeform 193" o:spid="_x0000_s1038" style="position:absolute;left:5644;top:184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" path="m149,l91,12,44,44,12,91,,149r12,58l44,255r47,31l149,298r58,-12l254,255r32,-48l298,149,286,91,254,44,207,12,149,xe" stroked="f">
                  <v:path arrowok="t" o:connecttype="custom" o:connectlocs="149,1845;91,1857;44,1889;12,1936;0,1994;12,2052;44,2100;91,2131;149,2143;207,2131;254,2100;286,2052;298,1994;286,1936;254,1889;207,1857;149,1845" o:connectangles="0,0,0,0,0,0,0,0,0,0,0,0,0,0,0,0,0"/>
                </v:shape>
                <v:shape id="Freeform 192" o:spid="_x0000_s1039" style="position:absolute;left:5644;top:184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" path="m149,298r58,-12l254,255r32,-48l298,149,286,91,254,44,207,12,149,,91,12,44,44,12,91,,149r12,58l44,255r47,31l149,298xe" filled="f" strokeweight=".5pt">
                  <v:path arrowok="t" o:connecttype="custom" o:connectlocs="149,2143;207,2131;254,2100;286,2052;298,1994;286,1936;254,1889;207,1857;149,1845;91,1857;44,1889;12,1936;0,1994;12,2052;44,2100;91,2131;149,2143" o:connectangles="0,0,0,0,0,0,0,0,0,0,0,0,0,0,0,0,0"/>
                </v:shape>
                <v:shape id="Freeform 191" o:spid="_x0000_s1040" style="position:absolute;left:5135;top:183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" path="m149,l91,12,43,44,11,91,,149r11,58l43,254r48,32l149,298r57,-12l254,254r32,-47l297,149,286,91,254,44,206,12,149,xe" stroked="f">
                  <v:path arrowok="t" o:connecttype="custom" o:connectlocs="149,1836;91,1848;43,1880;11,1927;0,1985;11,2043;43,2090;91,2122;149,2134;206,2122;254,2090;286,2043;297,1985;286,1927;254,1880;206,1848;149,1836" o:connectangles="0,0,0,0,0,0,0,0,0,0,0,0,0,0,0,0,0"/>
                </v:shape>
                <v:shape id="Freeform 190" o:spid="_x0000_s1041" style="position:absolute;left:5135;top:183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" path="m149,298r57,-12l254,254r32,-47l297,149,286,91,254,44,206,12,149,,91,12,43,44,11,91,,149r11,58l43,254r48,32l149,298xe" filled="f" strokeweight=".5pt">
                  <v:path arrowok="t" o:connecttype="custom" o:connectlocs="149,2134;206,2122;254,2090;286,2043;297,1985;286,1927;254,1880;206,1848;149,1836;91,1848;43,1880;11,1927;0,1985;11,2043;43,2090;91,2122;149,2134" o:connectangles="0,0,0,0,0,0,0,0,0,0,0,0,0,0,0,0,0"/>
                </v:shape>
                <v:shape id="Freeform 189" o:spid="_x0000_s1042" style="position:absolute;left:6660;top:1851;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" path="m149,l91,12,43,44,11,91,,149r11,58l43,254r48,32l149,298r57,-12l254,254r32,-47l297,149,286,91,254,44,206,12,149,xe" fillcolor="#41ad49" stroked="f">
                  <v:path arrowok="t" o:connecttype="custom" o:connectlocs="149,1851;91,1863;43,1895;11,1942;0,2000;11,2058;43,2105;91,2137;149,2149;206,2137;254,2105;286,2058;297,2000;286,1942;254,1895;206,1863;149,1851" o:connectangles="0,0,0,0,0,0,0,0,0,0,0,0,0,0,0,0,0"/>
                </v:shape>
                <v:shape id="Freeform 188" o:spid="_x0000_s1043" style="position:absolute;left:6660;top:1851;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" path="m149,298r57,-12l254,254r32,-47l297,149,286,91,254,44,206,12,149,,91,12,43,44,11,91,,149r11,58l43,254r48,32l149,298xe" filled="f" strokeweight=".5pt">
                  <v:path arrowok="t" o:connecttype="custom" o:connectlocs="149,2149;206,2137;254,2105;286,2058;297,2000;286,1942;254,1895;206,1863;149,1851;91,1863;43,1895;11,1942;0,2000;11,2058;43,2105;91,2137;149,2149" o:connectangles="0,0,0,0,0,0,0,0,0,0,0,0,0,0,0,0,0"/>
                </v:shape>
                <v:shape id="Freeform 187" o:spid="_x0000_s1044" style="position:absolute;left:3610;top:1828;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" path="m148,l91,12,43,44,11,91,,149r11,58l43,255r48,31l148,298r58,-12l254,255r32,-48l297,149,286,91,254,44,206,12,148,xe" stroked="f">
                  <v:path arrowok="t" o:connecttype="custom" o:connectlocs="148,1828;91,1840;43,1872;11,1919;0,1977;11,2035;43,2083;91,2114;148,2126;206,2114;254,2083;286,2035;297,1977;286,1919;254,1872;206,1840;148,1828" o:connectangles="0,0,0,0,0,0,0,0,0,0,0,0,0,0,0,0,0"/>
                </v:shape>
                <v:shape id="Freeform 186" o:spid="_x0000_s1045" style="position:absolute;left:3610;top:1828;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" path="m148,298r58,-12l254,255r32,-48l297,149,286,91,254,44,206,12,148,,91,12,43,44,11,91,,149r11,58l43,255r48,31l148,298xe" filled="f" strokeweight=".5pt">
                  <v:path arrowok="t" o:connecttype="custom" o:connectlocs="148,2126;206,2114;254,2083;286,2035;297,1977;286,1919;254,1872;206,1840;148,1828;91,1840;43,1872;11,1919;0,1977;11,2035;43,2083;91,2114;148,2126" o:connectangles="0,0,0,0,0,0,0,0,0,0,0,0,0,0,0,0,0"/>
                </v:shape>
                <v:shape id="Freeform 185" o:spid="_x0000_s1046" style="position:absolute;left:4627;top:183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" path="m149,l91,12,44,44,12,91,,149r12,58l44,254r47,32l149,298r58,-12l254,254r32,-47l298,149,286,91,254,44,207,12,149,xe" stroked="f">
                  <v:path arrowok="t" o:connecttype="custom" o:connectlocs="149,1834;91,1846;44,1878;12,1925;0,1983;12,2041;44,2088;91,2120;149,2132;207,2120;254,2088;286,2041;298,1983;286,1925;254,1878;207,1846;149,1834" o:connectangles="0,0,0,0,0,0,0,0,0,0,0,0,0,0,0,0,0"/>
                </v:shape>
                <v:shape id="Freeform 184" o:spid="_x0000_s1047" style="position:absolute;left:4627;top:1834;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" path="m149,298r58,-12l254,254r32,-47l298,149,286,91,254,44,207,12,149,,91,12,44,44,12,91,,149r12,58l44,254r47,32l149,298xe" filled="f" strokeweight=".5pt">
                  <v:path arrowok="t" o:connecttype="custom" o:connectlocs="149,2132;207,2120;254,2088;286,2041;298,1983;286,1925;254,1878;207,1846;149,1834;91,1846;44,1878;12,1925;0,1983;12,2041;44,2088;91,2120;149,2132" o:connectangles="0,0,0,0,0,0,0,0,0,0,0,0,0,0,0,0,0"/>
                </v:shape>
                <v:shape id="Freeform 183" o:spid="_x0000_s1048" style="position:absolute;left:6152;top:18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" path="m149,l91,12,44,44,12,91,,149r12,58l44,254r47,32l149,298r58,-12l254,254r32,-47l298,149,286,91,254,44,207,12,149,xe" stroked="f">
                  <v:path arrowok="t" o:connecttype="custom" o:connectlocs="149,1848;91,1860;44,1892;12,1939;0,1997;12,2055;44,2102;91,2134;149,2146;207,2134;254,2102;286,2055;298,1997;286,1939;254,1892;207,1860;149,1848" o:connectangles="0,0,0,0,0,0,0,0,0,0,0,0,0,0,0,0,0"/>
                </v:shape>
                <v:shape id="Freeform 182" o:spid="_x0000_s1049" style="position:absolute;left:6152;top:184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" path="m149,298r58,-12l254,254r32,-47l298,149,286,91,254,44,207,12,149,,91,12,44,44,12,91,,149r12,58l44,254r47,32l149,298xe" filled="f" strokeweight=".5pt">
                  <v:path arrowok="t" o:connecttype="custom" o:connectlocs="149,2146;207,2134;254,2102;286,2055;298,1997;286,1939;254,1892;207,1860;149,1848;91,1860;44,1892;12,1939;0,1997;12,2055;44,2102;91,2134;149,2146" o:connectangles="0,0,0,0,0,0,0,0,0,0,0,0,0,0,0,0,0"/>
                </v:shape>
                <v:shape id="Freeform 181" o:spid="_x0000_s1050" style="position:absolute;left:4119;top:183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" path="m149,l91,11,44,43,12,91,,148r12,58l44,254r47,32l149,297r58,-11l254,254r32,-48l298,148,286,91,254,43,207,11,149,xe" stroked="f">
                  <v:path arrowok="t" o:connecttype="custom" o:connectlocs="149,1830;91,1841;44,1873;12,1921;0,1978;12,2036;44,2084;91,2116;149,2127;207,2116;254,2084;286,2036;298,1978;286,1921;254,1873;207,1841;149,1830" o:connectangles="0,0,0,0,0,0,0,0,0,0,0,0,0,0,0,0,0"/>
                </v:shape>
                <v:shape id="Freeform 180" o:spid="_x0000_s1051" style="position:absolute;left:4119;top:1830;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" path="m149,297r58,-11l254,254r32,-48l298,148,286,91,254,43,207,11,149,,91,11,44,43,12,91,,148r12,58l44,254r47,32l149,297xe" filled="f" strokeweight=".5pt">
                  <v:path arrowok="t" o:connecttype="custom" o:connectlocs="149,2127;207,2116;254,2084;286,2036;298,1978;286,1921;254,1873;207,1841;149,1830;91,1841;44,1873;12,1921;0,1978;12,2036;44,2084;91,2116;149,2127" o:connectangles="0,0,0,0,0,0,0,0,0,0,0,0,0,0,0,0,0"/>
                </v:shape>
                <v:shape id="Freeform 179" o:spid="_x0000_s1052" style="position:absolute;left:5644;top:184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" path="m149,l91,12,44,44,12,91,,149r12,58l44,255r47,31l149,298r58,-12l254,255r32,-48l298,149,286,91,254,44,207,12,149,xe" stroked="f">
                  <v:path arrowok="t" o:connecttype="custom" o:connectlocs="149,1845;91,1857;44,1889;12,1936;0,1994;12,2052;44,2100;91,2131;149,2143;207,2131;254,2100;286,2052;298,1994;286,1936;254,1889;207,1857;149,1845" o:connectangles="0,0,0,0,0,0,0,0,0,0,0,0,0,0,0,0,0"/>
                </v:shape>
                <v:shape id="Freeform 178" o:spid="_x0000_s1053" style="position:absolute;left:5644;top:184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" path="m149,298r58,-12l254,255r32,-48l298,149,286,91,254,44,207,12,149,,91,12,44,44,12,91,,149r12,58l44,255r47,31l149,298xe" filled="f" strokeweight=".5pt">
                  <v:path arrowok="t" o:connecttype="custom" o:connectlocs="149,2143;207,2131;254,2100;286,2052;298,1994;286,1936;254,1889;207,1857;149,1845;91,1857;44,1889;12,1936;0,1994;12,2052;44,2100;91,2131;149,2143" o:connectangles="0,0,0,0,0,0,0,0,0,0,0,0,0,0,0,0,0"/>
                </v:shape>
                <v:shape id="Freeform 177" o:spid="_x0000_s1054" style="position:absolute;left:5135;top:183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" path="m149,l91,12,43,44,11,91,,149r11,58l43,254r48,32l149,298r57,-12l254,254r32,-47l297,149,286,91,254,44,206,12,149,xe" stroked="f">
                  <v:path arrowok="t" o:connecttype="custom" o:connectlocs="149,1836;91,1848;43,1880;11,1927;0,1985;11,2043;43,2090;91,2122;149,2134;206,2122;254,2090;286,2043;297,1985;286,1927;254,1880;206,1848;149,1836" o:connectangles="0,0,0,0,0,0,0,0,0,0,0,0,0,0,0,0,0"/>
                </v:shape>
                <v:shape id="Freeform 176" o:spid="_x0000_s1055" style="position:absolute;left:5135;top:183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" path="m149,298r57,-12l254,254r32,-47l297,149,286,91,254,44,206,12,149,,91,12,43,44,11,91,,149r11,58l43,254r48,32l149,298xe" filled="f" strokeweight=".5pt">
                  <v:path arrowok="t" o:connecttype="custom" o:connectlocs="149,2134;206,2122;254,2090;286,2043;297,1985;286,1927;254,1880;206,1848;149,1836;91,1848;43,1880;11,1927;0,1985;11,2043;43,2090;91,2122;149,2134" o:connectangles="0,0,0,0,0,0,0,0,0,0,0,0,0,0,0,0,0"/>
                </v:shape>
                <v:shape id="Freeform 175" o:spid="_x0000_s1056" style="position:absolute;left:6660;top:1851;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" path="m149,l91,12,43,44,11,91,,149r11,58l43,254r48,32l149,298r57,-12l254,254r32,-47l297,149,286,91,254,44,206,12,149,xe" fillcolor="#41ad49" stroked="f">
                  <v:path arrowok="t" o:connecttype="custom" o:connectlocs="149,1851;91,1863;43,1895;11,1942;0,2000;11,2058;43,2105;91,2137;149,2149;206,2137;254,2105;286,2058;297,2000;286,1942;254,1895;206,1863;149,1851" o:connectangles="0,0,0,0,0,0,0,0,0,0,0,0,0,0,0,0,0"/>
                </v:shape>
                <v:shape id="Freeform 174" o:spid="_x0000_s1057" style="position:absolute;left:6660;top:1851;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" path="m149,298r57,-12l254,254r32,-47l297,149,286,91,254,44,206,12,149,,91,12,43,44,11,91,,149r11,58l43,254r48,32l149,298xe" filled="f" strokeweight=".5pt">
                  <v:path arrowok="t" o:connecttype="custom" o:connectlocs="149,2149;206,2137;254,2105;286,2058;297,2000;286,1942;254,1895;206,1863;149,1851;91,1863;43,1895;11,1942;0,2000;11,2058;43,2105;91,2137;149,2149" o:connectangles="0,0,0,0,0,0,0,0,0,0,0,0,0,0,0,0,0"/>
                </v:shape>
                <v:line id="Line 173" o:spid="_x0000_s1058" style="position:absolute;visibility:visible;mso-wrap-style:square" from="3759,1670" to="3759,1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" strokecolor="white" strokeweight=".5pt"/>
                <v:line id="Line 172" o:spid="_x0000_s1059" style="position:absolute;visibility:visible;mso-wrap-style:square" from="6806,1699" to="6806,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" strokecolor="white" strokeweight=".5pt"/>
                <v:line id="Line 171" o:spid="_x0000_s1060" style="position:absolute;visibility:visible;mso-wrap-style:square" from="4767,1682" to="4767,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" strokecolor="white" strokeweight=".5pt"/>
                <v:line id="Line 170" o:spid="_x0000_s1061" style="position:absolute;visibility:visible;mso-wrap-style:square" from="5789,1682" to="5789,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" strokecolor="white" strokeweight=".5pt"/>
                <v:line id="Line 169" o:spid="_x0000_s1062" style="position:absolute;visibility:visible;mso-wrap-style:square" from="4762,1687" to="5794,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" strokecolor="white" strokeweight=".5pt"/>
                <w10:wrap anchorx="page" anchory="page"/>
              </v:group>
            </w:pict>
          </mc:Fallback>
        </mc:AlternateContent>
      </w:r>
    </w:p>
    <w:p w14:paraId="059DA544" w14:textId="77777777" w:rsidR="006500DE" w:rsidRPr="004A7191" w:rsidRDefault="006500DE">
      <w:pPr>
        <w:pStyle w:val="BodyText"/>
        <w:rPr>
          <w:rFonts w:ascii="Trebuchet MS"/>
          <w:color w:val="000000" w:themeColor="text1"/>
        </w:rPr>
      </w:pPr>
    </w:p>
    <w:p w14:paraId="0BD9C4D9" w14:textId="77777777" w:rsidR="006500DE" w:rsidRPr="004A7191" w:rsidRDefault="006500DE">
      <w:pPr>
        <w:pStyle w:val="BodyText"/>
        <w:rPr>
          <w:rFonts w:ascii="Trebuchet MS"/>
          <w:color w:val="000000" w:themeColor="text1"/>
        </w:rPr>
      </w:pPr>
    </w:p>
    <w:p w14:paraId="3C617394" w14:textId="77777777" w:rsidR="006500DE" w:rsidRPr="004A7191" w:rsidRDefault="006500DE">
      <w:pPr>
        <w:pStyle w:val="BodyText"/>
        <w:rPr>
          <w:rFonts w:ascii="Trebuchet MS"/>
          <w:color w:val="000000" w:themeColor="text1"/>
        </w:rPr>
      </w:pPr>
    </w:p>
    <w:p w14:paraId="019BB7D5" w14:textId="77777777" w:rsidR="006500DE" w:rsidRPr="004A7191" w:rsidRDefault="006500DE">
      <w:pPr>
        <w:pStyle w:val="BodyText"/>
        <w:rPr>
          <w:rFonts w:ascii="Trebuchet MS"/>
          <w:color w:val="000000" w:themeColor="text1"/>
        </w:rPr>
      </w:pPr>
    </w:p>
    <w:p w14:paraId="4DE8094C" w14:textId="77777777" w:rsidR="006500DE" w:rsidRPr="004A7191" w:rsidRDefault="006500DE">
      <w:pPr>
        <w:pStyle w:val="BodyText"/>
        <w:rPr>
          <w:rFonts w:ascii="Trebuchet MS"/>
          <w:color w:val="000000" w:themeColor="text1"/>
        </w:rPr>
      </w:pPr>
    </w:p>
    <w:p w14:paraId="59B974D0" w14:textId="77777777" w:rsidR="006500DE" w:rsidRPr="004A7191" w:rsidRDefault="006500DE">
      <w:pPr>
        <w:pStyle w:val="BodyText"/>
        <w:rPr>
          <w:rFonts w:ascii="Trebuchet MS"/>
          <w:color w:val="000000" w:themeColor="text1"/>
        </w:rPr>
      </w:pPr>
    </w:p>
    <w:p w14:paraId="3AC32A73" w14:textId="77777777" w:rsidR="006500DE" w:rsidRPr="004A7191" w:rsidRDefault="006500DE">
      <w:pPr>
        <w:pStyle w:val="BodyText"/>
        <w:rPr>
          <w:rFonts w:ascii="Trebuchet MS"/>
          <w:color w:val="000000" w:themeColor="text1"/>
        </w:rPr>
      </w:pPr>
    </w:p>
    <w:p w14:paraId="6C406447" w14:textId="77777777" w:rsidR="006500DE" w:rsidRPr="004A7191" w:rsidRDefault="006500DE">
      <w:pPr>
        <w:pStyle w:val="BodyText"/>
        <w:rPr>
          <w:rFonts w:ascii="Trebuchet MS"/>
          <w:color w:val="000000" w:themeColor="text1"/>
        </w:rPr>
      </w:pPr>
    </w:p>
    <w:p w14:paraId="7D53E436" w14:textId="77777777" w:rsidR="006500DE" w:rsidRPr="004A7191" w:rsidRDefault="006500DE">
      <w:pPr>
        <w:pStyle w:val="BodyText"/>
        <w:rPr>
          <w:rFonts w:ascii="Trebuchet MS"/>
          <w:color w:val="000000" w:themeColor="text1"/>
        </w:rPr>
      </w:pPr>
    </w:p>
    <w:p w14:paraId="1666E587" w14:textId="77777777" w:rsidR="006500DE" w:rsidRPr="004A7191" w:rsidRDefault="006500DE">
      <w:pPr>
        <w:pStyle w:val="BodyText"/>
        <w:rPr>
          <w:rFonts w:ascii="Trebuchet MS"/>
          <w:color w:val="000000" w:themeColor="text1"/>
          <w:sz w:val="25"/>
        </w:rPr>
      </w:pPr>
    </w:p>
    <w:p w14:paraId="048033E7" w14:textId="77777777" w:rsidR="006500DE" w:rsidRPr="004A7191" w:rsidRDefault="00AE6195">
      <w:pPr>
        <w:tabs>
          <w:tab w:val="left" w:pos="4836"/>
        </w:tabs>
        <w:spacing w:before="97"/>
        <w:ind w:left="3740"/>
        <w:rPr>
          <w:rFonts w:ascii="Georgia"/>
          <w:i/>
          <w:color w:val="000000" w:themeColor="text1"/>
          <w:sz w:val="20"/>
        </w:rPr>
      </w:pPr>
      <w:r w:rsidRPr="004A7191">
        <w:rPr>
          <w:noProof/>
          <w:color w:val="000000" w:themeColor="text1"/>
        </w:rPr>
        <mc:AlternateContent>
          <mc:Choice Requires="wps">
            <w:drawing>
              <wp:anchor distT="0" distB="0" distL="114300" distR="114300" simplePos="0" relativeHeight="242721792" behindDoc="1" locked="0" layoutInCell="1" allowOverlap="1" wp14:anchorId="7883C8CA" wp14:editId="72BAE3B1">
                <wp:simplePos x="0" y="0"/>
                <wp:positionH relativeFrom="page">
                  <wp:posOffset>2289175</wp:posOffset>
                </wp:positionH>
                <wp:positionV relativeFrom="paragraph">
                  <wp:posOffset>-1495425</wp:posOffset>
                </wp:positionV>
                <wp:extent cx="2377440" cy="1593215"/>
                <wp:effectExtent l="0" t="0" r="0" b="0"/>
                <wp:wrapNone/>
                <wp:docPr id="159"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593215"/>
                        </a:xfrm>
                        <a:prstGeom prst="rect">
                          <a:avLst/>
                        </a:prstGeom>
                        <a:solidFill>
                          <a:srgbClr val="4C646F">
                            <a:alpha val="59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0E12DD" w14:textId="77777777" w:rsidR="00B7268B" w:rsidRDefault="00B7268B">
                            <w:pPr>
                              <w:spacing w:before="29"/>
                              <w:ind w:left="-45"/>
                              <w:rPr>
                                <w:sz w:val="16"/>
                              </w:rPr>
                            </w:pPr>
                            <w:r>
                              <w:rPr>
                                <w:color w:val="FFFFFF"/>
                                <w:sz w:val="16"/>
                              </w:rPr>
                              <w:t>Least Concern (IUCN 3.1)</w:t>
                            </w:r>
                          </w:p>
                          <w:p w14:paraId="6AF687D1" w14:textId="77777777" w:rsidR="00B7268B" w:rsidRDefault="00B7268B">
                            <w:pPr>
                              <w:pStyle w:val="BodyText"/>
                              <w:tabs>
                                <w:tab w:val="left" w:pos="1231"/>
                              </w:tabs>
                              <w:spacing w:before="157" w:line="302" w:lineRule="auto"/>
                              <w:ind w:left="135" w:right="1765"/>
                            </w:pPr>
                            <w:r>
                              <w:rPr>
                                <w:rFonts w:ascii="Bookman Old Style"/>
                                <w:b/>
                                <w:color w:val="FFFFFF"/>
                              </w:rPr>
                              <w:t xml:space="preserve">Scientific classification </w:t>
                            </w:r>
                            <w:r>
                              <w:rPr>
                                <w:color w:val="FFFFFF"/>
                              </w:rPr>
                              <w:t>Kingdom:</w:t>
                            </w:r>
                            <w:r>
                              <w:rPr>
                                <w:color w:val="FFFFFF"/>
                              </w:rPr>
                              <w:tab/>
                            </w:r>
                            <w:r>
                              <w:rPr>
                                <w:color w:val="FFFFFF"/>
                                <w:spacing w:val="-3"/>
                              </w:rPr>
                              <w:t xml:space="preserve">Animalia </w:t>
                            </w:r>
                            <w:r>
                              <w:rPr>
                                <w:color w:val="FFFFFF"/>
                              </w:rPr>
                              <w:t>Phylum:</w:t>
                            </w:r>
                            <w:r>
                              <w:rPr>
                                <w:color w:val="FFFFFF"/>
                              </w:rPr>
                              <w:tab/>
                              <w:t>Chordata</w:t>
                            </w:r>
                          </w:p>
                          <w:p w14:paraId="0EC54D79" w14:textId="77777777" w:rsidR="00B7268B" w:rsidRDefault="00B7268B">
                            <w:pPr>
                              <w:pStyle w:val="BodyText"/>
                              <w:tabs>
                                <w:tab w:val="left" w:pos="1231"/>
                              </w:tabs>
                              <w:spacing w:line="221" w:lineRule="exact"/>
                              <w:ind w:left="135"/>
                            </w:pPr>
                            <w:r>
                              <w:rPr>
                                <w:color w:val="FFFFFF"/>
                              </w:rPr>
                              <w:t>Class:</w:t>
                            </w:r>
                            <w:r>
                              <w:rPr>
                                <w:color w:val="FFFFFF"/>
                              </w:rPr>
                              <w:tab/>
                            </w:r>
                            <w:r>
                              <w:rPr>
                                <w:color w:val="FFFFFF"/>
                                <w:spacing w:val="-7"/>
                              </w:rPr>
                              <w:t>Aves</w:t>
                            </w:r>
                          </w:p>
                          <w:p w14:paraId="4239C7D7" w14:textId="77777777" w:rsidR="00B7268B" w:rsidRDefault="00B7268B">
                            <w:pPr>
                              <w:pStyle w:val="BodyText"/>
                              <w:tabs>
                                <w:tab w:val="left" w:pos="1231"/>
                              </w:tabs>
                              <w:spacing w:before="70"/>
                              <w:ind w:left="135"/>
                            </w:pPr>
                            <w:r>
                              <w:rPr>
                                <w:color w:val="FFFFFF"/>
                              </w:rPr>
                              <w:t>Order:</w:t>
                            </w:r>
                            <w:r>
                              <w:rPr>
                                <w:color w:val="FFFFFF"/>
                              </w:rPr>
                              <w:tab/>
                              <w:t>Passeriformes</w:t>
                            </w:r>
                          </w:p>
                          <w:p w14:paraId="3DB45561" w14:textId="77777777" w:rsidR="00B7268B" w:rsidRDefault="00B7268B">
                            <w:pPr>
                              <w:pStyle w:val="BodyText"/>
                              <w:tabs>
                                <w:tab w:val="left" w:pos="1231"/>
                              </w:tabs>
                              <w:spacing w:before="70"/>
                              <w:ind w:left="135"/>
                            </w:pPr>
                            <w:r>
                              <w:rPr>
                                <w:color w:val="FFFFFF"/>
                              </w:rPr>
                              <w:t>Family:</w:t>
                            </w:r>
                            <w:r>
                              <w:rPr>
                                <w:color w:val="FFFFFF"/>
                              </w:rPr>
                              <w:tab/>
                            </w:r>
                            <w:proofErr w:type="spellStart"/>
                            <w:r>
                              <w:rPr>
                                <w:color w:val="FFFFFF"/>
                              </w:rPr>
                              <w:t>Estrildidae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3C8CA" id="Text Box 167" o:spid="_x0000_s1133" type="#_x0000_t202" style="position:absolute;left:0;text-align:left;margin-left:180.25pt;margin-top:-117.75pt;width:187.2pt;height:125.45pt;z-index:-26059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" fillcolor="#4c646f" stroked="f">
                <v:fill opacity="38550f"/>
                <v:textbox inset="0,0,0,0">
                  <w:txbxContent>
                    <w:p w14:paraId="440E12DD" w14:textId="77777777" w:rsidR="00B7268B" w:rsidRDefault="00B7268B">
                      <w:pPr>
                        <w:spacing w:before="29"/>
                        <w:ind w:left="-45"/>
                        <w:rPr>
                          <w:sz w:val="16"/>
                        </w:rPr>
                      </w:pPr>
                      <w:r>
                        <w:rPr>
                          <w:color w:val="FFFFFF"/>
                          <w:sz w:val="16"/>
                        </w:rPr>
                        <w:t>Least Concern (IUCN 3.1)</w:t>
                      </w:r>
                    </w:p>
                    <w:p w14:paraId="6AF687D1" w14:textId="77777777" w:rsidR="00B7268B" w:rsidRDefault="00B7268B">
                      <w:pPr>
                        <w:pStyle w:val="BodyText"/>
                        <w:tabs>
                          <w:tab w:val="left" w:pos="1231"/>
                        </w:tabs>
                        <w:spacing w:before="157" w:line="302" w:lineRule="auto"/>
                        <w:ind w:left="135" w:right="1765"/>
                      </w:pPr>
                      <w:r>
                        <w:rPr>
                          <w:rFonts w:ascii="Bookman Old Style"/>
                          <w:b/>
                          <w:color w:val="FFFFFF"/>
                        </w:rPr>
                        <w:t xml:space="preserve">Scientific classification </w:t>
                      </w:r>
                      <w:r>
                        <w:rPr>
                          <w:color w:val="FFFFFF"/>
                        </w:rPr>
                        <w:t>Kingdom:</w:t>
                      </w:r>
                      <w:r>
                        <w:rPr>
                          <w:color w:val="FFFFFF"/>
                        </w:rPr>
                        <w:tab/>
                      </w:r>
                      <w:r>
                        <w:rPr>
                          <w:color w:val="FFFFFF"/>
                          <w:spacing w:val="-3"/>
                        </w:rPr>
                        <w:t xml:space="preserve">Animalia </w:t>
                      </w:r>
                      <w:r>
                        <w:rPr>
                          <w:color w:val="FFFFFF"/>
                        </w:rPr>
                        <w:t>Phylum:</w:t>
                      </w:r>
                      <w:r>
                        <w:rPr>
                          <w:color w:val="FFFFFF"/>
                        </w:rPr>
                        <w:tab/>
                        <w:t>Chordata</w:t>
                      </w:r>
                    </w:p>
                    <w:p w14:paraId="0EC54D79" w14:textId="77777777" w:rsidR="00B7268B" w:rsidRDefault="00B7268B">
                      <w:pPr>
                        <w:pStyle w:val="BodyText"/>
                        <w:tabs>
                          <w:tab w:val="left" w:pos="1231"/>
                        </w:tabs>
                        <w:spacing w:line="221" w:lineRule="exact"/>
                        <w:ind w:left="135"/>
                      </w:pPr>
                      <w:r>
                        <w:rPr>
                          <w:color w:val="FFFFFF"/>
                        </w:rPr>
                        <w:t>Class:</w:t>
                      </w:r>
                      <w:r>
                        <w:rPr>
                          <w:color w:val="FFFFFF"/>
                        </w:rPr>
                        <w:tab/>
                      </w:r>
                      <w:r>
                        <w:rPr>
                          <w:color w:val="FFFFFF"/>
                          <w:spacing w:val="-7"/>
                        </w:rPr>
                        <w:t>Aves</w:t>
                      </w:r>
                    </w:p>
                    <w:p w14:paraId="4239C7D7" w14:textId="77777777" w:rsidR="00B7268B" w:rsidRDefault="00B7268B">
                      <w:pPr>
                        <w:pStyle w:val="BodyText"/>
                        <w:tabs>
                          <w:tab w:val="left" w:pos="1231"/>
                        </w:tabs>
                        <w:spacing w:before="70"/>
                        <w:ind w:left="135"/>
                      </w:pPr>
                      <w:r>
                        <w:rPr>
                          <w:color w:val="FFFFFF"/>
                        </w:rPr>
                        <w:t>Order:</w:t>
                      </w:r>
                      <w:r>
                        <w:rPr>
                          <w:color w:val="FFFFFF"/>
                        </w:rPr>
                        <w:tab/>
                        <w:t>Passeriformes</w:t>
                      </w:r>
                    </w:p>
                    <w:p w14:paraId="3DB45561" w14:textId="77777777" w:rsidR="00B7268B" w:rsidRDefault="00B7268B">
                      <w:pPr>
                        <w:pStyle w:val="BodyText"/>
                        <w:tabs>
                          <w:tab w:val="left" w:pos="1231"/>
                        </w:tabs>
                        <w:spacing w:before="70"/>
                        <w:ind w:left="135"/>
                      </w:pPr>
                      <w:r>
                        <w:rPr>
                          <w:color w:val="FFFFFF"/>
                        </w:rPr>
                        <w:t>Family:</w:t>
                      </w:r>
                      <w:r>
                        <w:rPr>
                          <w:color w:val="FFFFFF"/>
                        </w:rPr>
                        <w:tab/>
                      </w:r>
                      <w:proofErr w:type="spellStart"/>
                      <w:r>
                        <w:rPr>
                          <w:color w:val="FFFFFF"/>
                        </w:rPr>
                        <w:t>Estrildidae</w:t>
                      </w:r>
                      <w:proofErr w:type="spellEnd"/>
                    </w:p>
                  </w:txbxContent>
                </v:textbox>
                <w10:wrap anchorx="page"/>
              </v:shape>
            </w:pict>
          </mc:Fallback>
        </mc:AlternateContent>
      </w:r>
      <w:r w:rsidR="004A7191" w:rsidRPr="004A7191">
        <w:rPr>
          <w:color w:val="000000" w:themeColor="text1"/>
          <w:sz w:val="20"/>
        </w:rPr>
        <w:t>Genus:</w:t>
      </w:r>
      <w:r w:rsidR="004A7191" w:rsidRPr="004A7191">
        <w:rPr>
          <w:color w:val="000000" w:themeColor="text1"/>
          <w:sz w:val="20"/>
        </w:rPr>
        <w:tab/>
      </w:r>
      <w:proofErr w:type="spellStart"/>
      <w:r w:rsidR="004A7191" w:rsidRPr="004A7191">
        <w:rPr>
          <w:rFonts w:ascii="Georgia"/>
          <w:i/>
          <w:color w:val="000000" w:themeColor="text1"/>
          <w:sz w:val="20"/>
        </w:rPr>
        <w:t>Lonchura</w:t>
      </w:r>
      <w:proofErr w:type="spellEnd"/>
    </w:p>
    <w:p w14:paraId="4553DFD0" w14:textId="77777777" w:rsidR="006500DE" w:rsidRPr="004A7191" w:rsidRDefault="004A7191">
      <w:pPr>
        <w:tabs>
          <w:tab w:val="left" w:pos="4836"/>
        </w:tabs>
        <w:spacing w:before="69"/>
        <w:ind w:left="374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L.</w:t>
      </w:r>
      <w:r w:rsidRPr="004A7191">
        <w:rPr>
          <w:rFonts w:ascii="Georgia"/>
          <w:i/>
          <w:color w:val="000000" w:themeColor="text1"/>
          <w:spacing w:val="-13"/>
          <w:sz w:val="20"/>
        </w:rPr>
        <w:t xml:space="preserve"> </w:t>
      </w:r>
      <w:proofErr w:type="spellStart"/>
      <w:r w:rsidRPr="004A7191">
        <w:rPr>
          <w:rFonts w:ascii="Georgia"/>
          <w:i/>
          <w:color w:val="000000" w:themeColor="text1"/>
          <w:sz w:val="20"/>
        </w:rPr>
        <w:t>punctulata</w:t>
      </w:r>
      <w:proofErr w:type="spellEnd"/>
    </w:p>
    <w:p w14:paraId="3DBDFF8F" w14:textId="77777777" w:rsidR="006500DE" w:rsidRPr="004A7191" w:rsidRDefault="006500DE">
      <w:pPr>
        <w:pStyle w:val="BodyText"/>
        <w:rPr>
          <w:rFonts w:ascii="Georgia"/>
          <w:i/>
          <w:color w:val="000000" w:themeColor="text1"/>
          <w:sz w:val="22"/>
        </w:rPr>
      </w:pPr>
    </w:p>
    <w:p w14:paraId="3D01F85A" w14:textId="77777777" w:rsidR="006500DE" w:rsidRPr="004A7191" w:rsidRDefault="006500DE">
      <w:pPr>
        <w:pStyle w:val="BodyText"/>
        <w:rPr>
          <w:rFonts w:ascii="Georgia"/>
          <w:i/>
          <w:color w:val="000000" w:themeColor="text1"/>
          <w:sz w:val="22"/>
        </w:rPr>
      </w:pPr>
    </w:p>
    <w:p w14:paraId="0FA161A6" w14:textId="77777777" w:rsidR="006500DE" w:rsidRPr="004A7191" w:rsidRDefault="006500DE">
      <w:pPr>
        <w:pStyle w:val="BodyText"/>
        <w:rPr>
          <w:rFonts w:ascii="Georgia"/>
          <w:i/>
          <w:color w:val="000000" w:themeColor="text1"/>
          <w:sz w:val="22"/>
        </w:rPr>
      </w:pPr>
    </w:p>
    <w:p w14:paraId="3D2BE5B0" w14:textId="77777777" w:rsidR="006500DE" w:rsidRPr="004A7191" w:rsidRDefault="006500DE">
      <w:pPr>
        <w:pStyle w:val="BodyText"/>
        <w:rPr>
          <w:rFonts w:ascii="Georgia"/>
          <w:i/>
          <w:color w:val="000000" w:themeColor="text1"/>
          <w:sz w:val="22"/>
        </w:rPr>
      </w:pPr>
    </w:p>
    <w:p w14:paraId="5817563F" w14:textId="77777777" w:rsidR="006500DE" w:rsidRPr="004A7191" w:rsidRDefault="006500DE">
      <w:pPr>
        <w:pStyle w:val="BodyText"/>
        <w:rPr>
          <w:rFonts w:ascii="Georgia"/>
          <w:i/>
          <w:color w:val="000000" w:themeColor="text1"/>
          <w:sz w:val="22"/>
        </w:rPr>
      </w:pPr>
    </w:p>
    <w:p w14:paraId="12548967" w14:textId="77777777" w:rsidR="006500DE" w:rsidRPr="004A7191" w:rsidRDefault="006500DE">
      <w:pPr>
        <w:pStyle w:val="BodyText"/>
        <w:rPr>
          <w:rFonts w:ascii="Georgia"/>
          <w:i/>
          <w:color w:val="000000" w:themeColor="text1"/>
          <w:sz w:val="22"/>
        </w:rPr>
      </w:pPr>
    </w:p>
    <w:p w14:paraId="5027F814" w14:textId="77777777" w:rsidR="006500DE" w:rsidRPr="004A7191" w:rsidRDefault="006500DE">
      <w:pPr>
        <w:pStyle w:val="BodyText"/>
        <w:rPr>
          <w:rFonts w:ascii="Georgia"/>
          <w:i/>
          <w:color w:val="000000" w:themeColor="text1"/>
          <w:sz w:val="22"/>
        </w:rPr>
      </w:pPr>
    </w:p>
    <w:p w14:paraId="2864F1EE" w14:textId="77777777" w:rsidR="006500DE" w:rsidRPr="004A7191" w:rsidRDefault="006500DE">
      <w:pPr>
        <w:pStyle w:val="BodyText"/>
        <w:rPr>
          <w:rFonts w:ascii="Georgia"/>
          <w:i/>
          <w:color w:val="000000" w:themeColor="text1"/>
          <w:sz w:val="22"/>
        </w:rPr>
      </w:pPr>
    </w:p>
    <w:p w14:paraId="43A2090F" w14:textId="77777777" w:rsidR="006500DE" w:rsidRPr="004A7191" w:rsidRDefault="006500DE">
      <w:pPr>
        <w:pStyle w:val="BodyText"/>
        <w:rPr>
          <w:rFonts w:ascii="Georgia"/>
          <w:i/>
          <w:color w:val="000000" w:themeColor="text1"/>
          <w:sz w:val="22"/>
        </w:rPr>
      </w:pPr>
    </w:p>
    <w:p w14:paraId="3A4256DF" w14:textId="77777777" w:rsidR="006500DE" w:rsidRPr="004A7191" w:rsidRDefault="006500DE">
      <w:pPr>
        <w:pStyle w:val="BodyText"/>
        <w:rPr>
          <w:rFonts w:ascii="Georgia"/>
          <w:i/>
          <w:color w:val="000000" w:themeColor="text1"/>
          <w:sz w:val="22"/>
        </w:rPr>
      </w:pPr>
    </w:p>
    <w:p w14:paraId="1E0B7B5C" w14:textId="77777777" w:rsidR="006500DE" w:rsidRPr="004A7191" w:rsidRDefault="006500DE">
      <w:pPr>
        <w:pStyle w:val="BodyText"/>
        <w:rPr>
          <w:rFonts w:ascii="Georgia"/>
          <w:i/>
          <w:color w:val="000000" w:themeColor="text1"/>
          <w:sz w:val="22"/>
        </w:rPr>
      </w:pPr>
    </w:p>
    <w:p w14:paraId="398843CD" w14:textId="77777777" w:rsidR="006500DE" w:rsidRPr="004A7191" w:rsidRDefault="006500DE">
      <w:pPr>
        <w:pStyle w:val="BodyText"/>
        <w:rPr>
          <w:rFonts w:ascii="Georgia"/>
          <w:i/>
          <w:color w:val="000000" w:themeColor="text1"/>
          <w:sz w:val="22"/>
        </w:rPr>
      </w:pPr>
    </w:p>
    <w:p w14:paraId="3B9DDEF9" w14:textId="77777777" w:rsidR="006500DE" w:rsidRPr="004A7191" w:rsidRDefault="006500DE">
      <w:pPr>
        <w:pStyle w:val="BodyText"/>
        <w:rPr>
          <w:rFonts w:ascii="Georgia"/>
          <w:i/>
          <w:color w:val="000000" w:themeColor="text1"/>
          <w:sz w:val="22"/>
        </w:rPr>
      </w:pPr>
    </w:p>
    <w:p w14:paraId="327FC595" w14:textId="77777777" w:rsidR="006500DE" w:rsidRPr="004A7191" w:rsidRDefault="006500DE">
      <w:pPr>
        <w:pStyle w:val="BodyText"/>
        <w:rPr>
          <w:rFonts w:ascii="Georgia"/>
          <w:i/>
          <w:color w:val="000000" w:themeColor="text1"/>
          <w:sz w:val="22"/>
        </w:rPr>
      </w:pPr>
    </w:p>
    <w:p w14:paraId="6ACBB7C6" w14:textId="77777777" w:rsidR="006500DE" w:rsidRPr="004A7191" w:rsidRDefault="006500DE">
      <w:pPr>
        <w:pStyle w:val="BodyText"/>
        <w:rPr>
          <w:rFonts w:ascii="Georgia"/>
          <w:i/>
          <w:color w:val="000000" w:themeColor="text1"/>
          <w:sz w:val="22"/>
        </w:rPr>
      </w:pPr>
    </w:p>
    <w:p w14:paraId="24560E2F" w14:textId="77777777" w:rsidR="006500DE" w:rsidRPr="004A7191" w:rsidRDefault="006500DE">
      <w:pPr>
        <w:pStyle w:val="BodyText"/>
        <w:rPr>
          <w:rFonts w:ascii="Georgia"/>
          <w:i/>
          <w:color w:val="000000" w:themeColor="text1"/>
          <w:sz w:val="22"/>
        </w:rPr>
      </w:pPr>
    </w:p>
    <w:p w14:paraId="146AE03E" w14:textId="77777777" w:rsidR="006500DE" w:rsidRPr="004A7191" w:rsidRDefault="006500DE">
      <w:pPr>
        <w:pStyle w:val="BodyText"/>
        <w:rPr>
          <w:rFonts w:ascii="Georgia"/>
          <w:i/>
          <w:color w:val="000000" w:themeColor="text1"/>
          <w:sz w:val="22"/>
        </w:rPr>
      </w:pPr>
    </w:p>
    <w:p w14:paraId="632962B8" w14:textId="77777777" w:rsidR="006500DE" w:rsidRPr="004A7191" w:rsidRDefault="006500DE">
      <w:pPr>
        <w:pStyle w:val="BodyText"/>
        <w:rPr>
          <w:rFonts w:ascii="Georgia"/>
          <w:i/>
          <w:color w:val="000000" w:themeColor="text1"/>
          <w:sz w:val="22"/>
        </w:rPr>
      </w:pPr>
    </w:p>
    <w:p w14:paraId="45BD0F86" w14:textId="77777777" w:rsidR="006500DE" w:rsidRPr="004A7191" w:rsidRDefault="006500DE">
      <w:pPr>
        <w:pStyle w:val="BodyText"/>
        <w:rPr>
          <w:rFonts w:ascii="Georgia"/>
          <w:i/>
          <w:color w:val="000000" w:themeColor="text1"/>
          <w:sz w:val="22"/>
        </w:rPr>
      </w:pPr>
    </w:p>
    <w:p w14:paraId="010969FD" w14:textId="77777777" w:rsidR="006500DE" w:rsidRPr="004A7191" w:rsidRDefault="006500DE">
      <w:pPr>
        <w:pStyle w:val="BodyText"/>
        <w:rPr>
          <w:rFonts w:ascii="Georgia"/>
          <w:i/>
          <w:color w:val="000000" w:themeColor="text1"/>
          <w:sz w:val="22"/>
        </w:rPr>
      </w:pPr>
    </w:p>
    <w:p w14:paraId="6133CE5F" w14:textId="77777777" w:rsidR="006500DE" w:rsidRPr="004A7191" w:rsidRDefault="006500DE">
      <w:pPr>
        <w:pStyle w:val="BodyText"/>
        <w:rPr>
          <w:rFonts w:ascii="Georgia"/>
          <w:i/>
          <w:color w:val="000000" w:themeColor="text1"/>
          <w:sz w:val="22"/>
        </w:rPr>
      </w:pPr>
    </w:p>
    <w:p w14:paraId="1B810CF3" w14:textId="77777777" w:rsidR="006500DE" w:rsidRPr="004A7191" w:rsidRDefault="006500DE">
      <w:pPr>
        <w:pStyle w:val="BodyText"/>
        <w:spacing w:before="4"/>
        <w:rPr>
          <w:rFonts w:ascii="Georgia"/>
          <w:i/>
          <w:color w:val="000000" w:themeColor="text1"/>
          <w:sz w:val="31"/>
        </w:rPr>
      </w:pPr>
    </w:p>
    <w:p w14:paraId="40DA7D93" w14:textId="77777777" w:rsidR="006500DE" w:rsidRPr="004A7191" w:rsidRDefault="004A7191">
      <w:pPr>
        <w:ind w:left="540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19104C31"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147BAD6" w14:textId="77777777" w:rsidR="006500DE" w:rsidRPr="004A7191" w:rsidRDefault="006500DE">
      <w:pPr>
        <w:pStyle w:val="BodyText"/>
        <w:spacing w:before="4"/>
        <w:rPr>
          <w:color w:val="000000" w:themeColor="text1"/>
          <w:sz w:val="17"/>
        </w:rPr>
      </w:pPr>
    </w:p>
    <w:p w14:paraId="57D75EB6" w14:textId="77777777" w:rsidR="003B34BB" w:rsidRPr="004A7191" w:rsidRDefault="003B34BB" w:rsidP="003B34BB">
      <w:pPr>
        <w:pStyle w:val="Heading1"/>
        <w:tabs>
          <w:tab w:val="left" w:pos="1132"/>
          <w:tab w:val="left" w:pos="7739"/>
        </w:tabs>
        <w:rPr>
          <w:color w:val="000000" w:themeColor="text1"/>
        </w:rPr>
      </w:pPr>
      <w:r w:rsidRPr="004A7191">
        <w:rPr>
          <w:color w:val="000000" w:themeColor="text1"/>
          <w:shd w:val="clear" w:color="auto" w:fill="86B273"/>
        </w:rPr>
        <w:t xml:space="preserve"> </w:t>
      </w:r>
      <w:r w:rsidRPr="004A7191">
        <w:rPr>
          <w:color w:val="000000" w:themeColor="text1"/>
          <w:shd w:val="clear" w:color="auto" w:fill="86B273"/>
        </w:rPr>
        <w:tab/>
      </w:r>
      <w:r>
        <w:rPr>
          <w:color w:val="000000" w:themeColor="text1"/>
          <w:shd w:val="clear" w:color="auto" w:fill="86B273"/>
        </w:rPr>
        <w:t>56</w:t>
      </w:r>
      <w:r w:rsidRPr="004A7191">
        <w:rPr>
          <w:color w:val="000000" w:themeColor="text1"/>
          <w:shd w:val="clear" w:color="auto" w:fill="86B273"/>
        </w:rPr>
        <w:t>.</w:t>
      </w:r>
      <w:r>
        <w:rPr>
          <w:color w:val="000000" w:themeColor="text1"/>
          <w:shd w:val="clear" w:color="auto" w:fill="86B273"/>
        </w:rPr>
        <w:t>Scarlet Backed Flowerpecker</w:t>
      </w:r>
      <w:r w:rsidRPr="004A7191">
        <w:rPr>
          <w:color w:val="000000" w:themeColor="text1"/>
          <w:shd w:val="clear" w:color="auto" w:fill="86B273"/>
        </w:rPr>
        <w:tab/>
      </w:r>
    </w:p>
    <w:p w14:paraId="7C594414" w14:textId="77777777" w:rsidR="003B34BB" w:rsidRDefault="003B34BB">
      <w:pPr>
        <w:pStyle w:val="BodyText"/>
        <w:spacing w:before="280"/>
        <w:ind w:left="1140" w:right="1415"/>
        <w:rPr>
          <w:color w:val="000000" w:themeColor="text1"/>
        </w:rPr>
      </w:pPr>
    </w:p>
    <w:p w14:paraId="0795BCEA" w14:textId="77777777" w:rsidR="006500DE" w:rsidRPr="004A7191" w:rsidRDefault="004A7191">
      <w:pPr>
        <w:pStyle w:val="BodyText"/>
        <w:spacing w:before="280"/>
        <w:ind w:left="1140" w:right="1415"/>
        <w:rPr>
          <w:color w:val="000000" w:themeColor="text1"/>
        </w:rPr>
      </w:pPr>
      <w:r w:rsidRPr="004A7191">
        <w:rPr>
          <w:color w:val="000000" w:themeColor="text1"/>
        </w:rPr>
        <w:t>The</w:t>
      </w:r>
      <w:r w:rsidR="003B34BB">
        <w:rPr>
          <w:color w:val="000000" w:themeColor="text1"/>
        </w:rPr>
        <w:t xml:space="preserve"> </w:t>
      </w:r>
      <w:r w:rsidRPr="004A7191">
        <w:rPr>
          <w:color w:val="000000" w:themeColor="text1"/>
        </w:rPr>
        <w:t>scarlet-backed</w:t>
      </w:r>
      <w:r w:rsidR="003B34BB">
        <w:rPr>
          <w:color w:val="000000" w:themeColor="text1"/>
        </w:rPr>
        <w:t xml:space="preserve"> </w:t>
      </w:r>
      <w:r w:rsidRPr="004A7191">
        <w:rPr>
          <w:color w:val="000000" w:themeColor="text1"/>
        </w:rPr>
        <w:t>flowerpecker(</w:t>
      </w:r>
      <w:proofErr w:type="spellStart"/>
      <w:r w:rsidRPr="004A7191">
        <w:rPr>
          <w:rFonts w:ascii="Georgia"/>
          <w:i/>
          <w:color w:val="000000" w:themeColor="text1"/>
        </w:rPr>
        <w:t>Dicaeumcruentatum</w:t>
      </w:r>
      <w:proofErr w:type="spellEnd"/>
      <w:r w:rsidRPr="004A7191">
        <w:rPr>
          <w:color w:val="000000" w:themeColor="text1"/>
        </w:rPr>
        <w:t>)</w:t>
      </w:r>
      <w:proofErr w:type="spellStart"/>
      <w:r w:rsidRPr="004A7191">
        <w:rPr>
          <w:color w:val="000000" w:themeColor="text1"/>
        </w:rPr>
        <w:t>isa</w:t>
      </w:r>
      <w:proofErr w:type="spellEnd"/>
      <w:r w:rsidRPr="004A7191">
        <w:rPr>
          <w:color w:val="000000" w:themeColor="text1"/>
        </w:rPr>
        <w:t xml:space="preserve"> species of passerine bird in the flowerpecker family </w:t>
      </w:r>
      <w:proofErr w:type="spellStart"/>
      <w:r w:rsidRPr="004A7191">
        <w:rPr>
          <w:color w:val="000000" w:themeColor="text1"/>
        </w:rPr>
        <w:t>Dicaeidae</w:t>
      </w:r>
      <w:proofErr w:type="spellEnd"/>
      <w:r w:rsidRPr="004A7191">
        <w:rPr>
          <w:color w:val="000000" w:themeColor="text1"/>
        </w:rPr>
        <w:t>. Sexually dimorphic, the male has navy blue upperparts with a bright red streak down its back from its crown to its tail coverts, while the female and juvenile are predominantly olive green.</w:t>
      </w:r>
    </w:p>
    <w:p w14:paraId="167D040C" w14:textId="77777777" w:rsidR="006500DE" w:rsidRPr="004A7191" w:rsidRDefault="004A7191">
      <w:pPr>
        <w:pStyle w:val="BodyText"/>
        <w:ind w:left="1140" w:right="1225"/>
        <w:rPr>
          <w:color w:val="000000" w:themeColor="text1"/>
        </w:rPr>
      </w:pPr>
      <w:r w:rsidRPr="004A7191">
        <w:rPr>
          <w:color w:val="000000" w:themeColor="text1"/>
        </w:rPr>
        <w:t>It is found in subtropical or tropical moist lowland forests and occasionally gardens in a number of countries throughout South and East Asia.</w:t>
      </w:r>
    </w:p>
    <w:p w14:paraId="55110C30" w14:textId="77777777" w:rsidR="006500DE" w:rsidRPr="004A7191" w:rsidRDefault="004A7191">
      <w:pPr>
        <w:pStyle w:val="BodyText"/>
        <w:spacing w:line="237" w:lineRule="auto"/>
        <w:ind w:left="1140" w:right="1124" w:firstLine="280"/>
        <w:rPr>
          <w:color w:val="000000" w:themeColor="text1"/>
        </w:rPr>
      </w:pPr>
      <w:r w:rsidRPr="004A7191">
        <w:rPr>
          <w:color w:val="000000" w:themeColor="text1"/>
        </w:rPr>
        <w:t>Measuring</w:t>
      </w:r>
      <w:r w:rsidRPr="004A7191">
        <w:rPr>
          <w:color w:val="000000" w:themeColor="text1"/>
          <w:spacing w:val="-27"/>
        </w:rPr>
        <w:t xml:space="preserve"> </w:t>
      </w:r>
      <w:r w:rsidRPr="004A7191">
        <w:rPr>
          <w:color w:val="000000" w:themeColor="text1"/>
        </w:rPr>
        <w:t>9</w:t>
      </w:r>
      <w:r w:rsidRPr="004A7191">
        <w:rPr>
          <w:color w:val="000000" w:themeColor="text1"/>
          <w:spacing w:val="-25"/>
        </w:rPr>
        <w:t xml:space="preserve"> </w:t>
      </w:r>
      <w:r w:rsidRPr="004A7191">
        <w:rPr>
          <w:color w:val="000000" w:themeColor="text1"/>
        </w:rPr>
        <w:t>cm</w:t>
      </w:r>
      <w:r w:rsidRPr="004A7191">
        <w:rPr>
          <w:color w:val="000000" w:themeColor="text1"/>
          <w:spacing w:val="-26"/>
        </w:rPr>
        <w:t xml:space="preserve"> </w:t>
      </w:r>
      <w:r w:rsidRPr="004A7191">
        <w:rPr>
          <w:color w:val="000000" w:themeColor="text1"/>
        </w:rPr>
        <w:t>(3.5</w:t>
      </w:r>
      <w:r w:rsidRPr="004A7191">
        <w:rPr>
          <w:color w:val="000000" w:themeColor="text1"/>
          <w:spacing w:val="-26"/>
        </w:rPr>
        <w:t xml:space="preserve"> </w:t>
      </w:r>
      <w:r w:rsidRPr="004A7191">
        <w:rPr>
          <w:color w:val="000000" w:themeColor="text1"/>
        </w:rPr>
        <w:t>in)</w:t>
      </w:r>
      <w:r w:rsidRPr="004A7191">
        <w:rPr>
          <w:color w:val="000000" w:themeColor="text1"/>
          <w:spacing w:val="-26"/>
        </w:rPr>
        <w:t xml:space="preserve"> </w:t>
      </w:r>
      <w:r w:rsidRPr="004A7191">
        <w:rPr>
          <w:color w:val="000000" w:themeColor="text1"/>
        </w:rPr>
        <w:t>and</w:t>
      </w:r>
      <w:r w:rsidRPr="004A7191">
        <w:rPr>
          <w:color w:val="000000" w:themeColor="text1"/>
          <w:spacing w:val="-25"/>
        </w:rPr>
        <w:t xml:space="preserve"> </w:t>
      </w:r>
      <w:r w:rsidRPr="004A7191">
        <w:rPr>
          <w:color w:val="000000" w:themeColor="text1"/>
        </w:rPr>
        <w:t>weighing</w:t>
      </w:r>
      <w:r w:rsidRPr="004A7191">
        <w:rPr>
          <w:color w:val="000000" w:themeColor="text1"/>
          <w:spacing w:val="-27"/>
        </w:rPr>
        <w:t xml:space="preserve"> </w:t>
      </w:r>
      <w:r w:rsidRPr="004A7191">
        <w:rPr>
          <w:color w:val="000000" w:themeColor="text1"/>
        </w:rPr>
        <w:t>7</w:t>
      </w:r>
      <w:r w:rsidRPr="004A7191">
        <w:rPr>
          <w:color w:val="000000" w:themeColor="text1"/>
          <w:spacing w:val="-25"/>
        </w:rPr>
        <w:t xml:space="preserve"> </w:t>
      </w:r>
      <w:r w:rsidRPr="004A7191">
        <w:rPr>
          <w:color w:val="000000" w:themeColor="text1"/>
        </w:rPr>
        <w:t>to</w:t>
      </w:r>
      <w:r w:rsidRPr="004A7191">
        <w:rPr>
          <w:color w:val="000000" w:themeColor="text1"/>
          <w:spacing w:val="-26"/>
        </w:rPr>
        <w:t xml:space="preserve"> </w:t>
      </w:r>
      <w:r w:rsidRPr="004A7191">
        <w:rPr>
          <w:color w:val="000000" w:themeColor="text1"/>
        </w:rPr>
        <w:t>8</w:t>
      </w:r>
      <w:r w:rsidRPr="004A7191">
        <w:rPr>
          <w:color w:val="000000" w:themeColor="text1"/>
          <w:spacing w:val="-25"/>
        </w:rPr>
        <w:t xml:space="preserve"> </w:t>
      </w:r>
      <w:r w:rsidRPr="004A7191">
        <w:rPr>
          <w:color w:val="000000" w:themeColor="text1"/>
        </w:rPr>
        <w:t>grams</w:t>
      </w:r>
      <w:r w:rsidRPr="004A7191">
        <w:rPr>
          <w:color w:val="000000" w:themeColor="text1"/>
          <w:spacing w:val="-25"/>
        </w:rPr>
        <w:t xml:space="preserve"> </w:t>
      </w:r>
      <w:r w:rsidRPr="004A7191">
        <w:rPr>
          <w:color w:val="000000" w:themeColor="text1"/>
        </w:rPr>
        <w:t>(0.25</w:t>
      </w:r>
      <w:r w:rsidRPr="004A7191">
        <w:rPr>
          <w:color w:val="000000" w:themeColor="text1"/>
          <w:spacing w:val="-26"/>
        </w:rPr>
        <w:t xml:space="preserve"> </w:t>
      </w:r>
      <w:r w:rsidRPr="004A7191">
        <w:rPr>
          <w:color w:val="000000" w:themeColor="text1"/>
        </w:rPr>
        <w:t>to</w:t>
      </w:r>
      <w:r w:rsidRPr="004A7191">
        <w:rPr>
          <w:color w:val="000000" w:themeColor="text1"/>
          <w:spacing w:val="-27"/>
        </w:rPr>
        <w:t xml:space="preserve"> </w:t>
      </w:r>
      <w:r w:rsidRPr="004A7191">
        <w:rPr>
          <w:color w:val="000000" w:themeColor="text1"/>
        </w:rPr>
        <w:t>0.28 oz), the scarlet-backed flowerpecker is a small bird with a short tail. It exhibits sexual dimorphism. The male has a navy blue face, wings and tail, with a broad</w:t>
      </w:r>
      <w:r w:rsidRPr="004A7191">
        <w:rPr>
          <w:color w:val="000000" w:themeColor="text1"/>
          <w:spacing w:val="-16"/>
        </w:rPr>
        <w:t xml:space="preserve"> </w:t>
      </w:r>
      <w:r w:rsidRPr="004A7191">
        <w:rPr>
          <w:color w:val="000000" w:themeColor="text1"/>
        </w:rPr>
        <w:t>bright</w:t>
      </w:r>
      <w:r w:rsidRPr="004A7191">
        <w:rPr>
          <w:color w:val="000000" w:themeColor="text1"/>
          <w:spacing w:val="-15"/>
        </w:rPr>
        <w:t xml:space="preserve"> </w:t>
      </w:r>
      <w:r w:rsidRPr="004A7191">
        <w:rPr>
          <w:color w:val="000000" w:themeColor="text1"/>
        </w:rPr>
        <w:t>red</w:t>
      </w:r>
      <w:r w:rsidRPr="004A7191">
        <w:rPr>
          <w:color w:val="000000" w:themeColor="text1"/>
          <w:spacing w:val="-17"/>
        </w:rPr>
        <w:t xml:space="preserve"> </w:t>
      </w:r>
      <w:r w:rsidRPr="004A7191">
        <w:rPr>
          <w:color w:val="000000" w:themeColor="text1"/>
        </w:rPr>
        <w:t>stripe</w:t>
      </w:r>
      <w:r w:rsidRPr="004A7191">
        <w:rPr>
          <w:color w:val="000000" w:themeColor="text1"/>
          <w:spacing w:val="-15"/>
        </w:rPr>
        <w:t xml:space="preserve"> </w:t>
      </w:r>
      <w:r w:rsidRPr="004A7191">
        <w:rPr>
          <w:color w:val="000000" w:themeColor="text1"/>
        </w:rPr>
        <w:t>from</w:t>
      </w:r>
      <w:r w:rsidRPr="004A7191">
        <w:rPr>
          <w:color w:val="000000" w:themeColor="text1"/>
          <w:spacing w:val="-17"/>
        </w:rPr>
        <w:t xml:space="preserve"> </w:t>
      </w:r>
      <w:r w:rsidRPr="004A7191">
        <w:rPr>
          <w:color w:val="000000" w:themeColor="text1"/>
        </w:rPr>
        <w:t>its</w:t>
      </w:r>
      <w:r w:rsidRPr="004A7191">
        <w:rPr>
          <w:color w:val="000000" w:themeColor="text1"/>
          <w:spacing w:val="-14"/>
        </w:rPr>
        <w:t xml:space="preserve"> </w:t>
      </w:r>
      <w:r w:rsidRPr="004A7191">
        <w:rPr>
          <w:color w:val="000000" w:themeColor="text1"/>
        </w:rPr>
        <w:t>crown</w:t>
      </w:r>
      <w:r w:rsidRPr="004A7191">
        <w:rPr>
          <w:color w:val="000000" w:themeColor="text1"/>
          <w:spacing w:val="-18"/>
        </w:rPr>
        <w:t xml:space="preserve"> </w:t>
      </w:r>
      <w:r w:rsidRPr="004A7191">
        <w:rPr>
          <w:color w:val="000000" w:themeColor="text1"/>
        </w:rPr>
        <w:t>to</w:t>
      </w:r>
      <w:r w:rsidRPr="004A7191">
        <w:rPr>
          <w:color w:val="000000" w:themeColor="text1"/>
          <w:spacing w:val="-15"/>
        </w:rPr>
        <w:t xml:space="preserve"> </w:t>
      </w:r>
      <w:r w:rsidRPr="004A7191">
        <w:rPr>
          <w:color w:val="000000" w:themeColor="text1"/>
        </w:rPr>
        <w:t>its</w:t>
      </w:r>
      <w:r w:rsidRPr="004A7191">
        <w:rPr>
          <w:color w:val="000000" w:themeColor="text1"/>
          <w:spacing w:val="-1"/>
        </w:rPr>
        <w:t xml:space="preserve"> </w:t>
      </w:r>
      <w:r w:rsidRPr="004A7191">
        <w:rPr>
          <w:color w:val="000000" w:themeColor="text1"/>
        </w:rPr>
        <w:t>upper</w:t>
      </w:r>
      <w:r w:rsidRPr="004A7191">
        <w:rPr>
          <w:color w:val="000000" w:themeColor="text1"/>
          <w:spacing w:val="-20"/>
        </w:rPr>
        <w:t xml:space="preserve"> </w:t>
      </w:r>
      <w:r w:rsidRPr="004A7191">
        <w:rPr>
          <w:color w:val="000000" w:themeColor="text1"/>
        </w:rPr>
        <w:t>tail</w:t>
      </w:r>
      <w:r w:rsidRPr="004A7191">
        <w:rPr>
          <w:color w:val="000000" w:themeColor="text1"/>
          <w:spacing w:val="-21"/>
        </w:rPr>
        <w:t xml:space="preserve"> </w:t>
      </w:r>
      <w:r w:rsidRPr="004A7191">
        <w:rPr>
          <w:color w:val="000000" w:themeColor="text1"/>
        </w:rPr>
        <w:t>coverts.</w:t>
      </w:r>
      <w:r w:rsidRPr="004A7191">
        <w:rPr>
          <w:color w:val="000000" w:themeColor="text1"/>
          <w:spacing w:val="-31"/>
        </w:rPr>
        <w:t xml:space="preserve"> </w:t>
      </w:r>
      <w:r w:rsidRPr="004A7191">
        <w:rPr>
          <w:color w:val="000000" w:themeColor="text1"/>
        </w:rPr>
        <w:t>The</w:t>
      </w:r>
      <w:r w:rsidRPr="004A7191">
        <w:rPr>
          <w:color w:val="000000" w:themeColor="text1"/>
          <w:spacing w:val="-20"/>
        </w:rPr>
        <w:t xml:space="preserve"> </w:t>
      </w:r>
      <w:r w:rsidRPr="004A7191">
        <w:rPr>
          <w:color w:val="000000" w:themeColor="text1"/>
        </w:rPr>
        <w:t>female</w:t>
      </w:r>
      <w:r w:rsidRPr="004A7191">
        <w:rPr>
          <w:color w:val="000000" w:themeColor="text1"/>
          <w:spacing w:val="-21"/>
        </w:rPr>
        <w:t xml:space="preserve"> </w:t>
      </w:r>
      <w:r w:rsidRPr="004A7191">
        <w:rPr>
          <w:color w:val="000000" w:themeColor="text1"/>
        </w:rPr>
        <w:t>is predominantly</w:t>
      </w:r>
      <w:r w:rsidRPr="004A7191">
        <w:rPr>
          <w:color w:val="000000" w:themeColor="text1"/>
          <w:spacing w:val="-22"/>
        </w:rPr>
        <w:t xml:space="preserve"> </w:t>
      </w:r>
      <w:r w:rsidRPr="004A7191">
        <w:rPr>
          <w:color w:val="000000" w:themeColor="text1"/>
        </w:rPr>
        <w:t>olive</w:t>
      </w:r>
      <w:r w:rsidRPr="004A7191">
        <w:rPr>
          <w:color w:val="000000" w:themeColor="text1"/>
          <w:spacing w:val="-21"/>
        </w:rPr>
        <w:t xml:space="preserve"> </w:t>
      </w:r>
      <w:r w:rsidRPr="004A7191">
        <w:rPr>
          <w:color w:val="000000" w:themeColor="text1"/>
        </w:rPr>
        <w:t>green</w:t>
      </w:r>
      <w:r w:rsidRPr="004A7191">
        <w:rPr>
          <w:color w:val="000000" w:themeColor="text1"/>
          <w:spacing w:val="-22"/>
        </w:rPr>
        <w:t xml:space="preserve"> </w:t>
      </w:r>
      <w:r w:rsidRPr="004A7191">
        <w:rPr>
          <w:color w:val="000000" w:themeColor="text1"/>
        </w:rPr>
        <w:t>with</w:t>
      </w:r>
      <w:r w:rsidRPr="004A7191">
        <w:rPr>
          <w:color w:val="000000" w:themeColor="text1"/>
          <w:spacing w:val="-21"/>
        </w:rPr>
        <w:t xml:space="preserve"> </w:t>
      </w:r>
      <w:r w:rsidRPr="004A7191">
        <w:rPr>
          <w:color w:val="000000" w:themeColor="text1"/>
        </w:rPr>
        <w:t>a</w:t>
      </w:r>
      <w:r w:rsidRPr="004A7191">
        <w:rPr>
          <w:color w:val="000000" w:themeColor="text1"/>
          <w:spacing w:val="-2"/>
        </w:rPr>
        <w:t xml:space="preserve"> </w:t>
      </w:r>
      <w:r w:rsidRPr="004A7191">
        <w:rPr>
          <w:color w:val="000000" w:themeColor="text1"/>
        </w:rPr>
        <w:t>black</w:t>
      </w:r>
      <w:r w:rsidRPr="004A7191">
        <w:rPr>
          <w:color w:val="000000" w:themeColor="text1"/>
          <w:spacing w:val="-18"/>
        </w:rPr>
        <w:t xml:space="preserve"> </w:t>
      </w:r>
      <w:r w:rsidRPr="004A7191">
        <w:rPr>
          <w:color w:val="000000" w:themeColor="text1"/>
        </w:rPr>
        <w:t>tail</w:t>
      </w:r>
      <w:r w:rsidRPr="004A7191">
        <w:rPr>
          <w:color w:val="000000" w:themeColor="text1"/>
          <w:spacing w:val="-17"/>
        </w:rPr>
        <w:t xml:space="preserve"> </w:t>
      </w:r>
      <w:r w:rsidRPr="004A7191">
        <w:rPr>
          <w:color w:val="000000" w:themeColor="text1"/>
        </w:rPr>
        <w:t>and</w:t>
      </w:r>
      <w:r w:rsidRPr="004A7191">
        <w:rPr>
          <w:color w:val="000000" w:themeColor="text1"/>
          <w:spacing w:val="-18"/>
        </w:rPr>
        <w:t xml:space="preserve"> </w:t>
      </w:r>
      <w:r w:rsidRPr="004A7191">
        <w:rPr>
          <w:color w:val="000000" w:themeColor="text1"/>
        </w:rPr>
        <w:t>scarlet</w:t>
      </w:r>
      <w:r w:rsidRPr="004A7191">
        <w:rPr>
          <w:color w:val="000000" w:themeColor="text1"/>
          <w:spacing w:val="-18"/>
        </w:rPr>
        <w:t xml:space="preserve"> </w:t>
      </w:r>
      <w:r w:rsidRPr="004A7191">
        <w:rPr>
          <w:color w:val="000000" w:themeColor="text1"/>
        </w:rPr>
        <w:t>upper</w:t>
      </w:r>
      <w:r w:rsidRPr="004A7191">
        <w:rPr>
          <w:color w:val="000000" w:themeColor="text1"/>
          <w:spacing w:val="-18"/>
        </w:rPr>
        <w:t xml:space="preserve"> </w:t>
      </w:r>
      <w:r w:rsidRPr="004A7191">
        <w:rPr>
          <w:color w:val="000000" w:themeColor="text1"/>
        </w:rPr>
        <w:t>tail</w:t>
      </w:r>
      <w:r w:rsidRPr="004A7191">
        <w:rPr>
          <w:color w:val="000000" w:themeColor="text1"/>
          <w:spacing w:val="-17"/>
        </w:rPr>
        <w:t xml:space="preserve"> </w:t>
      </w:r>
      <w:r w:rsidRPr="004A7191">
        <w:rPr>
          <w:color w:val="000000" w:themeColor="text1"/>
        </w:rPr>
        <w:t>coverts</w:t>
      </w:r>
      <w:r w:rsidRPr="004A7191">
        <w:rPr>
          <w:color w:val="000000" w:themeColor="text1"/>
          <w:spacing w:val="-17"/>
        </w:rPr>
        <w:t xml:space="preserve"> </w:t>
      </w:r>
      <w:r w:rsidRPr="004A7191">
        <w:rPr>
          <w:color w:val="000000" w:themeColor="text1"/>
        </w:rPr>
        <w:t>and rump.</w:t>
      </w:r>
      <w:r w:rsidRPr="004A7191">
        <w:rPr>
          <w:color w:val="000000" w:themeColor="text1"/>
          <w:spacing w:val="-18"/>
        </w:rPr>
        <w:t xml:space="preserve"> </w:t>
      </w:r>
      <w:r w:rsidRPr="004A7191">
        <w:rPr>
          <w:color w:val="000000" w:themeColor="text1"/>
        </w:rPr>
        <w:t>Both</w:t>
      </w:r>
      <w:r w:rsidRPr="004A7191">
        <w:rPr>
          <w:color w:val="000000" w:themeColor="text1"/>
          <w:spacing w:val="-19"/>
        </w:rPr>
        <w:t xml:space="preserve"> </w:t>
      </w:r>
      <w:r w:rsidRPr="004A7191">
        <w:rPr>
          <w:color w:val="000000" w:themeColor="text1"/>
        </w:rPr>
        <w:t>sexes</w:t>
      </w:r>
      <w:r w:rsidRPr="004A7191">
        <w:rPr>
          <w:color w:val="000000" w:themeColor="text1"/>
          <w:spacing w:val="-17"/>
        </w:rPr>
        <w:t xml:space="preserve"> </w:t>
      </w:r>
      <w:r w:rsidRPr="004A7191">
        <w:rPr>
          <w:color w:val="000000" w:themeColor="text1"/>
        </w:rPr>
        <w:t>have</w:t>
      </w:r>
      <w:r w:rsidRPr="004A7191">
        <w:rPr>
          <w:color w:val="000000" w:themeColor="text1"/>
          <w:spacing w:val="-2"/>
        </w:rPr>
        <w:t xml:space="preserve"> </w:t>
      </w:r>
      <w:r w:rsidRPr="004A7191">
        <w:rPr>
          <w:color w:val="000000" w:themeColor="text1"/>
        </w:rPr>
        <w:t>creamy</w:t>
      </w:r>
      <w:r w:rsidRPr="004A7191">
        <w:rPr>
          <w:color w:val="000000" w:themeColor="text1"/>
          <w:spacing w:val="-1"/>
        </w:rPr>
        <w:t xml:space="preserve"> </w:t>
      </w:r>
      <w:r w:rsidRPr="004A7191">
        <w:rPr>
          <w:color w:val="000000" w:themeColor="text1"/>
        </w:rPr>
        <w:t>white</w:t>
      </w:r>
      <w:r w:rsidRPr="004A7191">
        <w:rPr>
          <w:color w:val="000000" w:themeColor="text1"/>
          <w:spacing w:val="-1"/>
        </w:rPr>
        <w:t xml:space="preserve"> </w:t>
      </w:r>
      <w:r w:rsidRPr="004A7191">
        <w:rPr>
          <w:color w:val="000000" w:themeColor="text1"/>
        </w:rPr>
        <w:t>underparts,</w:t>
      </w:r>
      <w:r w:rsidRPr="004A7191">
        <w:rPr>
          <w:color w:val="000000" w:themeColor="text1"/>
          <w:spacing w:val="-1"/>
        </w:rPr>
        <w:t xml:space="preserve"> </w:t>
      </w:r>
      <w:r w:rsidRPr="004A7191">
        <w:rPr>
          <w:color w:val="000000" w:themeColor="text1"/>
        </w:rPr>
        <w:t>black</w:t>
      </w:r>
      <w:r w:rsidRPr="004A7191">
        <w:rPr>
          <w:color w:val="000000" w:themeColor="text1"/>
          <w:spacing w:val="-1"/>
        </w:rPr>
        <w:t xml:space="preserve"> </w:t>
      </w:r>
      <w:r w:rsidRPr="004A7191">
        <w:rPr>
          <w:color w:val="000000" w:themeColor="text1"/>
        </w:rPr>
        <w:t>eyes</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legs,</w:t>
      </w:r>
      <w:r w:rsidRPr="004A7191">
        <w:rPr>
          <w:color w:val="000000" w:themeColor="text1"/>
          <w:spacing w:val="-1"/>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a dark grey arched bill. The juvenile has plumage similar to the female but has</w:t>
      </w:r>
      <w:r w:rsidRPr="004A7191">
        <w:rPr>
          <w:color w:val="000000" w:themeColor="text1"/>
          <w:spacing w:val="-14"/>
        </w:rPr>
        <w:t xml:space="preserve"> </w:t>
      </w:r>
      <w:r w:rsidRPr="004A7191">
        <w:rPr>
          <w:color w:val="000000" w:themeColor="text1"/>
        </w:rPr>
        <w:t>an</w:t>
      </w:r>
      <w:r w:rsidRPr="004A7191">
        <w:rPr>
          <w:color w:val="000000" w:themeColor="text1"/>
          <w:spacing w:val="-12"/>
        </w:rPr>
        <w:t xml:space="preserve"> </w:t>
      </w:r>
      <w:r w:rsidRPr="004A7191">
        <w:rPr>
          <w:color w:val="000000" w:themeColor="text1"/>
        </w:rPr>
        <w:t>orange</w:t>
      </w:r>
      <w:r w:rsidRPr="004A7191">
        <w:rPr>
          <w:color w:val="000000" w:themeColor="text1"/>
          <w:spacing w:val="-12"/>
        </w:rPr>
        <w:t xml:space="preserve"> </w:t>
      </w:r>
      <w:r w:rsidRPr="004A7191">
        <w:rPr>
          <w:color w:val="000000" w:themeColor="text1"/>
        </w:rPr>
        <w:t>bill</w:t>
      </w:r>
      <w:r w:rsidRPr="004A7191">
        <w:rPr>
          <w:color w:val="000000" w:themeColor="text1"/>
          <w:spacing w:val="-13"/>
        </w:rPr>
        <w:t xml:space="preserve"> </w:t>
      </w:r>
      <w:r w:rsidRPr="004A7191">
        <w:rPr>
          <w:color w:val="000000" w:themeColor="text1"/>
        </w:rPr>
        <w:t>and</w:t>
      </w:r>
      <w:r w:rsidRPr="004A7191">
        <w:rPr>
          <w:color w:val="000000" w:themeColor="text1"/>
          <w:spacing w:val="-13"/>
        </w:rPr>
        <w:t xml:space="preserve"> </w:t>
      </w:r>
      <w:r w:rsidRPr="004A7191">
        <w:rPr>
          <w:color w:val="000000" w:themeColor="text1"/>
        </w:rPr>
        <w:t>lacks</w:t>
      </w:r>
      <w:r w:rsidRPr="004A7191">
        <w:rPr>
          <w:color w:val="000000" w:themeColor="text1"/>
          <w:spacing w:val="-12"/>
        </w:rPr>
        <w:t xml:space="preserve"> </w:t>
      </w:r>
      <w:r w:rsidRPr="004A7191">
        <w:rPr>
          <w:color w:val="000000" w:themeColor="text1"/>
        </w:rPr>
        <w:t>the</w:t>
      </w:r>
      <w:r w:rsidRPr="004A7191">
        <w:rPr>
          <w:color w:val="000000" w:themeColor="text1"/>
          <w:spacing w:val="-12"/>
        </w:rPr>
        <w:t xml:space="preserve"> </w:t>
      </w:r>
      <w:r w:rsidRPr="004A7191">
        <w:rPr>
          <w:color w:val="000000" w:themeColor="text1"/>
        </w:rPr>
        <w:t>bright</w:t>
      </w:r>
      <w:r w:rsidRPr="004A7191">
        <w:rPr>
          <w:color w:val="000000" w:themeColor="text1"/>
          <w:spacing w:val="-12"/>
        </w:rPr>
        <w:t xml:space="preserve"> </w:t>
      </w:r>
      <w:r w:rsidRPr="004A7191">
        <w:rPr>
          <w:color w:val="000000" w:themeColor="text1"/>
        </w:rPr>
        <w:t>red</w:t>
      </w:r>
      <w:r w:rsidRPr="004A7191">
        <w:rPr>
          <w:color w:val="000000" w:themeColor="text1"/>
          <w:spacing w:val="-13"/>
        </w:rPr>
        <w:t xml:space="preserve"> </w:t>
      </w:r>
      <w:r w:rsidRPr="004A7191">
        <w:rPr>
          <w:color w:val="000000" w:themeColor="text1"/>
        </w:rPr>
        <w:t>rump.</w:t>
      </w:r>
    </w:p>
    <w:p w14:paraId="0A0D6063" w14:textId="77777777" w:rsidR="006500DE" w:rsidRPr="004A7191" w:rsidRDefault="004A7191">
      <w:pPr>
        <w:pStyle w:val="BodyText"/>
        <w:spacing w:line="237" w:lineRule="auto"/>
        <w:ind w:left="1140" w:right="1393" w:firstLine="280"/>
        <w:rPr>
          <w:color w:val="000000" w:themeColor="text1"/>
        </w:rPr>
      </w:pPr>
      <w:r w:rsidRPr="004A7191">
        <w:rPr>
          <w:color w:val="000000" w:themeColor="text1"/>
        </w:rPr>
        <w:t xml:space="preserve">It is found in Bangladesh, Bhutan, Brunei, Cambodia, China, India, Indonesia, Laos, Malaysia, </w:t>
      </w:r>
      <w:r w:rsidRPr="004A7191">
        <w:rPr>
          <w:color w:val="000000" w:themeColor="text1"/>
          <w:spacing w:val="-4"/>
        </w:rPr>
        <w:t xml:space="preserve">Myanmar, </w:t>
      </w:r>
      <w:r w:rsidRPr="004A7191">
        <w:rPr>
          <w:color w:val="000000" w:themeColor="text1"/>
        </w:rPr>
        <w:t>Nepal, Singapore, Thailand, and Vietnam. No global population studies have been undertaken; it is thought to be common throughout most of its range particular in Thailand,</w:t>
      </w:r>
      <w:r w:rsidRPr="004A7191">
        <w:rPr>
          <w:color w:val="000000" w:themeColor="text1"/>
          <w:spacing w:val="-1"/>
        </w:rPr>
        <w:t xml:space="preserve"> </w:t>
      </w:r>
      <w:r w:rsidRPr="004A7191">
        <w:rPr>
          <w:color w:val="000000" w:themeColor="text1"/>
        </w:rPr>
        <w:t>although</w:t>
      </w:r>
      <w:r w:rsidRPr="004A7191">
        <w:rPr>
          <w:color w:val="000000" w:themeColor="text1"/>
          <w:spacing w:val="-1"/>
        </w:rPr>
        <w:t xml:space="preserve"> </w:t>
      </w:r>
      <w:r w:rsidRPr="004A7191">
        <w:rPr>
          <w:color w:val="000000" w:themeColor="text1"/>
        </w:rPr>
        <w:t>it</w:t>
      </w:r>
      <w:r w:rsidRPr="004A7191">
        <w:rPr>
          <w:color w:val="000000" w:themeColor="text1"/>
          <w:spacing w:val="-1"/>
        </w:rPr>
        <w:t xml:space="preserve"> </w:t>
      </w:r>
      <w:r w:rsidRPr="004A7191">
        <w:rPr>
          <w:color w:val="000000" w:themeColor="text1"/>
        </w:rPr>
        <w:t>is</w:t>
      </w:r>
      <w:r w:rsidRPr="004A7191">
        <w:rPr>
          <w:color w:val="000000" w:themeColor="text1"/>
          <w:spacing w:val="-1"/>
        </w:rPr>
        <w:t xml:space="preserve"> </w:t>
      </w:r>
      <w:r w:rsidRPr="004A7191">
        <w:rPr>
          <w:color w:val="000000" w:themeColor="text1"/>
        </w:rPr>
        <w:t>considered</w:t>
      </w:r>
      <w:r w:rsidRPr="004A7191">
        <w:rPr>
          <w:color w:val="000000" w:themeColor="text1"/>
          <w:spacing w:val="-1"/>
        </w:rPr>
        <w:t xml:space="preserve"> </w:t>
      </w:r>
      <w:r w:rsidRPr="004A7191">
        <w:rPr>
          <w:color w:val="000000" w:themeColor="text1"/>
        </w:rPr>
        <w:t>rare</w:t>
      </w:r>
      <w:r w:rsidRPr="004A7191">
        <w:rPr>
          <w:color w:val="000000" w:themeColor="text1"/>
          <w:spacing w:val="-18"/>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Bhutan</w:t>
      </w:r>
      <w:r w:rsidRPr="004A7191">
        <w:rPr>
          <w:color w:val="000000" w:themeColor="text1"/>
          <w:spacing w:val="-17"/>
        </w:rPr>
        <w:t xml:space="preserve"> </w:t>
      </w:r>
      <w:r w:rsidRPr="004A7191">
        <w:rPr>
          <w:color w:val="000000" w:themeColor="text1"/>
        </w:rPr>
        <w:t>and</w:t>
      </w:r>
      <w:r w:rsidRPr="004A7191">
        <w:rPr>
          <w:color w:val="000000" w:themeColor="text1"/>
          <w:spacing w:val="-18"/>
        </w:rPr>
        <w:t xml:space="preserve"> </w:t>
      </w:r>
      <w:r w:rsidRPr="004A7191">
        <w:rPr>
          <w:color w:val="000000" w:themeColor="text1"/>
        </w:rPr>
        <w:t>Nepal.</w:t>
      </w:r>
      <w:r w:rsidRPr="004A7191">
        <w:rPr>
          <w:color w:val="000000" w:themeColor="text1"/>
          <w:spacing w:val="-18"/>
        </w:rPr>
        <w:t xml:space="preserve"> </w:t>
      </w:r>
      <w:r w:rsidRPr="004A7191">
        <w:rPr>
          <w:color w:val="000000" w:themeColor="text1"/>
        </w:rPr>
        <w:t>It</w:t>
      </w:r>
      <w:r w:rsidRPr="004A7191">
        <w:rPr>
          <w:color w:val="000000" w:themeColor="text1"/>
          <w:spacing w:val="-20"/>
        </w:rPr>
        <w:t xml:space="preserve"> </w:t>
      </w:r>
      <w:r w:rsidRPr="004A7191">
        <w:rPr>
          <w:color w:val="000000" w:themeColor="text1"/>
        </w:rPr>
        <w:t>is</w:t>
      </w:r>
      <w:r w:rsidRPr="004A7191">
        <w:rPr>
          <w:color w:val="000000" w:themeColor="text1"/>
          <w:spacing w:val="-17"/>
        </w:rPr>
        <w:t xml:space="preserve"> </w:t>
      </w:r>
      <w:r w:rsidRPr="004A7191">
        <w:rPr>
          <w:color w:val="000000" w:themeColor="text1"/>
        </w:rPr>
        <w:t>found up</w:t>
      </w:r>
      <w:r w:rsidRPr="004A7191">
        <w:rPr>
          <w:color w:val="000000" w:themeColor="text1"/>
          <w:spacing w:val="-18"/>
        </w:rPr>
        <w:t xml:space="preserve"> </w:t>
      </w:r>
      <w:r w:rsidRPr="004A7191">
        <w:rPr>
          <w:color w:val="000000" w:themeColor="text1"/>
        </w:rPr>
        <w:t>to</w:t>
      </w:r>
      <w:r w:rsidRPr="004A7191">
        <w:rPr>
          <w:color w:val="000000" w:themeColor="text1"/>
          <w:spacing w:val="-17"/>
        </w:rPr>
        <w:t xml:space="preserve"> </w:t>
      </w:r>
      <w:r w:rsidRPr="004A7191">
        <w:rPr>
          <w:color w:val="000000" w:themeColor="text1"/>
        </w:rPr>
        <w:t>1000</w:t>
      </w:r>
      <w:r w:rsidRPr="004A7191">
        <w:rPr>
          <w:color w:val="000000" w:themeColor="text1"/>
          <w:spacing w:val="-17"/>
        </w:rPr>
        <w:t xml:space="preserve"> </w:t>
      </w:r>
      <w:r w:rsidRPr="004A7191">
        <w:rPr>
          <w:color w:val="000000" w:themeColor="text1"/>
        </w:rPr>
        <w:t>m</w:t>
      </w:r>
      <w:r w:rsidRPr="004A7191">
        <w:rPr>
          <w:color w:val="000000" w:themeColor="text1"/>
          <w:spacing w:val="-17"/>
        </w:rPr>
        <w:t xml:space="preserve"> </w:t>
      </w:r>
      <w:r w:rsidRPr="004A7191">
        <w:rPr>
          <w:color w:val="000000" w:themeColor="text1"/>
        </w:rPr>
        <w:t>(3500</w:t>
      </w:r>
      <w:r w:rsidRPr="004A7191">
        <w:rPr>
          <w:color w:val="000000" w:themeColor="text1"/>
          <w:spacing w:val="-18"/>
        </w:rPr>
        <w:t xml:space="preserve"> </w:t>
      </w:r>
      <w:r w:rsidRPr="004A7191">
        <w:rPr>
          <w:color w:val="000000" w:themeColor="text1"/>
        </w:rPr>
        <w:t>ft),</w:t>
      </w:r>
      <w:r w:rsidRPr="004A7191">
        <w:rPr>
          <w:color w:val="000000" w:themeColor="text1"/>
          <w:spacing w:val="-17"/>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subtropical</w:t>
      </w:r>
      <w:r w:rsidRPr="004A7191">
        <w:rPr>
          <w:color w:val="000000" w:themeColor="text1"/>
          <w:spacing w:val="-18"/>
        </w:rPr>
        <w:t xml:space="preserve"> </w:t>
      </w:r>
      <w:r w:rsidRPr="004A7191">
        <w:rPr>
          <w:color w:val="000000" w:themeColor="text1"/>
        </w:rPr>
        <w:t>or</w:t>
      </w:r>
      <w:r w:rsidRPr="004A7191">
        <w:rPr>
          <w:color w:val="000000" w:themeColor="text1"/>
          <w:spacing w:val="-19"/>
        </w:rPr>
        <w:t xml:space="preserve"> </w:t>
      </w:r>
      <w:r w:rsidRPr="004A7191">
        <w:rPr>
          <w:color w:val="000000" w:themeColor="text1"/>
        </w:rPr>
        <w:t>tropical</w:t>
      </w:r>
      <w:r w:rsidRPr="004A7191">
        <w:rPr>
          <w:color w:val="000000" w:themeColor="text1"/>
          <w:spacing w:val="-18"/>
        </w:rPr>
        <w:t xml:space="preserve"> </w:t>
      </w:r>
      <w:r w:rsidRPr="004A7191">
        <w:rPr>
          <w:color w:val="000000" w:themeColor="text1"/>
        </w:rPr>
        <w:t>moist</w:t>
      </w:r>
      <w:r w:rsidRPr="004A7191">
        <w:rPr>
          <w:color w:val="000000" w:themeColor="text1"/>
          <w:spacing w:val="-17"/>
        </w:rPr>
        <w:t xml:space="preserve"> </w:t>
      </w:r>
      <w:r w:rsidRPr="004A7191">
        <w:rPr>
          <w:color w:val="000000" w:themeColor="text1"/>
        </w:rPr>
        <w:t>lowland</w:t>
      </w:r>
      <w:r w:rsidRPr="004A7191">
        <w:rPr>
          <w:color w:val="000000" w:themeColor="text1"/>
          <w:spacing w:val="-20"/>
        </w:rPr>
        <w:t xml:space="preserve"> </w:t>
      </w:r>
      <w:r w:rsidRPr="004A7191">
        <w:rPr>
          <w:color w:val="000000" w:themeColor="text1"/>
        </w:rPr>
        <w:t>forests, wooded areas and gardens. In the north of its range, it is found in southeastern</w:t>
      </w:r>
      <w:r w:rsidRPr="004A7191">
        <w:rPr>
          <w:color w:val="000000" w:themeColor="text1"/>
          <w:spacing w:val="-2"/>
        </w:rPr>
        <w:t xml:space="preserve"> </w:t>
      </w:r>
      <w:r w:rsidRPr="004A7191">
        <w:rPr>
          <w:color w:val="000000" w:themeColor="text1"/>
        </w:rPr>
        <w:t>China</w:t>
      </w:r>
      <w:r w:rsidRPr="004A7191">
        <w:rPr>
          <w:color w:val="000000" w:themeColor="text1"/>
          <w:spacing w:val="-15"/>
        </w:rPr>
        <w:t xml:space="preserve"> </w:t>
      </w:r>
      <w:r w:rsidRPr="004A7191">
        <w:rPr>
          <w:color w:val="000000" w:themeColor="text1"/>
        </w:rPr>
        <w:t>to</w:t>
      </w:r>
      <w:r w:rsidRPr="004A7191">
        <w:rPr>
          <w:color w:val="000000" w:themeColor="text1"/>
          <w:spacing w:val="-14"/>
        </w:rPr>
        <w:t xml:space="preserve"> </w:t>
      </w:r>
      <w:r w:rsidRPr="004A7191">
        <w:rPr>
          <w:color w:val="000000" w:themeColor="text1"/>
        </w:rPr>
        <w:t>Fujian</w:t>
      </w:r>
      <w:r w:rsidRPr="004A7191">
        <w:rPr>
          <w:color w:val="000000" w:themeColor="text1"/>
          <w:spacing w:val="-14"/>
        </w:rPr>
        <w:t xml:space="preserve"> </w:t>
      </w:r>
      <w:r w:rsidRPr="004A7191">
        <w:rPr>
          <w:color w:val="000000" w:themeColor="text1"/>
        </w:rPr>
        <w:t>(as</w:t>
      </w:r>
      <w:r w:rsidRPr="004A7191">
        <w:rPr>
          <w:color w:val="000000" w:themeColor="text1"/>
          <w:spacing w:val="-14"/>
        </w:rPr>
        <w:t xml:space="preserve"> </w:t>
      </w:r>
      <w:r w:rsidRPr="004A7191">
        <w:rPr>
          <w:color w:val="000000" w:themeColor="text1"/>
        </w:rPr>
        <w:t>the</w:t>
      </w:r>
      <w:r w:rsidRPr="004A7191">
        <w:rPr>
          <w:color w:val="000000" w:themeColor="text1"/>
          <w:spacing w:val="-14"/>
        </w:rPr>
        <w:t xml:space="preserve"> </w:t>
      </w:r>
      <w:r w:rsidRPr="004A7191">
        <w:rPr>
          <w:color w:val="000000" w:themeColor="text1"/>
        </w:rPr>
        <w:t>subspecies</w:t>
      </w:r>
      <w:r w:rsidRPr="004A7191">
        <w:rPr>
          <w:color w:val="000000" w:themeColor="text1"/>
          <w:spacing w:val="-15"/>
        </w:rPr>
        <w:t xml:space="preserve"> </w:t>
      </w:r>
      <w:proofErr w:type="spellStart"/>
      <w:r w:rsidRPr="004A7191">
        <w:rPr>
          <w:color w:val="000000" w:themeColor="text1"/>
        </w:rPr>
        <w:t>Dicaeum</w:t>
      </w:r>
      <w:proofErr w:type="spellEnd"/>
      <w:r w:rsidRPr="004A7191">
        <w:rPr>
          <w:color w:val="000000" w:themeColor="text1"/>
          <w:spacing w:val="-14"/>
        </w:rPr>
        <w:t xml:space="preserve"> </w:t>
      </w:r>
      <w:r w:rsidRPr="004A7191">
        <w:rPr>
          <w:color w:val="000000" w:themeColor="text1"/>
        </w:rPr>
        <w:t>c.</w:t>
      </w:r>
      <w:r w:rsidRPr="004A7191">
        <w:rPr>
          <w:color w:val="000000" w:themeColor="text1"/>
          <w:spacing w:val="-15"/>
        </w:rPr>
        <w:t xml:space="preserve"> </w:t>
      </w:r>
      <w:proofErr w:type="spellStart"/>
      <w:r w:rsidRPr="004A7191">
        <w:rPr>
          <w:color w:val="000000" w:themeColor="text1"/>
        </w:rPr>
        <w:t>cruentatum</w:t>
      </w:r>
      <w:proofErr w:type="spellEnd"/>
      <w:r w:rsidRPr="004A7191">
        <w:rPr>
          <w:color w:val="000000" w:themeColor="text1"/>
        </w:rPr>
        <w:t>).</w:t>
      </w:r>
    </w:p>
    <w:p w14:paraId="3E376C5D" w14:textId="77777777" w:rsidR="006500DE" w:rsidRPr="004A7191" w:rsidRDefault="004A7191">
      <w:pPr>
        <w:pStyle w:val="BodyText"/>
        <w:spacing w:line="227" w:lineRule="exact"/>
        <w:ind w:left="1140"/>
        <w:rPr>
          <w:color w:val="000000" w:themeColor="text1"/>
        </w:rPr>
      </w:pPr>
      <w:r w:rsidRPr="004A7191">
        <w:rPr>
          <w:color w:val="000000" w:themeColor="text1"/>
        </w:rPr>
        <w:t>It</w:t>
      </w:r>
    </w:p>
    <w:p w14:paraId="6F4500AD" w14:textId="77777777" w:rsidR="006500DE" w:rsidRPr="004A7191" w:rsidRDefault="004A7191">
      <w:pPr>
        <w:pStyle w:val="BodyText"/>
        <w:spacing w:before="17" w:line="230" w:lineRule="auto"/>
        <w:ind w:left="1140" w:right="1250"/>
        <w:rPr>
          <w:color w:val="000000" w:themeColor="text1"/>
        </w:rPr>
      </w:pPr>
      <w:r w:rsidRPr="004A7191">
        <w:rPr>
          <w:color w:val="000000" w:themeColor="text1"/>
        </w:rPr>
        <w:t>has</w:t>
      </w:r>
      <w:r w:rsidRPr="004A7191">
        <w:rPr>
          <w:color w:val="000000" w:themeColor="text1"/>
          <w:spacing w:val="-12"/>
        </w:rPr>
        <w:t xml:space="preserve"> </w:t>
      </w:r>
      <w:r w:rsidRPr="004A7191">
        <w:rPr>
          <w:color w:val="000000" w:themeColor="text1"/>
        </w:rPr>
        <w:t>been</w:t>
      </w:r>
      <w:r w:rsidRPr="004A7191">
        <w:rPr>
          <w:color w:val="000000" w:themeColor="text1"/>
          <w:spacing w:val="-13"/>
        </w:rPr>
        <w:t xml:space="preserve"> </w:t>
      </w:r>
      <w:r w:rsidRPr="004A7191">
        <w:rPr>
          <w:color w:val="000000" w:themeColor="text1"/>
        </w:rPr>
        <w:t>recorded</w:t>
      </w:r>
      <w:r w:rsidRPr="004A7191">
        <w:rPr>
          <w:color w:val="000000" w:themeColor="text1"/>
          <w:spacing w:val="-12"/>
        </w:rPr>
        <w:t xml:space="preserve"> </w:t>
      </w:r>
      <w:r w:rsidRPr="004A7191">
        <w:rPr>
          <w:color w:val="000000" w:themeColor="text1"/>
        </w:rPr>
        <w:t>from</w:t>
      </w:r>
      <w:r w:rsidRPr="004A7191">
        <w:rPr>
          <w:color w:val="000000" w:themeColor="text1"/>
          <w:spacing w:val="-13"/>
        </w:rPr>
        <w:t xml:space="preserve"> </w:t>
      </w:r>
      <w:r w:rsidRPr="004A7191">
        <w:rPr>
          <w:color w:val="000000" w:themeColor="text1"/>
        </w:rPr>
        <w:t>both</w:t>
      </w:r>
      <w:r w:rsidRPr="004A7191">
        <w:rPr>
          <w:color w:val="000000" w:themeColor="text1"/>
          <w:spacing w:val="-13"/>
        </w:rPr>
        <w:t xml:space="preserve"> </w:t>
      </w:r>
      <w:r w:rsidRPr="004A7191">
        <w:rPr>
          <w:color w:val="000000" w:themeColor="text1"/>
        </w:rPr>
        <w:t>native</w:t>
      </w:r>
      <w:r w:rsidRPr="004A7191">
        <w:rPr>
          <w:color w:val="000000" w:themeColor="text1"/>
          <w:spacing w:val="-12"/>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plantation</w:t>
      </w:r>
      <w:r w:rsidRPr="004A7191">
        <w:rPr>
          <w:color w:val="000000" w:themeColor="text1"/>
          <w:spacing w:val="-12"/>
        </w:rPr>
        <w:t xml:space="preserve"> </w:t>
      </w:r>
      <w:r w:rsidRPr="004A7191">
        <w:rPr>
          <w:color w:val="000000" w:themeColor="text1"/>
        </w:rPr>
        <w:t>forest</w:t>
      </w:r>
      <w:r w:rsidRPr="004A7191">
        <w:rPr>
          <w:color w:val="000000" w:themeColor="text1"/>
          <w:spacing w:val="-12"/>
        </w:rPr>
        <w:t xml:space="preserve"> </w:t>
      </w:r>
      <w:r w:rsidRPr="004A7191">
        <w:rPr>
          <w:color w:val="000000" w:themeColor="text1"/>
        </w:rPr>
        <w:t>in</w:t>
      </w:r>
      <w:r w:rsidRPr="004A7191">
        <w:rPr>
          <w:color w:val="000000" w:themeColor="text1"/>
          <w:spacing w:val="-28"/>
        </w:rPr>
        <w:t xml:space="preserve"> </w:t>
      </w:r>
      <w:r w:rsidRPr="004A7191">
        <w:rPr>
          <w:color w:val="000000" w:themeColor="text1"/>
          <w:spacing w:val="-8"/>
        </w:rPr>
        <w:t xml:space="preserve">West </w:t>
      </w:r>
      <w:r w:rsidRPr="004A7191">
        <w:rPr>
          <w:color w:val="000000" w:themeColor="text1"/>
        </w:rPr>
        <w:t>Bengal</w:t>
      </w:r>
      <w:r w:rsidRPr="004A7191">
        <w:rPr>
          <w:color w:val="000000" w:themeColor="text1"/>
          <w:spacing w:val="-1"/>
        </w:rPr>
        <w:t xml:space="preserve"> </w:t>
      </w:r>
      <w:r w:rsidRPr="004A7191">
        <w:rPr>
          <w:color w:val="000000" w:themeColor="text1"/>
        </w:rPr>
        <w:t>in India.</w:t>
      </w:r>
    </w:p>
    <w:p w14:paraId="4537E555" w14:textId="77777777" w:rsidR="006500DE" w:rsidRPr="004A7191" w:rsidRDefault="006500DE">
      <w:pPr>
        <w:spacing w:line="230" w:lineRule="auto"/>
        <w:rPr>
          <w:color w:val="000000" w:themeColor="text1"/>
        </w:rPr>
        <w:sectPr w:rsidR="006500DE" w:rsidRPr="004A7191">
          <w:pgSz w:w="8240" w:h="12200"/>
          <w:pgMar w:top="1080" w:right="0" w:bottom="280" w:left="0" w:header="720" w:footer="720" w:gutter="0"/>
          <w:cols w:space="720"/>
        </w:sectPr>
      </w:pPr>
    </w:p>
    <w:p w14:paraId="0C65CAB8" w14:textId="77777777" w:rsidR="006500DE" w:rsidRPr="004A7191" w:rsidRDefault="006500DE">
      <w:pPr>
        <w:pStyle w:val="BodyText"/>
        <w:rPr>
          <w:color w:val="000000" w:themeColor="text1"/>
        </w:rPr>
      </w:pPr>
    </w:p>
    <w:p w14:paraId="381EAA58" w14:textId="77777777" w:rsidR="006500DE" w:rsidRPr="004A7191" w:rsidRDefault="006500DE">
      <w:pPr>
        <w:pStyle w:val="BodyText"/>
        <w:rPr>
          <w:color w:val="000000" w:themeColor="text1"/>
        </w:rPr>
      </w:pPr>
    </w:p>
    <w:p w14:paraId="0B79BFF9" w14:textId="77777777" w:rsidR="006500DE" w:rsidRPr="004A7191" w:rsidRDefault="006500DE">
      <w:pPr>
        <w:pStyle w:val="BodyText"/>
        <w:rPr>
          <w:color w:val="000000" w:themeColor="text1"/>
        </w:rPr>
      </w:pPr>
    </w:p>
    <w:p w14:paraId="58C66A4E" w14:textId="77777777" w:rsidR="006500DE" w:rsidRPr="004A7191" w:rsidRDefault="006500DE">
      <w:pPr>
        <w:pStyle w:val="BodyText"/>
        <w:rPr>
          <w:color w:val="000000" w:themeColor="text1"/>
        </w:rPr>
      </w:pPr>
    </w:p>
    <w:p w14:paraId="4EE90AAD" w14:textId="77777777" w:rsidR="006500DE" w:rsidRPr="004A7191" w:rsidRDefault="006500DE">
      <w:pPr>
        <w:pStyle w:val="BodyText"/>
        <w:rPr>
          <w:color w:val="000000" w:themeColor="text1"/>
        </w:rPr>
      </w:pPr>
    </w:p>
    <w:p w14:paraId="5D4B6E9B" w14:textId="77777777" w:rsidR="006500DE" w:rsidRPr="004A7191" w:rsidRDefault="006500DE">
      <w:pPr>
        <w:pStyle w:val="BodyText"/>
        <w:rPr>
          <w:color w:val="000000" w:themeColor="text1"/>
        </w:rPr>
      </w:pPr>
    </w:p>
    <w:p w14:paraId="31DF0F65" w14:textId="77777777" w:rsidR="006500DE" w:rsidRPr="004A7191" w:rsidRDefault="006500DE">
      <w:pPr>
        <w:pStyle w:val="BodyText"/>
        <w:rPr>
          <w:color w:val="000000" w:themeColor="text1"/>
        </w:rPr>
      </w:pPr>
    </w:p>
    <w:p w14:paraId="555E5C6C" w14:textId="77777777" w:rsidR="006500DE" w:rsidRPr="004A7191" w:rsidRDefault="006500DE">
      <w:pPr>
        <w:pStyle w:val="BodyText"/>
        <w:rPr>
          <w:color w:val="000000" w:themeColor="text1"/>
        </w:rPr>
      </w:pPr>
    </w:p>
    <w:p w14:paraId="200C870F" w14:textId="77777777" w:rsidR="006500DE" w:rsidRPr="004A7191" w:rsidRDefault="006500DE">
      <w:pPr>
        <w:pStyle w:val="BodyText"/>
        <w:rPr>
          <w:color w:val="000000" w:themeColor="text1"/>
        </w:rPr>
      </w:pPr>
    </w:p>
    <w:p w14:paraId="1BA60C8A" w14:textId="77777777" w:rsidR="006500DE" w:rsidRPr="004A7191" w:rsidRDefault="006500DE">
      <w:pPr>
        <w:pStyle w:val="BodyText"/>
        <w:rPr>
          <w:color w:val="000000" w:themeColor="text1"/>
        </w:rPr>
      </w:pPr>
    </w:p>
    <w:p w14:paraId="4C3BC58D" w14:textId="77777777" w:rsidR="006500DE" w:rsidRPr="004A7191" w:rsidRDefault="006500DE">
      <w:pPr>
        <w:pStyle w:val="BodyText"/>
        <w:rPr>
          <w:color w:val="000000" w:themeColor="text1"/>
        </w:rPr>
      </w:pPr>
    </w:p>
    <w:p w14:paraId="2C168DA3" w14:textId="77777777" w:rsidR="006500DE" w:rsidRPr="004A7191" w:rsidRDefault="006500DE">
      <w:pPr>
        <w:pStyle w:val="BodyText"/>
        <w:rPr>
          <w:color w:val="000000" w:themeColor="text1"/>
        </w:rPr>
      </w:pPr>
    </w:p>
    <w:p w14:paraId="784470C4" w14:textId="77777777" w:rsidR="006500DE" w:rsidRPr="004A7191" w:rsidRDefault="006500DE">
      <w:pPr>
        <w:pStyle w:val="BodyText"/>
        <w:rPr>
          <w:color w:val="000000" w:themeColor="text1"/>
        </w:rPr>
      </w:pPr>
    </w:p>
    <w:p w14:paraId="74A70523" w14:textId="77777777" w:rsidR="006500DE" w:rsidRPr="004A7191" w:rsidRDefault="006500DE">
      <w:pPr>
        <w:pStyle w:val="BodyText"/>
        <w:rPr>
          <w:color w:val="000000" w:themeColor="text1"/>
        </w:rPr>
      </w:pPr>
    </w:p>
    <w:p w14:paraId="467D0C52" w14:textId="77777777" w:rsidR="006500DE" w:rsidRPr="004A7191" w:rsidRDefault="006500DE">
      <w:pPr>
        <w:pStyle w:val="BodyText"/>
        <w:rPr>
          <w:color w:val="000000" w:themeColor="text1"/>
        </w:rPr>
      </w:pPr>
    </w:p>
    <w:p w14:paraId="464E8253" w14:textId="77777777" w:rsidR="006500DE" w:rsidRPr="004A7191" w:rsidRDefault="006500DE">
      <w:pPr>
        <w:pStyle w:val="BodyText"/>
        <w:rPr>
          <w:color w:val="000000" w:themeColor="text1"/>
        </w:rPr>
      </w:pPr>
    </w:p>
    <w:p w14:paraId="4CEA9081" w14:textId="77777777" w:rsidR="006500DE" w:rsidRPr="004A7191" w:rsidRDefault="006500DE">
      <w:pPr>
        <w:pStyle w:val="BodyText"/>
        <w:rPr>
          <w:color w:val="000000" w:themeColor="text1"/>
        </w:rPr>
      </w:pPr>
    </w:p>
    <w:p w14:paraId="5DB68359" w14:textId="77777777" w:rsidR="006500DE" w:rsidRPr="004A7191" w:rsidRDefault="006500DE">
      <w:pPr>
        <w:pStyle w:val="BodyText"/>
        <w:rPr>
          <w:color w:val="000000" w:themeColor="text1"/>
        </w:rPr>
      </w:pPr>
    </w:p>
    <w:p w14:paraId="3DD9C90B" w14:textId="77777777" w:rsidR="006500DE" w:rsidRPr="004A7191" w:rsidRDefault="006500DE">
      <w:pPr>
        <w:pStyle w:val="BodyText"/>
        <w:rPr>
          <w:color w:val="000000" w:themeColor="text1"/>
        </w:rPr>
      </w:pPr>
    </w:p>
    <w:p w14:paraId="6702916C" w14:textId="77777777" w:rsidR="006500DE" w:rsidRPr="004A7191" w:rsidRDefault="006500DE">
      <w:pPr>
        <w:pStyle w:val="BodyText"/>
        <w:rPr>
          <w:color w:val="000000" w:themeColor="text1"/>
        </w:rPr>
      </w:pPr>
    </w:p>
    <w:p w14:paraId="6891C1AF" w14:textId="77777777" w:rsidR="006500DE" w:rsidRPr="004A7191" w:rsidRDefault="006500DE">
      <w:pPr>
        <w:pStyle w:val="BodyText"/>
        <w:rPr>
          <w:color w:val="000000" w:themeColor="text1"/>
        </w:rPr>
      </w:pPr>
    </w:p>
    <w:p w14:paraId="3AC05488" w14:textId="77777777" w:rsidR="006500DE" w:rsidRPr="004A7191" w:rsidRDefault="006500DE">
      <w:pPr>
        <w:pStyle w:val="BodyText"/>
        <w:rPr>
          <w:color w:val="000000" w:themeColor="text1"/>
        </w:rPr>
      </w:pPr>
    </w:p>
    <w:p w14:paraId="7F77A5D7" w14:textId="77777777" w:rsidR="006500DE" w:rsidRPr="004A7191" w:rsidRDefault="006500DE">
      <w:pPr>
        <w:pStyle w:val="BodyText"/>
        <w:rPr>
          <w:color w:val="000000" w:themeColor="text1"/>
        </w:rPr>
      </w:pPr>
    </w:p>
    <w:p w14:paraId="2C223167" w14:textId="77777777" w:rsidR="006500DE" w:rsidRPr="004A7191" w:rsidRDefault="004A7191">
      <w:pPr>
        <w:pStyle w:val="Heading2"/>
        <w:spacing w:before="206"/>
        <w:rPr>
          <w:color w:val="000000" w:themeColor="text1"/>
        </w:rPr>
      </w:pPr>
      <w:r w:rsidRPr="004A7191">
        <w:rPr>
          <w:color w:val="000000" w:themeColor="text1"/>
        </w:rPr>
        <w:t>Conservation status</w:t>
      </w:r>
    </w:p>
    <w:p w14:paraId="36CDFF7B" w14:textId="77777777" w:rsidR="006500DE" w:rsidRPr="004A7191" w:rsidRDefault="006500DE">
      <w:pPr>
        <w:pStyle w:val="BodyText"/>
        <w:spacing w:before="4"/>
        <w:rPr>
          <w:b/>
          <w:color w:val="000000" w:themeColor="text1"/>
          <w:sz w:val="21"/>
        </w:rPr>
      </w:pPr>
    </w:p>
    <w:p w14:paraId="17CEDAF7" w14:textId="77777777" w:rsidR="006500DE" w:rsidRPr="004A7191" w:rsidRDefault="006500DE">
      <w:pPr>
        <w:rPr>
          <w:color w:val="000000" w:themeColor="text1"/>
          <w:sz w:val="21"/>
        </w:rPr>
        <w:sectPr w:rsidR="006500DE" w:rsidRPr="004A7191">
          <w:pgSz w:w="8240" w:h="12200"/>
          <w:pgMar w:top="1140" w:right="0" w:bottom="280" w:left="0" w:header="720" w:footer="720" w:gutter="0"/>
          <w:cols w:space="720"/>
        </w:sectPr>
      </w:pPr>
    </w:p>
    <w:p w14:paraId="75B301EE" w14:textId="77777777" w:rsidR="006500DE" w:rsidRPr="004A7191" w:rsidRDefault="004A7191">
      <w:pPr>
        <w:tabs>
          <w:tab w:val="left" w:pos="2591"/>
        </w:tabs>
        <w:spacing w:before="93"/>
        <w:ind w:left="11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6F5DFD3F" w14:textId="77777777" w:rsidR="006500DE" w:rsidRPr="004A7191" w:rsidRDefault="004A7191">
      <w:pPr>
        <w:pStyle w:val="BodyText"/>
        <w:tabs>
          <w:tab w:val="left" w:pos="1738"/>
          <w:tab w:val="left" w:pos="2269"/>
          <w:tab w:val="left" w:pos="2775"/>
          <w:tab w:val="left" w:pos="3277"/>
        </w:tabs>
        <w:spacing w:before="178"/>
        <w:ind w:left="126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03C94869" w14:textId="77777777" w:rsidR="006500DE" w:rsidRPr="004A7191" w:rsidRDefault="004A7191">
      <w:pPr>
        <w:spacing w:before="113" w:line="208" w:lineRule="auto"/>
        <w:ind w:left="580" w:right="3537" w:firstLine="100"/>
        <w:rPr>
          <w:color w:val="000000" w:themeColor="text1"/>
          <w:sz w:val="16"/>
        </w:rPr>
      </w:pPr>
      <w:r w:rsidRPr="004A7191">
        <w:rPr>
          <w:color w:val="000000" w:themeColor="text1"/>
        </w:rPr>
        <w:br w:type="column"/>
      </w:r>
      <w:r w:rsidRPr="004A7191">
        <w:rPr>
          <w:color w:val="000000" w:themeColor="text1"/>
          <w:sz w:val="16"/>
        </w:rPr>
        <w:t>Least Concern</w:t>
      </w:r>
    </w:p>
    <w:p w14:paraId="5BEB949F"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77B1859B"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3520" w:space="40"/>
            <w:col w:w="4680"/>
          </w:cols>
        </w:sectPr>
      </w:pPr>
    </w:p>
    <w:p w14:paraId="705F7016" w14:textId="77777777" w:rsidR="006500DE" w:rsidRPr="004A7191" w:rsidRDefault="00AE6195">
      <w:pPr>
        <w:pStyle w:val="BodyText"/>
        <w:spacing w:before="2"/>
        <w:rPr>
          <w:rFonts w:ascii="Trebuchet MS"/>
          <w:color w:val="000000" w:themeColor="text1"/>
          <w:sz w:val="13"/>
        </w:rPr>
      </w:pPr>
      <w:r w:rsidRPr="004A7191">
        <w:rPr>
          <w:noProof/>
          <w:color w:val="000000" w:themeColor="text1"/>
        </w:rPr>
        <mc:AlternateContent>
          <mc:Choice Requires="wps">
            <w:drawing>
              <wp:anchor distT="0" distB="0" distL="114300" distR="114300" simplePos="0" relativeHeight="242728960" behindDoc="1" locked="0" layoutInCell="1" allowOverlap="1" wp14:anchorId="06BDF650" wp14:editId="409F1C07">
                <wp:simplePos x="0" y="0"/>
                <wp:positionH relativeFrom="page">
                  <wp:posOffset>2235200</wp:posOffset>
                </wp:positionH>
                <wp:positionV relativeFrom="page">
                  <wp:posOffset>240665</wp:posOffset>
                </wp:positionV>
                <wp:extent cx="242570" cy="154940"/>
                <wp:effectExtent l="0" t="0" r="0" b="0"/>
                <wp:wrapNone/>
                <wp:docPr id="15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669EE" w14:textId="77777777" w:rsidR="00B7268B" w:rsidRDefault="00B7268B">
                            <w:pPr>
                              <w:pStyle w:val="BodyText"/>
                              <w:rPr>
                                <w:rFonts w:ascii="Verdana"/>
                              </w:rPr>
                            </w:pPr>
                            <w:r>
                              <w:rPr>
                                <w:rFonts w:ascii="Verdana"/>
                                <w:color w:val="58595B"/>
                              </w:rPr>
                              <w:t>141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DF650" id="Text Box 152" o:spid="_x0000_s1134" type="#_x0000_t202" style="position:absolute;margin-left:176pt;margin-top:18.95pt;width:19.1pt;height:12.2pt;z-index:-26058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" filled="f" stroked="f">
                <v:textbox inset="0,0,0,0">
                  <w:txbxContent>
                    <w:p w14:paraId="01D669EE" w14:textId="77777777" w:rsidR="00B7268B" w:rsidRDefault="00B7268B">
                      <w:pPr>
                        <w:pStyle w:val="BodyText"/>
                        <w:rPr>
                          <w:rFonts w:ascii="Verdana"/>
                        </w:rPr>
                      </w:pPr>
                      <w:r>
                        <w:rPr>
                          <w:rFonts w:ascii="Verdana"/>
                          <w:color w:val="58595B"/>
                        </w:rPr>
                        <w:t>141</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729984" behindDoc="1" locked="0" layoutInCell="1" allowOverlap="1" wp14:anchorId="3302FE87" wp14:editId="14EB4D8C">
                <wp:simplePos x="0" y="0"/>
                <wp:positionH relativeFrom="page">
                  <wp:posOffset>0</wp:posOffset>
                </wp:positionH>
                <wp:positionV relativeFrom="page">
                  <wp:posOffset>0</wp:posOffset>
                </wp:positionV>
                <wp:extent cx="5219700" cy="7740015"/>
                <wp:effectExtent l="0" t="0" r="0" b="0"/>
                <wp:wrapNone/>
                <wp:docPr id="122"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40015"/>
                          <a:chOff x="0" y="0"/>
                          <a:chExt cx="8220" cy="12189"/>
                        </a:xfrm>
                      </wpg:grpSpPr>
                      <pic:pic xmlns:pic="http://schemas.openxmlformats.org/drawingml/2006/picture">
                        <pic:nvPicPr>
                          <pic:cNvPr id="123" name="Picture 1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980" y="11220"/>
                            <a:ext cx="22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 name="Rectangle 149"/>
                        <wps:cNvSpPr>
                          <a:spLocks noChangeArrowheads="1"/>
                        </wps:cNvSpPr>
                        <wps:spPr bwMode="auto">
                          <a:xfrm>
                            <a:off x="1058" y="6858"/>
                            <a:ext cx="3784" cy="5331"/>
                          </a:xfrm>
                          <a:prstGeom prst="rect">
                            <a:avLst/>
                          </a:prstGeom>
                          <a:solidFill>
                            <a:srgbClr val="FFFFFF">
                              <a:alpha val="71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Freeform 148"/>
                        <wps:cNvSpPr>
                          <a:spLocks/>
                        </wps:cNvSpPr>
                        <wps:spPr bwMode="auto">
                          <a:xfrm>
                            <a:off x="1218" y="7653"/>
                            <a:ext cx="298" cy="297"/>
                          </a:xfrm>
                          <a:custGeom>
                            <a:avLst/>
                            <a:gdLst>
                              <a:gd name="T0" fmla="+- 0 1367 1218"/>
                              <a:gd name="T1" fmla="*/ T0 w 298"/>
                              <a:gd name="T2" fmla="+- 0 7653 7653"/>
                              <a:gd name="T3" fmla="*/ 7653 h 297"/>
                              <a:gd name="T4" fmla="+- 0 1309 1218"/>
                              <a:gd name="T5" fmla="*/ T4 w 298"/>
                              <a:gd name="T6" fmla="+- 0 7665 7653"/>
                              <a:gd name="T7" fmla="*/ 7665 h 297"/>
                              <a:gd name="T8" fmla="+- 0 1262 1218"/>
                              <a:gd name="T9" fmla="*/ T8 w 298"/>
                              <a:gd name="T10" fmla="+- 0 7696 7653"/>
                              <a:gd name="T11" fmla="*/ 7696 h 297"/>
                              <a:gd name="T12" fmla="+- 0 1230 1218"/>
                              <a:gd name="T13" fmla="*/ T12 w 298"/>
                              <a:gd name="T14" fmla="+- 0 7744 7653"/>
                              <a:gd name="T15" fmla="*/ 7744 h 297"/>
                              <a:gd name="T16" fmla="+- 0 1218 1218"/>
                              <a:gd name="T17" fmla="*/ T16 w 298"/>
                              <a:gd name="T18" fmla="+- 0 7802 7653"/>
                              <a:gd name="T19" fmla="*/ 7802 h 297"/>
                              <a:gd name="T20" fmla="+- 0 1230 1218"/>
                              <a:gd name="T21" fmla="*/ T20 w 298"/>
                              <a:gd name="T22" fmla="+- 0 7860 7653"/>
                              <a:gd name="T23" fmla="*/ 7860 h 297"/>
                              <a:gd name="T24" fmla="+- 0 1262 1218"/>
                              <a:gd name="T25" fmla="*/ T24 w 298"/>
                              <a:gd name="T26" fmla="+- 0 7907 7653"/>
                              <a:gd name="T27" fmla="*/ 7907 h 297"/>
                              <a:gd name="T28" fmla="+- 0 1309 1218"/>
                              <a:gd name="T29" fmla="*/ T28 w 298"/>
                              <a:gd name="T30" fmla="+- 0 7939 7653"/>
                              <a:gd name="T31" fmla="*/ 7939 h 297"/>
                              <a:gd name="T32" fmla="+- 0 1367 1218"/>
                              <a:gd name="T33" fmla="*/ T32 w 298"/>
                              <a:gd name="T34" fmla="+- 0 7950 7653"/>
                              <a:gd name="T35" fmla="*/ 7950 h 297"/>
                              <a:gd name="T36" fmla="+- 0 1425 1218"/>
                              <a:gd name="T37" fmla="*/ T36 w 298"/>
                              <a:gd name="T38" fmla="+- 0 7939 7653"/>
                              <a:gd name="T39" fmla="*/ 7939 h 297"/>
                              <a:gd name="T40" fmla="+- 0 1472 1218"/>
                              <a:gd name="T41" fmla="*/ T40 w 298"/>
                              <a:gd name="T42" fmla="+- 0 7907 7653"/>
                              <a:gd name="T43" fmla="*/ 7907 h 297"/>
                              <a:gd name="T44" fmla="+- 0 1504 1218"/>
                              <a:gd name="T45" fmla="*/ T44 w 298"/>
                              <a:gd name="T46" fmla="+- 0 7860 7653"/>
                              <a:gd name="T47" fmla="*/ 7860 h 297"/>
                              <a:gd name="T48" fmla="+- 0 1516 1218"/>
                              <a:gd name="T49" fmla="*/ T48 w 298"/>
                              <a:gd name="T50" fmla="+- 0 7802 7653"/>
                              <a:gd name="T51" fmla="*/ 7802 h 297"/>
                              <a:gd name="T52" fmla="+- 0 1504 1218"/>
                              <a:gd name="T53" fmla="*/ T52 w 298"/>
                              <a:gd name="T54" fmla="+- 0 7744 7653"/>
                              <a:gd name="T55" fmla="*/ 7744 h 297"/>
                              <a:gd name="T56" fmla="+- 0 1472 1218"/>
                              <a:gd name="T57" fmla="*/ T56 w 298"/>
                              <a:gd name="T58" fmla="+- 0 7696 7653"/>
                              <a:gd name="T59" fmla="*/ 7696 h 297"/>
                              <a:gd name="T60" fmla="+- 0 1425 1218"/>
                              <a:gd name="T61" fmla="*/ T60 w 298"/>
                              <a:gd name="T62" fmla="+- 0 7665 7653"/>
                              <a:gd name="T63" fmla="*/ 7665 h 297"/>
                              <a:gd name="T64" fmla="+- 0 1367 1218"/>
                              <a:gd name="T65" fmla="*/ T64 w 298"/>
                              <a:gd name="T66" fmla="+- 0 7653 7653"/>
                              <a:gd name="T67" fmla="*/ 765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2"/>
                                </a:lnTo>
                                <a:lnTo>
                                  <a:pt x="44" y="43"/>
                                </a:lnTo>
                                <a:lnTo>
                                  <a:pt x="12" y="91"/>
                                </a:lnTo>
                                <a:lnTo>
                                  <a:pt x="0" y="149"/>
                                </a:lnTo>
                                <a:lnTo>
                                  <a:pt x="12" y="207"/>
                                </a:lnTo>
                                <a:lnTo>
                                  <a:pt x="44" y="254"/>
                                </a:lnTo>
                                <a:lnTo>
                                  <a:pt x="91" y="286"/>
                                </a:lnTo>
                                <a:lnTo>
                                  <a:pt x="149" y="297"/>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47"/>
                        <wps:cNvSpPr>
                          <a:spLocks/>
                        </wps:cNvSpPr>
                        <wps:spPr bwMode="auto">
                          <a:xfrm>
                            <a:off x="1218" y="7653"/>
                            <a:ext cx="298" cy="297"/>
                          </a:xfrm>
                          <a:custGeom>
                            <a:avLst/>
                            <a:gdLst>
                              <a:gd name="T0" fmla="+- 0 1367 1218"/>
                              <a:gd name="T1" fmla="*/ T0 w 298"/>
                              <a:gd name="T2" fmla="+- 0 7950 7653"/>
                              <a:gd name="T3" fmla="*/ 7950 h 297"/>
                              <a:gd name="T4" fmla="+- 0 1425 1218"/>
                              <a:gd name="T5" fmla="*/ T4 w 298"/>
                              <a:gd name="T6" fmla="+- 0 7939 7653"/>
                              <a:gd name="T7" fmla="*/ 7939 h 297"/>
                              <a:gd name="T8" fmla="+- 0 1472 1218"/>
                              <a:gd name="T9" fmla="*/ T8 w 298"/>
                              <a:gd name="T10" fmla="+- 0 7907 7653"/>
                              <a:gd name="T11" fmla="*/ 7907 h 297"/>
                              <a:gd name="T12" fmla="+- 0 1504 1218"/>
                              <a:gd name="T13" fmla="*/ T12 w 298"/>
                              <a:gd name="T14" fmla="+- 0 7860 7653"/>
                              <a:gd name="T15" fmla="*/ 7860 h 297"/>
                              <a:gd name="T16" fmla="+- 0 1516 1218"/>
                              <a:gd name="T17" fmla="*/ T16 w 298"/>
                              <a:gd name="T18" fmla="+- 0 7802 7653"/>
                              <a:gd name="T19" fmla="*/ 7802 h 297"/>
                              <a:gd name="T20" fmla="+- 0 1504 1218"/>
                              <a:gd name="T21" fmla="*/ T20 w 298"/>
                              <a:gd name="T22" fmla="+- 0 7744 7653"/>
                              <a:gd name="T23" fmla="*/ 7744 h 297"/>
                              <a:gd name="T24" fmla="+- 0 1472 1218"/>
                              <a:gd name="T25" fmla="*/ T24 w 298"/>
                              <a:gd name="T26" fmla="+- 0 7696 7653"/>
                              <a:gd name="T27" fmla="*/ 7696 h 297"/>
                              <a:gd name="T28" fmla="+- 0 1425 1218"/>
                              <a:gd name="T29" fmla="*/ T28 w 298"/>
                              <a:gd name="T30" fmla="+- 0 7665 7653"/>
                              <a:gd name="T31" fmla="*/ 7665 h 297"/>
                              <a:gd name="T32" fmla="+- 0 1367 1218"/>
                              <a:gd name="T33" fmla="*/ T32 w 298"/>
                              <a:gd name="T34" fmla="+- 0 7653 7653"/>
                              <a:gd name="T35" fmla="*/ 7653 h 297"/>
                              <a:gd name="T36" fmla="+- 0 1309 1218"/>
                              <a:gd name="T37" fmla="*/ T36 w 298"/>
                              <a:gd name="T38" fmla="+- 0 7665 7653"/>
                              <a:gd name="T39" fmla="*/ 7665 h 297"/>
                              <a:gd name="T40" fmla="+- 0 1262 1218"/>
                              <a:gd name="T41" fmla="*/ T40 w 298"/>
                              <a:gd name="T42" fmla="+- 0 7696 7653"/>
                              <a:gd name="T43" fmla="*/ 7696 h 297"/>
                              <a:gd name="T44" fmla="+- 0 1230 1218"/>
                              <a:gd name="T45" fmla="*/ T44 w 298"/>
                              <a:gd name="T46" fmla="+- 0 7744 7653"/>
                              <a:gd name="T47" fmla="*/ 7744 h 297"/>
                              <a:gd name="T48" fmla="+- 0 1218 1218"/>
                              <a:gd name="T49" fmla="*/ T48 w 298"/>
                              <a:gd name="T50" fmla="+- 0 7802 7653"/>
                              <a:gd name="T51" fmla="*/ 7802 h 297"/>
                              <a:gd name="T52" fmla="+- 0 1230 1218"/>
                              <a:gd name="T53" fmla="*/ T52 w 298"/>
                              <a:gd name="T54" fmla="+- 0 7860 7653"/>
                              <a:gd name="T55" fmla="*/ 7860 h 297"/>
                              <a:gd name="T56" fmla="+- 0 1262 1218"/>
                              <a:gd name="T57" fmla="*/ T56 w 298"/>
                              <a:gd name="T58" fmla="+- 0 7907 7653"/>
                              <a:gd name="T59" fmla="*/ 7907 h 297"/>
                              <a:gd name="T60" fmla="+- 0 1309 1218"/>
                              <a:gd name="T61" fmla="*/ T60 w 298"/>
                              <a:gd name="T62" fmla="+- 0 7939 7653"/>
                              <a:gd name="T63" fmla="*/ 7939 h 297"/>
                              <a:gd name="T64" fmla="+- 0 1367 1218"/>
                              <a:gd name="T65" fmla="*/ T64 w 298"/>
                              <a:gd name="T66" fmla="+- 0 7950 7653"/>
                              <a:gd name="T67" fmla="*/ 795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Freeform 146"/>
                        <wps:cNvSpPr>
                          <a:spLocks/>
                        </wps:cNvSpPr>
                        <wps:spPr bwMode="auto">
                          <a:xfrm>
                            <a:off x="2234" y="7659"/>
                            <a:ext cx="298" cy="298"/>
                          </a:xfrm>
                          <a:custGeom>
                            <a:avLst/>
                            <a:gdLst>
                              <a:gd name="T0" fmla="+- 0 2383 2234"/>
                              <a:gd name="T1" fmla="*/ T0 w 298"/>
                              <a:gd name="T2" fmla="+- 0 7659 7659"/>
                              <a:gd name="T3" fmla="*/ 7659 h 298"/>
                              <a:gd name="T4" fmla="+- 0 2325 2234"/>
                              <a:gd name="T5" fmla="*/ T4 w 298"/>
                              <a:gd name="T6" fmla="+- 0 7671 7659"/>
                              <a:gd name="T7" fmla="*/ 7671 h 298"/>
                              <a:gd name="T8" fmla="+- 0 2278 2234"/>
                              <a:gd name="T9" fmla="*/ T8 w 298"/>
                              <a:gd name="T10" fmla="+- 0 7703 7659"/>
                              <a:gd name="T11" fmla="*/ 7703 h 298"/>
                              <a:gd name="T12" fmla="+- 0 2246 2234"/>
                              <a:gd name="T13" fmla="*/ T12 w 298"/>
                              <a:gd name="T14" fmla="+- 0 7750 7659"/>
                              <a:gd name="T15" fmla="*/ 7750 h 298"/>
                              <a:gd name="T16" fmla="+- 0 2234 2234"/>
                              <a:gd name="T17" fmla="*/ T16 w 298"/>
                              <a:gd name="T18" fmla="+- 0 7808 7659"/>
                              <a:gd name="T19" fmla="*/ 7808 h 298"/>
                              <a:gd name="T20" fmla="+- 0 2246 2234"/>
                              <a:gd name="T21" fmla="*/ T20 w 298"/>
                              <a:gd name="T22" fmla="+- 0 7866 7659"/>
                              <a:gd name="T23" fmla="*/ 7866 h 298"/>
                              <a:gd name="T24" fmla="+- 0 2278 2234"/>
                              <a:gd name="T25" fmla="*/ T24 w 298"/>
                              <a:gd name="T26" fmla="+- 0 7914 7659"/>
                              <a:gd name="T27" fmla="*/ 7914 h 298"/>
                              <a:gd name="T28" fmla="+- 0 2325 2234"/>
                              <a:gd name="T29" fmla="*/ T28 w 298"/>
                              <a:gd name="T30" fmla="+- 0 7945 7659"/>
                              <a:gd name="T31" fmla="*/ 7945 h 298"/>
                              <a:gd name="T32" fmla="+- 0 2383 2234"/>
                              <a:gd name="T33" fmla="*/ T32 w 298"/>
                              <a:gd name="T34" fmla="+- 0 7957 7659"/>
                              <a:gd name="T35" fmla="*/ 7957 h 298"/>
                              <a:gd name="T36" fmla="+- 0 2441 2234"/>
                              <a:gd name="T37" fmla="*/ T36 w 298"/>
                              <a:gd name="T38" fmla="+- 0 7945 7659"/>
                              <a:gd name="T39" fmla="*/ 7945 h 298"/>
                              <a:gd name="T40" fmla="+- 0 2488 2234"/>
                              <a:gd name="T41" fmla="*/ T40 w 298"/>
                              <a:gd name="T42" fmla="+- 0 7914 7659"/>
                              <a:gd name="T43" fmla="*/ 7914 h 298"/>
                              <a:gd name="T44" fmla="+- 0 2520 2234"/>
                              <a:gd name="T45" fmla="*/ T44 w 298"/>
                              <a:gd name="T46" fmla="+- 0 7866 7659"/>
                              <a:gd name="T47" fmla="*/ 7866 h 298"/>
                              <a:gd name="T48" fmla="+- 0 2532 2234"/>
                              <a:gd name="T49" fmla="*/ T48 w 298"/>
                              <a:gd name="T50" fmla="+- 0 7808 7659"/>
                              <a:gd name="T51" fmla="*/ 7808 h 298"/>
                              <a:gd name="T52" fmla="+- 0 2520 2234"/>
                              <a:gd name="T53" fmla="*/ T52 w 298"/>
                              <a:gd name="T54" fmla="+- 0 7750 7659"/>
                              <a:gd name="T55" fmla="*/ 7750 h 298"/>
                              <a:gd name="T56" fmla="+- 0 2488 2234"/>
                              <a:gd name="T57" fmla="*/ T56 w 298"/>
                              <a:gd name="T58" fmla="+- 0 7703 7659"/>
                              <a:gd name="T59" fmla="*/ 7703 h 298"/>
                              <a:gd name="T60" fmla="+- 0 2441 2234"/>
                              <a:gd name="T61" fmla="*/ T60 w 298"/>
                              <a:gd name="T62" fmla="+- 0 7671 7659"/>
                              <a:gd name="T63" fmla="*/ 7671 h 298"/>
                              <a:gd name="T64" fmla="+- 0 2383 2234"/>
                              <a:gd name="T65" fmla="*/ T64 w 298"/>
                              <a:gd name="T66" fmla="+- 0 7659 7659"/>
                              <a:gd name="T67" fmla="*/ 765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45"/>
                        <wps:cNvSpPr>
                          <a:spLocks/>
                        </wps:cNvSpPr>
                        <wps:spPr bwMode="auto">
                          <a:xfrm>
                            <a:off x="2234" y="7659"/>
                            <a:ext cx="298" cy="298"/>
                          </a:xfrm>
                          <a:custGeom>
                            <a:avLst/>
                            <a:gdLst>
                              <a:gd name="T0" fmla="+- 0 2383 2234"/>
                              <a:gd name="T1" fmla="*/ T0 w 298"/>
                              <a:gd name="T2" fmla="+- 0 7957 7659"/>
                              <a:gd name="T3" fmla="*/ 7957 h 298"/>
                              <a:gd name="T4" fmla="+- 0 2441 2234"/>
                              <a:gd name="T5" fmla="*/ T4 w 298"/>
                              <a:gd name="T6" fmla="+- 0 7945 7659"/>
                              <a:gd name="T7" fmla="*/ 7945 h 298"/>
                              <a:gd name="T8" fmla="+- 0 2488 2234"/>
                              <a:gd name="T9" fmla="*/ T8 w 298"/>
                              <a:gd name="T10" fmla="+- 0 7914 7659"/>
                              <a:gd name="T11" fmla="*/ 7914 h 298"/>
                              <a:gd name="T12" fmla="+- 0 2520 2234"/>
                              <a:gd name="T13" fmla="*/ T12 w 298"/>
                              <a:gd name="T14" fmla="+- 0 7866 7659"/>
                              <a:gd name="T15" fmla="*/ 7866 h 298"/>
                              <a:gd name="T16" fmla="+- 0 2532 2234"/>
                              <a:gd name="T17" fmla="*/ T16 w 298"/>
                              <a:gd name="T18" fmla="+- 0 7808 7659"/>
                              <a:gd name="T19" fmla="*/ 7808 h 298"/>
                              <a:gd name="T20" fmla="+- 0 2520 2234"/>
                              <a:gd name="T21" fmla="*/ T20 w 298"/>
                              <a:gd name="T22" fmla="+- 0 7750 7659"/>
                              <a:gd name="T23" fmla="*/ 7750 h 298"/>
                              <a:gd name="T24" fmla="+- 0 2488 2234"/>
                              <a:gd name="T25" fmla="*/ T24 w 298"/>
                              <a:gd name="T26" fmla="+- 0 7703 7659"/>
                              <a:gd name="T27" fmla="*/ 7703 h 298"/>
                              <a:gd name="T28" fmla="+- 0 2441 2234"/>
                              <a:gd name="T29" fmla="*/ T28 w 298"/>
                              <a:gd name="T30" fmla="+- 0 7671 7659"/>
                              <a:gd name="T31" fmla="*/ 7671 h 298"/>
                              <a:gd name="T32" fmla="+- 0 2383 2234"/>
                              <a:gd name="T33" fmla="*/ T32 w 298"/>
                              <a:gd name="T34" fmla="+- 0 7659 7659"/>
                              <a:gd name="T35" fmla="*/ 7659 h 298"/>
                              <a:gd name="T36" fmla="+- 0 2325 2234"/>
                              <a:gd name="T37" fmla="*/ T36 w 298"/>
                              <a:gd name="T38" fmla="+- 0 7671 7659"/>
                              <a:gd name="T39" fmla="*/ 7671 h 298"/>
                              <a:gd name="T40" fmla="+- 0 2278 2234"/>
                              <a:gd name="T41" fmla="*/ T40 w 298"/>
                              <a:gd name="T42" fmla="+- 0 7703 7659"/>
                              <a:gd name="T43" fmla="*/ 7703 h 298"/>
                              <a:gd name="T44" fmla="+- 0 2246 2234"/>
                              <a:gd name="T45" fmla="*/ T44 w 298"/>
                              <a:gd name="T46" fmla="+- 0 7750 7659"/>
                              <a:gd name="T47" fmla="*/ 7750 h 298"/>
                              <a:gd name="T48" fmla="+- 0 2234 2234"/>
                              <a:gd name="T49" fmla="*/ T48 w 298"/>
                              <a:gd name="T50" fmla="+- 0 7808 7659"/>
                              <a:gd name="T51" fmla="*/ 7808 h 298"/>
                              <a:gd name="T52" fmla="+- 0 2246 2234"/>
                              <a:gd name="T53" fmla="*/ T52 w 298"/>
                              <a:gd name="T54" fmla="+- 0 7866 7659"/>
                              <a:gd name="T55" fmla="*/ 7866 h 298"/>
                              <a:gd name="T56" fmla="+- 0 2278 2234"/>
                              <a:gd name="T57" fmla="*/ T56 w 298"/>
                              <a:gd name="T58" fmla="+- 0 7914 7659"/>
                              <a:gd name="T59" fmla="*/ 7914 h 298"/>
                              <a:gd name="T60" fmla="+- 0 2325 2234"/>
                              <a:gd name="T61" fmla="*/ T60 w 298"/>
                              <a:gd name="T62" fmla="+- 0 7945 7659"/>
                              <a:gd name="T63" fmla="*/ 7945 h 298"/>
                              <a:gd name="T64" fmla="+- 0 2383 2234"/>
                              <a:gd name="T65" fmla="*/ T64 w 298"/>
                              <a:gd name="T66" fmla="+- 0 7957 7659"/>
                              <a:gd name="T67" fmla="*/ 795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Freeform 144"/>
                        <wps:cNvSpPr>
                          <a:spLocks/>
                        </wps:cNvSpPr>
                        <wps:spPr bwMode="auto">
                          <a:xfrm>
                            <a:off x="3251" y="7670"/>
                            <a:ext cx="297" cy="297"/>
                          </a:xfrm>
                          <a:custGeom>
                            <a:avLst/>
                            <a:gdLst>
                              <a:gd name="T0" fmla="+- 0 3399 3251"/>
                              <a:gd name="T1" fmla="*/ T0 w 297"/>
                              <a:gd name="T2" fmla="+- 0 7670 7670"/>
                              <a:gd name="T3" fmla="*/ 7670 h 297"/>
                              <a:gd name="T4" fmla="+- 0 3342 3251"/>
                              <a:gd name="T5" fmla="*/ T4 w 297"/>
                              <a:gd name="T6" fmla="+- 0 7682 7670"/>
                              <a:gd name="T7" fmla="*/ 7682 h 297"/>
                              <a:gd name="T8" fmla="+- 0 3294 3251"/>
                              <a:gd name="T9" fmla="*/ T8 w 297"/>
                              <a:gd name="T10" fmla="+- 0 7713 7670"/>
                              <a:gd name="T11" fmla="*/ 7713 h 297"/>
                              <a:gd name="T12" fmla="+- 0 3262 3251"/>
                              <a:gd name="T13" fmla="*/ T12 w 297"/>
                              <a:gd name="T14" fmla="+- 0 7761 7670"/>
                              <a:gd name="T15" fmla="*/ 7761 h 297"/>
                              <a:gd name="T16" fmla="+- 0 3251 3251"/>
                              <a:gd name="T17" fmla="*/ T16 w 297"/>
                              <a:gd name="T18" fmla="+- 0 7819 7670"/>
                              <a:gd name="T19" fmla="*/ 7819 h 297"/>
                              <a:gd name="T20" fmla="+- 0 3262 3251"/>
                              <a:gd name="T21" fmla="*/ T20 w 297"/>
                              <a:gd name="T22" fmla="+- 0 7877 7670"/>
                              <a:gd name="T23" fmla="*/ 7877 h 297"/>
                              <a:gd name="T24" fmla="+- 0 3294 3251"/>
                              <a:gd name="T25" fmla="*/ T24 w 297"/>
                              <a:gd name="T26" fmla="+- 0 7924 7670"/>
                              <a:gd name="T27" fmla="*/ 7924 h 297"/>
                              <a:gd name="T28" fmla="+- 0 3342 3251"/>
                              <a:gd name="T29" fmla="*/ T28 w 297"/>
                              <a:gd name="T30" fmla="+- 0 7956 7670"/>
                              <a:gd name="T31" fmla="*/ 7956 h 297"/>
                              <a:gd name="T32" fmla="+- 0 3399 3251"/>
                              <a:gd name="T33" fmla="*/ T32 w 297"/>
                              <a:gd name="T34" fmla="+- 0 7967 7670"/>
                              <a:gd name="T35" fmla="*/ 7967 h 297"/>
                              <a:gd name="T36" fmla="+- 0 3457 3251"/>
                              <a:gd name="T37" fmla="*/ T36 w 297"/>
                              <a:gd name="T38" fmla="+- 0 7956 7670"/>
                              <a:gd name="T39" fmla="*/ 7956 h 297"/>
                              <a:gd name="T40" fmla="+- 0 3505 3251"/>
                              <a:gd name="T41" fmla="*/ T40 w 297"/>
                              <a:gd name="T42" fmla="+- 0 7924 7670"/>
                              <a:gd name="T43" fmla="*/ 7924 h 297"/>
                              <a:gd name="T44" fmla="+- 0 3537 3251"/>
                              <a:gd name="T45" fmla="*/ T44 w 297"/>
                              <a:gd name="T46" fmla="+- 0 7877 7670"/>
                              <a:gd name="T47" fmla="*/ 7877 h 297"/>
                              <a:gd name="T48" fmla="+- 0 3548 3251"/>
                              <a:gd name="T49" fmla="*/ T48 w 297"/>
                              <a:gd name="T50" fmla="+- 0 7819 7670"/>
                              <a:gd name="T51" fmla="*/ 7819 h 297"/>
                              <a:gd name="T52" fmla="+- 0 3537 3251"/>
                              <a:gd name="T53" fmla="*/ T52 w 297"/>
                              <a:gd name="T54" fmla="+- 0 7761 7670"/>
                              <a:gd name="T55" fmla="*/ 7761 h 297"/>
                              <a:gd name="T56" fmla="+- 0 3505 3251"/>
                              <a:gd name="T57" fmla="*/ T56 w 297"/>
                              <a:gd name="T58" fmla="+- 0 7713 7670"/>
                              <a:gd name="T59" fmla="*/ 7713 h 297"/>
                              <a:gd name="T60" fmla="+- 0 3457 3251"/>
                              <a:gd name="T61" fmla="*/ T60 w 297"/>
                              <a:gd name="T62" fmla="+- 0 7682 7670"/>
                              <a:gd name="T63" fmla="*/ 7682 h 297"/>
                              <a:gd name="T64" fmla="+- 0 3399 3251"/>
                              <a:gd name="T65" fmla="*/ T64 w 297"/>
                              <a:gd name="T66" fmla="+- 0 7670 7670"/>
                              <a:gd name="T67" fmla="*/ 767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2"/>
                                </a:lnTo>
                                <a:lnTo>
                                  <a:pt x="43" y="43"/>
                                </a:lnTo>
                                <a:lnTo>
                                  <a:pt x="11" y="91"/>
                                </a:lnTo>
                                <a:lnTo>
                                  <a:pt x="0" y="149"/>
                                </a:lnTo>
                                <a:lnTo>
                                  <a:pt x="11" y="207"/>
                                </a:lnTo>
                                <a:lnTo>
                                  <a:pt x="43" y="254"/>
                                </a:lnTo>
                                <a:lnTo>
                                  <a:pt x="91" y="286"/>
                                </a:lnTo>
                                <a:lnTo>
                                  <a:pt x="148" y="297"/>
                                </a:lnTo>
                                <a:lnTo>
                                  <a:pt x="206" y="286"/>
                                </a:lnTo>
                                <a:lnTo>
                                  <a:pt x="254" y="254"/>
                                </a:lnTo>
                                <a:lnTo>
                                  <a:pt x="286" y="207"/>
                                </a:lnTo>
                                <a:lnTo>
                                  <a:pt x="297" y="149"/>
                                </a:lnTo>
                                <a:lnTo>
                                  <a:pt x="286" y="91"/>
                                </a:lnTo>
                                <a:lnTo>
                                  <a:pt x="254" y="43"/>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43"/>
                        <wps:cNvSpPr>
                          <a:spLocks/>
                        </wps:cNvSpPr>
                        <wps:spPr bwMode="auto">
                          <a:xfrm>
                            <a:off x="3251" y="7670"/>
                            <a:ext cx="297" cy="297"/>
                          </a:xfrm>
                          <a:custGeom>
                            <a:avLst/>
                            <a:gdLst>
                              <a:gd name="T0" fmla="+- 0 3399 3251"/>
                              <a:gd name="T1" fmla="*/ T0 w 297"/>
                              <a:gd name="T2" fmla="+- 0 7967 7670"/>
                              <a:gd name="T3" fmla="*/ 7967 h 297"/>
                              <a:gd name="T4" fmla="+- 0 3457 3251"/>
                              <a:gd name="T5" fmla="*/ T4 w 297"/>
                              <a:gd name="T6" fmla="+- 0 7956 7670"/>
                              <a:gd name="T7" fmla="*/ 7956 h 297"/>
                              <a:gd name="T8" fmla="+- 0 3505 3251"/>
                              <a:gd name="T9" fmla="*/ T8 w 297"/>
                              <a:gd name="T10" fmla="+- 0 7924 7670"/>
                              <a:gd name="T11" fmla="*/ 7924 h 297"/>
                              <a:gd name="T12" fmla="+- 0 3537 3251"/>
                              <a:gd name="T13" fmla="*/ T12 w 297"/>
                              <a:gd name="T14" fmla="+- 0 7877 7670"/>
                              <a:gd name="T15" fmla="*/ 7877 h 297"/>
                              <a:gd name="T16" fmla="+- 0 3548 3251"/>
                              <a:gd name="T17" fmla="*/ T16 w 297"/>
                              <a:gd name="T18" fmla="+- 0 7819 7670"/>
                              <a:gd name="T19" fmla="*/ 7819 h 297"/>
                              <a:gd name="T20" fmla="+- 0 3537 3251"/>
                              <a:gd name="T21" fmla="*/ T20 w 297"/>
                              <a:gd name="T22" fmla="+- 0 7761 7670"/>
                              <a:gd name="T23" fmla="*/ 7761 h 297"/>
                              <a:gd name="T24" fmla="+- 0 3505 3251"/>
                              <a:gd name="T25" fmla="*/ T24 w 297"/>
                              <a:gd name="T26" fmla="+- 0 7713 7670"/>
                              <a:gd name="T27" fmla="*/ 7713 h 297"/>
                              <a:gd name="T28" fmla="+- 0 3457 3251"/>
                              <a:gd name="T29" fmla="*/ T28 w 297"/>
                              <a:gd name="T30" fmla="+- 0 7682 7670"/>
                              <a:gd name="T31" fmla="*/ 7682 h 297"/>
                              <a:gd name="T32" fmla="+- 0 3399 3251"/>
                              <a:gd name="T33" fmla="*/ T32 w 297"/>
                              <a:gd name="T34" fmla="+- 0 7670 7670"/>
                              <a:gd name="T35" fmla="*/ 7670 h 297"/>
                              <a:gd name="T36" fmla="+- 0 3342 3251"/>
                              <a:gd name="T37" fmla="*/ T36 w 297"/>
                              <a:gd name="T38" fmla="+- 0 7682 7670"/>
                              <a:gd name="T39" fmla="*/ 7682 h 297"/>
                              <a:gd name="T40" fmla="+- 0 3294 3251"/>
                              <a:gd name="T41" fmla="*/ T40 w 297"/>
                              <a:gd name="T42" fmla="+- 0 7713 7670"/>
                              <a:gd name="T43" fmla="*/ 7713 h 297"/>
                              <a:gd name="T44" fmla="+- 0 3262 3251"/>
                              <a:gd name="T45" fmla="*/ T44 w 297"/>
                              <a:gd name="T46" fmla="+- 0 7761 7670"/>
                              <a:gd name="T47" fmla="*/ 7761 h 297"/>
                              <a:gd name="T48" fmla="+- 0 3251 3251"/>
                              <a:gd name="T49" fmla="*/ T48 w 297"/>
                              <a:gd name="T50" fmla="+- 0 7819 7670"/>
                              <a:gd name="T51" fmla="*/ 7819 h 297"/>
                              <a:gd name="T52" fmla="+- 0 3262 3251"/>
                              <a:gd name="T53" fmla="*/ T52 w 297"/>
                              <a:gd name="T54" fmla="+- 0 7877 7670"/>
                              <a:gd name="T55" fmla="*/ 7877 h 297"/>
                              <a:gd name="T56" fmla="+- 0 3294 3251"/>
                              <a:gd name="T57" fmla="*/ T56 w 297"/>
                              <a:gd name="T58" fmla="+- 0 7924 7670"/>
                              <a:gd name="T59" fmla="*/ 7924 h 297"/>
                              <a:gd name="T60" fmla="+- 0 3342 3251"/>
                              <a:gd name="T61" fmla="*/ T60 w 297"/>
                              <a:gd name="T62" fmla="+- 0 7956 7670"/>
                              <a:gd name="T63" fmla="*/ 7956 h 297"/>
                              <a:gd name="T64" fmla="+- 0 3399 3251"/>
                              <a:gd name="T65" fmla="*/ T64 w 297"/>
                              <a:gd name="T66" fmla="+- 0 7967 7670"/>
                              <a:gd name="T67" fmla="*/ 796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7"/>
                                </a:lnTo>
                                <a:lnTo>
                                  <a:pt x="297" y="149"/>
                                </a:lnTo>
                                <a:lnTo>
                                  <a:pt x="286" y="91"/>
                                </a:lnTo>
                                <a:lnTo>
                                  <a:pt x="254" y="43"/>
                                </a:lnTo>
                                <a:lnTo>
                                  <a:pt x="206" y="12"/>
                                </a:lnTo>
                                <a:lnTo>
                                  <a:pt x="148" y="0"/>
                                </a:lnTo>
                                <a:lnTo>
                                  <a:pt x="91" y="12"/>
                                </a:lnTo>
                                <a:lnTo>
                                  <a:pt x="43" y="43"/>
                                </a:lnTo>
                                <a:lnTo>
                                  <a:pt x="11" y="91"/>
                                </a:lnTo>
                                <a:lnTo>
                                  <a:pt x="0" y="149"/>
                                </a:lnTo>
                                <a:lnTo>
                                  <a:pt x="11" y="207"/>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142"/>
                        <wps:cNvSpPr>
                          <a:spLocks/>
                        </wps:cNvSpPr>
                        <wps:spPr bwMode="auto">
                          <a:xfrm>
                            <a:off x="4268" y="7676"/>
                            <a:ext cx="298" cy="298"/>
                          </a:xfrm>
                          <a:custGeom>
                            <a:avLst/>
                            <a:gdLst>
                              <a:gd name="T0" fmla="+- 0 4417 4268"/>
                              <a:gd name="T1" fmla="*/ T0 w 298"/>
                              <a:gd name="T2" fmla="+- 0 7676 7676"/>
                              <a:gd name="T3" fmla="*/ 7676 h 298"/>
                              <a:gd name="T4" fmla="+- 0 4359 4268"/>
                              <a:gd name="T5" fmla="*/ T4 w 298"/>
                              <a:gd name="T6" fmla="+- 0 7688 7676"/>
                              <a:gd name="T7" fmla="*/ 7688 h 298"/>
                              <a:gd name="T8" fmla="+- 0 4312 4268"/>
                              <a:gd name="T9" fmla="*/ T8 w 298"/>
                              <a:gd name="T10" fmla="+- 0 7720 7676"/>
                              <a:gd name="T11" fmla="*/ 7720 h 298"/>
                              <a:gd name="T12" fmla="+- 0 4280 4268"/>
                              <a:gd name="T13" fmla="*/ T12 w 298"/>
                              <a:gd name="T14" fmla="+- 0 7767 7676"/>
                              <a:gd name="T15" fmla="*/ 7767 h 298"/>
                              <a:gd name="T16" fmla="+- 0 4268 4268"/>
                              <a:gd name="T17" fmla="*/ T16 w 298"/>
                              <a:gd name="T18" fmla="+- 0 7825 7676"/>
                              <a:gd name="T19" fmla="*/ 7825 h 298"/>
                              <a:gd name="T20" fmla="+- 0 4280 4268"/>
                              <a:gd name="T21" fmla="*/ T20 w 298"/>
                              <a:gd name="T22" fmla="+- 0 7883 7676"/>
                              <a:gd name="T23" fmla="*/ 7883 h 298"/>
                              <a:gd name="T24" fmla="+- 0 4312 4268"/>
                              <a:gd name="T25" fmla="*/ T24 w 298"/>
                              <a:gd name="T26" fmla="+- 0 7931 7676"/>
                              <a:gd name="T27" fmla="*/ 7931 h 298"/>
                              <a:gd name="T28" fmla="+- 0 4359 4268"/>
                              <a:gd name="T29" fmla="*/ T28 w 298"/>
                              <a:gd name="T30" fmla="+- 0 7962 7676"/>
                              <a:gd name="T31" fmla="*/ 7962 h 298"/>
                              <a:gd name="T32" fmla="+- 0 4417 4268"/>
                              <a:gd name="T33" fmla="*/ T32 w 298"/>
                              <a:gd name="T34" fmla="+- 0 7974 7676"/>
                              <a:gd name="T35" fmla="*/ 7974 h 298"/>
                              <a:gd name="T36" fmla="+- 0 4475 4268"/>
                              <a:gd name="T37" fmla="*/ T36 w 298"/>
                              <a:gd name="T38" fmla="+- 0 7962 7676"/>
                              <a:gd name="T39" fmla="*/ 7962 h 298"/>
                              <a:gd name="T40" fmla="+- 0 4522 4268"/>
                              <a:gd name="T41" fmla="*/ T40 w 298"/>
                              <a:gd name="T42" fmla="+- 0 7931 7676"/>
                              <a:gd name="T43" fmla="*/ 7931 h 298"/>
                              <a:gd name="T44" fmla="+- 0 4554 4268"/>
                              <a:gd name="T45" fmla="*/ T44 w 298"/>
                              <a:gd name="T46" fmla="+- 0 7883 7676"/>
                              <a:gd name="T47" fmla="*/ 7883 h 298"/>
                              <a:gd name="T48" fmla="+- 0 4566 4268"/>
                              <a:gd name="T49" fmla="*/ T48 w 298"/>
                              <a:gd name="T50" fmla="+- 0 7825 7676"/>
                              <a:gd name="T51" fmla="*/ 7825 h 298"/>
                              <a:gd name="T52" fmla="+- 0 4554 4268"/>
                              <a:gd name="T53" fmla="*/ T52 w 298"/>
                              <a:gd name="T54" fmla="+- 0 7767 7676"/>
                              <a:gd name="T55" fmla="*/ 7767 h 298"/>
                              <a:gd name="T56" fmla="+- 0 4522 4268"/>
                              <a:gd name="T57" fmla="*/ T56 w 298"/>
                              <a:gd name="T58" fmla="+- 0 7720 7676"/>
                              <a:gd name="T59" fmla="*/ 7720 h 298"/>
                              <a:gd name="T60" fmla="+- 0 4475 4268"/>
                              <a:gd name="T61" fmla="*/ T60 w 298"/>
                              <a:gd name="T62" fmla="+- 0 7688 7676"/>
                              <a:gd name="T63" fmla="*/ 7688 h 298"/>
                              <a:gd name="T64" fmla="+- 0 4417 4268"/>
                              <a:gd name="T65" fmla="*/ T64 w 298"/>
                              <a:gd name="T66" fmla="+- 0 7676 7676"/>
                              <a:gd name="T67" fmla="*/ 767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41"/>
                        <wps:cNvSpPr>
                          <a:spLocks/>
                        </wps:cNvSpPr>
                        <wps:spPr bwMode="auto">
                          <a:xfrm>
                            <a:off x="4268" y="7676"/>
                            <a:ext cx="298" cy="298"/>
                          </a:xfrm>
                          <a:custGeom>
                            <a:avLst/>
                            <a:gdLst>
                              <a:gd name="T0" fmla="+- 0 4417 4268"/>
                              <a:gd name="T1" fmla="*/ T0 w 298"/>
                              <a:gd name="T2" fmla="+- 0 7974 7676"/>
                              <a:gd name="T3" fmla="*/ 7974 h 298"/>
                              <a:gd name="T4" fmla="+- 0 4475 4268"/>
                              <a:gd name="T5" fmla="*/ T4 w 298"/>
                              <a:gd name="T6" fmla="+- 0 7962 7676"/>
                              <a:gd name="T7" fmla="*/ 7962 h 298"/>
                              <a:gd name="T8" fmla="+- 0 4522 4268"/>
                              <a:gd name="T9" fmla="*/ T8 w 298"/>
                              <a:gd name="T10" fmla="+- 0 7931 7676"/>
                              <a:gd name="T11" fmla="*/ 7931 h 298"/>
                              <a:gd name="T12" fmla="+- 0 4554 4268"/>
                              <a:gd name="T13" fmla="*/ T12 w 298"/>
                              <a:gd name="T14" fmla="+- 0 7883 7676"/>
                              <a:gd name="T15" fmla="*/ 7883 h 298"/>
                              <a:gd name="T16" fmla="+- 0 4566 4268"/>
                              <a:gd name="T17" fmla="*/ T16 w 298"/>
                              <a:gd name="T18" fmla="+- 0 7825 7676"/>
                              <a:gd name="T19" fmla="*/ 7825 h 298"/>
                              <a:gd name="T20" fmla="+- 0 4554 4268"/>
                              <a:gd name="T21" fmla="*/ T20 w 298"/>
                              <a:gd name="T22" fmla="+- 0 7767 7676"/>
                              <a:gd name="T23" fmla="*/ 7767 h 298"/>
                              <a:gd name="T24" fmla="+- 0 4522 4268"/>
                              <a:gd name="T25" fmla="*/ T24 w 298"/>
                              <a:gd name="T26" fmla="+- 0 7720 7676"/>
                              <a:gd name="T27" fmla="*/ 7720 h 298"/>
                              <a:gd name="T28" fmla="+- 0 4475 4268"/>
                              <a:gd name="T29" fmla="*/ T28 w 298"/>
                              <a:gd name="T30" fmla="+- 0 7688 7676"/>
                              <a:gd name="T31" fmla="*/ 7688 h 298"/>
                              <a:gd name="T32" fmla="+- 0 4417 4268"/>
                              <a:gd name="T33" fmla="*/ T32 w 298"/>
                              <a:gd name="T34" fmla="+- 0 7676 7676"/>
                              <a:gd name="T35" fmla="*/ 7676 h 298"/>
                              <a:gd name="T36" fmla="+- 0 4359 4268"/>
                              <a:gd name="T37" fmla="*/ T36 w 298"/>
                              <a:gd name="T38" fmla="+- 0 7688 7676"/>
                              <a:gd name="T39" fmla="*/ 7688 h 298"/>
                              <a:gd name="T40" fmla="+- 0 4312 4268"/>
                              <a:gd name="T41" fmla="*/ T40 w 298"/>
                              <a:gd name="T42" fmla="+- 0 7720 7676"/>
                              <a:gd name="T43" fmla="*/ 7720 h 298"/>
                              <a:gd name="T44" fmla="+- 0 4280 4268"/>
                              <a:gd name="T45" fmla="*/ T44 w 298"/>
                              <a:gd name="T46" fmla="+- 0 7767 7676"/>
                              <a:gd name="T47" fmla="*/ 7767 h 298"/>
                              <a:gd name="T48" fmla="+- 0 4268 4268"/>
                              <a:gd name="T49" fmla="*/ T48 w 298"/>
                              <a:gd name="T50" fmla="+- 0 7825 7676"/>
                              <a:gd name="T51" fmla="*/ 7825 h 298"/>
                              <a:gd name="T52" fmla="+- 0 4280 4268"/>
                              <a:gd name="T53" fmla="*/ T52 w 298"/>
                              <a:gd name="T54" fmla="+- 0 7883 7676"/>
                              <a:gd name="T55" fmla="*/ 7883 h 298"/>
                              <a:gd name="T56" fmla="+- 0 4312 4268"/>
                              <a:gd name="T57" fmla="*/ T56 w 298"/>
                              <a:gd name="T58" fmla="+- 0 7931 7676"/>
                              <a:gd name="T59" fmla="*/ 7931 h 298"/>
                              <a:gd name="T60" fmla="+- 0 4359 4268"/>
                              <a:gd name="T61" fmla="*/ T60 w 298"/>
                              <a:gd name="T62" fmla="+- 0 7962 7676"/>
                              <a:gd name="T63" fmla="*/ 7962 h 298"/>
                              <a:gd name="T64" fmla="+- 0 4417 4268"/>
                              <a:gd name="T65" fmla="*/ T64 w 298"/>
                              <a:gd name="T66" fmla="+- 0 7974 7676"/>
                              <a:gd name="T67" fmla="*/ 797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Line 140"/>
                        <wps:cNvCnPr>
                          <a:cxnSpLocks noChangeShapeType="1"/>
                        </wps:cNvCnPr>
                        <wps:spPr bwMode="auto">
                          <a:xfrm>
                            <a:off x="1366" y="749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5"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60" y="7669"/>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Line 138"/>
                        <wps:cNvCnPr>
                          <a:cxnSpLocks noChangeShapeType="1"/>
                        </wps:cNvCnPr>
                        <wps:spPr bwMode="auto">
                          <a:xfrm>
                            <a:off x="4414" y="7524"/>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7" name="Picture 1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21" y="7660"/>
                            <a:ext cx="299"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Line 136"/>
                        <wps:cNvCnPr>
                          <a:cxnSpLocks noChangeShapeType="1"/>
                        </wps:cNvCnPr>
                        <wps:spPr bwMode="auto">
                          <a:xfrm>
                            <a:off x="2375" y="750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135"/>
                        <wps:cNvCnPr>
                          <a:cxnSpLocks noChangeShapeType="1"/>
                        </wps:cNvCnPr>
                        <wps:spPr bwMode="auto">
                          <a:xfrm>
                            <a:off x="3397" y="750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134"/>
                        <wps:cNvCnPr>
                          <a:cxnSpLocks noChangeShapeType="1"/>
                        </wps:cNvCnPr>
                        <wps:spPr bwMode="auto">
                          <a:xfrm>
                            <a:off x="2370" y="7512"/>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1"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40" y="766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 name="Freeform 132"/>
                        <wps:cNvSpPr>
                          <a:spLocks/>
                        </wps:cNvSpPr>
                        <wps:spPr bwMode="auto">
                          <a:xfrm>
                            <a:off x="1218" y="7653"/>
                            <a:ext cx="298" cy="297"/>
                          </a:xfrm>
                          <a:custGeom>
                            <a:avLst/>
                            <a:gdLst>
                              <a:gd name="T0" fmla="+- 0 1367 1218"/>
                              <a:gd name="T1" fmla="*/ T0 w 298"/>
                              <a:gd name="T2" fmla="+- 0 7653 7653"/>
                              <a:gd name="T3" fmla="*/ 7653 h 297"/>
                              <a:gd name="T4" fmla="+- 0 1309 1218"/>
                              <a:gd name="T5" fmla="*/ T4 w 298"/>
                              <a:gd name="T6" fmla="+- 0 7665 7653"/>
                              <a:gd name="T7" fmla="*/ 7665 h 297"/>
                              <a:gd name="T8" fmla="+- 0 1262 1218"/>
                              <a:gd name="T9" fmla="*/ T8 w 298"/>
                              <a:gd name="T10" fmla="+- 0 7696 7653"/>
                              <a:gd name="T11" fmla="*/ 7696 h 297"/>
                              <a:gd name="T12" fmla="+- 0 1230 1218"/>
                              <a:gd name="T13" fmla="*/ T12 w 298"/>
                              <a:gd name="T14" fmla="+- 0 7744 7653"/>
                              <a:gd name="T15" fmla="*/ 7744 h 297"/>
                              <a:gd name="T16" fmla="+- 0 1218 1218"/>
                              <a:gd name="T17" fmla="*/ T16 w 298"/>
                              <a:gd name="T18" fmla="+- 0 7802 7653"/>
                              <a:gd name="T19" fmla="*/ 7802 h 297"/>
                              <a:gd name="T20" fmla="+- 0 1230 1218"/>
                              <a:gd name="T21" fmla="*/ T20 w 298"/>
                              <a:gd name="T22" fmla="+- 0 7860 7653"/>
                              <a:gd name="T23" fmla="*/ 7860 h 297"/>
                              <a:gd name="T24" fmla="+- 0 1262 1218"/>
                              <a:gd name="T25" fmla="*/ T24 w 298"/>
                              <a:gd name="T26" fmla="+- 0 7907 7653"/>
                              <a:gd name="T27" fmla="*/ 7907 h 297"/>
                              <a:gd name="T28" fmla="+- 0 1309 1218"/>
                              <a:gd name="T29" fmla="*/ T28 w 298"/>
                              <a:gd name="T30" fmla="+- 0 7939 7653"/>
                              <a:gd name="T31" fmla="*/ 7939 h 297"/>
                              <a:gd name="T32" fmla="+- 0 1367 1218"/>
                              <a:gd name="T33" fmla="*/ T32 w 298"/>
                              <a:gd name="T34" fmla="+- 0 7950 7653"/>
                              <a:gd name="T35" fmla="*/ 7950 h 297"/>
                              <a:gd name="T36" fmla="+- 0 1425 1218"/>
                              <a:gd name="T37" fmla="*/ T36 w 298"/>
                              <a:gd name="T38" fmla="+- 0 7939 7653"/>
                              <a:gd name="T39" fmla="*/ 7939 h 297"/>
                              <a:gd name="T40" fmla="+- 0 1472 1218"/>
                              <a:gd name="T41" fmla="*/ T40 w 298"/>
                              <a:gd name="T42" fmla="+- 0 7907 7653"/>
                              <a:gd name="T43" fmla="*/ 7907 h 297"/>
                              <a:gd name="T44" fmla="+- 0 1504 1218"/>
                              <a:gd name="T45" fmla="*/ T44 w 298"/>
                              <a:gd name="T46" fmla="+- 0 7860 7653"/>
                              <a:gd name="T47" fmla="*/ 7860 h 297"/>
                              <a:gd name="T48" fmla="+- 0 1516 1218"/>
                              <a:gd name="T49" fmla="*/ T48 w 298"/>
                              <a:gd name="T50" fmla="+- 0 7802 7653"/>
                              <a:gd name="T51" fmla="*/ 7802 h 297"/>
                              <a:gd name="T52" fmla="+- 0 1504 1218"/>
                              <a:gd name="T53" fmla="*/ T52 w 298"/>
                              <a:gd name="T54" fmla="+- 0 7744 7653"/>
                              <a:gd name="T55" fmla="*/ 7744 h 297"/>
                              <a:gd name="T56" fmla="+- 0 1472 1218"/>
                              <a:gd name="T57" fmla="*/ T56 w 298"/>
                              <a:gd name="T58" fmla="+- 0 7696 7653"/>
                              <a:gd name="T59" fmla="*/ 7696 h 297"/>
                              <a:gd name="T60" fmla="+- 0 1425 1218"/>
                              <a:gd name="T61" fmla="*/ T60 w 298"/>
                              <a:gd name="T62" fmla="+- 0 7665 7653"/>
                              <a:gd name="T63" fmla="*/ 7665 h 297"/>
                              <a:gd name="T64" fmla="+- 0 1367 1218"/>
                              <a:gd name="T65" fmla="*/ T64 w 298"/>
                              <a:gd name="T66" fmla="+- 0 7653 7653"/>
                              <a:gd name="T67" fmla="*/ 7653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2"/>
                                </a:lnTo>
                                <a:lnTo>
                                  <a:pt x="44" y="43"/>
                                </a:lnTo>
                                <a:lnTo>
                                  <a:pt x="12" y="91"/>
                                </a:lnTo>
                                <a:lnTo>
                                  <a:pt x="0" y="149"/>
                                </a:lnTo>
                                <a:lnTo>
                                  <a:pt x="12" y="207"/>
                                </a:lnTo>
                                <a:lnTo>
                                  <a:pt x="44" y="254"/>
                                </a:lnTo>
                                <a:lnTo>
                                  <a:pt x="91" y="286"/>
                                </a:lnTo>
                                <a:lnTo>
                                  <a:pt x="149" y="297"/>
                                </a:lnTo>
                                <a:lnTo>
                                  <a:pt x="207" y="286"/>
                                </a:lnTo>
                                <a:lnTo>
                                  <a:pt x="254" y="254"/>
                                </a:lnTo>
                                <a:lnTo>
                                  <a:pt x="286" y="207"/>
                                </a:lnTo>
                                <a:lnTo>
                                  <a:pt x="298" y="149"/>
                                </a:lnTo>
                                <a:lnTo>
                                  <a:pt x="286" y="91"/>
                                </a:lnTo>
                                <a:lnTo>
                                  <a:pt x="254" y="43"/>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31"/>
                        <wps:cNvSpPr>
                          <a:spLocks/>
                        </wps:cNvSpPr>
                        <wps:spPr bwMode="auto">
                          <a:xfrm>
                            <a:off x="1218" y="7653"/>
                            <a:ext cx="298" cy="297"/>
                          </a:xfrm>
                          <a:custGeom>
                            <a:avLst/>
                            <a:gdLst>
                              <a:gd name="T0" fmla="+- 0 1367 1218"/>
                              <a:gd name="T1" fmla="*/ T0 w 298"/>
                              <a:gd name="T2" fmla="+- 0 7950 7653"/>
                              <a:gd name="T3" fmla="*/ 7950 h 297"/>
                              <a:gd name="T4" fmla="+- 0 1425 1218"/>
                              <a:gd name="T5" fmla="*/ T4 w 298"/>
                              <a:gd name="T6" fmla="+- 0 7939 7653"/>
                              <a:gd name="T7" fmla="*/ 7939 h 297"/>
                              <a:gd name="T8" fmla="+- 0 1472 1218"/>
                              <a:gd name="T9" fmla="*/ T8 w 298"/>
                              <a:gd name="T10" fmla="+- 0 7907 7653"/>
                              <a:gd name="T11" fmla="*/ 7907 h 297"/>
                              <a:gd name="T12" fmla="+- 0 1504 1218"/>
                              <a:gd name="T13" fmla="*/ T12 w 298"/>
                              <a:gd name="T14" fmla="+- 0 7860 7653"/>
                              <a:gd name="T15" fmla="*/ 7860 h 297"/>
                              <a:gd name="T16" fmla="+- 0 1516 1218"/>
                              <a:gd name="T17" fmla="*/ T16 w 298"/>
                              <a:gd name="T18" fmla="+- 0 7802 7653"/>
                              <a:gd name="T19" fmla="*/ 7802 h 297"/>
                              <a:gd name="T20" fmla="+- 0 1504 1218"/>
                              <a:gd name="T21" fmla="*/ T20 w 298"/>
                              <a:gd name="T22" fmla="+- 0 7744 7653"/>
                              <a:gd name="T23" fmla="*/ 7744 h 297"/>
                              <a:gd name="T24" fmla="+- 0 1472 1218"/>
                              <a:gd name="T25" fmla="*/ T24 w 298"/>
                              <a:gd name="T26" fmla="+- 0 7696 7653"/>
                              <a:gd name="T27" fmla="*/ 7696 h 297"/>
                              <a:gd name="T28" fmla="+- 0 1425 1218"/>
                              <a:gd name="T29" fmla="*/ T28 w 298"/>
                              <a:gd name="T30" fmla="+- 0 7665 7653"/>
                              <a:gd name="T31" fmla="*/ 7665 h 297"/>
                              <a:gd name="T32" fmla="+- 0 1367 1218"/>
                              <a:gd name="T33" fmla="*/ T32 w 298"/>
                              <a:gd name="T34" fmla="+- 0 7653 7653"/>
                              <a:gd name="T35" fmla="*/ 7653 h 297"/>
                              <a:gd name="T36" fmla="+- 0 1309 1218"/>
                              <a:gd name="T37" fmla="*/ T36 w 298"/>
                              <a:gd name="T38" fmla="+- 0 7665 7653"/>
                              <a:gd name="T39" fmla="*/ 7665 h 297"/>
                              <a:gd name="T40" fmla="+- 0 1262 1218"/>
                              <a:gd name="T41" fmla="*/ T40 w 298"/>
                              <a:gd name="T42" fmla="+- 0 7696 7653"/>
                              <a:gd name="T43" fmla="*/ 7696 h 297"/>
                              <a:gd name="T44" fmla="+- 0 1230 1218"/>
                              <a:gd name="T45" fmla="*/ T44 w 298"/>
                              <a:gd name="T46" fmla="+- 0 7744 7653"/>
                              <a:gd name="T47" fmla="*/ 7744 h 297"/>
                              <a:gd name="T48" fmla="+- 0 1218 1218"/>
                              <a:gd name="T49" fmla="*/ T48 w 298"/>
                              <a:gd name="T50" fmla="+- 0 7802 7653"/>
                              <a:gd name="T51" fmla="*/ 7802 h 297"/>
                              <a:gd name="T52" fmla="+- 0 1230 1218"/>
                              <a:gd name="T53" fmla="*/ T52 w 298"/>
                              <a:gd name="T54" fmla="+- 0 7860 7653"/>
                              <a:gd name="T55" fmla="*/ 7860 h 297"/>
                              <a:gd name="T56" fmla="+- 0 1262 1218"/>
                              <a:gd name="T57" fmla="*/ T56 w 298"/>
                              <a:gd name="T58" fmla="+- 0 7907 7653"/>
                              <a:gd name="T59" fmla="*/ 7907 h 297"/>
                              <a:gd name="T60" fmla="+- 0 1309 1218"/>
                              <a:gd name="T61" fmla="*/ T60 w 298"/>
                              <a:gd name="T62" fmla="+- 0 7939 7653"/>
                              <a:gd name="T63" fmla="*/ 7939 h 297"/>
                              <a:gd name="T64" fmla="+- 0 1367 1218"/>
                              <a:gd name="T65" fmla="*/ T64 w 298"/>
                              <a:gd name="T66" fmla="+- 0 7950 7653"/>
                              <a:gd name="T67" fmla="*/ 795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7"/>
                                </a:lnTo>
                                <a:lnTo>
                                  <a:pt x="298" y="149"/>
                                </a:lnTo>
                                <a:lnTo>
                                  <a:pt x="286" y="91"/>
                                </a:lnTo>
                                <a:lnTo>
                                  <a:pt x="254" y="43"/>
                                </a:lnTo>
                                <a:lnTo>
                                  <a:pt x="207" y="12"/>
                                </a:lnTo>
                                <a:lnTo>
                                  <a:pt x="149" y="0"/>
                                </a:lnTo>
                                <a:lnTo>
                                  <a:pt x="91" y="12"/>
                                </a:lnTo>
                                <a:lnTo>
                                  <a:pt x="44" y="43"/>
                                </a:lnTo>
                                <a:lnTo>
                                  <a:pt x="12" y="91"/>
                                </a:lnTo>
                                <a:lnTo>
                                  <a:pt x="0" y="149"/>
                                </a:lnTo>
                                <a:lnTo>
                                  <a:pt x="12" y="207"/>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130"/>
                        <wps:cNvSpPr>
                          <a:spLocks/>
                        </wps:cNvSpPr>
                        <wps:spPr bwMode="auto">
                          <a:xfrm>
                            <a:off x="2234" y="7659"/>
                            <a:ext cx="298" cy="298"/>
                          </a:xfrm>
                          <a:custGeom>
                            <a:avLst/>
                            <a:gdLst>
                              <a:gd name="T0" fmla="+- 0 2383 2234"/>
                              <a:gd name="T1" fmla="*/ T0 w 298"/>
                              <a:gd name="T2" fmla="+- 0 7659 7659"/>
                              <a:gd name="T3" fmla="*/ 7659 h 298"/>
                              <a:gd name="T4" fmla="+- 0 2325 2234"/>
                              <a:gd name="T5" fmla="*/ T4 w 298"/>
                              <a:gd name="T6" fmla="+- 0 7671 7659"/>
                              <a:gd name="T7" fmla="*/ 7671 h 298"/>
                              <a:gd name="T8" fmla="+- 0 2278 2234"/>
                              <a:gd name="T9" fmla="*/ T8 w 298"/>
                              <a:gd name="T10" fmla="+- 0 7703 7659"/>
                              <a:gd name="T11" fmla="*/ 7703 h 298"/>
                              <a:gd name="T12" fmla="+- 0 2246 2234"/>
                              <a:gd name="T13" fmla="*/ T12 w 298"/>
                              <a:gd name="T14" fmla="+- 0 7750 7659"/>
                              <a:gd name="T15" fmla="*/ 7750 h 298"/>
                              <a:gd name="T16" fmla="+- 0 2234 2234"/>
                              <a:gd name="T17" fmla="*/ T16 w 298"/>
                              <a:gd name="T18" fmla="+- 0 7808 7659"/>
                              <a:gd name="T19" fmla="*/ 7808 h 298"/>
                              <a:gd name="T20" fmla="+- 0 2246 2234"/>
                              <a:gd name="T21" fmla="*/ T20 w 298"/>
                              <a:gd name="T22" fmla="+- 0 7866 7659"/>
                              <a:gd name="T23" fmla="*/ 7866 h 298"/>
                              <a:gd name="T24" fmla="+- 0 2278 2234"/>
                              <a:gd name="T25" fmla="*/ T24 w 298"/>
                              <a:gd name="T26" fmla="+- 0 7914 7659"/>
                              <a:gd name="T27" fmla="*/ 7914 h 298"/>
                              <a:gd name="T28" fmla="+- 0 2325 2234"/>
                              <a:gd name="T29" fmla="*/ T28 w 298"/>
                              <a:gd name="T30" fmla="+- 0 7945 7659"/>
                              <a:gd name="T31" fmla="*/ 7945 h 298"/>
                              <a:gd name="T32" fmla="+- 0 2383 2234"/>
                              <a:gd name="T33" fmla="*/ T32 w 298"/>
                              <a:gd name="T34" fmla="+- 0 7957 7659"/>
                              <a:gd name="T35" fmla="*/ 7957 h 298"/>
                              <a:gd name="T36" fmla="+- 0 2441 2234"/>
                              <a:gd name="T37" fmla="*/ T36 w 298"/>
                              <a:gd name="T38" fmla="+- 0 7945 7659"/>
                              <a:gd name="T39" fmla="*/ 7945 h 298"/>
                              <a:gd name="T40" fmla="+- 0 2488 2234"/>
                              <a:gd name="T41" fmla="*/ T40 w 298"/>
                              <a:gd name="T42" fmla="+- 0 7914 7659"/>
                              <a:gd name="T43" fmla="*/ 7914 h 298"/>
                              <a:gd name="T44" fmla="+- 0 2520 2234"/>
                              <a:gd name="T45" fmla="*/ T44 w 298"/>
                              <a:gd name="T46" fmla="+- 0 7866 7659"/>
                              <a:gd name="T47" fmla="*/ 7866 h 298"/>
                              <a:gd name="T48" fmla="+- 0 2532 2234"/>
                              <a:gd name="T49" fmla="*/ T48 w 298"/>
                              <a:gd name="T50" fmla="+- 0 7808 7659"/>
                              <a:gd name="T51" fmla="*/ 7808 h 298"/>
                              <a:gd name="T52" fmla="+- 0 2520 2234"/>
                              <a:gd name="T53" fmla="*/ T52 w 298"/>
                              <a:gd name="T54" fmla="+- 0 7750 7659"/>
                              <a:gd name="T55" fmla="*/ 7750 h 298"/>
                              <a:gd name="T56" fmla="+- 0 2488 2234"/>
                              <a:gd name="T57" fmla="*/ T56 w 298"/>
                              <a:gd name="T58" fmla="+- 0 7703 7659"/>
                              <a:gd name="T59" fmla="*/ 7703 h 298"/>
                              <a:gd name="T60" fmla="+- 0 2441 2234"/>
                              <a:gd name="T61" fmla="*/ T60 w 298"/>
                              <a:gd name="T62" fmla="+- 0 7671 7659"/>
                              <a:gd name="T63" fmla="*/ 7671 h 298"/>
                              <a:gd name="T64" fmla="+- 0 2383 2234"/>
                              <a:gd name="T65" fmla="*/ T64 w 298"/>
                              <a:gd name="T66" fmla="+- 0 7659 7659"/>
                              <a:gd name="T67" fmla="*/ 765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29"/>
                        <wps:cNvSpPr>
                          <a:spLocks/>
                        </wps:cNvSpPr>
                        <wps:spPr bwMode="auto">
                          <a:xfrm>
                            <a:off x="2234" y="7659"/>
                            <a:ext cx="298" cy="298"/>
                          </a:xfrm>
                          <a:custGeom>
                            <a:avLst/>
                            <a:gdLst>
                              <a:gd name="T0" fmla="+- 0 2383 2234"/>
                              <a:gd name="T1" fmla="*/ T0 w 298"/>
                              <a:gd name="T2" fmla="+- 0 7957 7659"/>
                              <a:gd name="T3" fmla="*/ 7957 h 298"/>
                              <a:gd name="T4" fmla="+- 0 2441 2234"/>
                              <a:gd name="T5" fmla="*/ T4 w 298"/>
                              <a:gd name="T6" fmla="+- 0 7945 7659"/>
                              <a:gd name="T7" fmla="*/ 7945 h 298"/>
                              <a:gd name="T8" fmla="+- 0 2488 2234"/>
                              <a:gd name="T9" fmla="*/ T8 w 298"/>
                              <a:gd name="T10" fmla="+- 0 7914 7659"/>
                              <a:gd name="T11" fmla="*/ 7914 h 298"/>
                              <a:gd name="T12" fmla="+- 0 2520 2234"/>
                              <a:gd name="T13" fmla="*/ T12 w 298"/>
                              <a:gd name="T14" fmla="+- 0 7866 7659"/>
                              <a:gd name="T15" fmla="*/ 7866 h 298"/>
                              <a:gd name="T16" fmla="+- 0 2532 2234"/>
                              <a:gd name="T17" fmla="*/ T16 w 298"/>
                              <a:gd name="T18" fmla="+- 0 7808 7659"/>
                              <a:gd name="T19" fmla="*/ 7808 h 298"/>
                              <a:gd name="T20" fmla="+- 0 2520 2234"/>
                              <a:gd name="T21" fmla="*/ T20 w 298"/>
                              <a:gd name="T22" fmla="+- 0 7750 7659"/>
                              <a:gd name="T23" fmla="*/ 7750 h 298"/>
                              <a:gd name="T24" fmla="+- 0 2488 2234"/>
                              <a:gd name="T25" fmla="*/ T24 w 298"/>
                              <a:gd name="T26" fmla="+- 0 7703 7659"/>
                              <a:gd name="T27" fmla="*/ 7703 h 298"/>
                              <a:gd name="T28" fmla="+- 0 2441 2234"/>
                              <a:gd name="T29" fmla="*/ T28 w 298"/>
                              <a:gd name="T30" fmla="+- 0 7671 7659"/>
                              <a:gd name="T31" fmla="*/ 7671 h 298"/>
                              <a:gd name="T32" fmla="+- 0 2383 2234"/>
                              <a:gd name="T33" fmla="*/ T32 w 298"/>
                              <a:gd name="T34" fmla="+- 0 7659 7659"/>
                              <a:gd name="T35" fmla="*/ 7659 h 298"/>
                              <a:gd name="T36" fmla="+- 0 2325 2234"/>
                              <a:gd name="T37" fmla="*/ T36 w 298"/>
                              <a:gd name="T38" fmla="+- 0 7671 7659"/>
                              <a:gd name="T39" fmla="*/ 7671 h 298"/>
                              <a:gd name="T40" fmla="+- 0 2278 2234"/>
                              <a:gd name="T41" fmla="*/ T40 w 298"/>
                              <a:gd name="T42" fmla="+- 0 7703 7659"/>
                              <a:gd name="T43" fmla="*/ 7703 h 298"/>
                              <a:gd name="T44" fmla="+- 0 2246 2234"/>
                              <a:gd name="T45" fmla="*/ T44 w 298"/>
                              <a:gd name="T46" fmla="+- 0 7750 7659"/>
                              <a:gd name="T47" fmla="*/ 7750 h 298"/>
                              <a:gd name="T48" fmla="+- 0 2234 2234"/>
                              <a:gd name="T49" fmla="*/ T48 w 298"/>
                              <a:gd name="T50" fmla="+- 0 7808 7659"/>
                              <a:gd name="T51" fmla="*/ 7808 h 298"/>
                              <a:gd name="T52" fmla="+- 0 2246 2234"/>
                              <a:gd name="T53" fmla="*/ T52 w 298"/>
                              <a:gd name="T54" fmla="+- 0 7866 7659"/>
                              <a:gd name="T55" fmla="*/ 7866 h 298"/>
                              <a:gd name="T56" fmla="+- 0 2278 2234"/>
                              <a:gd name="T57" fmla="*/ T56 w 298"/>
                              <a:gd name="T58" fmla="+- 0 7914 7659"/>
                              <a:gd name="T59" fmla="*/ 7914 h 298"/>
                              <a:gd name="T60" fmla="+- 0 2325 2234"/>
                              <a:gd name="T61" fmla="*/ T60 w 298"/>
                              <a:gd name="T62" fmla="+- 0 7945 7659"/>
                              <a:gd name="T63" fmla="*/ 7945 h 298"/>
                              <a:gd name="T64" fmla="+- 0 2383 2234"/>
                              <a:gd name="T65" fmla="*/ T64 w 298"/>
                              <a:gd name="T66" fmla="+- 0 7957 7659"/>
                              <a:gd name="T67" fmla="*/ 795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Freeform 128"/>
                        <wps:cNvSpPr>
                          <a:spLocks/>
                        </wps:cNvSpPr>
                        <wps:spPr bwMode="auto">
                          <a:xfrm>
                            <a:off x="3251" y="7670"/>
                            <a:ext cx="297" cy="297"/>
                          </a:xfrm>
                          <a:custGeom>
                            <a:avLst/>
                            <a:gdLst>
                              <a:gd name="T0" fmla="+- 0 3399 3251"/>
                              <a:gd name="T1" fmla="*/ T0 w 297"/>
                              <a:gd name="T2" fmla="+- 0 7670 7670"/>
                              <a:gd name="T3" fmla="*/ 7670 h 297"/>
                              <a:gd name="T4" fmla="+- 0 3342 3251"/>
                              <a:gd name="T5" fmla="*/ T4 w 297"/>
                              <a:gd name="T6" fmla="+- 0 7682 7670"/>
                              <a:gd name="T7" fmla="*/ 7682 h 297"/>
                              <a:gd name="T8" fmla="+- 0 3294 3251"/>
                              <a:gd name="T9" fmla="*/ T8 w 297"/>
                              <a:gd name="T10" fmla="+- 0 7713 7670"/>
                              <a:gd name="T11" fmla="*/ 7713 h 297"/>
                              <a:gd name="T12" fmla="+- 0 3262 3251"/>
                              <a:gd name="T13" fmla="*/ T12 w 297"/>
                              <a:gd name="T14" fmla="+- 0 7761 7670"/>
                              <a:gd name="T15" fmla="*/ 7761 h 297"/>
                              <a:gd name="T16" fmla="+- 0 3251 3251"/>
                              <a:gd name="T17" fmla="*/ T16 w 297"/>
                              <a:gd name="T18" fmla="+- 0 7819 7670"/>
                              <a:gd name="T19" fmla="*/ 7819 h 297"/>
                              <a:gd name="T20" fmla="+- 0 3262 3251"/>
                              <a:gd name="T21" fmla="*/ T20 w 297"/>
                              <a:gd name="T22" fmla="+- 0 7877 7670"/>
                              <a:gd name="T23" fmla="*/ 7877 h 297"/>
                              <a:gd name="T24" fmla="+- 0 3294 3251"/>
                              <a:gd name="T25" fmla="*/ T24 w 297"/>
                              <a:gd name="T26" fmla="+- 0 7924 7670"/>
                              <a:gd name="T27" fmla="*/ 7924 h 297"/>
                              <a:gd name="T28" fmla="+- 0 3342 3251"/>
                              <a:gd name="T29" fmla="*/ T28 w 297"/>
                              <a:gd name="T30" fmla="+- 0 7956 7670"/>
                              <a:gd name="T31" fmla="*/ 7956 h 297"/>
                              <a:gd name="T32" fmla="+- 0 3399 3251"/>
                              <a:gd name="T33" fmla="*/ T32 w 297"/>
                              <a:gd name="T34" fmla="+- 0 7967 7670"/>
                              <a:gd name="T35" fmla="*/ 7967 h 297"/>
                              <a:gd name="T36" fmla="+- 0 3457 3251"/>
                              <a:gd name="T37" fmla="*/ T36 w 297"/>
                              <a:gd name="T38" fmla="+- 0 7956 7670"/>
                              <a:gd name="T39" fmla="*/ 7956 h 297"/>
                              <a:gd name="T40" fmla="+- 0 3505 3251"/>
                              <a:gd name="T41" fmla="*/ T40 w 297"/>
                              <a:gd name="T42" fmla="+- 0 7924 7670"/>
                              <a:gd name="T43" fmla="*/ 7924 h 297"/>
                              <a:gd name="T44" fmla="+- 0 3537 3251"/>
                              <a:gd name="T45" fmla="*/ T44 w 297"/>
                              <a:gd name="T46" fmla="+- 0 7877 7670"/>
                              <a:gd name="T47" fmla="*/ 7877 h 297"/>
                              <a:gd name="T48" fmla="+- 0 3548 3251"/>
                              <a:gd name="T49" fmla="*/ T48 w 297"/>
                              <a:gd name="T50" fmla="+- 0 7819 7670"/>
                              <a:gd name="T51" fmla="*/ 7819 h 297"/>
                              <a:gd name="T52" fmla="+- 0 3537 3251"/>
                              <a:gd name="T53" fmla="*/ T52 w 297"/>
                              <a:gd name="T54" fmla="+- 0 7761 7670"/>
                              <a:gd name="T55" fmla="*/ 7761 h 297"/>
                              <a:gd name="T56" fmla="+- 0 3505 3251"/>
                              <a:gd name="T57" fmla="*/ T56 w 297"/>
                              <a:gd name="T58" fmla="+- 0 7713 7670"/>
                              <a:gd name="T59" fmla="*/ 7713 h 297"/>
                              <a:gd name="T60" fmla="+- 0 3457 3251"/>
                              <a:gd name="T61" fmla="*/ T60 w 297"/>
                              <a:gd name="T62" fmla="+- 0 7682 7670"/>
                              <a:gd name="T63" fmla="*/ 7682 h 297"/>
                              <a:gd name="T64" fmla="+- 0 3399 3251"/>
                              <a:gd name="T65" fmla="*/ T64 w 297"/>
                              <a:gd name="T66" fmla="+- 0 7670 7670"/>
                              <a:gd name="T67" fmla="*/ 7670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2"/>
                                </a:lnTo>
                                <a:lnTo>
                                  <a:pt x="43" y="43"/>
                                </a:lnTo>
                                <a:lnTo>
                                  <a:pt x="11" y="91"/>
                                </a:lnTo>
                                <a:lnTo>
                                  <a:pt x="0" y="149"/>
                                </a:lnTo>
                                <a:lnTo>
                                  <a:pt x="11" y="207"/>
                                </a:lnTo>
                                <a:lnTo>
                                  <a:pt x="43" y="254"/>
                                </a:lnTo>
                                <a:lnTo>
                                  <a:pt x="91" y="286"/>
                                </a:lnTo>
                                <a:lnTo>
                                  <a:pt x="148" y="297"/>
                                </a:lnTo>
                                <a:lnTo>
                                  <a:pt x="206" y="286"/>
                                </a:lnTo>
                                <a:lnTo>
                                  <a:pt x="254" y="254"/>
                                </a:lnTo>
                                <a:lnTo>
                                  <a:pt x="286" y="207"/>
                                </a:lnTo>
                                <a:lnTo>
                                  <a:pt x="297" y="149"/>
                                </a:lnTo>
                                <a:lnTo>
                                  <a:pt x="286" y="91"/>
                                </a:lnTo>
                                <a:lnTo>
                                  <a:pt x="254" y="43"/>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27"/>
                        <wps:cNvSpPr>
                          <a:spLocks/>
                        </wps:cNvSpPr>
                        <wps:spPr bwMode="auto">
                          <a:xfrm>
                            <a:off x="3251" y="7670"/>
                            <a:ext cx="297" cy="297"/>
                          </a:xfrm>
                          <a:custGeom>
                            <a:avLst/>
                            <a:gdLst>
                              <a:gd name="T0" fmla="+- 0 3399 3251"/>
                              <a:gd name="T1" fmla="*/ T0 w 297"/>
                              <a:gd name="T2" fmla="+- 0 7967 7670"/>
                              <a:gd name="T3" fmla="*/ 7967 h 297"/>
                              <a:gd name="T4" fmla="+- 0 3457 3251"/>
                              <a:gd name="T5" fmla="*/ T4 w 297"/>
                              <a:gd name="T6" fmla="+- 0 7956 7670"/>
                              <a:gd name="T7" fmla="*/ 7956 h 297"/>
                              <a:gd name="T8" fmla="+- 0 3505 3251"/>
                              <a:gd name="T9" fmla="*/ T8 w 297"/>
                              <a:gd name="T10" fmla="+- 0 7924 7670"/>
                              <a:gd name="T11" fmla="*/ 7924 h 297"/>
                              <a:gd name="T12" fmla="+- 0 3537 3251"/>
                              <a:gd name="T13" fmla="*/ T12 w 297"/>
                              <a:gd name="T14" fmla="+- 0 7877 7670"/>
                              <a:gd name="T15" fmla="*/ 7877 h 297"/>
                              <a:gd name="T16" fmla="+- 0 3548 3251"/>
                              <a:gd name="T17" fmla="*/ T16 w 297"/>
                              <a:gd name="T18" fmla="+- 0 7819 7670"/>
                              <a:gd name="T19" fmla="*/ 7819 h 297"/>
                              <a:gd name="T20" fmla="+- 0 3537 3251"/>
                              <a:gd name="T21" fmla="*/ T20 w 297"/>
                              <a:gd name="T22" fmla="+- 0 7761 7670"/>
                              <a:gd name="T23" fmla="*/ 7761 h 297"/>
                              <a:gd name="T24" fmla="+- 0 3505 3251"/>
                              <a:gd name="T25" fmla="*/ T24 w 297"/>
                              <a:gd name="T26" fmla="+- 0 7713 7670"/>
                              <a:gd name="T27" fmla="*/ 7713 h 297"/>
                              <a:gd name="T28" fmla="+- 0 3457 3251"/>
                              <a:gd name="T29" fmla="*/ T28 w 297"/>
                              <a:gd name="T30" fmla="+- 0 7682 7670"/>
                              <a:gd name="T31" fmla="*/ 7682 h 297"/>
                              <a:gd name="T32" fmla="+- 0 3399 3251"/>
                              <a:gd name="T33" fmla="*/ T32 w 297"/>
                              <a:gd name="T34" fmla="+- 0 7670 7670"/>
                              <a:gd name="T35" fmla="*/ 7670 h 297"/>
                              <a:gd name="T36" fmla="+- 0 3342 3251"/>
                              <a:gd name="T37" fmla="*/ T36 w 297"/>
                              <a:gd name="T38" fmla="+- 0 7682 7670"/>
                              <a:gd name="T39" fmla="*/ 7682 h 297"/>
                              <a:gd name="T40" fmla="+- 0 3294 3251"/>
                              <a:gd name="T41" fmla="*/ T40 w 297"/>
                              <a:gd name="T42" fmla="+- 0 7713 7670"/>
                              <a:gd name="T43" fmla="*/ 7713 h 297"/>
                              <a:gd name="T44" fmla="+- 0 3262 3251"/>
                              <a:gd name="T45" fmla="*/ T44 w 297"/>
                              <a:gd name="T46" fmla="+- 0 7761 7670"/>
                              <a:gd name="T47" fmla="*/ 7761 h 297"/>
                              <a:gd name="T48" fmla="+- 0 3251 3251"/>
                              <a:gd name="T49" fmla="*/ T48 w 297"/>
                              <a:gd name="T50" fmla="+- 0 7819 7670"/>
                              <a:gd name="T51" fmla="*/ 7819 h 297"/>
                              <a:gd name="T52" fmla="+- 0 3262 3251"/>
                              <a:gd name="T53" fmla="*/ T52 w 297"/>
                              <a:gd name="T54" fmla="+- 0 7877 7670"/>
                              <a:gd name="T55" fmla="*/ 7877 h 297"/>
                              <a:gd name="T56" fmla="+- 0 3294 3251"/>
                              <a:gd name="T57" fmla="*/ T56 w 297"/>
                              <a:gd name="T58" fmla="+- 0 7924 7670"/>
                              <a:gd name="T59" fmla="*/ 7924 h 297"/>
                              <a:gd name="T60" fmla="+- 0 3342 3251"/>
                              <a:gd name="T61" fmla="*/ T60 w 297"/>
                              <a:gd name="T62" fmla="+- 0 7956 7670"/>
                              <a:gd name="T63" fmla="*/ 7956 h 297"/>
                              <a:gd name="T64" fmla="+- 0 3399 3251"/>
                              <a:gd name="T65" fmla="*/ T64 w 297"/>
                              <a:gd name="T66" fmla="+- 0 7967 7670"/>
                              <a:gd name="T67" fmla="*/ 796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7"/>
                                </a:lnTo>
                                <a:lnTo>
                                  <a:pt x="297" y="149"/>
                                </a:lnTo>
                                <a:lnTo>
                                  <a:pt x="286" y="91"/>
                                </a:lnTo>
                                <a:lnTo>
                                  <a:pt x="254" y="43"/>
                                </a:lnTo>
                                <a:lnTo>
                                  <a:pt x="206" y="12"/>
                                </a:lnTo>
                                <a:lnTo>
                                  <a:pt x="148" y="0"/>
                                </a:lnTo>
                                <a:lnTo>
                                  <a:pt x="91" y="12"/>
                                </a:lnTo>
                                <a:lnTo>
                                  <a:pt x="43" y="43"/>
                                </a:lnTo>
                                <a:lnTo>
                                  <a:pt x="11" y="91"/>
                                </a:lnTo>
                                <a:lnTo>
                                  <a:pt x="0" y="149"/>
                                </a:lnTo>
                                <a:lnTo>
                                  <a:pt x="11" y="207"/>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126"/>
                        <wps:cNvSpPr>
                          <a:spLocks/>
                        </wps:cNvSpPr>
                        <wps:spPr bwMode="auto">
                          <a:xfrm>
                            <a:off x="4268" y="7676"/>
                            <a:ext cx="298" cy="298"/>
                          </a:xfrm>
                          <a:custGeom>
                            <a:avLst/>
                            <a:gdLst>
                              <a:gd name="T0" fmla="+- 0 4417 4268"/>
                              <a:gd name="T1" fmla="*/ T0 w 298"/>
                              <a:gd name="T2" fmla="+- 0 7676 7676"/>
                              <a:gd name="T3" fmla="*/ 7676 h 298"/>
                              <a:gd name="T4" fmla="+- 0 4359 4268"/>
                              <a:gd name="T5" fmla="*/ T4 w 298"/>
                              <a:gd name="T6" fmla="+- 0 7688 7676"/>
                              <a:gd name="T7" fmla="*/ 7688 h 298"/>
                              <a:gd name="T8" fmla="+- 0 4312 4268"/>
                              <a:gd name="T9" fmla="*/ T8 w 298"/>
                              <a:gd name="T10" fmla="+- 0 7720 7676"/>
                              <a:gd name="T11" fmla="*/ 7720 h 298"/>
                              <a:gd name="T12" fmla="+- 0 4280 4268"/>
                              <a:gd name="T13" fmla="*/ T12 w 298"/>
                              <a:gd name="T14" fmla="+- 0 7767 7676"/>
                              <a:gd name="T15" fmla="*/ 7767 h 298"/>
                              <a:gd name="T16" fmla="+- 0 4268 4268"/>
                              <a:gd name="T17" fmla="*/ T16 w 298"/>
                              <a:gd name="T18" fmla="+- 0 7825 7676"/>
                              <a:gd name="T19" fmla="*/ 7825 h 298"/>
                              <a:gd name="T20" fmla="+- 0 4280 4268"/>
                              <a:gd name="T21" fmla="*/ T20 w 298"/>
                              <a:gd name="T22" fmla="+- 0 7883 7676"/>
                              <a:gd name="T23" fmla="*/ 7883 h 298"/>
                              <a:gd name="T24" fmla="+- 0 4312 4268"/>
                              <a:gd name="T25" fmla="*/ T24 w 298"/>
                              <a:gd name="T26" fmla="+- 0 7931 7676"/>
                              <a:gd name="T27" fmla="*/ 7931 h 298"/>
                              <a:gd name="T28" fmla="+- 0 4359 4268"/>
                              <a:gd name="T29" fmla="*/ T28 w 298"/>
                              <a:gd name="T30" fmla="+- 0 7962 7676"/>
                              <a:gd name="T31" fmla="*/ 7962 h 298"/>
                              <a:gd name="T32" fmla="+- 0 4417 4268"/>
                              <a:gd name="T33" fmla="*/ T32 w 298"/>
                              <a:gd name="T34" fmla="+- 0 7974 7676"/>
                              <a:gd name="T35" fmla="*/ 7974 h 298"/>
                              <a:gd name="T36" fmla="+- 0 4475 4268"/>
                              <a:gd name="T37" fmla="*/ T36 w 298"/>
                              <a:gd name="T38" fmla="+- 0 7962 7676"/>
                              <a:gd name="T39" fmla="*/ 7962 h 298"/>
                              <a:gd name="T40" fmla="+- 0 4522 4268"/>
                              <a:gd name="T41" fmla="*/ T40 w 298"/>
                              <a:gd name="T42" fmla="+- 0 7931 7676"/>
                              <a:gd name="T43" fmla="*/ 7931 h 298"/>
                              <a:gd name="T44" fmla="+- 0 4554 4268"/>
                              <a:gd name="T45" fmla="*/ T44 w 298"/>
                              <a:gd name="T46" fmla="+- 0 7883 7676"/>
                              <a:gd name="T47" fmla="*/ 7883 h 298"/>
                              <a:gd name="T48" fmla="+- 0 4566 4268"/>
                              <a:gd name="T49" fmla="*/ T48 w 298"/>
                              <a:gd name="T50" fmla="+- 0 7825 7676"/>
                              <a:gd name="T51" fmla="*/ 7825 h 298"/>
                              <a:gd name="T52" fmla="+- 0 4554 4268"/>
                              <a:gd name="T53" fmla="*/ T52 w 298"/>
                              <a:gd name="T54" fmla="+- 0 7767 7676"/>
                              <a:gd name="T55" fmla="*/ 7767 h 298"/>
                              <a:gd name="T56" fmla="+- 0 4522 4268"/>
                              <a:gd name="T57" fmla="*/ T56 w 298"/>
                              <a:gd name="T58" fmla="+- 0 7720 7676"/>
                              <a:gd name="T59" fmla="*/ 7720 h 298"/>
                              <a:gd name="T60" fmla="+- 0 4475 4268"/>
                              <a:gd name="T61" fmla="*/ T60 w 298"/>
                              <a:gd name="T62" fmla="+- 0 7688 7676"/>
                              <a:gd name="T63" fmla="*/ 7688 h 298"/>
                              <a:gd name="T64" fmla="+- 0 4417 4268"/>
                              <a:gd name="T65" fmla="*/ T64 w 298"/>
                              <a:gd name="T66" fmla="+- 0 7676 7676"/>
                              <a:gd name="T67" fmla="*/ 767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5"/>
                                </a:lnTo>
                                <a:lnTo>
                                  <a:pt x="91" y="286"/>
                                </a:lnTo>
                                <a:lnTo>
                                  <a:pt x="149" y="298"/>
                                </a:lnTo>
                                <a:lnTo>
                                  <a:pt x="207" y="286"/>
                                </a:lnTo>
                                <a:lnTo>
                                  <a:pt x="254" y="255"/>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25"/>
                        <wps:cNvSpPr>
                          <a:spLocks/>
                        </wps:cNvSpPr>
                        <wps:spPr bwMode="auto">
                          <a:xfrm>
                            <a:off x="4268" y="7676"/>
                            <a:ext cx="298" cy="298"/>
                          </a:xfrm>
                          <a:custGeom>
                            <a:avLst/>
                            <a:gdLst>
                              <a:gd name="T0" fmla="+- 0 4417 4268"/>
                              <a:gd name="T1" fmla="*/ T0 w 298"/>
                              <a:gd name="T2" fmla="+- 0 7974 7676"/>
                              <a:gd name="T3" fmla="*/ 7974 h 298"/>
                              <a:gd name="T4" fmla="+- 0 4475 4268"/>
                              <a:gd name="T5" fmla="*/ T4 w 298"/>
                              <a:gd name="T6" fmla="+- 0 7962 7676"/>
                              <a:gd name="T7" fmla="*/ 7962 h 298"/>
                              <a:gd name="T8" fmla="+- 0 4522 4268"/>
                              <a:gd name="T9" fmla="*/ T8 w 298"/>
                              <a:gd name="T10" fmla="+- 0 7931 7676"/>
                              <a:gd name="T11" fmla="*/ 7931 h 298"/>
                              <a:gd name="T12" fmla="+- 0 4554 4268"/>
                              <a:gd name="T13" fmla="*/ T12 w 298"/>
                              <a:gd name="T14" fmla="+- 0 7883 7676"/>
                              <a:gd name="T15" fmla="*/ 7883 h 298"/>
                              <a:gd name="T16" fmla="+- 0 4566 4268"/>
                              <a:gd name="T17" fmla="*/ T16 w 298"/>
                              <a:gd name="T18" fmla="+- 0 7825 7676"/>
                              <a:gd name="T19" fmla="*/ 7825 h 298"/>
                              <a:gd name="T20" fmla="+- 0 4554 4268"/>
                              <a:gd name="T21" fmla="*/ T20 w 298"/>
                              <a:gd name="T22" fmla="+- 0 7767 7676"/>
                              <a:gd name="T23" fmla="*/ 7767 h 298"/>
                              <a:gd name="T24" fmla="+- 0 4522 4268"/>
                              <a:gd name="T25" fmla="*/ T24 w 298"/>
                              <a:gd name="T26" fmla="+- 0 7720 7676"/>
                              <a:gd name="T27" fmla="*/ 7720 h 298"/>
                              <a:gd name="T28" fmla="+- 0 4475 4268"/>
                              <a:gd name="T29" fmla="*/ T28 w 298"/>
                              <a:gd name="T30" fmla="+- 0 7688 7676"/>
                              <a:gd name="T31" fmla="*/ 7688 h 298"/>
                              <a:gd name="T32" fmla="+- 0 4417 4268"/>
                              <a:gd name="T33" fmla="*/ T32 w 298"/>
                              <a:gd name="T34" fmla="+- 0 7676 7676"/>
                              <a:gd name="T35" fmla="*/ 7676 h 298"/>
                              <a:gd name="T36" fmla="+- 0 4359 4268"/>
                              <a:gd name="T37" fmla="*/ T36 w 298"/>
                              <a:gd name="T38" fmla="+- 0 7688 7676"/>
                              <a:gd name="T39" fmla="*/ 7688 h 298"/>
                              <a:gd name="T40" fmla="+- 0 4312 4268"/>
                              <a:gd name="T41" fmla="*/ T40 w 298"/>
                              <a:gd name="T42" fmla="+- 0 7720 7676"/>
                              <a:gd name="T43" fmla="*/ 7720 h 298"/>
                              <a:gd name="T44" fmla="+- 0 4280 4268"/>
                              <a:gd name="T45" fmla="*/ T44 w 298"/>
                              <a:gd name="T46" fmla="+- 0 7767 7676"/>
                              <a:gd name="T47" fmla="*/ 7767 h 298"/>
                              <a:gd name="T48" fmla="+- 0 4268 4268"/>
                              <a:gd name="T49" fmla="*/ T48 w 298"/>
                              <a:gd name="T50" fmla="+- 0 7825 7676"/>
                              <a:gd name="T51" fmla="*/ 7825 h 298"/>
                              <a:gd name="T52" fmla="+- 0 4280 4268"/>
                              <a:gd name="T53" fmla="*/ T52 w 298"/>
                              <a:gd name="T54" fmla="+- 0 7883 7676"/>
                              <a:gd name="T55" fmla="*/ 7883 h 298"/>
                              <a:gd name="T56" fmla="+- 0 4312 4268"/>
                              <a:gd name="T57" fmla="*/ T56 w 298"/>
                              <a:gd name="T58" fmla="+- 0 7931 7676"/>
                              <a:gd name="T59" fmla="*/ 7931 h 298"/>
                              <a:gd name="T60" fmla="+- 0 4359 4268"/>
                              <a:gd name="T61" fmla="*/ T60 w 298"/>
                              <a:gd name="T62" fmla="+- 0 7962 7676"/>
                              <a:gd name="T63" fmla="*/ 7962 h 298"/>
                              <a:gd name="T64" fmla="+- 0 4417 4268"/>
                              <a:gd name="T65" fmla="*/ T64 w 298"/>
                              <a:gd name="T66" fmla="+- 0 7974 7676"/>
                              <a:gd name="T67" fmla="*/ 797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5"/>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5"/>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Line 124"/>
                        <wps:cNvCnPr>
                          <a:cxnSpLocks noChangeShapeType="1"/>
                        </wps:cNvCnPr>
                        <wps:spPr bwMode="auto">
                          <a:xfrm>
                            <a:off x="1366" y="749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Line 123"/>
                        <wps:cNvCnPr>
                          <a:cxnSpLocks noChangeShapeType="1"/>
                        </wps:cNvCnPr>
                        <wps:spPr bwMode="auto">
                          <a:xfrm>
                            <a:off x="4414" y="7524"/>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22"/>
                        <wps:cNvCnPr>
                          <a:cxnSpLocks noChangeShapeType="1"/>
                        </wps:cNvCnPr>
                        <wps:spPr bwMode="auto">
                          <a:xfrm>
                            <a:off x="2375" y="750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Line 121"/>
                        <wps:cNvCnPr>
                          <a:cxnSpLocks noChangeShapeType="1"/>
                        </wps:cNvCnPr>
                        <wps:spPr bwMode="auto">
                          <a:xfrm>
                            <a:off x="3397" y="7507"/>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20"/>
                        <wps:cNvCnPr>
                          <a:cxnSpLocks noChangeShapeType="1"/>
                        </wps:cNvCnPr>
                        <wps:spPr bwMode="auto">
                          <a:xfrm>
                            <a:off x="2370" y="7512"/>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Rectangle 119"/>
                        <wps:cNvSpPr>
                          <a:spLocks noChangeArrowheads="1"/>
                        </wps:cNvSpPr>
                        <wps:spPr bwMode="auto">
                          <a:xfrm>
                            <a:off x="1133" y="8328"/>
                            <a:ext cx="3705" cy="27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35B3AB" id="Group 118" o:spid="_x0000_s1026" style="position:absolute;margin-left:0;margin-top:0;width:411pt;height:609.45pt;z-index:-260586496;mso-position-horizontal-relative:page;mso-position-vertical-relative:page" coordsize="8220,121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">
                <v:shape id="Picture 151" o:spid="_x0000_s1027" type="#_x0000_t75" style="position:absolute;left:3980;top:11220;width:220;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">
                  <v:imagedata r:id="rId24" o:title=""/>
                </v:shape>
                <v:shape id="Picture 150"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">
                  <v:imagedata r:id="rId156" o:title=""/>
                </v:shape>
                <v:rect id="Rectangle 149" o:spid="_x0000_s1029" style="position:absolute;left:1058;top:6858;width:3784;height:5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" stroked="f">
                  <v:fill opacity="47288f"/>
                </v:rect>
                <v:shape id="Freeform 148" o:spid="_x0000_s1030" style="position:absolute;left:1218;top:765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" path="m149,l91,12,44,43,12,91,,149r12,58l44,254r47,32l149,297r58,-11l254,254r32,-47l298,149,286,91,254,43,207,12,149,xe" stroked="f">
                  <v:path arrowok="t" o:connecttype="custom" o:connectlocs="149,7653;91,7665;44,7696;12,7744;0,7802;12,7860;44,7907;91,7939;149,7950;207,7939;254,7907;286,7860;298,7802;286,7744;254,7696;207,7665;149,7653" o:connectangles="0,0,0,0,0,0,0,0,0,0,0,0,0,0,0,0,0"/>
                </v:shape>
                <v:shape id="Freeform 147" o:spid="_x0000_s1031" style="position:absolute;left:1218;top:765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" path="m149,297r58,-11l254,254r32,-47l298,149,286,91,254,43,207,12,149,,91,12,44,43,12,91,,149r12,58l44,254r47,32l149,297xe" filled="f" strokeweight=".5pt">
                  <v:path arrowok="t" o:connecttype="custom" o:connectlocs="149,7950;207,7939;254,7907;286,7860;298,7802;286,7744;254,7696;207,7665;149,7653;91,7665;44,7696;12,7744;0,7802;12,7860;44,7907;91,7939;149,7950" o:connectangles="0,0,0,0,0,0,0,0,0,0,0,0,0,0,0,0,0"/>
                </v:shape>
                <v:shape id="Freeform 146" o:spid="_x0000_s1032" style="position:absolute;left:2234;top:765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" path="m149,l91,12,44,44,12,91,,149r12,58l44,255r47,31l149,298r58,-12l254,255r32,-48l298,149,286,91,254,44,207,12,149,xe" stroked="f">
                  <v:path arrowok="t" o:connecttype="custom" o:connectlocs="149,7659;91,7671;44,7703;12,7750;0,7808;12,7866;44,7914;91,7945;149,7957;207,7945;254,7914;286,7866;298,7808;286,7750;254,7703;207,7671;149,7659" o:connectangles="0,0,0,0,0,0,0,0,0,0,0,0,0,0,0,0,0"/>
                </v:shape>
                <v:shape id="Freeform 145" o:spid="_x0000_s1033" style="position:absolute;left:2234;top:765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" path="m149,298r58,-12l254,255r32,-48l298,149,286,91,254,44,207,12,149,,91,12,44,44,12,91,,149r12,58l44,255r47,31l149,298xe" filled="f" strokeweight=".5pt">
                  <v:path arrowok="t" o:connecttype="custom" o:connectlocs="149,7957;207,7945;254,7914;286,7866;298,7808;286,7750;254,7703;207,7671;149,7659;91,7671;44,7703;12,7750;0,7808;12,7866;44,7914;91,7945;149,7957" o:connectangles="0,0,0,0,0,0,0,0,0,0,0,0,0,0,0,0,0"/>
                </v:shape>
                <v:shape id="Freeform 144" o:spid="_x0000_s1034" style="position:absolute;left:3251;top:767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" path="m148,l91,12,43,43,11,91,,149r11,58l43,254r48,32l148,297r58,-11l254,254r32,-47l297,149,286,91,254,43,206,12,148,xe" stroked="f">
                  <v:path arrowok="t" o:connecttype="custom" o:connectlocs="148,7670;91,7682;43,7713;11,7761;0,7819;11,7877;43,7924;91,7956;148,7967;206,7956;254,7924;286,7877;297,7819;286,7761;254,7713;206,7682;148,7670" o:connectangles="0,0,0,0,0,0,0,0,0,0,0,0,0,0,0,0,0"/>
                </v:shape>
                <v:shape id="Freeform 143" o:spid="_x0000_s1035" style="position:absolute;left:3251;top:767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" path="m148,297r58,-11l254,254r32,-47l297,149,286,91,254,43,206,12,148,,91,12,43,43,11,91,,149r11,58l43,254r48,32l148,297xe" filled="f" strokeweight=".5pt">
                  <v:path arrowok="t" o:connecttype="custom" o:connectlocs="148,7967;206,7956;254,7924;286,7877;297,7819;286,7761;254,7713;206,7682;148,7670;91,7682;43,7713;11,7761;0,7819;11,7877;43,7924;91,7956;148,7967" o:connectangles="0,0,0,0,0,0,0,0,0,0,0,0,0,0,0,0,0"/>
                </v:shape>
                <v:shape id="Freeform 142" o:spid="_x0000_s1036" style="position:absolute;left:4268;top:767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" path="m149,l91,12,44,44,12,91,,149r12,58l44,255r47,31l149,298r58,-12l254,255r32,-48l298,149,286,91,254,44,207,12,149,xe" fillcolor="#41ad49" stroked="f">
                  <v:path arrowok="t" o:connecttype="custom" o:connectlocs="149,7676;91,7688;44,7720;12,7767;0,7825;12,7883;44,7931;91,7962;149,7974;207,7962;254,7931;286,7883;298,7825;286,7767;254,7720;207,7688;149,7676" o:connectangles="0,0,0,0,0,0,0,0,0,0,0,0,0,0,0,0,0"/>
                </v:shape>
                <v:shape id="Freeform 141" o:spid="_x0000_s1037" style="position:absolute;left:4268;top:767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" path="m149,298r58,-12l254,255r32,-48l298,149,286,91,254,44,207,12,149,,91,12,44,44,12,91,,149r12,58l44,255r47,31l149,298xe" filled="f" strokeweight=".5pt">
                  <v:path arrowok="t" o:connecttype="custom" o:connectlocs="149,7974;207,7962;254,7931;286,7883;298,7825;286,7767;254,7720;207,7688;149,7676;91,7688;44,7720;12,7767;0,7825;12,7883;44,7931;91,7962;149,7974" o:connectangles="0,0,0,0,0,0,0,0,0,0,0,0,0,0,0,0,0"/>
                </v:shape>
                <v:line id="Line 140" o:spid="_x0000_s1038" style="position:absolute;visibility:visible;mso-wrap-style:square" from="1366,7496" to="1366,7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" strokeweight=".5pt"/>
                <v:shape id="Picture 139" o:spid="_x0000_s1039" type="#_x0000_t75" style="position:absolute;left:3760;top:7669;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">
                  <v:imagedata r:id="rId32" o:title=""/>
                </v:shape>
                <v:line id="Line 138" o:spid="_x0000_s1040" style="position:absolute;visibility:visible;mso-wrap-style:square" from="4414,7524" to="4414,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" strokeweight=".5pt"/>
                <v:shape id="Picture 137" o:spid="_x0000_s1041" type="#_x0000_t75" style="position:absolute;left:1721;top:7660;width:299;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">
                  <v:imagedata r:id="rId32" o:title=""/>
                </v:shape>
                <v:line id="Line 136" o:spid="_x0000_s1042" style="position:absolute;visibility:visible;mso-wrap-style:square" from="2375,7507" to="2375,7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" strokeweight=".5pt"/>
                <v:line id="Line 135" o:spid="_x0000_s1043" style="position:absolute;visibility:visible;mso-wrap-style:square" from="3397,7507" to="3397,7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" strokeweight=".5pt"/>
                <v:line id="Line 134" o:spid="_x0000_s1044" style="position:absolute;visibility:visible;mso-wrap-style:square" from="2370,7512" to="3402,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" strokeweight=".5pt"/>
                <v:shape id="Picture 133" o:spid="_x0000_s1045" type="#_x0000_t75" style="position:absolute;left:2740;top:766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">
                  <v:imagedata r:id="rId32" o:title=""/>
                </v:shape>
                <v:shape id="Freeform 132" o:spid="_x0000_s1046" style="position:absolute;left:1218;top:765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" path="m149,l91,12,44,43,12,91,,149r12,58l44,254r47,32l149,297r58,-11l254,254r32,-47l298,149,286,91,254,43,207,12,149,xe" stroked="f">
                  <v:path arrowok="t" o:connecttype="custom" o:connectlocs="149,7653;91,7665;44,7696;12,7744;0,7802;12,7860;44,7907;91,7939;149,7950;207,7939;254,7907;286,7860;298,7802;286,7744;254,7696;207,7665;149,7653" o:connectangles="0,0,0,0,0,0,0,0,0,0,0,0,0,0,0,0,0"/>
                </v:shape>
                <v:shape id="Freeform 131" o:spid="_x0000_s1047" style="position:absolute;left:1218;top:7653;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" path="m149,297r58,-11l254,254r32,-47l298,149,286,91,254,43,207,12,149,,91,12,44,43,12,91,,149r12,58l44,254r47,32l149,297xe" filled="f" strokeweight=".5pt">
                  <v:path arrowok="t" o:connecttype="custom" o:connectlocs="149,7950;207,7939;254,7907;286,7860;298,7802;286,7744;254,7696;207,7665;149,7653;91,7665;44,7696;12,7744;0,7802;12,7860;44,7907;91,7939;149,7950" o:connectangles="0,0,0,0,0,0,0,0,0,0,0,0,0,0,0,0,0"/>
                </v:shape>
                <v:shape id="Freeform 130" o:spid="_x0000_s1048" style="position:absolute;left:2234;top:765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" path="m149,l91,12,44,44,12,91,,149r12,58l44,255r47,31l149,298r58,-12l254,255r32,-48l298,149,286,91,254,44,207,12,149,xe" stroked="f">
                  <v:path arrowok="t" o:connecttype="custom" o:connectlocs="149,7659;91,7671;44,7703;12,7750;0,7808;12,7866;44,7914;91,7945;149,7957;207,7945;254,7914;286,7866;298,7808;286,7750;254,7703;207,7671;149,7659" o:connectangles="0,0,0,0,0,0,0,0,0,0,0,0,0,0,0,0,0"/>
                </v:shape>
                <v:shape id="Freeform 129" o:spid="_x0000_s1049" style="position:absolute;left:2234;top:765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" path="m149,298r58,-12l254,255r32,-48l298,149,286,91,254,44,207,12,149,,91,12,44,44,12,91,,149r12,58l44,255r47,31l149,298xe" filled="f" strokeweight=".5pt">
                  <v:path arrowok="t" o:connecttype="custom" o:connectlocs="149,7957;207,7945;254,7914;286,7866;298,7808;286,7750;254,7703;207,7671;149,7659;91,7671;44,7703;12,7750;0,7808;12,7866;44,7914;91,7945;149,7957" o:connectangles="0,0,0,0,0,0,0,0,0,0,0,0,0,0,0,0,0"/>
                </v:shape>
                <v:shape id="Freeform 128" o:spid="_x0000_s1050" style="position:absolute;left:3251;top:767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" path="m148,l91,12,43,43,11,91,,149r11,58l43,254r48,32l148,297r58,-11l254,254r32,-47l297,149,286,91,254,43,206,12,148,xe" stroked="f">
                  <v:path arrowok="t" o:connecttype="custom" o:connectlocs="148,7670;91,7682;43,7713;11,7761;0,7819;11,7877;43,7924;91,7956;148,7967;206,7956;254,7924;286,7877;297,7819;286,7761;254,7713;206,7682;148,7670" o:connectangles="0,0,0,0,0,0,0,0,0,0,0,0,0,0,0,0,0"/>
                </v:shape>
                <v:shape id="Freeform 127" o:spid="_x0000_s1051" style="position:absolute;left:3251;top:7670;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" path="m148,297r58,-11l254,254r32,-47l297,149,286,91,254,43,206,12,148,,91,12,43,43,11,91,,149r11,58l43,254r48,32l148,297xe" filled="f" strokeweight=".5pt">
                  <v:path arrowok="t" o:connecttype="custom" o:connectlocs="148,7967;206,7956;254,7924;286,7877;297,7819;286,7761;254,7713;206,7682;148,7670;91,7682;43,7713;11,7761;0,7819;11,7877;43,7924;91,7956;148,7967" o:connectangles="0,0,0,0,0,0,0,0,0,0,0,0,0,0,0,0,0"/>
                </v:shape>
                <v:shape id="Freeform 126" o:spid="_x0000_s1052" style="position:absolute;left:4268;top:767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" path="m149,l91,12,44,44,12,91,,149r12,58l44,255r47,31l149,298r58,-12l254,255r32,-48l298,149,286,91,254,44,207,12,149,xe" fillcolor="#41ad49" stroked="f">
                  <v:path arrowok="t" o:connecttype="custom" o:connectlocs="149,7676;91,7688;44,7720;12,7767;0,7825;12,7883;44,7931;91,7962;149,7974;207,7962;254,7931;286,7883;298,7825;286,7767;254,7720;207,7688;149,7676" o:connectangles="0,0,0,0,0,0,0,0,0,0,0,0,0,0,0,0,0"/>
                </v:shape>
                <v:shape id="Freeform 125" o:spid="_x0000_s1053" style="position:absolute;left:4268;top:7676;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" path="m149,298r58,-12l254,255r32,-48l298,149,286,91,254,44,207,12,149,,91,12,44,44,12,91,,149r12,58l44,255r47,31l149,298xe" filled="f" strokeweight=".5pt">
                  <v:path arrowok="t" o:connecttype="custom" o:connectlocs="149,7974;207,7962;254,7931;286,7883;298,7825;286,7767;254,7720;207,7688;149,7676;91,7688;44,7720;12,7767;0,7825;12,7883;44,7931;91,7962;149,7974" o:connectangles="0,0,0,0,0,0,0,0,0,0,0,0,0,0,0,0,0"/>
                </v:shape>
                <v:line id="Line 124" o:spid="_x0000_s1054" style="position:absolute;visibility:visible;mso-wrap-style:square" from="1366,7496" to="1366,7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" strokeweight=".5pt"/>
                <v:line id="Line 123" o:spid="_x0000_s1055" style="position:absolute;visibility:visible;mso-wrap-style:square" from="4414,7524" to="4414,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" strokeweight=".5pt"/>
                <v:line id="Line 122" o:spid="_x0000_s1056" style="position:absolute;visibility:visible;mso-wrap-style:square" from="2375,7507" to="2375,7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" strokeweight=".5pt"/>
                <v:line id="Line 121" o:spid="_x0000_s1057" style="position:absolute;visibility:visible;mso-wrap-style:square" from="3397,7507" to="3397,7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" strokeweight=".5pt"/>
                <v:line id="Line 120" o:spid="_x0000_s1058" style="position:absolute;visibility:visible;mso-wrap-style:square" from="2370,7512" to="3402,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" strokeweight=".5pt"/>
                <v:rect id="Rectangle 119" o:spid="_x0000_s1059" style="position:absolute;left:1133;top:8328;width:3705;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" stroked="f"/>
                <w10:wrap anchorx="page" anchory="page"/>
              </v:group>
            </w:pict>
          </mc:Fallback>
        </mc:AlternateContent>
      </w:r>
    </w:p>
    <w:p w14:paraId="185BE1AC" w14:textId="77777777" w:rsidR="006500DE" w:rsidRPr="004A7191" w:rsidRDefault="004A7191">
      <w:pPr>
        <w:spacing w:before="93"/>
        <w:ind w:left="1160"/>
        <w:rPr>
          <w:color w:val="000000" w:themeColor="text1"/>
          <w:sz w:val="16"/>
        </w:rPr>
      </w:pPr>
      <w:r w:rsidRPr="004A7191">
        <w:rPr>
          <w:color w:val="000000" w:themeColor="text1"/>
          <w:sz w:val="16"/>
        </w:rPr>
        <w:t>Least Concern (IUCN 3.1)</w:t>
      </w:r>
    </w:p>
    <w:p w14:paraId="17ED49B2" w14:textId="77777777" w:rsidR="006500DE" w:rsidRPr="004A7191" w:rsidRDefault="004A7191">
      <w:pPr>
        <w:pStyle w:val="BodyText"/>
        <w:spacing w:before="77"/>
        <w:ind w:left="1220"/>
        <w:rPr>
          <w:rFonts w:ascii="Bookman Old Style"/>
          <w:b/>
          <w:color w:val="000000" w:themeColor="text1"/>
        </w:rPr>
      </w:pPr>
      <w:r w:rsidRPr="004A7191">
        <w:rPr>
          <w:rFonts w:ascii="Bookman Old Style"/>
          <w:b/>
          <w:color w:val="000000" w:themeColor="text1"/>
        </w:rPr>
        <w:t>Scientific classification</w:t>
      </w:r>
    </w:p>
    <w:p w14:paraId="0530ECB6" w14:textId="77777777" w:rsidR="006500DE" w:rsidRPr="004A7191" w:rsidRDefault="006500DE">
      <w:pPr>
        <w:pStyle w:val="BodyText"/>
        <w:spacing w:before="3"/>
        <w:rPr>
          <w:rFonts w:ascii="Bookman Old Style"/>
          <w:b/>
          <w:color w:val="000000" w:themeColor="text1"/>
          <w:sz w:val="13"/>
        </w:rPr>
      </w:pPr>
    </w:p>
    <w:p w14:paraId="40F5BAB0" w14:textId="77777777" w:rsidR="006500DE" w:rsidRPr="004A7191" w:rsidRDefault="004A7191">
      <w:pPr>
        <w:pStyle w:val="BodyText"/>
        <w:tabs>
          <w:tab w:val="left" w:pos="3081"/>
        </w:tabs>
        <w:spacing w:before="91"/>
        <w:ind w:left="1220"/>
        <w:rPr>
          <w:color w:val="000000" w:themeColor="text1"/>
        </w:rPr>
      </w:pPr>
      <w:r w:rsidRPr="004A7191">
        <w:rPr>
          <w:color w:val="000000" w:themeColor="text1"/>
        </w:rPr>
        <w:t>Kingdom:</w:t>
      </w:r>
      <w:r w:rsidRPr="004A7191">
        <w:rPr>
          <w:color w:val="000000" w:themeColor="text1"/>
        </w:rPr>
        <w:tab/>
        <w:t>Animalia</w:t>
      </w:r>
    </w:p>
    <w:p w14:paraId="2E07D119"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Phylum:</w:t>
      </w:r>
      <w:r w:rsidRPr="004A7191">
        <w:rPr>
          <w:color w:val="000000" w:themeColor="text1"/>
        </w:rPr>
        <w:tab/>
        <w:t>Chordata</w:t>
      </w:r>
    </w:p>
    <w:p w14:paraId="7CED79C7"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3D65D55C"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Order:</w:t>
      </w:r>
      <w:r w:rsidRPr="004A7191">
        <w:rPr>
          <w:color w:val="000000" w:themeColor="text1"/>
        </w:rPr>
        <w:tab/>
        <w:t>Passeriformes</w:t>
      </w:r>
    </w:p>
    <w:p w14:paraId="06B6ECE3"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Dicaeidae</w:t>
      </w:r>
      <w:proofErr w:type="spellEnd"/>
    </w:p>
    <w:p w14:paraId="32AA785D"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Genus:</w:t>
      </w:r>
      <w:r w:rsidRPr="004A7191">
        <w:rPr>
          <w:color w:val="000000" w:themeColor="text1"/>
        </w:rPr>
        <w:tab/>
      </w:r>
      <w:proofErr w:type="spellStart"/>
      <w:r w:rsidRPr="004A7191">
        <w:rPr>
          <w:color w:val="000000" w:themeColor="text1"/>
        </w:rPr>
        <w:t>Dicaeum</w:t>
      </w:r>
      <w:proofErr w:type="spellEnd"/>
    </w:p>
    <w:p w14:paraId="50D84E97" w14:textId="77777777" w:rsidR="006500DE" w:rsidRPr="004A7191" w:rsidRDefault="004A7191">
      <w:pPr>
        <w:tabs>
          <w:tab w:val="left" w:pos="3081"/>
        </w:tabs>
        <w:spacing w:before="110"/>
        <w:ind w:left="122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D.</w:t>
      </w:r>
      <w:r w:rsidRPr="004A7191">
        <w:rPr>
          <w:rFonts w:ascii="Georgia"/>
          <w:i/>
          <w:color w:val="000000" w:themeColor="text1"/>
          <w:spacing w:val="-23"/>
          <w:sz w:val="20"/>
        </w:rPr>
        <w:t xml:space="preserve"> </w:t>
      </w:r>
      <w:proofErr w:type="spellStart"/>
      <w:r w:rsidRPr="004A7191">
        <w:rPr>
          <w:rFonts w:ascii="Georgia"/>
          <w:i/>
          <w:color w:val="000000" w:themeColor="text1"/>
          <w:sz w:val="20"/>
        </w:rPr>
        <w:t>cruentatum</w:t>
      </w:r>
      <w:proofErr w:type="spellEnd"/>
    </w:p>
    <w:p w14:paraId="154BE9A6" w14:textId="77777777" w:rsidR="006500DE" w:rsidRPr="004A7191" w:rsidRDefault="004A7191">
      <w:pPr>
        <w:spacing w:before="26"/>
        <w:ind w:left="5460"/>
        <w:rPr>
          <w:rFonts w:ascii="Trebuchet MS"/>
          <w:color w:val="000000" w:themeColor="text1"/>
          <w:sz w:val="16"/>
        </w:rPr>
      </w:pPr>
      <w:r w:rsidRPr="004A7191">
        <w:rPr>
          <w:rFonts w:ascii="Trebuchet MS"/>
          <w:color w:val="000000" w:themeColor="text1"/>
          <w:sz w:val="16"/>
        </w:rPr>
        <w:t xml:space="preserve">Photograph: </w:t>
      </w:r>
      <w:proofErr w:type="spellStart"/>
      <w:r w:rsidR="00AE6195">
        <w:rPr>
          <w:rFonts w:ascii="Trebuchet MS"/>
          <w:color w:val="000000" w:themeColor="text1"/>
          <w:sz w:val="16"/>
        </w:rPr>
        <w:t>Urjit</w:t>
      </w:r>
      <w:proofErr w:type="spellEnd"/>
      <w:r w:rsidRPr="004A7191">
        <w:rPr>
          <w:rFonts w:ascii="Trebuchet MS"/>
          <w:color w:val="000000" w:themeColor="text1"/>
          <w:sz w:val="16"/>
        </w:rPr>
        <w:t xml:space="preserve"> Dwivedi</w:t>
      </w:r>
    </w:p>
    <w:p w14:paraId="1C4F4346"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27D49039" w14:textId="77777777" w:rsidR="003B34BB" w:rsidRPr="004A7191" w:rsidRDefault="003B34BB" w:rsidP="003B34BB">
      <w:pPr>
        <w:pStyle w:val="Heading1"/>
        <w:tabs>
          <w:tab w:val="left" w:pos="1132"/>
          <w:tab w:val="left" w:pos="7739"/>
        </w:tabs>
        <w:rPr>
          <w:color w:val="000000" w:themeColor="text1"/>
        </w:rPr>
      </w:pPr>
      <w:r w:rsidRPr="004A7191">
        <w:rPr>
          <w:color w:val="000000" w:themeColor="text1"/>
          <w:shd w:val="clear" w:color="auto" w:fill="86B273"/>
        </w:rPr>
        <w:lastRenderedPageBreak/>
        <w:t xml:space="preserve"> </w:t>
      </w:r>
      <w:r w:rsidRPr="004A7191">
        <w:rPr>
          <w:color w:val="000000" w:themeColor="text1"/>
          <w:shd w:val="clear" w:color="auto" w:fill="86B273"/>
        </w:rPr>
        <w:tab/>
      </w:r>
      <w:r>
        <w:rPr>
          <w:color w:val="000000" w:themeColor="text1"/>
          <w:shd w:val="clear" w:color="auto" w:fill="86B273"/>
        </w:rPr>
        <w:t>57</w:t>
      </w:r>
      <w:r w:rsidRPr="004A7191">
        <w:rPr>
          <w:color w:val="000000" w:themeColor="text1"/>
          <w:shd w:val="clear" w:color="auto" w:fill="86B273"/>
        </w:rPr>
        <w:t>.</w:t>
      </w:r>
      <w:r w:rsidRPr="004A7191">
        <w:rPr>
          <w:color w:val="000000" w:themeColor="text1"/>
          <w:spacing w:val="36"/>
          <w:shd w:val="clear" w:color="auto" w:fill="86B273"/>
        </w:rPr>
        <w:t xml:space="preserve"> </w:t>
      </w:r>
      <w:r>
        <w:rPr>
          <w:color w:val="000000" w:themeColor="text1"/>
          <w:shd w:val="clear" w:color="auto" w:fill="86B273"/>
        </w:rPr>
        <w:t>Crimson Sunbird</w:t>
      </w:r>
      <w:r w:rsidRPr="004A7191">
        <w:rPr>
          <w:color w:val="000000" w:themeColor="text1"/>
          <w:shd w:val="clear" w:color="auto" w:fill="86B273"/>
        </w:rPr>
        <w:tab/>
      </w:r>
    </w:p>
    <w:p w14:paraId="20ADB29A" w14:textId="77777777" w:rsidR="006500DE" w:rsidRPr="004A7191" w:rsidRDefault="004A7191">
      <w:pPr>
        <w:pStyle w:val="BodyText"/>
        <w:spacing w:before="220"/>
        <w:ind w:left="1140" w:right="1065"/>
        <w:rPr>
          <w:color w:val="000000" w:themeColor="text1"/>
        </w:rPr>
      </w:pPr>
      <w:r w:rsidRPr="004A7191">
        <w:rPr>
          <w:color w:val="000000" w:themeColor="text1"/>
        </w:rPr>
        <w:t>The</w:t>
      </w:r>
      <w:r w:rsidR="003B34BB">
        <w:rPr>
          <w:color w:val="000000" w:themeColor="text1"/>
        </w:rPr>
        <w:t xml:space="preserve"> </w:t>
      </w:r>
      <w:r w:rsidRPr="004A7191">
        <w:rPr>
          <w:color w:val="000000" w:themeColor="text1"/>
        </w:rPr>
        <w:t>Crimson</w:t>
      </w:r>
      <w:r w:rsidR="003B34BB">
        <w:rPr>
          <w:color w:val="000000" w:themeColor="text1"/>
        </w:rPr>
        <w:t xml:space="preserve"> </w:t>
      </w:r>
      <w:r w:rsidRPr="004A7191">
        <w:rPr>
          <w:color w:val="000000" w:themeColor="text1"/>
        </w:rPr>
        <w:t>Sunbird(</w:t>
      </w:r>
      <w:proofErr w:type="spellStart"/>
      <w:r w:rsidRPr="004A7191">
        <w:rPr>
          <w:rFonts w:ascii="Georgia"/>
          <w:i/>
          <w:color w:val="000000" w:themeColor="text1"/>
        </w:rPr>
        <w:t>Aethopygasiparaja</w:t>
      </w:r>
      <w:proofErr w:type="spellEnd"/>
      <w:r w:rsidRPr="004A7191">
        <w:rPr>
          <w:color w:val="000000" w:themeColor="text1"/>
        </w:rPr>
        <w:t>)is</w:t>
      </w:r>
      <w:r w:rsidR="003B34BB">
        <w:rPr>
          <w:color w:val="000000" w:themeColor="text1"/>
        </w:rPr>
        <w:t xml:space="preserve"> </w:t>
      </w:r>
      <w:r w:rsidRPr="004A7191">
        <w:rPr>
          <w:color w:val="000000" w:themeColor="text1"/>
        </w:rPr>
        <w:t>a</w:t>
      </w:r>
      <w:r w:rsidR="003B34BB">
        <w:rPr>
          <w:color w:val="000000" w:themeColor="text1"/>
        </w:rPr>
        <w:t xml:space="preserve"> </w:t>
      </w:r>
      <w:r w:rsidRPr="004A7191">
        <w:rPr>
          <w:color w:val="000000" w:themeColor="text1"/>
        </w:rPr>
        <w:t>species</w:t>
      </w:r>
      <w:r w:rsidR="003B34BB">
        <w:rPr>
          <w:color w:val="000000" w:themeColor="text1"/>
        </w:rPr>
        <w:t xml:space="preserve"> </w:t>
      </w:r>
      <w:r w:rsidRPr="004A7191">
        <w:rPr>
          <w:color w:val="000000" w:themeColor="text1"/>
        </w:rPr>
        <w:t>of</w:t>
      </w:r>
      <w:r w:rsidR="003B34BB">
        <w:rPr>
          <w:color w:val="000000" w:themeColor="text1"/>
        </w:rPr>
        <w:t xml:space="preserve"> </w:t>
      </w:r>
      <w:r w:rsidRPr="004A7191">
        <w:rPr>
          <w:color w:val="000000" w:themeColor="text1"/>
        </w:rPr>
        <w:t>bird</w:t>
      </w:r>
      <w:r w:rsidR="003B34BB">
        <w:rPr>
          <w:color w:val="000000" w:themeColor="text1"/>
        </w:rPr>
        <w:t xml:space="preserve"> </w:t>
      </w:r>
      <w:r w:rsidRPr="004A7191">
        <w:rPr>
          <w:color w:val="000000" w:themeColor="text1"/>
        </w:rPr>
        <w:t>in the sunbird family which feed largely on nectar, although they will also take insects, especially when feeding the young. Flight is fast and direct on their short wings. Most species can take nectar by hovering like a hummingbird, but usually perch to feed most of the time.</w:t>
      </w:r>
    </w:p>
    <w:p w14:paraId="42A973E5" w14:textId="77777777" w:rsidR="006500DE" w:rsidRPr="004A7191" w:rsidRDefault="004A7191">
      <w:pPr>
        <w:pStyle w:val="BodyText"/>
        <w:spacing w:line="237" w:lineRule="auto"/>
        <w:ind w:left="1140" w:right="1158" w:firstLine="280"/>
        <w:rPr>
          <w:color w:val="000000" w:themeColor="text1"/>
        </w:rPr>
      </w:pPr>
      <w:r w:rsidRPr="004A7191">
        <w:rPr>
          <w:color w:val="000000" w:themeColor="text1"/>
        </w:rPr>
        <w:t>The</w:t>
      </w:r>
      <w:r w:rsidRPr="004A7191">
        <w:rPr>
          <w:color w:val="000000" w:themeColor="text1"/>
          <w:spacing w:val="-12"/>
        </w:rPr>
        <w:t xml:space="preserve"> </w:t>
      </w:r>
      <w:r w:rsidRPr="004A7191">
        <w:rPr>
          <w:color w:val="000000" w:themeColor="text1"/>
        </w:rPr>
        <w:t>crimson</w:t>
      </w:r>
      <w:r w:rsidRPr="004A7191">
        <w:rPr>
          <w:color w:val="000000" w:themeColor="text1"/>
          <w:spacing w:val="-10"/>
        </w:rPr>
        <w:t xml:space="preserve"> </w:t>
      </w:r>
      <w:r w:rsidRPr="004A7191">
        <w:rPr>
          <w:color w:val="000000" w:themeColor="text1"/>
        </w:rPr>
        <w:t>sunbird</w:t>
      </w:r>
      <w:r w:rsidRPr="004A7191">
        <w:rPr>
          <w:color w:val="000000" w:themeColor="text1"/>
          <w:spacing w:val="-11"/>
        </w:rPr>
        <w:t xml:space="preserve"> </w:t>
      </w:r>
      <w:r w:rsidRPr="004A7191">
        <w:rPr>
          <w:color w:val="000000" w:themeColor="text1"/>
        </w:rPr>
        <w:t>is</w:t>
      </w:r>
      <w:r w:rsidRPr="004A7191">
        <w:rPr>
          <w:color w:val="000000" w:themeColor="text1"/>
          <w:spacing w:val="-10"/>
        </w:rPr>
        <w:t xml:space="preserve"> </w:t>
      </w:r>
      <w:r w:rsidRPr="004A7191">
        <w:rPr>
          <w:color w:val="000000" w:themeColor="text1"/>
        </w:rPr>
        <w:t>a</w:t>
      </w:r>
      <w:r w:rsidRPr="004A7191">
        <w:rPr>
          <w:color w:val="000000" w:themeColor="text1"/>
          <w:spacing w:val="-10"/>
        </w:rPr>
        <w:t xml:space="preserve"> </w:t>
      </w:r>
      <w:r w:rsidRPr="004A7191">
        <w:rPr>
          <w:color w:val="000000" w:themeColor="text1"/>
        </w:rPr>
        <w:t>resident</w:t>
      </w:r>
      <w:r w:rsidRPr="004A7191">
        <w:rPr>
          <w:color w:val="000000" w:themeColor="text1"/>
          <w:spacing w:val="-10"/>
        </w:rPr>
        <w:t xml:space="preserve"> </w:t>
      </w:r>
      <w:r w:rsidRPr="004A7191">
        <w:rPr>
          <w:color w:val="000000" w:themeColor="text1"/>
        </w:rPr>
        <w:t>breeder</w:t>
      </w:r>
      <w:r w:rsidRPr="004A7191">
        <w:rPr>
          <w:color w:val="000000" w:themeColor="text1"/>
          <w:spacing w:val="-11"/>
        </w:rPr>
        <w:t xml:space="preserve"> </w:t>
      </w:r>
      <w:r w:rsidRPr="004A7191">
        <w:rPr>
          <w:color w:val="000000" w:themeColor="text1"/>
        </w:rPr>
        <w:t>in</w:t>
      </w:r>
      <w:r w:rsidRPr="004A7191">
        <w:rPr>
          <w:color w:val="000000" w:themeColor="text1"/>
          <w:spacing w:val="-10"/>
        </w:rPr>
        <w:t xml:space="preserve"> </w:t>
      </w:r>
      <w:r w:rsidRPr="004A7191">
        <w:rPr>
          <w:color w:val="000000" w:themeColor="text1"/>
        </w:rPr>
        <w:t>tropical</w:t>
      </w:r>
      <w:r w:rsidRPr="004A7191">
        <w:rPr>
          <w:color w:val="000000" w:themeColor="text1"/>
          <w:spacing w:val="-11"/>
        </w:rPr>
        <w:t xml:space="preserve"> </w:t>
      </w:r>
      <w:r w:rsidRPr="004A7191">
        <w:rPr>
          <w:color w:val="000000" w:themeColor="text1"/>
        </w:rPr>
        <w:t>southern</w:t>
      </w:r>
      <w:r w:rsidRPr="004A7191">
        <w:rPr>
          <w:color w:val="000000" w:themeColor="text1"/>
          <w:spacing w:val="-13"/>
        </w:rPr>
        <w:t xml:space="preserve"> </w:t>
      </w:r>
      <w:r w:rsidRPr="004A7191">
        <w:rPr>
          <w:color w:val="000000" w:themeColor="text1"/>
        </w:rPr>
        <w:t>Asia</w:t>
      </w:r>
      <w:r w:rsidRPr="004A7191">
        <w:rPr>
          <w:color w:val="000000" w:themeColor="text1"/>
          <w:spacing w:val="-21"/>
        </w:rPr>
        <w:t xml:space="preserve"> </w:t>
      </w:r>
      <w:r w:rsidRPr="004A7191">
        <w:rPr>
          <w:color w:val="000000" w:themeColor="text1"/>
        </w:rPr>
        <w:t xml:space="preserve">from India, through Bangladesh and Myanmar to Indonesia. </w:t>
      </w:r>
      <w:r w:rsidRPr="004A7191">
        <w:rPr>
          <w:color w:val="000000" w:themeColor="text1"/>
          <w:spacing w:val="-10"/>
        </w:rPr>
        <w:t xml:space="preserve">Two </w:t>
      </w:r>
      <w:r w:rsidRPr="004A7191">
        <w:rPr>
          <w:color w:val="000000" w:themeColor="text1"/>
        </w:rPr>
        <w:t>or three eggs are laid in a suspended nest in a tree. This species occurs in forest and cultivated</w:t>
      </w:r>
      <w:r w:rsidRPr="004A7191">
        <w:rPr>
          <w:color w:val="000000" w:themeColor="text1"/>
          <w:spacing w:val="-14"/>
        </w:rPr>
        <w:t xml:space="preserve"> </w:t>
      </w:r>
      <w:r w:rsidRPr="004A7191">
        <w:rPr>
          <w:color w:val="000000" w:themeColor="text1"/>
        </w:rPr>
        <w:t>areas.</w:t>
      </w:r>
    </w:p>
    <w:p w14:paraId="79CFE9A3" w14:textId="77777777" w:rsidR="006500DE" w:rsidRPr="004A7191" w:rsidRDefault="004A7191">
      <w:pPr>
        <w:pStyle w:val="BodyText"/>
        <w:ind w:left="1140" w:right="1575" w:firstLine="280"/>
        <w:rPr>
          <w:color w:val="000000" w:themeColor="text1"/>
        </w:rPr>
      </w:pPr>
      <w:r w:rsidRPr="004A7191">
        <w:rPr>
          <w:color w:val="000000" w:themeColor="text1"/>
        </w:rPr>
        <w:t>Crimson sunbirds are tiny, only 11 cm long. They have medium- length thin down-curved bills and brush-tipped tubular tongues, both adaptations to their nectar feeding.</w:t>
      </w:r>
    </w:p>
    <w:p w14:paraId="3842FD10" w14:textId="77777777" w:rsidR="006500DE" w:rsidRPr="004A7191" w:rsidRDefault="004A7191">
      <w:pPr>
        <w:pStyle w:val="BodyText"/>
        <w:ind w:left="1140" w:right="1172" w:firstLine="280"/>
        <w:rPr>
          <w:color w:val="000000" w:themeColor="text1"/>
        </w:rPr>
      </w:pPr>
      <w:r w:rsidRPr="004A7191">
        <w:rPr>
          <w:color w:val="000000" w:themeColor="text1"/>
        </w:rPr>
        <w:t>The adult male has a crimson breast and maroon back. The rump is yellow</w:t>
      </w:r>
      <w:r w:rsidRPr="004A7191">
        <w:rPr>
          <w:color w:val="000000" w:themeColor="text1"/>
          <w:spacing w:val="-23"/>
        </w:rPr>
        <w:t xml:space="preserve"> </w:t>
      </w:r>
      <w:r w:rsidRPr="004A7191">
        <w:rPr>
          <w:color w:val="000000" w:themeColor="text1"/>
        </w:rPr>
        <w:t>and</w:t>
      </w:r>
      <w:r w:rsidRPr="004A7191">
        <w:rPr>
          <w:color w:val="000000" w:themeColor="text1"/>
          <w:spacing w:val="-21"/>
        </w:rPr>
        <w:t xml:space="preserve"> </w:t>
      </w:r>
      <w:r w:rsidRPr="004A7191">
        <w:rPr>
          <w:color w:val="000000" w:themeColor="text1"/>
        </w:rPr>
        <w:t>the</w:t>
      </w:r>
      <w:r w:rsidRPr="004A7191">
        <w:rPr>
          <w:color w:val="000000" w:themeColor="text1"/>
          <w:spacing w:val="-22"/>
        </w:rPr>
        <w:t xml:space="preserve"> </w:t>
      </w:r>
      <w:r w:rsidRPr="004A7191">
        <w:rPr>
          <w:color w:val="000000" w:themeColor="text1"/>
        </w:rPr>
        <w:t>belly</w:t>
      </w:r>
      <w:r w:rsidRPr="004A7191">
        <w:rPr>
          <w:color w:val="000000" w:themeColor="text1"/>
          <w:spacing w:val="-21"/>
        </w:rPr>
        <w:t xml:space="preserve"> </w:t>
      </w:r>
      <w:r w:rsidRPr="004A7191">
        <w:rPr>
          <w:color w:val="000000" w:themeColor="text1"/>
        </w:rPr>
        <w:t>is</w:t>
      </w:r>
      <w:r w:rsidRPr="004A7191">
        <w:rPr>
          <w:color w:val="000000" w:themeColor="text1"/>
          <w:spacing w:val="-21"/>
        </w:rPr>
        <w:t xml:space="preserve"> </w:t>
      </w:r>
      <w:r w:rsidRPr="004A7191">
        <w:rPr>
          <w:color w:val="000000" w:themeColor="text1"/>
        </w:rPr>
        <w:t>olive.</w:t>
      </w:r>
      <w:r w:rsidRPr="004A7191">
        <w:rPr>
          <w:color w:val="000000" w:themeColor="text1"/>
          <w:spacing w:val="-32"/>
        </w:rPr>
        <w:t xml:space="preserve"> </w:t>
      </w:r>
      <w:r w:rsidRPr="004A7191">
        <w:rPr>
          <w:color w:val="000000" w:themeColor="text1"/>
        </w:rPr>
        <w:t>The</w:t>
      </w:r>
      <w:r w:rsidRPr="004A7191">
        <w:rPr>
          <w:color w:val="000000" w:themeColor="text1"/>
          <w:spacing w:val="-22"/>
        </w:rPr>
        <w:t xml:space="preserve"> </w:t>
      </w:r>
      <w:r w:rsidRPr="004A7191">
        <w:rPr>
          <w:color w:val="000000" w:themeColor="text1"/>
        </w:rPr>
        <w:t>female</w:t>
      </w:r>
      <w:r w:rsidRPr="004A7191">
        <w:rPr>
          <w:color w:val="000000" w:themeColor="text1"/>
          <w:spacing w:val="-21"/>
        </w:rPr>
        <w:t xml:space="preserve"> </w:t>
      </w:r>
      <w:r w:rsidRPr="004A7191">
        <w:rPr>
          <w:color w:val="000000" w:themeColor="text1"/>
        </w:rPr>
        <w:t>has</w:t>
      </w:r>
      <w:r w:rsidRPr="004A7191">
        <w:rPr>
          <w:color w:val="000000" w:themeColor="text1"/>
          <w:spacing w:val="-22"/>
        </w:rPr>
        <w:t xml:space="preserve"> </w:t>
      </w:r>
      <w:r w:rsidRPr="004A7191">
        <w:rPr>
          <w:color w:val="000000" w:themeColor="text1"/>
        </w:rPr>
        <w:t>an</w:t>
      </w:r>
      <w:r w:rsidRPr="004A7191">
        <w:rPr>
          <w:color w:val="000000" w:themeColor="text1"/>
          <w:spacing w:val="-20"/>
        </w:rPr>
        <w:t xml:space="preserve"> </w:t>
      </w:r>
      <w:r w:rsidRPr="004A7191">
        <w:rPr>
          <w:color w:val="000000" w:themeColor="text1"/>
        </w:rPr>
        <w:t>olive-</w:t>
      </w:r>
      <w:r w:rsidRPr="004A7191">
        <w:rPr>
          <w:color w:val="000000" w:themeColor="text1"/>
          <w:spacing w:val="-2"/>
        </w:rPr>
        <w:t xml:space="preserve"> </w:t>
      </w:r>
      <w:r w:rsidRPr="004A7191">
        <w:rPr>
          <w:color w:val="000000" w:themeColor="text1"/>
        </w:rPr>
        <w:t>green</w:t>
      </w:r>
      <w:r w:rsidRPr="004A7191">
        <w:rPr>
          <w:color w:val="000000" w:themeColor="text1"/>
          <w:spacing w:val="-1"/>
        </w:rPr>
        <w:t xml:space="preserve"> </w:t>
      </w:r>
      <w:r w:rsidRPr="004A7191">
        <w:rPr>
          <w:color w:val="000000" w:themeColor="text1"/>
        </w:rPr>
        <w:t>back,</w:t>
      </w:r>
      <w:r w:rsidRPr="004A7191">
        <w:rPr>
          <w:color w:val="000000" w:themeColor="text1"/>
          <w:spacing w:val="-1"/>
        </w:rPr>
        <w:t xml:space="preserve"> </w:t>
      </w:r>
      <w:r w:rsidRPr="004A7191">
        <w:rPr>
          <w:color w:val="000000" w:themeColor="text1"/>
        </w:rPr>
        <w:t>yellowish breast and white tips to the outer tail</w:t>
      </w:r>
      <w:r w:rsidRPr="004A7191">
        <w:rPr>
          <w:color w:val="000000" w:themeColor="text1"/>
          <w:spacing w:val="-2"/>
        </w:rPr>
        <w:t xml:space="preserve"> </w:t>
      </w:r>
      <w:r w:rsidRPr="004A7191">
        <w:rPr>
          <w:color w:val="000000" w:themeColor="text1"/>
        </w:rPr>
        <w:t>feathers.</w:t>
      </w:r>
    </w:p>
    <w:p w14:paraId="7CF3298C" w14:textId="77777777" w:rsidR="006500DE" w:rsidRPr="004A7191" w:rsidRDefault="004A7191">
      <w:pPr>
        <w:pStyle w:val="BodyText"/>
        <w:spacing w:before="1" w:line="237" w:lineRule="auto"/>
        <w:ind w:left="1140" w:right="1132" w:firstLine="280"/>
        <w:rPr>
          <w:color w:val="000000" w:themeColor="text1"/>
        </w:rPr>
      </w:pPr>
      <w:r w:rsidRPr="004A7191">
        <w:rPr>
          <w:color w:val="000000" w:themeColor="text1"/>
        </w:rPr>
        <w:t xml:space="preserve">In most of the range, males have a long green-blue tail, but </w:t>
      </w:r>
      <w:proofErr w:type="spellStart"/>
      <w:r w:rsidRPr="004A7191">
        <w:rPr>
          <w:color w:val="000000" w:themeColor="text1"/>
        </w:rPr>
        <w:t>A.s.</w:t>
      </w:r>
      <w:proofErr w:type="spellEnd"/>
      <w:r w:rsidRPr="004A7191">
        <w:rPr>
          <w:color w:val="000000" w:themeColor="text1"/>
        </w:rPr>
        <w:t xml:space="preserve"> </w:t>
      </w:r>
      <w:proofErr w:type="spellStart"/>
      <w:r w:rsidRPr="004A7191">
        <w:rPr>
          <w:color w:val="000000" w:themeColor="text1"/>
        </w:rPr>
        <w:t>nicobarica</w:t>
      </w:r>
      <w:proofErr w:type="spellEnd"/>
      <w:r w:rsidRPr="004A7191">
        <w:rPr>
          <w:color w:val="000000" w:themeColor="text1"/>
        </w:rPr>
        <w:t xml:space="preserve"> of the Nicobar Islands and the former subspecies A. </w:t>
      </w:r>
      <w:proofErr w:type="spellStart"/>
      <w:r w:rsidRPr="004A7191">
        <w:rPr>
          <w:color w:val="000000" w:themeColor="text1"/>
        </w:rPr>
        <w:t>vigorsii</w:t>
      </w:r>
      <w:proofErr w:type="spellEnd"/>
      <w:r w:rsidRPr="004A7191">
        <w:rPr>
          <w:color w:val="000000" w:themeColor="text1"/>
        </w:rPr>
        <w:t xml:space="preserve"> </w:t>
      </w:r>
      <w:r w:rsidRPr="004A7191">
        <w:rPr>
          <w:color w:val="000000" w:themeColor="text1"/>
          <w:spacing w:val="-3"/>
        </w:rPr>
        <w:t>(Western</w:t>
      </w:r>
      <w:r w:rsidRPr="004A7191">
        <w:rPr>
          <w:color w:val="000000" w:themeColor="text1"/>
          <w:spacing w:val="-23"/>
        </w:rPr>
        <w:t xml:space="preserve"> </w:t>
      </w:r>
      <w:r w:rsidRPr="004A7191">
        <w:rPr>
          <w:color w:val="000000" w:themeColor="text1"/>
        </w:rPr>
        <w:t>crimson</w:t>
      </w:r>
      <w:r w:rsidRPr="004A7191">
        <w:rPr>
          <w:color w:val="000000" w:themeColor="text1"/>
          <w:spacing w:val="-22"/>
        </w:rPr>
        <w:t xml:space="preserve"> </w:t>
      </w:r>
      <w:r w:rsidRPr="004A7191">
        <w:rPr>
          <w:color w:val="000000" w:themeColor="text1"/>
        </w:rPr>
        <w:t>sunbird)</w:t>
      </w:r>
      <w:r w:rsidRPr="004A7191">
        <w:rPr>
          <w:color w:val="000000" w:themeColor="text1"/>
          <w:spacing w:val="-22"/>
        </w:rPr>
        <w:t xml:space="preserve"> </w:t>
      </w:r>
      <w:r w:rsidRPr="004A7191">
        <w:rPr>
          <w:color w:val="000000" w:themeColor="text1"/>
        </w:rPr>
        <w:t>of</w:t>
      </w:r>
      <w:r w:rsidRPr="004A7191">
        <w:rPr>
          <w:color w:val="000000" w:themeColor="text1"/>
          <w:spacing w:val="-24"/>
        </w:rPr>
        <w:t xml:space="preserve"> </w:t>
      </w:r>
      <w:proofErr w:type="spellStart"/>
      <w:r w:rsidRPr="004A7191">
        <w:rPr>
          <w:color w:val="000000" w:themeColor="text1"/>
        </w:rPr>
        <w:t>theWestern</w:t>
      </w:r>
      <w:proofErr w:type="spellEnd"/>
      <w:r w:rsidRPr="004A7191">
        <w:rPr>
          <w:color w:val="000000" w:themeColor="text1"/>
          <w:spacing w:val="-25"/>
        </w:rPr>
        <w:t xml:space="preserve"> </w:t>
      </w:r>
      <w:r w:rsidRPr="004A7191">
        <w:rPr>
          <w:color w:val="000000" w:themeColor="text1"/>
        </w:rPr>
        <w:t>Ghats</w:t>
      </w:r>
      <w:r w:rsidRPr="004A7191">
        <w:rPr>
          <w:color w:val="000000" w:themeColor="text1"/>
          <w:spacing w:val="-22"/>
        </w:rPr>
        <w:t xml:space="preserve"> </w:t>
      </w:r>
      <w:r w:rsidRPr="004A7191">
        <w:rPr>
          <w:color w:val="000000" w:themeColor="text1"/>
        </w:rPr>
        <w:t>of</w:t>
      </w:r>
      <w:r w:rsidRPr="004A7191">
        <w:rPr>
          <w:color w:val="000000" w:themeColor="text1"/>
          <w:spacing w:val="-23"/>
        </w:rPr>
        <w:t xml:space="preserve"> </w:t>
      </w:r>
      <w:r w:rsidRPr="004A7191">
        <w:rPr>
          <w:color w:val="000000" w:themeColor="text1"/>
        </w:rPr>
        <w:t>India</w:t>
      </w:r>
      <w:r w:rsidRPr="004A7191">
        <w:rPr>
          <w:color w:val="000000" w:themeColor="text1"/>
          <w:spacing w:val="-3"/>
        </w:rPr>
        <w:t xml:space="preserve"> </w:t>
      </w:r>
      <w:r w:rsidRPr="004A7191">
        <w:rPr>
          <w:color w:val="000000" w:themeColor="text1"/>
        </w:rPr>
        <w:t>lack</w:t>
      </w:r>
      <w:r w:rsidRPr="004A7191">
        <w:rPr>
          <w:color w:val="000000" w:themeColor="text1"/>
          <w:spacing w:val="-19"/>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long</w:t>
      </w:r>
      <w:r w:rsidRPr="004A7191">
        <w:rPr>
          <w:color w:val="000000" w:themeColor="text1"/>
          <w:spacing w:val="-19"/>
        </w:rPr>
        <w:t xml:space="preserve"> </w:t>
      </w:r>
      <w:r w:rsidRPr="004A7191">
        <w:rPr>
          <w:color w:val="000000" w:themeColor="text1"/>
        </w:rPr>
        <w:t>central tail</w:t>
      </w:r>
      <w:r w:rsidRPr="004A7191">
        <w:rPr>
          <w:color w:val="000000" w:themeColor="text1"/>
          <w:spacing w:val="-18"/>
        </w:rPr>
        <w:t xml:space="preserve"> </w:t>
      </w:r>
      <w:r w:rsidRPr="004A7191">
        <w:rPr>
          <w:color w:val="000000" w:themeColor="text1"/>
        </w:rPr>
        <w:t>feathers.</w:t>
      </w:r>
      <w:r w:rsidRPr="004A7191">
        <w:rPr>
          <w:color w:val="000000" w:themeColor="text1"/>
          <w:spacing w:val="-28"/>
        </w:rPr>
        <w:t xml:space="preserve"> </w:t>
      </w:r>
      <w:r w:rsidRPr="004A7191">
        <w:rPr>
          <w:color w:val="000000" w:themeColor="text1"/>
        </w:rPr>
        <w:t>Their</w:t>
      </w:r>
      <w:r w:rsidRPr="004A7191">
        <w:rPr>
          <w:color w:val="000000" w:themeColor="text1"/>
          <w:spacing w:val="-18"/>
        </w:rPr>
        <w:t xml:space="preserve"> </w:t>
      </w:r>
      <w:r w:rsidRPr="004A7191">
        <w:rPr>
          <w:color w:val="000000" w:themeColor="text1"/>
        </w:rPr>
        <w:t>call</w:t>
      </w:r>
      <w:r w:rsidRPr="004A7191">
        <w:rPr>
          <w:color w:val="000000" w:themeColor="text1"/>
          <w:spacing w:val="-18"/>
        </w:rPr>
        <w:t xml:space="preserve"> </w:t>
      </w:r>
      <w:r w:rsidRPr="004A7191">
        <w:rPr>
          <w:color w:val="000000" w:themeColor="text1"/>
        </w:rPr>
        <w:t>is</w:t>
      </w:r>
      <w:r w:rsidRPr="004A7191">
        <w:rPr>
          <w:color w:val="000000" w:themeColor="text1"/>
          <w:spacing w:val="-17"/>
        </w:rPr>
        <w:t xml:space="preserve"> </w:t>
      </w:r>
      <w:proofErr w:type="spellStart"/>
      <w:r w:rsidRPr="004A7191">
        <w:rPr>
          <w:color w:val="000000" w:themeColor="text1"/>
        </w:rPr>
        <w:t>chee-cheewee</w:t>
      </w:r>
      <w:proofErr w:type="spellEnd"/>
      <w:r w:rsidRPr="004A7191">
        <w:rPr>
          <w:color w:val="000000" w:themeColor="text1"/>
        </w:rPr>
        <w:t>.</w:t>
      </w:r>
    </w:p>
    <w:p w14:paraId="178DDECA" w14:textId="77777777" w:rsidR="006500DE" w:rsidRPr="004A7191" w:rsidRDefault="006500DE">
      <w:pPr>
        <w:spacing w:line="237" w:lineRule="auto"/>
        <w:rPr>
          <w:color w:val="000000" w:themeColor="text1"/>
        </w:rPr>
        <w:sectPr w:rsidR="006500DE" w:rsidRPr="004A7191">
          <w:pgSz w:w="8240" w:h="12200"/>
          <w:pgMar w:top="1140" w:right="0" w:bottom="280" w:left="0" w:header="720" w:footer="720" w:gutter="0"/>
          <w:cols w:space="720"/>
        </w:sectPr>
      </w:pPr>
    </w:p>
    <w:p w14:paraId="38A8B9D5" w14:textId="77777777" w:rsidR="006500DE" w:rsidRPr="004A7191" w:rsidRDefault="006500DE">
      <w:pPr>
        <w:pStyle w:val="BodyText"/>
        <w:rPr>
          <w:color w:val="000000" w:themeColor="text1"/>
        </w:rPr>
      </w:pPr>
    </w:p>
    <w:p w14:paraId="3BEE0109" w14:textId="77777777" w:rsidR="006500DE" w:rsidRPr="004A7191" w:rsidRDefault="006500DE">
      <w:pPr>
        <w:pStyle w:val="BodyText"/>
        <w:rPr>
          <w:color w:val="000000" w:themeColor="text1"/>
        </w:rPr>
      </w:pPr>
    </w:p>
    <w:p w14:paraId="34AA9C3F" w14:textId="77777777" w:rsidR="006500DE" w:rsidRPr="004A7191" w:rsidRDefault="006500DE">
      <w:pPr>
        <w:pStyle w:val="BodyText"/>
        <w:rPr>
          <w:color w:val="000000" w:themeColor="text1"/>
        </w:rPr>
      </w:pPr>
    </w:p>
    <w:p w14:paraId="1038FEE5" w14:textId="77777777" w:rsidR="006500DE" w:rsidRPr="004A7191" w:rsidRDefault="006500DE">
      <w:pPr>
        <w:pStyle w:val="BodyText"/>
        <w:rPr>
          <w:color w:val="000000" w:themeColor="text1"/>
        </w:rPr>
      </w:pPr>
    </w:p>
    <w:p w14:paraId="75976125" w14:textId="77777777" w:rsidR="006500DE" w:rsidRPr="004A7191" w:rsidRDefault="006500DE">
      <w:pPr>
        <w:pStyle w:val="BodyText"/>
        <w:rPr>
          <w:color w:val="000000" w:themeColor="text1"/>
        </w:rPr>
      </w:pPr>
    </w:p>
    <w:p w14:paraId="4B76ACFF" w14:textId="77777777" w:rsidR="006500DE" w:rsidRPr="004A7191" w:rsidRDefault="006500DE">
      <w:pPr>
        <w:pStyle w:val="BodyText"/>
        <w:rPr>
          <w:color w:val="000000" w:themeColor="text1"/>
        </w:rPr>
      </w:pPr>
    </w:p>
    <w:p w14:paraId="22D7837D" w14:textId="77777777" w:rsidR="006500DE" w:rsidRPr="004A7191" w:rsidRDefault="006500DE">
      <w:pPr>
        <w:pStyle w:val="BodyText"/>
        <w:rPr>
          <w:color w:val="000000" w:themeColor="text1"/>
        </w:rPr>
      </w:pPr>
    </w:p>
    <w:p w14:paraId="40DC0583" w14:textId="77777777" w:rsidR="006500DE" w:rsidRPr="004A7191" w:rsidRDefault="006500DE">
      <w:pPr>
        <w:pStyle w:val="BodyText"/>
        <w:rPr>
          <w:color w:val="000000" w:themeColor="text1"/>
        </w:rPr>
      </w:pPr>
    </w:p>
    <w:p w14:paraId="53CC47C8" w14:textId="77777777" w:rsidR="006500DE" w:rsidRPr="004A7191" w:rsidRDefault="006500DE">
      <w:pPr>
        <w:pStyle w:val="BodyText"/>
        <w:rPr>
          <w:color w:val="000000" w:themeColor="text1"/>
        </w:rPr>
      </w:pPr>
    </w:p>
    <w:p w14:paraId="5EEAB1A6" w14:textId="77777777" w:rsidR="006500DE" w:rsidRPr="004A7191" w:rsidRDefault="006500DE">
      <w:pPr>
        <w:pStyle w:val="BodyText"/>
        <w:rPr>
          <w:color w:val="000000" w:themeColor="text1"/>
        </w:rPr>
      </w:pPr>
    </w:p>
    <w:p w14:paraId="6CAE2004" w14:textId="77777777" w:rsidR="006500DE" w:rsidRPr="004A7191" w:rsidRDefault="006500DE">
      <w:pPr>
        <w:pStyle w:val="BodyText"/>
        <w:rPr>
          <w:color w:val="000000" w:themeColor="text1"/>
        </w:rPr>
      </w:pPr>
    </w:p>
    <w:p w14:paraId="6F0F3D2D" w14:textId="77777777" w:rsidR="006500DE" w:rsidRPr="004A7191" w:rsidRDefault="006500DE">
      <w:pPr>
        <w:pStyle w:val="BodyText"/>
        <w:rPr>
          <w:color w:val="000000" w:themeColor="text1"/>
        </w:rPr>
      </w:pPr>
    </w:p>
    <w:p w14:paraId="36AACDC7" w14:textId="77777777" w:rsidR="006500DE" w:rsidRPr="004A7191" w:rsidRDefault="006500DE">
      <w:pPr>
        <w:pStyle w:val="BodyText"/>
        <w:rPr>
          <w:color w:val="000000" w:themeColor="text1"/>
        </w:rPr>
      </w:pPr>
    </w:p>
    <w:p w14:paraId="51A50A75" w14:textId="77777777" w:rsidR="006500DE" w:rsidRPr="004A7191" w:rsidRDefault="006500DE">
      <w:pPr>
        <w:pStyle w:val="BodyText"/>
        <w:rPr>
          <w:color w:val="000000" w:themeColor="text1"/>
        </w:rPr>
      </w:pPr>
    </w:p>
    <w:p w14:paraId="438F0910" w14:textId="77777777" w:rsidR="006500DE" w:rsidRPr="004A7191" w:rsidRDefault="006500DE">
      <w:pPr>
        <w:pStyle w:val="BodyText"/>
        <w:rPr>
          <w:color w:val="000000" w:themeColor="text1"/>
        </w:rPr>
      </w:pPr>
    </w:p>
    <w:p w14:paraId="615B8D7E" w14:textId="77777777" w:rsidR="006500DE" w:rsidRPr="004A7191" w:rsidRDefault="006500DE">
      <w:pPr>
        <w:pStyle w:val="BodyText"/>
        <w:rPr>
          <w:color w:val="000000" w:themeColor="text1"/>
        </w:rPr>
      </w:pPr>
    </w:p>
    <w:p w14:paraId="104FFD15" w14:textId="77777777" w:rsidR="006500DE" w:rsidRPr="004A7191" w:rsidRDefault="006500DE">
      <w:pPr>
        <w:pStyle w:val="BodyText"/>
        <w:rPr>
          <w:color w:val="000000" w:themeColor="text1"/>
        </w:rPr>
      </w:pPr>
    </w:p>
    <w:p w14:paraId="67ACCE17" w14:textId="77777777" w:rsidR="006500DE" w:rsidRPr="004A7191" w:rsidRDefault="006500DE">
      <w:pPr>
        <w:pStyle w:val="BodyText"/>
        <w:rPr>
          <w:color w:val="000000" w:themeColor="text1"/>
        </w:rPr>
      </w:pPr>
    </w:p>
    <w:p w14:paraId="6B6B42C9" w14:textId="77777777" w:rsidR="006500DE" w:rsidRPr="004A7191" w:rsidRDefault="006500DE">
      <w:pPr>
        <w:pStyle w:val="BodyText"/>
        <w:rPr>
          <w:color w:val="000000" w:themeColor="text1"/>
        </w:rPr>
      </w:pPr>
    </w:p>
    <w:p w14:paraId="0CEE1195" w14:textId="77777777" w:rsidR="006500DE" w:rsidRPr="004A7191" w:rsidRDefault="006500DE">
      <w:pPr>
        <w:pStyle w:val="BodyText"/>
        <w:rPr>
          <w:color w:val="000000" w:themeColor="text1"/>
        </w:rPr>
      </w:pPr>
    </w:p>
    <w:p w14:paraId="24253EA6" w14:textId="77777777" w:rsidR="006500DE" w:rsidRPr="004A7191" w:rsidRDefault="006500DE">
      <w:pPr>
        <w:pStyle w:val="BodyText"/>
        <w:rPr>
          <w:color w:val="000000" w:themeColor="text1"/>
        </w:rPr>
      </w:pPr>
    </w:p>
    <w:p w14:paraId="43E11EA7" w14:textId="77777777" w:rsidR="006500DE" w:rsidRPr="004A7191" w:rsidRDefault="006500DE">
      <w:pPr>
        <w:pStyle w:val="BodyText"/>
        <w:rPr>
          <w:color w:val="000000" w:themeColor="text1"/>
        </w:rPr>
      </w:pPr>
    </w:p>
    <w:p w14:paraId="2E61B6EC" w14:textId="77777777" w:rsidR="006500DE" w:rsidRPr="004A7191" w:rsidRDefault="006500DE">
      <w:pPr>
        <w:pStyle w:val="BodyText"/>
        <w:rPr>
          <w:color w:val="000000" w:themeColor="text1"/>
        </w:rPr>
      </w:pPr>
    </w:p>
    <w:p w14:paraId="75B355CC" w14:textId="77777777" w:rsidR="006500DE" w:rsidRPr="004A7191" w:rsidRDefault="006500DE">
      <w:pPr>
        <w:pStyle w:val="BodyText"/>
        <w:spacing w:before="6"/>
        <w:rPr>
          <w:color w:val="000000" w:themeColor="text1"/>
          <w:sz w:val="16"/>
        </w:rPr>
      </w:pPr>
    </w:p>
    <w:p w14:paraId="7BEF59AF" w14:textId="77777777" w:rsidR="006500DE" w:rsidRPr="004A7191" w:rsidRDefault="004A7191">
      <w:pPr>
        <w:pStyle w:val="Heading2"/>
        <w:spacing w:before="56"/>
        <w:ind w:left="3099" w:right="2506"/>
        <w:jc w:val="center"/>
        <w:rPr>
          <w:color w:val="000000" w:themeColor="text1"/>
        </w:rPr>
      </w:pPr>
      <w:r w:rsidRPr="004A7191">
        <w:rPr>
          <w:color w:val="000000" w:themeColor="text1"/>
        </w:rPr>
        <w:t>Conservation status</w:t>
      </w:r>
    </w:p>
    <w:p w14:paraId="2850820A" w14:textId="77777777" w:rsidR="006500DE" w:rsidRPr="004A7191" w:rsidRDefault="006500DE">
      <w:pPr>
        <w:pStyle w:val="BodyText"/>
        <w:spacing w:before="4"/>
        <w:rPr>
          <w:b/>
          <w:color w:val="000000" w:themeColor="text1"/>
          <w:sz w:val="21"/>
        </w:rPr>
      </w:pPr>
    </w:p>
    <w:p w14:paraId="33999007" w14:textId="77777777" w:rsidR="006500DE" w:rsidRPr="004A7191" w:rsidRDefault="006500DE">
      <w:pPr>
        <w:rPr>
          <w:color w:val="000000" w:themeColor="text1"/>
          <w:sz w:val="21"/>
        </w:rPr>
        <w:sectPr w:rsidR="006500DE" w:rsidRPr="004A7191">
          <w:pgSz w:w="8240" w:h="12200"/>
          <w:pgMar w:top="1140" w:right="0" w:bottom="280" w:left="0" w:header="720" w:footer="720" w:gutter="0"/>
          <w:cols w:space="720"/>
        </w:sectPr>
      </w:pPr>
    </w:p>
    <w:p w14:paraId="25372094" w14:textId="77777777" w:rsidR="006500DE" w:rsidRPr="004A7191" w:rsidRDefault="004A7191">
      <w:pPr>
        <w:tabs>
          <w:tab w:val="left" w:pos="4831"/>
        </w:tabs>
        <w:spacing w:before="93"/>
        <w:ind w:left="338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4EE9A4E8" w14:textId="77777777" w:rsidR="006500DE" w:rsidRPr="004A7191" w:rsidRDefault="004A7191">
      <w:pPr>
        <w:pStyle w:val="BodyText"/>
        <w:tabs>
          <w:tab w:val="left" w:pos="3978"/>
          <w:tab w:val="left" w:pos="4509"/>
          <w:tab w:val="left" w:pos="5015"/>
          <w:tab w:val="left" w:pos="5517"/>
        </w:tabs>
        <w:spacing w:before="178"/>
        <w:ind w:left="350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74683BA2" w14:textId="77777777" w:rsidR="006500DE" w:rsidRPr="004A7191" w:rsidRDefault="004A7191">
      <w:pPr>
        <w:spacing w:before="113" w:line="208" w:lineRule="auto"/>
        <w:ind w:left="580" w:right="1297" w:firstLine="120"/>
        <w:rPr>
          <w:color w:val="000000" w:themeColor="text1"/>
          <w:sz w:val="16"/>
        </w:rPr>
      </w:pPr>
      <w:r w:rsidRPr="004A7191">
        <w:rPr>
          <w:color w:val="000000" w:themeColor="text1"/>
        </w:rPr>
        <w:br w:type="column"/>
      </w:r>
      <w:r w:rsidRPr="004A7191">
        <w:rPr>
          <w:color w:val="000000" w:themeColor="text1"/>
          <w:sz w:val="16"/>
        </w:rPr>
        <w:t>Least Concern</w:t>
      </w:r>
    </w:p>
    <w:p w14:paraId="5DC4B082"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5DB45267"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760" w:space="40"/>
            <w:col w:w="2440"/>
          </w:cols>
        </w:sectPr>
      </w:pPr>
    </w:p>
    <w:p w14:paraId="69CA17D3" w14:textId="77777777" w:rsidR="006500DE" w:rsidRPr="004A7191" w:rsidRDefault="00AE6195">
      <w:pPr>
        <w:pStyle w:val="BodyText"/>
        <w:spacing w:before="2"/>
        <w:rPr>
          <w:rFonts w:ascii="Trebuchet MS"/>
          <w:color w:val="000000" w:themeColor="text1"/>
          <w:sz w:val="13"/>
        </w:rPr>
      </w:pPr>
      <w:r w:rsidRPr="004A7191">
        <w:rPr>
          <w:noProof/>
          <w:color w:val="000000" w:themeColor="text1"/>
        </w:rPr>
        <mc:AlternateContent>
          <mc:Choice Requires="wpg">
            <w:drawing>
              <wp:anchor distT="0" distB="0" distL="114300" distR="114300" simplePos="0" relativeHeight="242733056" behindDoc="1" locked="0" layoutInCell="1" allowOverlap="1" wp14:anchorId="220AB8CC" wp14:editId="106021C9">
                <wp:simplePos x="0" y="0"/>
                <wp:positionH relativeFrom="page">
                  <wp:posOffset>-1270</wp:posOffset>
                </wp:positionH>
                <wp:positionV relativeFrom="page">
                  <wp:posOffset>0</wp:posOffset>
                </wp:positionV>
                <wp:extent cx="5221605" cy="7734300"/>
                <wp:effectExtent l="0" t="0" r="0" b="0"/>
                <wp:wrapNone/>
                <wp:docPr id="88"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89" name="Picture 1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1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Line 109"/>
                        <wps:cNvCnPr>
                          <a:cxnSpLocks noChangeShapeType="1"/>
                        </wps:cNvCnPr>
                        <wps:spPr bwMode="auto">
                          <a:xfrm>
                            <a:off x="0" y="1134"/>
                            <a:ext cx="0" cy="869"/>
                          </a:xfrm>
                          <a:prstGeom prst="line">
                            <a:avLst/>
                          </a:prstGeom>
                          <a:noFill/>
                          <a:ln w="3175">
                            <a:solidFill>
                              <a:srgbClr val="791216"/>
                            </a:solidFill>
                            <a:prstDash val="solid"/>
                            <a:round/>
                            <a:headEnd/>
                            <a:tailEnd/>
                          </a:ln>
                          <a:extLst>
                            <a:ext uri="{909E8E84-426E-40DD-AFC4-6F175D3DCCD1}">
                              <a14:hiddenFill xmlns:a14="http://schemas.microsoft.com/office/drawing/2010/main">
                                <a:noFill/>
                              </a14:hiddenFill>
                            </a:ext>
                          </a:extLst>
                        </wps:spPr>
                        <wps:bodyPr/>
                      </wps:wsp>
                      <wps:wsp>
                        <wps:cNvPr id="92" name="Freeform 108"/>
                        <wps:cNvSpPr>
                          <a:spLocks/>
                        </wps:cNvSpPr>
                        <wps:spPr bwMode="auto">
                          <a:xfrm>
                            <a:off x="3463" y="7692"/>
                            <a:ext cx="298" cy="297"/>
                          </a:xfrm>
                          <a:custGeom>
                            <a:avLst/>
                            <a:gdLst>
                              <a:gd name="T0" fmla="+- 0 3612 3463"/>
                              <a:gd name="T1" fmla="*/ T0 w 298"/>
                              <a:gd name="T2" fmla="+- 0 7692 7692"/>
                              <a:gd name="T3" fmla="*/ 7692 h 297"/>
                              <a:gd name="T4" fmla="+- 0 3554 3463"/>
                              <a:gd name="T5" fmla="*/ T4 w 298"/>
                              <a:gd name="T6" fmla="+- 0 7703 7692"/>
                              <a:gd name="T7" fmla="*/ 7703 h 297"/>
                              <a:gd name="T8" fmla="+- 0 3507 3463"/>
                              <a:gd name="T9" fmla="*/ T8 w 298"/>
                              <a:gd name="T10" fmla="+- 0 7735 7692"/>
                              <a:gd name="T11" fmla="*/ 7735 h 297"/>
                              <a:gd name="T12" fmla="+- 0 3475 3463"/>
                              <a:gd name="T13" fmla="*/ T12 w 298"/>
                              <a:gd name="T14" fmla="+- 0 7783 7692"/>
                              <a:gd name="T15" fmla="*/ 7783 h 297"/>
                              <a:gd name="T16" fmla="+- 0 3463 3463"/>
                              <a:gd name="T17" fmla="*/ T16 w 298"/>
                              <a:gd name="T18" fmla="+- 0 7841 7692"/>
                              <a:gd name="T19" fmla="*/ 7841 h 297"/>
                              <a:gd name="T20" fmla="+- 0 3475 3463"/>
                              <a:gd name="T21" fmla="*/ T20 w 298"/>
                              <a:gd name="T22" fmla="+- 0 7898 7692"/>
                              <a:gd name="T23" fmla="*/ 7898 h 297"/>
                              <a:gd name="T24" fmla="+- 0 3507 3463"/>
                              <a:gd name="T25" fmla="*/ T24 w 298"/>
                              <a:gd name="T26" fmla="+- 0 7946 7692"/>
                              <a:gd name="T27" fmla="*/ 7946 h 297"/>
                              <a:gd name="T28" fmla="+- 0 3554 3463"/>
                              <a:gd name="T29" fmla="*/ T28 w 298"/>
                              <a:gd name="T30" fmla="+- 0 7978 7692"/>
                              <a:gd name="T31" fmla="*/ 7978 h 297"/>
                              <a:gd name="T32" fmla="+- 0 3612 3463"/>
                              <a:gd name="T33" fmla="*/ T32 w 298"/>
                              <a:gd name="T34" fmla="+- 0 7989 7692"/>
                              <a:gd name="T35" fmla="*/ 7989 h 297"/>
                              <a:gd name="T36" fmla="+- 0 3670 3463"/>
                              <a:gd name="T37" fmla="*/ T36 w 298"/>
                              <a:gd name="T38" fmla="+- 0 7978 7692"/>
                              <a:gd name="T39" fmla="*/ 7978 h 297"/>
                              <a:gd name="T40" fmla="+- 0 3717 3463"/>
                              <a:gd name="T41" fmla="*/ T40 w 298"/>
                              <a:gd name="T42" fmla="+- 0 7946 7692"/>
                              <a:gd name="T43" fmla="*/ 7946 h 297"/>
                              <a:gd name="T44" fmla="+- 0 3749 3463"/>
                              <a:gd name="T45" fmla="*/ T44 w 298"/>
                              <a:gd name="T46" fmla="+- 0 7898 7692"/>
                              <a:gd name="T47" fmla="*/ 7898 h 297"/>
                              <a:gd name="T48" fmla="+- 0 3761 3463"/>
                              <a:gd name="T49" fmla="*/ T48 w 298"/>
                              <a:gd name="T50" fmla="+- 0 7841 7692"/>
                              <a:gd name="T51" fmla="*/ 7841 h 297"/>
                              <a:gd name="T52" fmla="+- 0 3749 3463"/>
                              <a:gd name="T53" fmla="*/ T52 w 298"/>
                              <a:gd name="T54" fmla="+- 0 7783 7692"/>
                              <a:gd name="T55" fmla="*/ 7783 h 297"/>
                              <a:gd name="T56" fmla="+- 0 3717 3463"/>
                              <a:gd name="T57" fmla="*/ T56 w 298"/>
                              <a:gd name="T58" fmla="+- 0 7735 7692"/>
                              <a:gd name="T59" fmla="*/ 7735 h 297"/>
                              <a:gd name="T60" fmla="+- 0 3670 3463"/>
                              <a:gd name="T61" fmla="*/ T60 w 298"/>
                              <a:gd name="T62" fmla="+- 0 7703 7692"/>
                              <a:gd name="T63" fmla="*/ 7703 h 297"/>
                              <a:gd name="T64" fmla="+- 0 3612 3463"/>
                              <a:gd name="T65" fmla="*/ T64 w 298"/>
                              <a:gd name="T66" fmla="+- 0 7692 7692"/>
                              <a:gd name="T67" fmla="*/ 769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107"/>
                        <wps:cNvSpPr>
                          <a:spLocks/>
                        </wps:cNvSpPr>
                        <wps:spPr bwMode="auto">
                          <a:xfrm>
                            <a:off x="3463" y="7692"/>
                            <a:ext cx="298" cy="297"/>
                          </a:xfrm>
                          <a:custGeom>
                            <a:avLst/>
                            <a:gdLst>
                              <a:gd name="T0" fmla="+- 0 3612 3463"/>
                              <a:gd name="T1" fmla="*/ T0 w 298"/>
                              <a:gd name="T2" fmla="+- 0 7989 7692"/>
                              <a:gd name="T3" fmla="*/ 7989 h 297"/>
                              <a:gd name="T4" fmla="+- 0 3670 3463"/>
                              <a:gd name="T5" fmla="*/ T4 w 298"/>
                              <a:gd name="T6" fmla="+- 0 7978 7692"/>
                              <a:gd name="T7" fmla="*/ 7978 h 297"/>
                              <a:gd name="T8" fmla="+- 0 3717 3463"/>
                              <a:gd name="T9" fmla="*/ T8 w 298"/>
                              <a:gd name="T10" fmla="+- 0 7946 7692"/>
                              <a:gd name="T11" fmla="*/ 7946 h 297"/>
                              <a:gd name="T12" fmla="+- 0 3749 3463"/>
                              <a:gd name="T13" fmla="*/ T12 w 298"/>
                              <a:gd name="T14" fmla="+- 0 7898 7692"/>
                              <a:gd name="T15" fmla="*/ 7898 h 297"/>
                              <a:gd name="T16" fmla="+- 0 3761 3463"/>
                              <a:gd name="T17" fmla="*/ T16 w 298"/>
                              <a:gd name="T18" fmla="+- 0 7841 7692"/>
                              <a:gd name="T19" fmla="*/ 7841 h 297"/>
                              <a:gd name="T20" fmla="+- 0 3749 3463"/>
                              <a:gd name="T21" fmla="*/ T20 w 298"/>
                              <a:gd name="T22" fmla="+- 0 7783 7692"/>
                              <a:gd name="T23" fmla="*/ 7783 h 297"/>
                              <a:gd name="T24" fmla="+- 0 3717 3463"/>
                              <a:gd name="T25" fmla="*/ T24 w 298"/>
                              <a:gd name="T26" fmla="+- 0 7735 7692"/>
                              <a:gd name="T27" fmla="*/ 7735 h 297"/>
                              <a:gd name="T28" fmla="+- 0 3670 3463"/>
                              <a:gd name="T29" fmla="*/ T28 w 298"/>
                              <a:gd name="T30" fmla="+- 0 7703 7692"/>
                              <a:gd name="T31" fmla="*/ 7703 h 297"/>
                              <a:gd name="T32" fmla="+- 0 3612 3463"/>
                              <a:gd name="T33" fmla="*/ T32 w 298"/>
                              <a:gd name="T34" fmla="+- 0 7692 7692"/>
                              <a:gd name="T35" fmla="*/ 7692 h 297"/>
                              <a:gd name="T36" fmla="+- 0 3554 3463"/>
                              <a:gd name="T37" fmla="*/ T36 w 298"/>
                              <a:gd name="T38" fmla="+- 0 7703 7692"/>
                              <a:gd name="T39" fmla="*/ 7703 h 297"/>
                              <a:gd name="T40" fmla="+- 0 3507 3463"/>
                              <a:gd name="T41" fmla="*/ T40 w 298"/>
                              <a:gd name="T42" fmla="+- 0 7735 7692"/>
                              <a:gd name="T43" fmla="*/ 7735 h 297"/>
                              <a:gd name="T44" fmla="+- 0 3475 3463"/>
                              <a:gd name="T45" fmla="*/ T44 w 298"/>
                              <a:gd name="T46" fmla="+- 0 7783 7692"/>
                              <a:gd name="T47" fmla="*/ 7783 h 297"/>
                              <a:gd name="T48" fmla="+- 0 3463 3463"/>
                              <a:gd name="T49" fmla="*/ T48 w 298"/>
                              <a:gd name="T50" fmla="+- 0 7841 7692"/>
                              <a:gd name="T51" fmla="*/ 7841 h 297"/>
                              <a:gd name="T52" fmla="+- 0 3475 3463"/>
                              <a:gd name="T53" fmla="*/ T52 w 298"/>
                              <a:gd name="T54" fmla="+- 0 7898 7692"/>
                              <a:gd name="T55" fmla="*/ 7898 h 297"/>
                              <a:gd name="T56" fmla="+- 0 3507 3463"/>
                              <a:gd name="T57" fmla="*/ T56 w 298"/>
                              <a:gd name="T58" fmla="+- 0 7946 7692"/>
                              <a:gd name="T59" fmla="*/ 7946 h 297"/>
                              <a:gd name="T60" fmla="+- 0 3554 3463"/>
                              <a:gd name="T61" fmla="*/ T60 w 298"/>
                              <a:gd name="T62" fmla="+- 0 7978 7692"/>
                              <a:gd name="T63" fmla="*/ 7978 h 297"/>
                              <a:gd name="T64" fmla="+- 0 3612 3463"/>
                              <a:gd name="T65" fmla="*/ T64 w 298"/>
                              <a:gd name="T66" fmla="+- 0 7989 7692"/>
                              <a:gd name="T67" fmla="*/ 798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6"/>
                        <wps:cNvSpPr>
                          <a:spLocks/>
                        </wps:cNvSpPr>
                        <wps:spPr bwMode="auto">
                          <a:xfrm>
                            <a:off x="4479" y="7698"/>
                            <a:ext cx="298" cy="298"/>
                          </a:xfrm>
                          <a:custGeom>
                            <a:avLst/>
                            <a:gdLst>
                              <a:gd name="T0" fmla="+- 0 4628 4479"/>
                              <a:gd name="T1" fmla="*/ T0 w 298"/>
                              <a:gd name="T2" fmla="+- 0 7698 7698"/>
                              <a:gd name="T3" fmla="*/ 7698 h 298"/>
                              <a:gd name="T4" fmla="+- 0 4570 4479"/>
                              <a:gd name="T5" fmla="*/ T4 w 298"/>
                              <a:gd name="T6" fmla="+- 0 7710 7698"/>
                              <a:gd name="T7" fmla="*/ 7710 h 298"/>
                              <a:gd name="T8" fmla="+- 0 4523 4479"/>
                              <a:gd name="T9" fmla="*/ T8 w 298"/>
                              <a:gd name="T10" fmla="+- 0 7742 7698"/>
                              <a:gd name="T11" fmla="*/ 7742 h 298"/>
                              <a:gd name="T12" fmla="+- 0 4491 4479"/>
                              <a:gd name="T13" fmla="*/ T12 w 298"/>
                              <a:gd name="T14" fmla="+- 0 7789 7698"/>
                              <a:gd name="T15" fmla="*/ 7789 h 298"/>
                              <a:gd name="T16" fmla="+- 0 4479 4479"/>
                              <a:gd name="T17" fmla="*/ T16 w 298"/>
                              <a:gd name="T18" fmla="+- 0 7847 7698"/>
                              <a:gd name="T19" fmla="*/ 7847 h 298"/>
                              <a:gd name="T20" fmla="+- 0 4491 4479"/>
                              <a:gd name="T21" fmla="*/ T20 w 298"/>
                              <a:gd name="T22" fmla="+- 0 7905 7698"/>
                              <a:gd name="T23" fmla="*/ 7905 h 298"/>
                              <a:gd name="T24" fmla="+- 0 4523 4479"/>
                              <a:gd name="T25" fmla="*/ T24 w 298"/>
                              <a:gd name="T26" fmla="+- 0 7952 7698"/>
                              <a:gd name="T27" fmla="*/ 7952 h 298"/>
                              <a:gd name="T28" fmla="+- 0 4570 4479"/>
                              <a:gd name="T29" fmla="*/ T28 w 298"/>
                              <a:gd name="T30" fmla="+- 0 7984 7698"/>
                              <a:gd name="T31" fmla="*/ 7984 h 298"/>
                              <a:gd name="T32" fmla="+- 0 4628 4479"/>
                              <a:gd name="T33" fmla="*/ T32 w 298"/>
                              <a:gd name="T34" fmla="+- 0 7996 7698"/>
                              <a:gd name="T35" fmla="*/ 7996 h 298"/>
                              <a:gd name="T36" fmla="+- 0 4686 4479"/>
                              <a:gd name="T37" fmla="*/ T36 w 298"/>
                              <a:gd name="T38" fmla="+- 0 7984 7698"/>
                              <a:gd name="T39" fmla="*/ 7984 h 298"/>
                              <a:gd name="T40" fmla="+- 0 4733 4479"/>
                              <a:gd name="T41" fmla="*/ T40 w 298"/>
                              <a:gd name="T42" fmla="+- 0 7952 7698"/>
                              <a:gd name="T43" fmla="*/ 7952 h 298"/>
                              <a:gd name="T44" fmla="+- 0 4765 4479"/>
                              <a:gd name="T45" fmla="*/ T44 w 298"/>
                              <a:gd name="T46" fmla="+- 0 7905 7698"/>
                              <a:gd name="T47" fmla="*/ 7905 h 298"/>
                              <a:gd name="T48" fmla="+- 0 4777 4479"/>
                              <a:gd name="T49" fmla="*/ T48 w 298"/>
                              <a:gd name="T50" fmla="+- 0 7847 7698"/>
                              <a:gd name="T51" fmla="*/ 7847 h 298"/>
                              <a:gd name="T52" fmla="+- 0 4765 4479"/>
                              <a:gd name="T53" fmla="*/ T52 w 298"/>
                              <a:gd name="T54" fmla="+- 0 7789 7698"/>
                              <a:gd name="T55" fmla="*/ 7789 h 298"/>
                              <a:gd name="T56" fmla="+- 0 4733 4479"/>
                              <a:gd name="T57" fmla="*/ T56 w 298"/>
                              <a:gd name="T58" fmla="+- 0 7742 7698"/>
                              <a:gd name="T59" fmla="*/ 7742 h 298"/>
                              <a:gd name="T60" fmla="+- 0 4686 4479"/>
                              <a:gd name="T61" fmla="*/ T60 w 298"/>
                              <a:gd name="T62" fmla="+- 0 7710 7698"/>
                              <a:gd name="T63" fmla="*/ 7710 h 298"/>
                              <a:gd name="T64" fmla="+- 0 4628 4479"/>
                              <a:gd name="T65" fmla="*/ T64 w 298"/>
                              <a:gd name="T66" fmla="+- 0 7698 7698"/>
                              <a:gd name="T67" fmla="*/ 769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05"/>
                        <wps:cNvSpPr>
                          <a:spLocks/>
                        </wps:cNvSpPr>
                        <wps:spPr bwMode="auto">
                          <a:xfrm>
                            <a:off x="4479" y="7698"/>
                            <a:ext cx="298" cy="298"/>
                          </a:xfrm>
                          <a:custGeom>
                            <a:avLst/>
                            <a:gdLst>
                              <a:gd name="T0" fmla="+- 0 4628 4479"/>
                              <a:gd name="T1" fmla="*/ T0 w 298"/>
                              <a:gd name="T2" fmla="+- 0 7996 7698"/>
                              <a:gd name="T3" fmla="*/ 7996 h 298"/>
                              <a:gd name="T4" fmla="+- 0 4686 4479"/>
                              <a:gd name="T5" fmla="*/ T4 w 298"/>
                              <a:gd name="T6" fmla="+- 0 7984 7698"/>
                              <a:gd name="T7" fmla="*/ 7984 h 298"/>
                              <a:gd name="T8" fmla="+- 0 4733 4479"/>
                              <a:gd name="T9" fmla="*/ T8 w 298"/>
                              <a:gd name="T10" fmla="+- 0 7952 7698"/>
                              <a:gd name="T11" fmla="*/ 7952 h 298"/>
                              <a:gd name="T12" fmla="+- 0 4765 4479"/>
                              <a:gd name="T13" fmla="*/ T12 w 298"/>
                              <a:gd name="T14" fmla="+- 0 7905 7698"/>
                              <a:gd name="T15" fmla="*/ 7905 h 298"/>
                              <a:gd name="T16" fmla="+- 0 4777 4479"/>
                              <a:gd name="T17" fmla="*/ T16 w 298"/>
                              <a:gd name="T18" fmla="+- 0 7847 7698"/>
                              <a:gd name="T19" fmla="*/ 7847 h 298"/>
                              <a:gd name="T20" fmla="+- 0 4765 4479"/>
                              <a:gd name="T21" fmla="*/ T20 w 298"/>
                              <a:gd name="T22" fmla="+- 0 7789 7698"/>
                              <a:gd name="T23" fmla="*/ 7789 h 298"/>
                              <a:gd name="T24" fmla="+- 0 4733 4479"/>
                              <a:gd name="T25" fmla="*/ T24 w 298"/>
                              <a:gd name="T26" fmla="+- 0 7742 7698"/>
                              <a:gd name="T27" fmla="*/ 7742 h 298"/>
                              <a:gd name="T28" fmla="+- 0 4686 4479"/>
                              <a:gd name="T29" fmla="*/ T28 w 298"/>
                              <a:gd name="T30" fmla="+- 0 7710 7698"/>
                              <a:gd name="T31" fmla="*/ 7710 h 298"/>
                              <a:gd name="T32" fmla="+- 0 4628 4479"/>
                              <a:gd name="T33" fmla="*/ T32 w 298"/>
                              <a:gd name="T34" fmla="+- 0 7698 7698"/>
                              <a:gd name="T35" fmla="*/ 7698 h 298"/>
                              <a:gd name="T36" fmla="+- 0 4570 4479"/>
                              <a:gd name="T37" fmla="*/ T36 w 298"/>
                              <a:gd name="T38" fmla="+- 0 7710 7698"/>
                              <a:gd name="T39" fmla="*/ 7710 h 298"/>
                              <a:gd name="T40" fmla="+- 0 4523 4479"/>
                              <a:gd name="T41" fmla="*/ T40 w 298"/>
                              <a:gd name="T42" fmla="+- 0 7742 7698"/>
                              <a:gd name="T43" fmla="*/ 7742 h 298"/>
                              <a:gd name="T44" fmla="+- 0 4491 4479"/>
                              <a:gd name="T45" fmla="*/ T44 w 298"/>
                              <a:gd name="T46" fmla="+- 0 7789 7698"/>
                              <a:gd name="T47" fmla="*/ 7789 h 298"/>
                              <a:gd name="T48" fmla="+- 0 4479 4479"/>
                              <a:gd name="T49" fmla="*/ T48 w 298"/>
                              <a:gd name="T50" fmla="+- 0 7847 7698"/>
                              <a:gd name="T51" fmla="*/ 7847 h 298"/>
                              <a:gd name="T52" fmla="+- 0 4491 4479"/>
                              <a:gd name="T53" fmla="*/ T52 w 298"/>
                              <a:gd name="T54" fmla="+- 0 7905 7698"/>
                              <a:gd name="T55" fmla="*/ 7905 h 298"/>
                              <a:gd name="T56" fmla="+- 0 4523 4479"/>
                              <a:gd name="T57" fmla="*/ T56 w 298"/>
                              <a:gd name="T58" fmla="+- 0 7952 7698"/>
                              <a:gd name="T59" fmla="*/ 7952 h 298"/>
                              <a:gd name="T60" fmla="+- 0 4570 4479"/>
                              <a:gd name="T61" fmla="*/ T60 w 298"/>
                              <a:gd name="T62" fmla="+- 0 7984 7698"/>
                              <a:gd name="T63" fmla="*/ 7984 h 298"/>
                              <a:gd name="T64" fmla="+- 0 4628 4479"/>
                              <a:gd name="T65" fmla="*/ T64 w 298"/>
                              <a:gd name="T66" fmla="+- 0 7996 7698"/>
                              <a:gd name="T67" fmla="*/ 799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104"/>
                        <wps:cNvSpPr>
                          <a:spLocks/>
                        </wps:cNvSpPr>
                        <wps:spPr bwMode="auto">
                          <a:xfrm>
                            <a:off x="5496" y="7709"/>
                            <a:ext cx="297" cy="297"/>
                          </a:xfrm>
                          <a:custGeom>
                            <a:avLst/>
                            <a:gdLst>
                              <a:gd name="T0" fmla="+- 0 5644 5496"/>
                              <a:gd name="T1" fmla="*/ T0 w 297"/>
                              <a:gd name="T2" fmla="+- 0 7709 7709"/>
                              <a:gd name="T3" fmla="*/ 7709 h 297"/>
                              <a:gd name="T4" fmla="+- 0 5587 5496"/>
                              <a:gd name="T5" fmla="*/ T4 w 297"/>
                              <a:gd name="T6" fmla="+- 0 7720 7709"/>
                              <a:gd name="T7" fmla="*/ 7720 h 297"/>
                              <a:gd name="T8" fmla="+- 0 5539 5496"/>
                              <a:gd name="T9" fmla="*/ T8 w 297"/>
                              <a:gd name="T10" fmla="+- 0 7752 7709"/>
                              <a:gd name="T11" fmla="*/ 7752 h 297"/>
                              <a:gd name="T12" fmla="+- 0 5507 5496"/>
                              <a:gd name="T13" fmla="*/ T12 w 297"/>
                              <a:gd name="T14" fmla="+- 0 7800 7709"/>
                              <a:gd name="T15" fmla="*/ 7800 h 297"/>
                              <a:gd name="T16" fmla="+- 0 5496 5496"/>
                              <a:gd name="T17" fmla="*/ T16 w 297"/>
                              <a:gd name="T18" fmla="+- 0 7858 7709"/>
                              <a:gd name="T19" fmla="*/ 7858 h 297"/>
                              <a:gd name="T20" fmla="+- 0 5507 5496"/>
                              <a:gd name="T21" fmla="*/ T20 w 297"/>
                              <a:gd name="T22" fmla="+- 0 7916 7709"/>
                              <a:gd name="T23" fmla="*/ 7916 h 297"/>
                              <a:gd name="T24" fmla="+- 0 5539 5496"/>
                              <a:gd name="T25" fmla="*/ T24 w 297"/>
                              <a:gd name="T26" fmla="+- 0 7963 7709"/>
                              <a:gd name="T27" fmla="*/ 7963 h 297"/>
                              <a:gd name="T28" fmla="+- 0 5587 5496"/>
                              <a:gd name="T29" fmla="*/ T28 w 297"/>
                              <a:gd name="T30" fmla="+- 0 7995 7709"/>
                              <a:gd name="T31" fmla="*/ 7995 h 297"/>
                              <a:gd name="T32" fmla="+- 0 5644 5496"/>
                              <a:gd name="T33" fmla="*/ T32 w 297"/>
                              <a:gd name="T34" fmla="+- 0 8006 7709"/>
                              <a:gd name="T35" fmla="*/ 8006 h 297"/>
                              <a:gd name="T36" fmla="+- 0 5702 5496"/>
                              <a:gd name="T37" fmla="*/ T36 w 297"/>
                              <a:gd name="T38" fmla="+- 0 7995 7709"/>
                              <a:gd name="T39" fmla="*/ 7995 h 297"/>
                              <a:gd name="T40" fmla="+- 0 5750 5496"/>
                              <a:gd name="T41" fmla="*/ T40 w 297"/>
                              <a:gd name="T42" fmla="+- 0 7963 7709"/>
                              <a:gd name="T43" fmla="*/ 7963 h 297"/>
                              <a:gd name="T44" fmla="+- 0 5782 5496"/>
                              <a:gd name="T45" fmla="*/ T44 w 297"/>
                              <a:gd name="T46" fmla="+- 0 7916 7709"/>
                              <a:gd name="T47" fmla="*/ 7916 h 297"/>
                              <a:gd name="T48" fmla="+- 0 5793 5496"/>
                              <a:gd name="T49" fmla="*/ T48 w 297"/>
                              <a:gd name="T50" fmla="+- 0 7858 7709"/>
                              <a:gd name="T51" fmla="*/ 7858 h 297"/>
                              <a:gd name="T52" fmla="+- 0 5782 5496"/>
                              <a:gd name="T53" fmla="*/ T52 w 297"/>
                              <a:gd name="T54" fmla="+- 0 7800 7709"/>
                              <a:gd name="T55" fmla="*/ 7800 h 297"/>
                              <a:gd name="T56" fmla="+- 0 5750 5496"/>
                              <a:gd name="T57" fmla="*/ T56 w 297"/>
                              <a:gd name="T58" fmla="+- 0 7752 7709"/>
                              <a:gd name="T59" fmla="*/ 7752 h 297"/>
                              <a:gd name="T60" fmla="+- 0 5702 5496"/>
                              <a:gd name="T61" fmla="*/ T60 w 297"/>
                              <a:gd name="T62" fmla="+- 0 7720 7709"/>
                              <a:gd name="T63" fmla="*/ 7720 h 297"/>
                              <a:gd name="T64" fmla="+- 0 5644 5496"/>
                              <a:gd name="T65" fmla="*/ T64 w 297"/>
                              <a:gd name="T66" fmla="+- 0 7709 7709"/>
                              <a:gd name="T67" fmla="*/ 770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1"/>
                                </a:lnTo>
                                <a:lnTo>
                                  <a:pt x="0" y="149"/>
                                </a:lnTo>
                                <a:lnTo>
                                  <a:pt x="11" y="207"/>
                                </a:lnTo>
                                <a:lnTo>
                                  <a:pt x="43" y="254"/>
                                </a:lnTo>
                                <a:lnTo>
                                  <a:pt x="91" y="286"/>
                                </a:lnTo>
                                <a:lnTo>
                                  <a:pt x="148" y="297"/>
                                </a:lnTo>
                                <a:lnTo>
                                  <a:pt x="206" y="286"/>
                                </a:lnTo>
                                <a:lnTo>
                                  <a:pt x="254" y="254"/>
                                </a:lnTo>
                                <a:lnTo>
                                  <a:pt x="286" y="207"/>
                                </a:lnTo>
                                <a:lnTo>
                                  <a:pt x="297" y="149"/>
                                </a:lnTo>
                                <a:lnTo>
                                  <a:pt x="286" y="91"/>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103"/>
                        <wps:cNvSpPr>
                          <a:spLocks/>
                        </wps:cNvSpPr>
                        <wps:spPr bwMode="auto">
                          <a:xfrm>
                            <a:off x="5496" y="7709"/>
                            <a:ext cx="297" cy="297"/>
                          </a:xfrm>
                          <a:custGeom>
                            <a:avLst/>
                            <a:gdLst>
                              <a:gd name="T0" fmla="+- 0 5644 5496"/>
                              <a:gd name="T1" fmla="*/ T0 w 297"/>
                              <a:gd name="T2" fmla="+- 0 8006 7709"/>
                              <a:gd name="T3" fmla="*/ 8006 h 297"/>
                              <a:gd name="T4" fmla="+- 0 5702 5496"/>
                              <a:gd name="T5" fmla="*/ T4 w 297"/>
                              <a:gd name="T6" fmla="+- 0 7995 7709"/>
                              <a:gd name="T7" fmla="*/ 7995 h 297"/>
                              <a:gd name="T8" fmla="+- 0 5750 5496"/>
                              <a:gd name="T9" fmla="*/ T8 w 297"/>
                              <a:gd name="T10" fmla="+- 0 7963 7709"/>
                              <a:gd name="T11" fmla="*/ 7963 h 297"/>
                              <a:gd name="T12" fmla="+- 0 5782 5496"/>
                              <a:gd name="T13" fmla="*/ T12 w 297"/>
                              <a:gd name="T14" fmla="+- 0 7916 7709"/>
                              <a:gd name="T15" fmla="*/ 7916 h 297"/>
                              <a:gd name="T16" fmla="+- 0 5793 5496"/>
                              <a:gd name="T17" fmla="*/ T16 w 297"/>
                              <a:gd name="T18" fmla="+- 0 7858 7709"/>
                              <a:gd name="T19" fmla="*/ 7858 h 297"/>
                              <a:gd name="T20" fmla="+- 0 5782 5496"/>
                              <a:gd name="T21" fmla="*/ T20 w 297"/>
                              <a:gd name="T22" fmla="+- 0 7800 7709"/>
                              <a:gd name="T23" fmla="*/ 7800 h 297"/>
                              <a:gd name="T24" fmla="+- 0 5750 5496"/>
                              <a:gd name="T25" fmla="*/ T24 w 297"/>
                              <a:gd name="T26" fmla="+- 0 7752 7709"/>
                              <a:gd name="T27" fmla="*/ 7752 h 297"/>
                              <a:gd name="T28" fmla="+- 0 5702 5496"/>
                              <a:gd name="T29" fmla="*/ T28 w 297"/>
                              <a:gd name="T30" fmla="+- 0 7720 7709"/>
                              <a:gd name="T31" fmla="*/ 7720 h 297"/>
                              <a:gd name="T32" fmla="+- 0 5644 5496"/>
                              <a:gd name="T33" fmla="*/ T32 w 297"/>
                              <a:gd name="T34" fmla="+- 0 7709 7709"/>
                              <a:gd name="T35" fmla="*/ 7709 h 297"/>
                              <a:gd name="T36" fmla="+- 0 5587 5496"/>
                              <a:gd name="T37" fmla="*/ T36 w 297"/>
                              <a:gd name="T38" fmla="+- 0 7720 7709"/>
                              <a:gd name="T39" fmla="*/ 7720 h 297"/>
                              <a:gd name="T40" fmla="+- 0 5539 5496"/>
                              <a:gd name="T41" fmla="*/ T40 w 297"/>
                              <a:gd name="T42" fmla="+- 0 7752 7709"/>
                              <a:gd name="T43" fmla="*/ 7752 h 297"/>
                              <a:gd name="T44" fmla="+- 0 5507 5496"/>
                              <a:gd name="T45" fmla="*/ T44 w 297"/>
                              <a:gd name="T46" fmla="+- 0 7800 7709"/>
                              <a:gd name="T47" fmla="*/ 7800 h 297"/>
                              <a:gd name="T48" fmla="+- 0 5496 5496"/>
                              <a:gd name="T49" fmla="*/ T48 w 297"/>
                              <a:gd name="T50" fmla="+- 0 7858 7709"/>
                              <a:gd name="T51" fmla="*/ 7858 h 297"/>
                              <a:gd name="T52" fmla="+- 0 5507 5496"/>
                              <a:gd name="T53" fmla="*/ T52 w 297"/>
                              <a:gd name="T54" fmla="+- 0 7916 7709"/>
                              <a:gd name="T55" fmla="*/ 7916 h 297"/>
                              <a:gd name="T56" fmla="+- 0 5539 5496"/>
                              <a:gd name="T57" fmla="*/ T56 w 297"/>
                              <a:gd name="T58" fmla="+- 0 7963 7709"/>
                              <a:gd name="T59" fmla="*/ 7963 h 297"/>
                              <a:gd name="T60" fmla="+- 0 5587 5496"/>
                              <a:gd name="T61" fmla="*/ T60 w 297"/>
                              <a:gd name="T62" fmla="+- 0 7995 7709"/>
                              <a:gd name="T63" fmla="*/ 7995 h 297"/>
                              <a:gd name="T64" fmla="+- 0 5644 5496"/>
                              <a:gd name="T65" fmla="*/ T64 w 297"/>
                              <a:gd name="T66" fmla="+- 0 8006 7709"/>
                              <a:gd name="T67" fmla="*/ 800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7"/>
                                </a:lnTo>
                                <a:lnTo>
                                  <a:pt x="297" y="149"/>
                                </a:lnTo>
                                <a:lnTo>
                                  <a:pt x="286" y="91"/>
                                </a:lnTo>
                                <a:lnTo>
                                  <a:pt x="254" y="43"/>
                                </a:lnTo>
                                <a:lnTo>
                                  <a:pt x="206" y="11"/>
                                </a:lnTo>
                                <a:lnTo>
                                  <a:pt x="148" y="0"/>
                                </a:lnTo>
                                <a:lnTo>
                                  <a:pt x="91" y="11"/>
                                </a:lnTo>
                                <a:lnTo>
                                  <a:pt x="43" y="43"/>
                                </a:lnTo>
                                <a:lnTo>
                                  <a:pt x="11" y="91"/>
                                </a:lnTo>
                                <a:lnTo>
                                  <a:pt x="0" y="149"/>
                                </a:lnTo>
                                <a:lnTo>
                                  <a:pt x="11" y="207"/>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2"/>
                        <wps:cNvSpPr>
                          <a:spLocks/>
                        </wps:cNvSpPr>
                        <wps:spPr bwMode="auto">
                          <a:xfrm>
                            <a:off x="6513" y="7715"/>
                            <a:ext cx="298" cy="298"/>
                          </a:xfrm>
                          <a:custGeom>
                            <a:avLst/>
                            <a:gdLst>
                              <a:gd name="T0" fmla="+- 0 6662 6513"/>
                              <a:gd name="T1" fmla="*/ T0 w 298"/>
                              <a:gd name="T2" fmla="+- 0 7715 7715"/>
                              <a:gd name="T3" fmla="*/ 7715 h 298"/>
                              <a:gd name="T4" fmla="+- 0 6604 6513"/>
                              <a:gd name="T5" fmla="*/ T4 w 298"/>
                              <a:gd name="T6" fmla="+- 0 7727 7715"/>
                              <a:gd name="T7" fmla="*/ 7727 h 298"/>
                              <a:gd name="T8" fmla="+- 0 6557 6513"/>
                              <a:gd name="T9" fmla="*/ T8 w 298"/>
                              <a:gd name="T10" fmla="+- 0 7759 7715"/>
                              <a:gd name="T11" fmla="*/ 7759 h 298"/>
                              <a:gd name="T12" fmla="+- 0 6525 6513"/>
                              <a:gd name="T13" fmla="*/ T12 w 298"/>
                              <a:gd name="T14" fmla="+- 0 7806 7715"/>
                              <a:gd name="T15" fmla="*/ 7806 h 298"/>
                              <a:gd name="T16" fmla="+- 0 6513 6513"/>
                              <a:gd name="T17" fmla="*/ T16 w 298"/>
                              <a:gd name="T18" fmla="+- 0 7864 7715"/>
                              <a:gd name="T19" fmla="*/ 7864 h 298"/>
                              <a:gd name="T20" fmla="+- 0 6525 6513"/>
                              <a:gd name="T21" fmla="*/ T20 w 298"/>
                              <a:gd name="T22" fmla="+- 0 7922 7715"/>
                              <a:gd name="T23" fmla="*/ 7922 h 298"/>
                              <a:gd name="T24" fmla="+- 0 6557 6513"/>
                              <a:gd name="T25" fmla="*/ T24 w 298"/>
                              <a:gd name="T26" fmla="+- 0 7969 7715"/>
                              <a:gd name="T27" fmla="*/ 7969 h 298"/>
                              <a:gd name="T28" fmla="+- 0 6604 6513"/>
                              <a:gd name="T29" fmla="*/ T28 w 298"/>
                              <a:gd name="T30" fmla="+- 0 8001 7715"/>
                              <a:gd name="T31" fmla="*/ 8001 h 298"/>
                              <a:gd name="T32" fmla="+- 0 6662 6513"/>
                              <a:gd name="T33" fmla="*/ T32 w 298"/>
                              <a:gd name="T34" fmla="+- 0 8013 7715"/>
                              <a:gd name="T35" fmla="*/ 8013 h 298"/>
                              <a:gd name="T36" fmla="+- 0 6720 6513"/>
                              <a:gd name="T37" fmla="*/ T36 w 298"/>
                              <a:gd name="T38" fmla="+- 0 8001 7715"/>
                              <a:gd name="T39" fmla="*/ 8001 h 298"/>
                              <a:gd name="T40" fmla="+- 0 6767 6513"/>
                              <a:gd name="T41" fmla="*/ T40 w 298"/>
                              <a:gd name="T42" fmla="+- 0 7969 7715"/>
                              <a:gd name="T43" fmla="*/ 7969 h 298"/>
                              <a:gd name="T44" fmla="+- 0 6799 6513"/>
                              <a:gd name="T45" fmla="*/ T44 w 298"/>
                              <a:gd name="T46" fmla="+- 0 7922 7715"/>
                              <a:gd name="T47" fmla="*/ 7922 h 298"/>
                              <a:gd name="T48" fmla="+- 0 6811 6513"/>
                              <a:gd name="T49" fmla="*/ T48 w 298"/>
                              <a:gd name="T50" fmla="+- 0 7864 7715"/>
                              <a:gd name="T51" fmla="*/ 7864 h 298"/>
                              <a:gd name="T52" fmla="+- 0 6799 6513"/>
                              <a:gd name="T53" fmla="*/ T52 w 298"/>
                              <a:gd name="T54" fmla="+- 0 7806 7715"/>
                              <a:gd name="T55" fmla="*/ 7806 h 298"/>
                              <a:gd name="T56" fmla="+- 0 6767 6513"/>
                              <a:gd name="T57" fmla="*/ T56 w 298"/>
                              <a:gd name="T58" fmla="+- 0 7759 7715"/>
                              <a:gd name="T59" fmla="*/ 7759 h 298"/>
                              <a:gd name="T60" fmla="+- 0 6720 6513"/>
                              <a:gd name="T61" fmla="*/ T60 w 298"/>
                              <a:gd name="T62" fmla="+- 0 7727 7715"/>
                              <a:gd name="T63" fmla="*/ 7727 h 298"/>
                              <a:gd name="T64" fmla="+- 0 6662 6513"/>
                              <a:gd name="T65" fmla="*/ T64 w 298"/>
                              <a:gd name="T66" fmla="+- 0 7715 7715"/>
                              <a:gd name="T67" fmla="*/ 771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101"/>
                        <wps:cNvSpPr>
                          <a:spLocks/>
                        </wps:cNvSpPr>
                        <wps:spPr bwMode="auto">
                          <a:xfrm>
                            <a:off x="6513" y="7715"/>
                            <a:ext cx="298" cy="298"/>
                          </a:xfrm>
                          <a:custGeom>
                            <a:avLst/>
                            <a:gdLst>
                              <a:gd name="T0" fmla="+- 0 6662 6513"/>
                              <a:gd name="T1" fmla="*/ T0 w 298"/>
                              <a:gd name="T2" fmla="+- 0 8013 7715"/>
                              <a:gd name="T3" fmla="*/ 8013 h 298"/>
                              <a:gd name="T4" fmla="+- 0 6720 6513"/>
                              <a:gd name="T5" fmla="*/ T4 w 298"/>
                              <a:gd name="T6" fmla="+- 0 8001 7715"/>
                              <a:gd name="T7" fmla="*/ 8001 h 298"/>
                              <a:gd name="T8" fmla="+- 0 6767 6513"/>
                              <a:gd name="T9" fmla="*/ T8 w 298"/>
                              <a:gd name="T10" fmla="+- 0 7969 7715"/>
                              <a:gd name="T11" fmla="*/ 7969 h 298"/>
                              <a:gd name="T12" fmla="+- 0 6799 6513"/>
                              <a:gd name="T13" fmla="*/ T12 w 298"/>
                              <a:gd name="T14" fmla="+- 0 7922 7715"/>
                              <a:gd name="T15" fmla="*/ 7922 h 298"/>
                              <a:gd name="T16" fmla="+- 0 6811 6513"/>
                              <a:gd name="T17" fmla="*/ T16 w 298"/>
                              <a:gd name="T18" fmla="+- 0 7864 7715"/>
                              <a:gd name="T19" fmla="*/ 7864 h 298"/>
                              <a:gd name="T20" fmla="+- 0 6799 6513"/>
                              <a:gd name="T21" fmla="*/ T20 w 298"/>
                              <a:gd name="T22" fmla="+- 0 7806 7715"/>
                              <a:gd name="T23" fmla="*/ 7806 h 298"/>
                              <a:gd name="T24" fmla="+- 0 6767 6513"/>
                              <a:gd name="T25" fmla="*/ T24 w 298"/>
                              <a:gd name="T26" fmla="+- 0 7759 7715"/>
                              <a:gd name="T27" fmla="*/ 7759 h 298"/>
                              <a:gd name="T28" fmla="+- 0 6720 6513"/>
                              <a:gd name="T29" fmla="*/ T28 w 298"/>
                              <a:gd name="T30" fmla="+- 0 7727 7715"/>
                              <a:gd name="T31" fmla="*/ 7727 h 298"/>
                              <a:gd name="T32" fmla="+- 0 6662 6513"/>
                              <a:gd name="T33" fmla="*/ T32 w 298"/>
                              <a:gd name="T34" fmla="+- 0 7715 7715"/>
                              <a:gd name="T35" fmla="*/ 7715 h 298"/>
                              <a:gd name="T36" fmla="+- 0 6604 6513"/>
                              <a:gd name="T37" fmla="*/ T36 w 298"/>
                              <a:gd name="T38" fmla="+- 0 7727 7715"/>
                              <a:gd name="T39" fmla="*/ 7727 h 298"/>
                              <a:gd name="T40" fmla="+- 0 6557 6513"/>
                              <a:gd name="T41" fmla="*/ T40 w 298"/>
                              <a:gd name="T42" fmla="+- 0 7759 7715"/>
                              <a:gd name="T43" fmla="*/ 7759 h 298"/>
                              <a:gd name="T44" fmla="+- 0 6525 6513"/>
                              <a:gd name="T45" fmla="*/ T44 w 298"/>
                              <a:gd name="T46" fmla="+- 0 7806 7715"/>
                              <a:gd name="T47" fmla="*/ 7806 h 298"/>
                              <a:gd name="T48" fmla="+- 0 6513 6513"/>
                              <a:gd name="T49" fmla="*/ T48 w 298"/>
                              <a:gd name="T50" fmla="+- 0 7864 7715"/>
                              <a:gd name="T51" fmla="*/ 7864 h 298"/>
                              <a:gd name="T52" fmla="+- 0 6525 6513"/>
                              <a:gd name="T53" fmla="*/ T52 w 298"/>
                              <a:gd name="T54" fmla="+- 0 7922 7715"/>
                              <a:gd name="T55" fmla="*/ 7922 h 298"/>
                              <a:gd name="T56" fmla="+- 0 6557 6513"/>
                              <a:gd name="T57" fmla="*/ T56 w 298"/>
                              <a:gd name="T58" fmla="+- 0 7969 7715"/>
                              <a:gd name="T59" fmla="*/ 7969 h 298"/>
                              <a:gd name="T60" fmla="+- 0 6604 6513"/>
                              <a:gd name="T61" fmla="*/ T60 w 298"/>
                              <a:gd name="T62" fmla="+- 0 8001 7715"/>
                              <a:gd name="T63" fmla="*/ 8001 h 298"/>
                              <a:gd name="T64" fmla="+- 0 6662 6513"/>
                              <a:gd name="T65" fmla="*/ T64 w 298"/>
                              <a:gd name="T66" fmla="+- 0 8013 7715"/>
                              <a:gd name="T67" fmla="*/ 801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Line 100"/>
                        <wps:cNvCnPr>
                          <a:cxnSpLocks noChangeShapeType="1"/>
                        </wps:cNvCnPr>
                        <wps:spPr bwMode="auto">
                          <a:xfrm>
                            <a:off x="3611" y="753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1" name="Picture 9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000" y="7708"/>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Line 98"/>
                        <wps:cNvCnPr>
                          <a:cxnSpLocks noChangeShapeType="1"/>
                        </wps:cNvCnPr>
                        <wps:spPr bwMode="auto">
                          <a:xfrm>
                            <a:off x="6659" y="756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3" name="Picture 9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966" y="7689"/>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Line 96"/>
                        <wps:cNvCnPr>
                          <a:cxnSpLocks noChangeShapeType="1"/>
                        </wps:cNvCnPr>
                        <wps:spPr bwMode="auto">
                          <a:xfrm>
                            <a:off x="4620" y="754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Line 95"/>
                        <wps:cNvCnPr>
                          <a:cxnSpLocks noChangeShapeType="1"/>
                        </wps:cNvCnPr>
                        <wps:spPr bwMode="auto">
                          <a:xfrm>
                            <a:off x="5642" y="754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94"/>
                        <wps:cNvCnPr>
                          <a:cxnSpLocks noChangeShapeType="1"/>
                        </wps:cNvCnPr>
                        <wps:spPr bwMode="auto">
                          <a:xfrm>
                            <a:off x="4615" y="7551"/>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7" name="Picture 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983" y="7700"/>
                            <a:ext cx="30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Freeform 92"/>
                        <wps:cNvSpPr>
                          <a:spLocks/>
                        </wps:cNvSpPr>
                        <wps:spPr bwMode="auto">
                          <a:xfrm>
                            <a:off x="3463" y="7692"/>
                            <a:ext cx="298" cy="297"/>
                          </a:xfrm>
                          <a:custGeom>
                            <a:avLst/>
                            <a:gdLst>
                              <a:gd name="T0" fmla="+- 0 3612 3463"/>
                              <a:gd name="T1" fmla="*/ T0 w 298"/>
                              <a:gd name="T2" fmla="+- 0 7692 7692"/>
                              <a:gd name="T3" fmla="*/ 7692 h 297"/>
                              <a:gd name="T4" fmla="+- 0 3554 3463"/>
                              <a:gd name="T5" fmla="*/ T4 w 298"/>
                              <a:gd name="T6" fmla="+- 0 7703 7692"/>
                              <a:gd name="T7" fmla="*/ 7703 h 297"/>
                              <a:gd name="T8" fmla="+- 0 3507 3463"/>
                              <a:gd name="T9" fmla="*/ T8 w 298"/>
                              <a:gd name="T10" fmla="+- 0 7735 7692"/>
                              <a:gd name="T11" fmla="*/ 7735 h 297"/>
                              <a:gd name="T12" fmla="+- 0 3475 3463"/>
                              <a:gd name="T13" fmla="*/ T12 w 298"/>
                              <a:gd name="T14" fmla="+- 0 7783 7692"/>
                              <a:gd name="T15" fmla="*/ 7783 h 297"/>
                              <a:gd name="T16" fmla="+- 0 3463 3463"/>
                              <a:gd name="T17" fmla="*/ T16 w 298"/>
                              <a:gd name="T18" fmla="+- 0 7841 7692"/>
                              <a:gd name="T19" fmla="*/ 7841 h 297"/>
                              <a:gd name="T20" fmla="+- 0 3475 3463"/>
                              <a:gd name="T21" fmla="*/ T20 w 298"/>
                              <a:gd name="T22" fmla="+- 0 7898 7692"/>
                              <a:gd name="T23" fmla="*/ 7898 h 297"/>
                              <a:gd name="T24" fmla="+- 0 3507 3463"/>
                              <a:gd name="T25" fmla="*/ T24 w 298"/>
                              <a:gd name="T26" fmla="+- 0 7946 7692"/>
                              <a:gd name="T27" fmla="*/ 7946 h 297"/>
                              <a:gd name="T28" fmla="+- 0 3554 3463"/>
                              <a:gd name="T29" fmla="*/ T28 w 298"/>
                              <a:gd name="T30" fmla="+- 0 7978 7692"/>
                              <a:gd name="T31" fmla="*/ 7978 h 297"/>
                              <a:gd name="T32" fmla="+- 0 3612 3463"/>
                              <a:gd name="T33" fmla="*/ T32 w 298"/>
                              <a:gd name="T34" fmla="+- 0 7989 7692"/>
                              <a:gd name="T35" fmla="*/ 7989 h 297"/>
                              <a:gd name="T36" fmla="+- 0 3670 3463"/>
                              <a:gd name="T37" fmla="*/ T36 w 298"/>
                              <a:gd name="T38" fmla="+- 0 7978 7692"/>
                              <a:gd name="T39" fmla="*/ 7978 h 297"/>
                              <a:gd name="T40" fmla="+- 0 3717 3463"/>
                              <a:gd name="T41" fmla="*/ T40 w 298"/>
                              <a:gd name="T42" fmla="+- 0 7946 7692"/>
                              <a:gd name="T43" fmla="*/ 7946 h 297"/>
                              <a:gd name="T44" fmla="+- 0 3749 3463"/>
                              <a:gd name="T45" fmla="*/ T44 w 298"/>
                              <a:gd name="T46" fmla="+- 0 7898 7692"/>
                              <a:gd name="T47" fmla="*/ 7898 h 297"/>
                              <a:gd name="T48" fmla="+- 0 3761 3463"/>
                              <a:gd name="T49" fmla="*/ T48 w 298"/>
                              <a:gd name="T50" fmla="+- 0 7841 7692"/>
                              <a:gd name="T51" fmla="*/ 7841 h 297"/>
                              <a:gd name="T52" fmla="+- 0 3749 3463"/>
                              <a:gd name="T53" fmla="*/ T52 w 298"/>
                              <a:gd name="T54" fmla="+- 0 7783 7692"/>
                              <a:gd name="T55" fmla="*/ 7783 h 297"/>
                              <a:gd name="T56" fmla="+- 0 3717 3463"/>
                              <a:gd name="T57" fmla="*/ T56 w 298"/>
                              <a:gd name="T58" fmla="+- 0 7735 7692"/>
                              <a:gd name="T59" fmla="*/ 7735 h 297"/>
                              <a:gd name="T60" fmla="+- 0 3670 3463"/>
                              <a:gd name="T61" fmla="*/ T60 w 298"/>
                              <a:gd name="T62" fmla="+- 0 7703 7692"/>
                              <a:gd name="T63" fmla="*/ 7703 h 297"/>
                              <a:gd name="T64" fmla="+- 0 3612 3463"/>
                              <a:gd name="T65" fmla="*/ T64 w 298"/>
                              <a:gd name="T66" fmla="+- 0 7692 7692"/>
                              <a:gd name="T67" fmla="*/ 7692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1"/>
                                </a:lnTo>
                                <a:lnTo>
                                  <a:pt x="0" y="149"/>
                                </a:lnTo>
                                <a:lnTo>
                                  <a:pt x="12" y="206"/>
                                </a:lnTo>
                                <a:lnTo>
                                  <a:pt x="44" y="254"/>
                                </a:lnTo>
                                <a:lnTo>
                                  <a:pt x="91" y="286"/>
                                </a:lnTo>
                                <a:lnTo>
                                  <a:pt x="149" y="297"/>
                                </a:lnTo>
                                <a:lnTo>
                                  <a:pt x="207" y="286"/>
                                </a:lnTo>
                                <a:lnTo>
                                  <a:pt x="254" y="254"/>
                                </a:lnTo>
                                <a:lnTo>
                                  <a:pt x="286" y="206"/>
                                </a:lnTo>
                                <a:lnTo>
                                  <a:pt x="298" y="149"/>
                                </a:lnTo>
                                <a:lnTo>
                                  <a:pt x="286" y="91"/>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91"/>
                        <wps:cNvSpPr>
                          <a:spLocks/>
                        </wps:cNvSpPr>
                        <wps:spPr bwMode="auto">
                          <a:xfrm>
                            <a:off x="3463" y="7692"/>
                            <a:ext cx="298" cy="297"/>
                          </a:xfrm>
                          <a:custGeom>
                            <a:avLst/>
                            <a:gdLst>
                              <a:gd name="T0" fmla="+- 0 3612 3463"/>
                              <a:gd name="T1" fmla="*/ T0 w 298"/>
                              <a:gd name="T2" fmla="+- 0 7989 7692"/>
                              <a:gd name="T3" fmla="*/ 7989 h 297"/>
                              <a:gd name="T4" fmla="+- 0 3670 3463"/>
                              <a:gd name="T5" fmla="*/ T4 w 298"/>
                              <a:gd name="T6" fmla="+- 0 7978 7692"/>
                              <a:gd name="T7" fmla="*/ 7978 h 297"/>
                              <a:gd name="T8" fmla="+- 0 3717 3463"/>
                              <a:gd name="T9" fmla="*/ T8 w 298"/>
                              <a:gd name="T10" fmla="+- 0 7946 7692"/>
                              <a:gd name="T11" fmla="*/ 7946 h 297"/>
                              <a:gd name="T12" fmla="+- 0 3749 3463"/>
                              <a:gd name="T13" fmla="*/ T12 w 298"/>
                              <a:gd name="T14" fmla="+- 0 7898 7692"/>
                              <a:gd name="T15" fmla="*/ 7898 h 297"/>
                              <a:gd name="T16" fmla="+- 0 3761 3463"/>
                              <a:gd name="T17" fmla="*/ T16 w 298"/>
                              <a:gd name="T18" fmla="+- 0 7841 7692"/>
                              <a:gd name="T19" fmla="*/ 7841 h 297"/>
                              <a:gd name="T20" fmla="+- 0 3749 3463"/>
                              <a:gd name="T21" fmla="*/ T20 w 298"/>
                              <a:gd name="T22" fmla="+- 0 7783 7692"/>
                              <a:gd name="T23" fmla="*/ 7783 h 297"/>
                              <a:gd name="T24" fmla="+- 0 3717 3463"/>
                              <a:gd name="T25" fmla="*/ T24 w 298"/>
                              <a:gd name="T26" fmla="+- 0 7735 7692"/>
                              <a:gd name="T27" fmla="*/ 7735 h 297"/>
                              <a:gd name="T28" fmla="+- 0 3670 3463"/>
                              <a:gd name="T29" fmla="*/ T28 w 298"/>
                              <a:gd name="T30" fmla="+- 0 7703 7692"/>
                              <a:gd name="T31" fmla="*/ 7703 h 297"/>
                              <a:gd name="T32" fmla="+- 0 3612 3463"/>
                              <a:gd name="T33" fmla="*/ T32 w 298"/>
                              <a:gd name="T34" fmla="+- 0 7692 7692"/>
                              <a:gd name="T35" fmla="*/ 7692 h 297"/>
                              <a:gd name="T36" fmla="+- 0 3554 3463"/>
                              <a:gd name="T37" fmla="*/ T36 w 298"/>
                              <a:gd name="T38" fmla="+- 0 7703 7692"/>
                              <a:gd name="T39" fmla="*/ 7703 h 297"/>
                              <a:gd name="T40" fmla="+- 0 3507 3463"/>
                              <a:gd name="T41" fmla="*/ T40 w 298"/>
                              <a:gd name="T42" fmla="+- 0 7735 7692"/>
                              <a:gd name="T43" fmla="*/ 7735 h 297"/>
                              <a:gd name="T44" fmla="+- 0 3475 3463"/>
                              <a:gd name="T45" fmla="*/ T44 w 298"/>
                              <a:gd name="T46" fmla="+- 0 7783 7692"/>
                              <a:gd name="T47" fmla="*/ 7783 h 297"/>
                              <a:gd name="T48" fmla="+- 0 3463 3463"/>
                              <a:gd name="T49" fmla="*/ T48 w 298"/>
                              <a:gd name="T50" fmla="+- 0 7841 7692"/>
                              <a:gd name="T51" fmla="*/ 7841 h 297"/>
                              <a:gd name="T52" fmla="+- 0 3475 3463"/>
                              <a:gd name="T53" fmla="*/ T52 w 298"/>
                              <a:gd name="T54" fmla="+- 0 7898 7692"/>
                              <a:gd name="T55" fmla="*/ 7898 h 297"/>
                              <a:gd name="T56" fmla="+- 0 3507 3463"/>
                              <a:gd name="T57" fmla="*/ T56 w 298"/>
                              <a:gd name="T58" fmla="+- 0 7946 7692"/>
                              <a:gd name="T59" fmla="*/ 7946 h 297"/>
                              <a:gd name="T60" fmla="+- 0 3554 3463"/>
                              <a:gd name="T61" fmla="*/ T60 w 298"/>
                              <a:gd name="T62" fmla="+- 0 7978 7692"/>
                              <a:gd name="T63" fmla="*/ 7978 h 297"/>
                              <a:gd name="T64" fmla="+- 0 3612 3463"/>
                              <a:gd name="T65" fmla="*/ T64 w 298"/>
                              <a:gd name="T66" fmla="+- 0 7989 7692"/>
                              <a:gd name="T67" fmla="*/ 798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6"/>
                                </a:lnTo>
                                <a:lnTo>
                                  <a:pt x="254" y="254"/>
                                </a:lnTo>
                                <a:lnTo>
                                  <a:pt x="286" y="206"/>
                                </a:lnTo>
                                <a:lnTo>
                                  <a:pt x="298" y="149"/>
                                </a:lnTo>
                                <a:lnTo>
                                  <a:pt x="286" y="91"/>
                                </a:lnTo>
                                <a:lnTo>
                                  <a:pt x="254" y="43"/>
                                </a:lnTo>
                                <a:lnTo>
                                  <a:pt x="207" y="11"/>
                                </a:lnTo>
                                <a:lnTo>
                                  <a:pt x="149" y="0"/>
                                </a:lnTo>
                                <a:lnTo>
                                  <a:pt x="91" y="11"/>
                                </a:lnTo>
                                <a:lnTo>
                                  <a:pt x="44" y="43"/>
                                </a:lnTo>
                                <a:lnTo>
                                  <a:pt x="12" y="91"/>
                                </a:lnTo>
                                <a:lnTo>
                                  <a:pt x="0" y="149"/>
                                </a:lnTo>
                                <a:lnTo>
                                  <a:pt x="12" y="206"/>
                                </a:lnTo>
                                <a:lnTo>
                                  <a:pt x="44" y="254"/>
                                </a:lnTo>
                                <a:lnTo>
                                  <a:pt x="91" y="286"/>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90"/>
                        <wps:cNvSpPr>
                          <a:spLocks/>
                        </wps:cNvSpPr>
                        <wps:spPr bwMode="auto">
                          <a:xfrm>
                            <a:off x="4479" y="7698"/>
                            <a:ext cx="298" cy="298"/>
                          </a:xfrm>
                          <a:custGeom>
                            <a:avLst/>
                            <a:gdLst>
                              <a:gd name="T0" fmla="+- 0 4628 4479"/>
                              <a:gd name="T1" fmla="*/ T0 w 298"/>
                              <a:gd name="T2" fmla="+- 0 7698 7698"/>
                              <a:gd name="T3" fmla="*/ 7698 h 298"/>
                              <a:gd name="T4" fmla="+- 0 4570 4479"/>
                              <a:gd name="T5" fmla="*/ T4 w 298"/>
                              <a:gd name="T6" fmla="+- 0 7710 7698"/>
                              <a:gd name="T7" fmla="*/ 7710 h 298"/>
                              <a:gd name="T8" fmla="+- 0 4523 4479"/>
                              <a:gd name="T9" fmla="*/ T8 w 298"/>
                              <a:gd name="T10" fmla="+- 0 7742 7698"/>
                              <a:gd name="T11" fmla="*/ 7742 h 298"/>
                              <a:gd name="T12" fmla="+- 0 4491 4479"/>
                              <a:gd name="T13" fmla="*/ T12 w 298"/>
                              <a:gd name="T14" fmla="+- 0 7789 7698"/>
                              <a:gd name="T15" fmla="*/ 7789 h 298"/>
                              <a:gd name="T16" fmla="+- 0 4479 4479"/>
                              <a:gd name="T17" fmla="*/ T16 w 298"/>
                              <a:gd name="T18" fmla="+- 0 7847 7698"/>
                              <a:gd name="T19" fmla="*/ 7847 h 298"/>
                              <a:gd name="T20" fmla="+- 0 4491 4479"/>
                              <a:gd name="T21" fmla="*/ T20 w 298"/>
                              <a:gd name="T22" fmla="+- 0 7905 7698"/>
                              <a:gd name="T23" fmla="*/ 7905 h 298"/>
                              <a:gd name="T24" fmla="+- 0 4523 4479"/>
                              <a:gd name="T25" fmla="*/ T24 w 298"/>
                              <a:gd name="T26" fmla="+- 0 7952 7698"/>
                              <a:gd name="T27" fmla="*/ 7952 h 298"/>
                              <a:gd name="T28" fmla="+- 0 4570 4479"/>
                              <a:gd name="T29" fmla="*/ T28 w 298"/>
                              <a:gd name="T30" fmla="+- 0 7984 7698"/>
                              <a:gd name="T31" fmla="*/ 7984 h 298"/>
                              <a:gd name="T32" fmla="+- 0 4628 4479"/>
                              <a:gd name="T33" fmla="*/ T32 w 298"/>
                              <a:gd name="T34" fmla="+- 0 7996 7698"/>
                              <a:gd name="T35" fmla="*/ 7996 h 298"/>
                              <a:gd name="T36" fmla="+- 0 4686 4479"/>
                              <a:gd name="T37" fmla="*/ T36 w 298"/>
                              <a:gd name="T38" fmla="+- 0 7984 7698"/>
                              <a:gd name="T39" fmla="*/ 7984 h 298"/>
                              <a:gd name="T40" fmla="+- 0 4733 4479"/>
                              <a:gd name="T41" fmla="*/ T40 w 298"/>
                              <a:gd name="T42" fmla="+- 0 7952 7698"/>
                              <a:gd name="T43" fmla="*/ 7952 h 298"/>
                              <a:gd name="T44" fmla="+- 0 4765 4479"/>
                              <a:gd name="T45" fmla="*/ T44 w 298"/>
                              <a:gd name="T46" fmla="+- 0 7905 7698"/>
                              <a:gd name="T47" fmla="*/ 7905 h 298"/>
                              <a:gd name="T48" fmla="+- 0 4777 4479"/>
                              <a:gd name="T49" fmla="*/ T48 w 298"/>
                              <a:gd name="T50" fmla="+- 0 7847 7698"/>
                              <a:gd name="T51" fmla="*/ 7847 h 298"/>
                              <a:gd name="T52" fmla="+- 0 4765 4479"/>
                              <a:gd name="T53" fmla="*/ T52 w 298"/>
                              <a:gd name="T54" fmla="+- 0 7789 7698"/>
                              <a:gd name="T55" fmla="*/ 7789 h 298"/>
                              <a:gd name="T56" fmla="+- 0 4733 4479"/>
                              <a:gd name="T57" fmla="*/ T56 w 298"/>
                              <a:gd name="T58" fmla="+- 0 7742 7698"/>
                              <a:gd name="T59" fmla="*/ 7742 h 298"/>
                              <a:gd name="T60" fmla="+- 0 4686 4479"/>
                              <a:gd name="T61" fmla="*/ T60 w 298"/>
                              <a:gd name="T62" fmla="+- 0 7710 7698"/>
                              <a:gd name="T63" fmla="*/ 7710 h 298"/>
                              <a:gd name="T64" fmla="+- 0 4628 4479"/>
                              <a:gd name="T65" fmla="*/ T64 w 298"/>
                              <a:gd name="T66" fmla="+- 0 7698 7698"/>
                              <a:gd name="T67" fmla="*/ 769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89"/>
                        <wps:cNvSpPr>
                          <a:spLocks/>
                        </wps:cNvSpPr>
                        <wps:spPr bwMode="auto">
                          <a:xfrm>
                            <a:off x="4479" y="7698"/>
                            <a:ext cx="298" cy="298"/>
                          </a:xfrm>
                          <a:custGeom>
                            <a:avLst/>
                            <a:gdLst>
                              <a:gd name="T0" fmla="+- 0 4628 4479"/>
                              <a:gd name="T1" fmla="*/ T0 w 298"/>
                              <a:gd name="T2" fmla="+- 0 7996 7698"/>
                              <a:gd name="T3" fmla="*/ 7996 h 298"/>
                              <a:gd name="T4" fmla="+- 0 4686 4479"/>
                              <a:gd name="T5" fmla="*/ T4 w 298"/>
                              <a:gd name="T6" fmla="+- 0 7984 7698"/>
                              <a:gd name="T7" fmla="*/ 7984 h 298"/>
                              <a:gd name="T8" fmla="+- 0 4733 4479"/>
                              <a:gd name="T9" fmla="*/ T8 w 298"/>
                              <a:gd name="T10" fmla="+- 0 7952 7698"/>
                              <a:gd name="T11" fmla="*/ 7952 h 298"/>
                              <a:gd name="T12" fmla="+- 0 4765 4479"/>
                              <a:gd name="T13" fmla="*/ T12 w 298"/>
                              <a:gd name="T14" fmla="+- 0 7905 7698"/>
                              <a:gd name="T15" fmla="*/ 7905 h 298"/>
                              <a:gd name="T16" fmla="+- 0 4777 4479"/>
                              <a:gd name="T17" fmla="*/ T16 w 298"/>
                              <a:gd name="T18" fmla="+- 0 7847 7698"/>
                              <a:gd name="T19" fmla="*/ 7847 h 298"/>
                              <a:gd name="T20" fmla="+- 0 4765 4479"/>
                              <a:gd name="T21" fmla="*/ T20 w 298"/>
                              <a:gd name="T22" fmla="+- 0 7789 7698"/>
                              <a:gd name="T23" fmla="*/ 7789 h 298"/>
                              <a:gd name="T24" fmla="+- 0 4733 4479"/>
                              <a:gd name="T25" fmla="*/ T24 w 298"/>
                              <a:gd name="T26" fmla="+- 0 7742 7698"/>
                              <a:gd name="T27" fmla="*/ 7742 h 298"/>
                              <a:gd name="T28" fmla="+- 0 4686 4479"/>
                              <a:gd name="T29" fmla="*/ T28 w 298"/>
                              <a:gd name="T30" fmla="+- 0 7710 7698"/>
                              <a:gd name="T31" fmla="*/ 7710 h 298"/>
                              <a:gd name="T32" fmla="+- 0 4628 4479"/>
                              <a:gd name="T33" fmla="*/ T32 w 298"/>
                              <a:gd name="T34" fmla="+- 0 7698 7698"/>
                              <a:gd name="T35" fmla="*/ 7698 h 298"/>
                              <a:gd name="T36" fmla="+- 0 4570 4479"/>
                              <a:gd name="T37" fmla="*/ T36 w 298"/>
                              <a:gd name="T38" fmla="+- 0 7710 7698"/>
                              <a:gd name="T39" fmla="*/ 7710 h 298"/>
                              <a:gd name="T40" fmla="+- 0 4523 4479"/>
                              <a:gd name="T41" fmla="*/ T40 w 298"/>
                              <a:gd name="T42" fmla="+- 0 7742 7698"/>
                              <a:gd name="T43" fmla="*/ 7742 h 298"/>
                              <a:gd name="T44" fmla="+- 0 4491 4479"/>
                              <a:gd name="T45" fmla="*/ T44 w 298"/>
                              <a:gd name="T46" fmla="+- 0 7789 7698"/>
                              <a:gd name="T47" fmla="*/ 7789 h 298"/>
                              <a:gd name="T48" fmla="+- 0 4479 4479"/>
                              <a:gd name="T49" fmla="*/ T48 w 298"/>
                              <a:gd name="T50" fmla="+- 0 7847 7698"/>
                              <a:gd name="T51" fmla="*/ 7847 h 298"/>
                              <a:gd name="T52" fmla="+- 0 4491 4479"/>
                              <a:gd name="T53" fmla="*/ T52 w 298"/>
                              <a:gd name="T54" fmla="+- 0 7905 7698"/>
                              <a:gd name="T55" fmla="*/ 7905 h 298"/>
                              <a:gd name="T56" fmla="+- 0 4523 4479"/>
                              <a:gd name="T57" fmla="*/ T56 w 298"/>
                              <a:gd name="T58" fmla="+- 0 7952 7698"/>
                              <a:gd name="T59" fmla="*/ 7952 h 298"/>
                              <a:gd name="T60" fmla="+- 0 4570 4479"/>
                              <a:gd name="T61" fmla="*/ T60 w 298"/>
                              <a:gd name="T62" fmla="+- 0 7984 7698"/>
                              <a:gd name="T63" fmla="*/ 7984 h 298"/>
                              <a:gd name="T64" fmla="+- 0 4628 4479"/>
                              <a:gd name="T65" fmla="*/ T64 w 298"/>
                              <a:gd name="T66" fmla="+- 0 7996 7698"/>
                              <a:gd name="T67" fmla="*/ 799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88"/>
                        <wps:cNvSpPr>
                          <a:spLocks/>
                        </wps:cNvSpPr>
                        <wps:spPr bwMode="auto">
                          <a:xfrm>
                            <a:off x="5496" y="7709"/>
                            <a:ext cx="297" cy="297"/>
                          </a:xfrm>
                          <a:custGeom>
                            <a:avLst/>
                            <a:gdLst>
                              <a:gd name="T0" fmla="+- 0 5644 5496"/>
                              <a:gd name="T1" fmla="*/ T0 w 297"/>
                              <a:gd name="T2" fmla="+- 0 7709 7709"/>
                              <a:gd name="T3" fmla="*/ 7709 h 297"/>
                              <a:gd name="T4" fmla="+- 0 5587 5496"/>
                              <a:gd name="T5" fmla="*/ T4 w 297"/>
                              <a:gd name="T6" fmla="+- 0 7720 7709"/>
                              <a:gd name="T7" fmla="*/ 7720 h 297"/>
                              <a:gd name="T8" fmla="+- 0 5539 5496"/>
                              <a:gd name="T9" fmla="*/ T8 w 297"/>
                              <a:gd name="T10" fmla="+- 0 7752 7709"/>
                              <a:gd name="T11" fmla="*/ 7752 h 297"/>
                              <a:gd name="T12" fmla="+- 0 5507 5496"/>
                              <a:gd name="T13" fmla="*/ T12 w 297"/>
                              <a:gd name="T14" fmla="+- 0 7800 7709"/>
                              <a:gd name="T15" fmla="*/ 7800 h 297"/>
                              <a:gd name="T16" fmla="+- 0 5496 5496"/>
                              <a:gd name="T17" fmla="*/ T16 w 297"/>
                              <a:gd name="T18" fmla="+- 0 7858 7709"/>
                              <a:gd name="T19" fmla="*/ 7858 h 297"/>
                              <a:gd name="T20" fmla="+- 0 5507 5496"/>
                              <a:gd name="T21" fmla="*/ T20 w 297"/>
                              <a:gd name="T22" fmla="+- 0 7916 7709"/>
                              <a:gd name="T23" fmla="*/ 7916 h 297"/>
                              <a:gd name="T24" fmla="+- 0 5539 5496"/>
                              <a:gd name="T25" fmla="*/ T24 w 297"/>
                              <a:gd name="T26" fmla="+- 0 7963 7709"/>
                              <a:gd name="T27" fmla="*/ 7963 h 297"/>
                              <a:gd name="T28" fmla="+- 0 5587 5496"/>
                              <a:gd name="T29" fmla="*/ T28 w 297"/>
                              <a:gd name="T30" fmla="+- 0 7995 7709"/>
                              <a:gd name="T31" fmla="*/ 7995 h 297"/>
                              <a:gd name="T32" fmla="+- 0 5644 5496"/>
                              <a:gd name="T33" fmla="*/ T32 w 297"/>
                              <a:gd name="T34" fmla="+- 0 8006 7709"/>
                              <a:gd name="T35" fmla="*/ 8006 h 297"/>
                              <a:gd name="T36" fmla="+- 0 5702 5496"/>
                              <a:gd name="T37" fmla="*/ T36 w 297"/>
                              <a:gd name="T38" fmla="+- 0 7995 7709"/>
                              <a:gd name="T39" fmla="*/ 7995 h 297"/>
                              <a:gd name="T40" fmla="+- 0 5750 5496"/>
                              <a:gd name="T41" fmla="*/ T40 w 297"/>
                              <a:gd name="T42" fmla="+- 0 7963 7709"/>
                              <a:gd name="T43" fmla="*/ 7963 h 297"/>
                              <a:gd name="T44" fmla="+- 0 5782 5496"/>
                              <a:gd name="T45" fmla="*/ T44 w 297"/>
                              <a:gd name="T46" fmla="+- 0 7916 7709"/>
                              <a:gd name="T47" fmla="*/ 7916 h 297"/>
                              <a:gd name="T48" fmla="+- 0 5793 5496"/>
                              <a:gd name="T49" fmla="*/ T48 w 297"/>
                              <a:gd name="T50" fmla="+- 0 7858 7709"/>
                              <a:gd name="T51" fmla="*/ 7858 h 297"/>
                              <a:gd name="T52" fmla="+- 0 5782 5496"/>
                              <a:gd name="T53" fmla="*/ T52 w 297"/>
                              <a:gd name="T54" fmla="+- 0 7800 7709"/>
                              <a:gd name="T55" fmla="*/ 7800 h 297"/>
                              <a:gd name="T56" fmla="+- 0 5750 5496"/>
                              <a:gd name="T57" fmla="*/ T56 w 297"/>
                              <a:gd name="T58" fmla="+- 0 7752 7709"/>
                              <a:gd name="T59" fmla="*/ 7752 h 297"/>
                              <a:gd name="T60" fmla="+- 0 5702 5496"/>
                              <a:gd name="T61" fmla="*/ T60 w 297"/>
                              <a:gd name="T62" fmla="+- 0 7720 7709"/>
                              <a:gd name="T63" fmla="*/ 7720 h 297"/>
                              <a:gd name="T64" fmla="+- 0 5644 5496"/>
                              <a:gd name="T65" fmla="*/ T64 w 297"/>
                              <a:gd name="T66" fmla="+- 0 7709 7709"/>
                              <a:gd name="T67" fmla="*/ 7709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0"/>
                                </a:moveTo>
                                <a:lnTo>
                                  <a:pt x="91" y="11"/>
                                </a:lnTo>
                                <a:lnTo>
                                  <a:pt x="43" y="43"/>
                                </a:lnTo>
                                <a:lnTo>
                                  <a:pt x="11" y="91"/>
                                </a:lnTo>
                                <a:lnTo>
                                  <a:pt x="0" y="149"/>
                                </a:lnTo>
                                <a:lnTo>
                                  <a:pt x="11" y="207"/>
                                </a:lnTo>
                                <a:lnTo>
                                  <a:pt x="43" y="254"/>
                                </a:lnTo>
                                <a:lnTo>
                                  <a:pt x="91" y="286"/>
                                </a:lnTo>
                                <a:lnTo>
                                  <a:pt x="148" y="297"/>
                                </a:lnTo>
                                <a:lnTo>
                                  <a:pt x="206" y="286"/>
                                </a:lnTo>
                                <a:lnTo>
                                  <a:pt x="254" y="254"/>
                                </a:lnTo>
                                <a:lnTo>
                                  <a:pt x="286" y="207"/>
                                </a:lnTo>
                                <a:lnTo>
                                  <a:pt x="297" y="149"/>
                                </a:lnTo>
                                <a:lnTo>
                                  <a:pt x="286" y="91"/>
                                </a:lnTo>
                                <a:lnTo>
                                  <a:pt x="254" y="43"/>
                                </a:lnTo>
                                <a:lnTo>
                                  <a:pt x="206" y="11"/>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87"/>
                        <wps:cNvSpPr>
                          <a:spLocks/>
                        </wps:cNvSpPr>
                        <wps:spPr bwMode="auto">
                          <a:xfrm>
                            <a:off x="5496" y="7709"/>
                            <a:ext cx="297" cy="297"/>
                          </a:xfrm>
                          <a:custGeom>
                            <a:avLst/>
                            <a:gdLst>
                              <a:gd name="T0" fmla="+- 0 5644 5496"/>
                              <a:gd name="T1" fmla="*/ T0 w 297"/>
                              <a:gd name="T2" fmla="+- 0 8006 7709"/>
                              <a:gd name="T3" fmla="*/ 8006 h 297"/>
                              <a:gd name="T4" fmla="+- 0 5702 5496"/>
                              <a:gd name="T5" fmla="*/ T4 w 297"/>
                              <a:gd name="T6" fmla="+- 0 7995 7709"/>
                              <a:gd name="T7" fmla="*/ 7995 h 297"/>
                              <a:gd name="T8" fmla="+- 0 5750 5496"/>
                              <a:gd name="T9" fmla="*/ T8 w 297"/>
                              <a:gd name="T10" fmla="+- 0 7963 7709"/>
                              <a:gd name="T11" fmla="*/ 7963 h 297"/>
                              <a:gd name="T12" fmla="+- 0 5782 5496"/>
                              <a:gd name="T13" fmla="*/ T12 w 297"/>
                              <a:gd name="T14" fmla="+- 0 7916 7709"/>
                              <a:gd name="T15" fmla="*/ 7916 h 297"/>
                              <a:gd name="T16" fmla="+- 0 5793 5496"/>
                              <a:gd name="T17" fmla="*/ T16 w 297"/>
                              <a:gd name="T18" fmla="+- 0 7858 7709"/>
                              <a:gd name="T19" fmla="*/ 7858 h 297"/>
                              <a:gd name="T20" fmla="+- 0 5782 5496"/>
                              <a:gd name="T21" fmla="*/ T20 w 297"/>
                              <a:gd name="T22" fmla="+- 0 7800 7709"/>
                              <a:gd name="T23" fmla="*/ 7800 h 297"/>
                              <a:gd name="T24" fmla="+- 0 5750 5496"/>
                              <a:gd name="T25" fmla="*/ T24 w 297"/>
                              <a:gd name="T26" fmla="+- 0 7752 7709"/>
                              <a:gd name="T27" fmla="*/ 7752 h 297"/>
                              <a:gd name="T28" fmla="+- 0 5702 5496"/>
                              <a:gd name="T29" fmla="*/ T28 w 297"/>
                              <a:gd name="T30" fmla="+- 0 7720 7709"/>
                              <a:gd name="T31" fmla="*/ 7720 h 297"/>
                              <a:gd name="T32" fmla="+- 0 5644 5496"/>
                              <a:gd name="T33" fmla="*/ T32 w 297"/>
                              <a:gd name="T34" fmla="+- 0 7709 7709"/>
                              <a:gd name="T35" fmla="*/ 7709 h 297"/>
                              <a:gd name="T36" fmla="+- 0 5587 5496"/>
                              <a:gd name="T37" fmla="*/ T36 w 297"/>
                              <a:gd name="T38" fmla="+- 0 7720 7709"/>
                              <a:gd name="T39" fmla="*/ 7720 h 297"/>
                              <a:gd name="T40" fmla="+- 0 5539 5496"/>
                              <a:gd name="T41" fmla="*/ T40 w 297"/>
                              <a:gd name="T42" fmla="+- 0 7752 7709"/>
                              <a:gd name="T43" fmla="*/ 7752 h 297"/>
                              <a:gd name="T44" fmla="+- 0 5507 5496"/>
                              <a:gd name="T45" fmla="*/ T44 w 297"/>
                              <a:gd name="T46" fmla="+- 0 7800 7709"/>
                              <a:gd name="T47" fmla="*/ 7800 h 297"/>
                              <a:gd name="T48" fmla="+- 0 5496 5496"/>
                              <a:gd name="T49" fmla="*/ T48 w 297"/>
                              <a:gd name="T50" fmla="+- 0 7858 7709"/>
                              <a:gd name="T51" fmla="*/ 7858 h 297"/>
                              <a:gd name="T52" fmla="+- 0 5507 5496"/>
                              <a:gd name="T53" fmla="*/ T52 w 297"/>
                              <a:gd name="T54" fmla="+- 0 7916 7709"/>
                              <a:gd name="T55" fmla="*/ 7916 h 297"/>
                              <a:gd name="T56" fmla="+- 0 5539 5496"/>
                              <a:gd name="T57" fmla="*/ T56 w 297"/>
                              <a:gd name="T58" fmla="+- 0 7963 7709"/>
                              <a:gd name="T59" fmla="*/ 7963 h 297"/>
                              <a:gd name="T60" fmla="+- 0 5587 5496"/>
                              <a:gd name="T61" fmla="*/ T60 w 297"/>
                              <a:gd name="T62" fmla="+- 0 7995 7709"/>
                              <a:gd name="T63" fmla="*/ 7995 h 297"/>
                              <a:gd name="T64" fmla="+- 0 5644 5496"/>
                              <a:gd name="T65" fmla="*/ T64 w 297"/>
                              <a:gd name="T66" fmla="+- 0 8006 7709"/>
                              <a:gd name="T67" fmla="*/ 8006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8" y="297"/>
                                </a:moveTo>
                                <a:lnTo>
                                  <a:pt x="206" y="286"/>
                                </a:lnTo>
                                <a:lnTo>
                                  <a:pt x="254" y="254"/>
                                </a:lnTo>
                                <a:lnTo>
                                  <a:pt x="286" y="207"/>
                                </a:lnTo>
                                <a:lnTo>
                                  <a:pt x="297" y="149"/>
                                </a:lnTo>
                                <a:lnTo>
                                  <a:pt x="286" y="91"/>
                                </a:lnTo>
                                <a:lnTo>
                                  <a:pt x="254" y="43"/>
                                </a:lnTo>
                                <a:lnTo>
                                  <a:pt x="206" y="11"/>
                                </a:lnTo>
                                <a:lnTo>
                                  <a:pt x="148" y="0"/>
                                </a:lnTo>
                                <a:lnTo>
                                  <a:pt x="91" y="11"/>
                                </a:lnTo>
                                <a:lnTo>
                                  <a:pt x="43" y="43"/>
                                </a:lnTo>
                                <a:lnTo>
                                  <a:pt x="11" y="91"/>
                                </a:lnTo>
                                <a:lnTo>
                                  <a:pt x="0" y="149"/>
                                </a:lnTo>
                                <a:lnTo>
                                  <a:pt x="11" y="207"/>
                                </a:lnTo>
                                <a:lnTo>
                                  <a:pt x="43" y="254"/>
                                </a:lnTo>
                                <a:lnTo>
                                  <a:pt x="91" y="286"/>
                                </a:lnTo>
                                <a:lnTo>
                                  <a:pt x="148"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86"/>
                        <wps:cNvSpPr>
                          <a:spLocks/>
                        </wps:cNvSpPr>
                        <wps:spPr bwMode="auto">
                          <a:xfrm>
                            <a:off x="6513" y="7715"/>
                            <a:ext cx="298" cy="298"/>
                          </a:xfrm>
                          <a:custGeom>
                            <a:avLst/>
                            <a:gdLst>
                              <a:gd name="T0" fmla="+- 0 6662 6513"/>
                              <a:gd name="T1" fmla="*/ T0 w 298"/>
                              <a:gd name="T2" fmla="+- 0 7715 7715"/>
                              <a:gd name="T3" fmla="*/ 7715 h 298"/>
                              <a:gd name="T4" fmla="+- 0 6604 6513"/>
                              <a:gd name="T5" fmla="*/ T4 w 298"/>
                              <a:gd name="T6" fmla="+- 0 7727 7715"/>
                              <a:gd name="T7" fmla="*/ 7727 h 298"/>
                              <a:gd name="T8" fmla="+- 0 6557 6513"/>
                              <a:gd name="T9" fmla="*/ T8 w 298"/>
                              <a:gd name="T10" fmla="+- 0 7759 7715"/>
                              <a:gd name="T11" fmla="*/ 7759 h 298"/>
                              <a:gd name="T12" fmla="+- 0 6525 6513"/>
                              <a:gd name="T13" fmla="*/ T12 w 298"/>
                              <a:gd name="T14" fmla="+- 0 7806 7715"/>
                              <a:gd name="T15" fmla="*/ 7806 h 298"/>
                              <a:gd name="T16" fmla="+- 0 6513 6513"/>
                              <a:gd name="T17" fmla="*/ T16 w 298"/>
                              <a:gd name="T18" fmla="+- 0 7864 7715"/>
                              <a:gd name="T19" fmla="*/ 7864 h 298"/>
                              <a:gd name="T20" fmla="+- 0 6525 6513"/>
                              <a:gd name="T21" fmla="*/ T20 w 298"/>
                              <a:gd name="T22" fmla="+- 0 7922 7715"/>
                              <a:gd name="T23" fmla="*/ 7922 h 298"/>
                              <a:gd name="T24" fmla="+- 0 6557 6513"/>
                              <a:gd name="T25" fmla="*/ T24 w 298"/>
                              <a:gd name="T26" fmla="+- 0 7969 7715"/>
                              <a:gd name="T27" fmla="*/ 7969 h 298"/>
                              <a:gd name="T28" fmla="+- 0 6604 6513"/>
                              <a:gd name="T29" fmla="*/ T28 w 298"/>
                              <a:gd name="T30" fmla="+- 0 8001 7715"/>
                              <a:gd name="T31" fmla="*/ 8001 h 298"/>
                              <a:gd name="T32" fmla="+- 0 6662 6513"/>
                              <a:gd name="T33" fmla="*/ T32 w 298"/>
                              <a:gd name="T34" fmla="+- 0 8013 7715"/>
                              <a:gd name="T35" fmla="*/ 8013 h 298"/>
                              <a:gd name="T36" fmla="+- 0 6720 6513"/>
                              <a:gd name="T37" fmla="*/ T36 w 298"/>
                              <a:gd name="T38" fmla="+- 0 8001 7715"/>
                              <a:gd name="T39" fmla="*/ 8001 h 298"/>
                              <a:gd name="T40" fmla="+- 0 6767 6513"/>
                              <a:gd name="T41" fmla="*/ T40 w 298"/>
                              <a:gd name="T42" fmla="+- 0 7969 7715"/>
                              <a:gd name="T43" fmla="*/ 7969 h 298"/>
                              <a:gd name="T44" fmla="+- 0 6799 6513"/>
                              <a:gd name="T45" fmla="*/ T44 w 298"/>
                              <a:gd name="T46" fmla="+- 0 7922 7715"/>
                              <a:gd name="T47" fmla="*/ 7922 h 298"/>
                              <a:gd name="T48" fmla="+- 0 6811 6513"/>
                              <a:gd name="T49" fmla="*/ T48 w 298"/>
                              <a:gd name="T50" fmla="+- 0 7864 7715"/>
                              <a:gd name="T51" fmla="*/ 7864 h 298"/>
                              <a:gd name="T52" fmla="+- 0 6799 6513"/>
                              <a:gd name="T53" fmla="*/ T52 w 298"/>
                              <a:gd name="T54" fmla="+- 0 7806 7715"/>
                              <a:gd name="T55" fmla="*/ 7806 h 298"/>
                              <a:gd name="T56" fmla="+- 0 6767 6513"/>
                              <a:gd name="T57" fmla="*/ T56 w 298"/>
                              <a:gd name="T58" fmla="+- 0 7759 7715"/>
                              <a:gd name="T59" fmla="*/ 7759 h 298"/>
                              <a:gd name="T60" fmla="+- 0 6720 6513"/>
                              <a:gd name="T61" fmla="*/ T60 w 298"/>
                              <a:gd name="T62" fmla="+- 0 7727 7715"/>
                              <a:gd name="T63" fmla="*/ 7727 h 298"/>
                              <a:gd name="T64" fmla="+- 0 6662 6513"/>
                              <a:gd name="T65" fmla="*/ T64 w 298"/>
                              <a:gd name="T66" fmla="+- 0 7715 7715"/>
                              <a:gd name="T67" fmla="*/ 7715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85"/>
                        <wps:cNvSpPr>
                          <a:spLocks/>
                        </wps:cNvSpPr>
                        <wps:spPr bwMode="auto">
                          <a:xfrm>
                            <a:off x="6513" y="7715"/>
                            <a:ext cx="298" cy="298"/>
                          </a:xfrm>
                          <a:custGeom>
                            <a:avLst/>
                            <a:gdLst>
                              <a:gd name="T0" fmla="+- 0 6662 6513"/>
                              <a:gd name="T1" fmla="*/ T0 w 298"/>
                              <a:gd name="T2" fmla="+- 0 8013 7715"/>
                              <a:gd name="T3" fmla="*/ 8013 h 298"/>
                              <a:gd name="T4" fmla="+- 0 6720 6513"/>
                              <a:gd name="T5" fmla="*/ T4 w 298"/>
                              <a:gd name="T6" fmla="+- 0 8001 7715"/>
                              <a:gd name="T7" fmla="*/ 8001 h 298"/>
                              <a:gd name="T8" fmla="+- 0 6767 6513"/>
                              <a:gd name="T9" fmla="*/ T8 w 298"/>
                              <a:gd name="T10" fmla="+- 0 7969 7715"/>
                              <a:gd name="T11" fmla="*/ 7969 h 298"/>
                              <a:gd name="T12" fmla="+- 0 6799 6513"/>
                              <a:gd name="T13" fmla="*/ T12 w 298"/>
                              <a:gd name="T14" fmla="+- 0 7922 7715"/>
                              <a:gd name="T15" fmla="*/ 7922 h 298"/>
                              <a:gd name="T16" fmla="+- 0 6811 6513"/>
                              <a:gd name="T17" fmla="*/ T16 w 298"/>
                              <a:gd name="T18" fmla="+- 0 7864 7715"/>
                              <a:gd name="T19" fmla="*/ 7864 h 298"/>
                              <a:gd name="T20" fmla="+- 0 6799 6513"/>
                              <a:gd name="T21" fmla="*/ T20 w 298"/>
                              <a:gd name="T22" fmla="+- 0 7806 7715"/>
                              <a:gd name="T23" fmla="*/ 7806 h 298"/>
                              <a:gd name="T24" fmla="+- 0 6767 6513"/>
                              <a:gd name="T25" fmla="*/ T24 w 298"/>
                              <a:gd name="T26" fmla="+- 0 7759 7715"/>
                              <a:gd name="T27" fmla="*/ 7759 h 298"/>
                              <a:gd name="T28" fmla="+- 0 6720 6513"/>
                              <a:gd name="T29" fmla="*/ T28 w 298"/>
                              <a:gd name="T30" fmla="+- 0 7727 7715"/>
                              <a:gd name="T31" fmla="*/ 7727 h 298"/>
                              <a:gd name="T32" fmla="+- 0 6662 6513"/>
                              <a:gd name="T33" fmla="*/ T32 w 298"/>
                              <a:gd name="T34" fmla="+- 0 7715 7715"/>
                              <a:gd name="T35" fmla="*/ 7715 h 298"/>
                              <a:gd name="T36" fmla="+- 0 6604 6513"/>
                              <a:gd name="T37" fmla="*/ T36 w 298"/>
                              <a:gd name="T38" fmla="+- 0 7727 7715"/>
                              <a:gd name="T39" fmla="*/ 7727 h 298"/>
                              <a:gd name="T40" fmla="+- 0 6557 6513"/>
                              <a:gd name="T41" fmla="*/ T40 w 298"/>
                              <a:gd name="T42" fmla="+- 0 7759 7715"/>
                              <a:gd name="T43" fmla="*/ 7759 h 298"/>
                              <a:gd name="T44" fmla="+- 0 6525 6513"/>
                              <a:gd name="T45" fmla="*/ T44 w 298"/>
                              <a:gd name="T46" fmla="+- 0 7806 7715"/>
                              <a:gd name="T47" fmla="*/ 7806 h 298"/>
                              <a:gd name="T48" fmla="+- 0 6513 6513"/>
                              <a:gd name="T49" fmla="*/ T48 w 298"/>
                              <a:gd name="T50" fmla="+- 0 7864 7715"/>
                              <a:gd name="T51" fmla="*/ 7864 h 298"/>
                              <a:gd name="T52" fmla="+- 0 6525 6513"/>
                              <a:gd name="T53" fmla="*/ T52 w 298"/>
                              <a:gd name="T54" fmla="+- 0 7922 7715"/>
                              <a:gd name="T55" fmla="*/ 7922 h 298"/>
                              <a:gd name="T56" fmla="+- 0 6557 6513"/>
                              <a:gd name="T57" fmla="*/ T56 w 298"/>
                              <a:gd name="T58" fmla="+- 0 7969 7715"/>
                              <a:gd name="T59" fmla="*/ 7969 h 298"/>
                              <a:gd name="T60" fmla="+- 0 6604 6513"/>
                              <a:gd name="T61" fmla="*/ T60 w 298"/>
                              <a:gd name="T62" fmla="+- 0 8001 7715"/>
                              <a:gd name="T63" fmla="*/ 8001 h 298"/>
                              <a:gd name="T64" fmla="+- 0 6662 6513"/>
                              <a:gd name="T65" fmla="*/ T64 w 298"/>
                              <a:gd name="T66" fmla="+- 0 8013 7715"/>
                              <a:gd name="T67" fmla="*/ 801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84"/>
                        <wps:cNvCnPr>
                          <a:cxnSpLocks noChangeShapeType="1"/>
                        </wps:cNvCnPr>
                        <wps:spPr bwMode="auto">
                          <a:xfrm>
                            <a:off x="3611" y="7535"/>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83"/>
                        <wps:cNvCnPr>
                          <a:cxnSpLocks noChangeShapeType="1"/>
                        </wps:cNvCnPr>
                        <wps:spPr bwMode="auto">
                          <a:xfrm>
                            <a:off x="6659" y="756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82"/>
                        <wps:cNvCnPr>
                          <a:cxnSpLocks noChangeShapeType="1"/>
                        </wps:cNvCnPr>
                        <wps:spPr bwMode="auto">
                          <a:xfrm>
                            <a:off x="4620" y="754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81"/>
                        <wps:cNvCnPr>
                          <a:cxnSpLocks noChangeShapeType="1"/>
                        </wps:cNvCnPr>
                        <wps:spPr bwMode="auto">
                          <a:xfrm>
                            <a:off x="5642" y="7546"/>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80"/>
                        <wps:cNvCnPr>
                          <a:cxnSpLocks noChangeShapeType="1"/>
                        </wps:cNvCnPr>
                        <wps:spPr bwMode="auto">
                          <a:xfrm>
                            <a:off x="4615" y="7551"/>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1520E0" id="Group 79" o:spid="_x0000_s1026" style="position:absolute;margin-left:-.1pt;margin-top:0;width:411.15pt;height:609pt;z-index:-260583424;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">
                <v:shape id="Picture 111"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">
                  <v:imagedata r:id="rId13" o:title=""/>
                </v:shape>
                <v:shape id="Picture 110"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">
                  <v:imagedata r:id="rId158" o:title=""/>
                </v:shape>
                <v:line id="Line 109"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" strokecolor="#791216" strokeweight=".25pt"/>
                <v:shape id="Freeform 108" o:spid="_x0000_s1030" style="position:absolute;left:3463;top:769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" path="m149,l91,11,44,43,12,91,,149r12,57l44,254r47,32l149,297r58,-11l254,254r32,-48l298,149,286,91,254,43,207,11,149,xe" stroked="f">
                  <v:path arrowok="t" o:connecttype="custom" o:connectlocs="149,7692;91,7703;44,7735;12,7783;0,7841;12,7898;44,7946;91,7978;149,7989;207,7978;254,7946;286,7898;298,7841;286,7783;254,7735;207,7703;149,7692" o:connectangles="0,0,0,0,0,0,0,0,0,0,0,0,0,0,0,0,0"/>
                </v:shape>
                <v:shape id="Freeform 107" o:spid="_x0000_s1031" style="position:absolute;left:3463;top:769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" path="m149,297r58,-11l254,254r32,-48l298,149,286,91,254,43,207,11,149,,91,11,44,43,12,91,,149r12,57l44,254r47,32l149,297xe" filled="f" strokeweight=".5pt">
                  <v:path arrowok="t" o:connecttype="custom" o:connectlocs="149,7989;207,7978;254,7946;286,7898;298,7841;286,7783;254,7735;207,7703;149,7692;91,7703;44,7735;12,7783;0,7841;12,7898;44,7946;91,7978;149,7989" o:connectangles="0,0,0,0,0,0,0,0,0,0,0,0,0,0,0,0,0"/>
                </v:shape>
                <v:shape id="Freeform 106" o:spid="_x0000_s1032" style="position:absolute;left:4479;top:769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" path="m149,l91,12,44,44,12,91,,149r12,58l44,254r47,32l149,298r58,-12l254,254r32,-47l298,149,286,91,254,44,207,12,149,xe" stroked="f">
                  <v:path arrowok="t" o:connecttype="custom" o:connectlocs="149,7698;91,7710;44,7742;12,7789;0,7847;12,7905;44,7952;91,7984;149,7996;207,7984;254,7952;286,7905;298,7847;286,7789;254,7742;207,7710;149,7698" o:connectangles="0,0,0,0,0,0,0,0,0,0,0,0,0,0,0,0,0"/>
                </v:shape>
                <v:shape id="Freeform 105" o:spid="_x0000_s1033" style="position:absolute;left:4479;top:769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" path="m149,298r58,-12l254,254r32,-47l298,149,286,91,254,44,207,12,149,,91,12,44,44,12,91,,149r12,58l44,254r47,32l149,298xe" filled="f" strokeweight=".5pt">
                  <v:path arrowok="t" o:connecttype="custom" o:connectlocs="149,7996;207,7984;254,7952;286,7905;298,7847;286,7789;254,7742;207,7710;149,7698;91,7710;44,7742;12,7789;0,7847;12,7905;44,7952;91,7984;149,7996" o:connectangles="0,0,0,0,0,0,0,0,0,0,0,0,0,0,0,0,0"/>
                </v:shape>
                <v:shape id="Freeform 104" o:spid="_x0000_s1034" style="position:absolute;left:5496;top:770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" path="m148,l91,11,43,43,11,91,,149r11,58l43,254r48,32l148,297r58,-11l254,254r32,-47l297,149,286,91,254,43,206,11,148,xe" stroked="f">
                  <v:path arrowok="t" o:connecttype="custom" o:connectlocs="148,7709;91,7720;43,7752;11,7800;0,7858;11,7916;43,7963;91,7995;148,8006;206,7995;254,7963;286,7916;297,7858;286,7800;254,7752;206,7720;148,7709" o:connectangles="0,0,0,0,0,0,0,0,0,0,0,0,0,0,0,0,0"/>
                </v:shape>
                <v:shape id="Freeform 103" o:spid="_x0000_s1035" style="position:absolute;left:5496;top:770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" path="m148,297r58,-11l254,254r32,-47l297,149,286,91,254,43,206,11,148,,91,11,43,43,11,91,,149r11,58l43,254r48,32l148,297xe" filled="f" strokeweight=".5pt">
                  <v:path arrowok="t" o:connecttype="custom" o:connectlocs="148,8006;206,7995;254,7963;286,7916;297,7858;286,7800;254,7752;206,7720;148,7709;91,7720;43,7752;11,7800;0,7858;11,7916;43,7963;91,7995;148,8006" o:connectangles="0,0,0,0,0,0,0,0,0,0,0,0,0,0,0,0,0"/>
                </v:shape>
                <v:shape id="Freeform 102" o:spid="_x0000_s1036" style="position:absolute;left:6513;top:771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" path="m149,l91,12,44,44,12,91,,149r12,58l44,254r47,32l149,298r58,-12l254,254r32,-47l298,149,286,91,254,44,207,12,149,xe" fillcolor="#41ad49" stroked="f">
                  <v:path arrowok="t" o:connecttype="custom" o:connectlocs="149,7715;91,7727;44,7759;12,7806;0,7864;12,7922;44,7969;91,8001;149,8013;207,8001;254,7969;286,7922;298,7864;286,7806;254,7759;207,7727;149,7715" o:connectangles="0,0,0,0,0,0,0,0,0,0,0,0,0,0,0,0,0"/>
                </v:shape>
                <v:shape id="Freeform 101" o:spid="_x0000_s1037" style="position:absolute;left:6513;top:771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" path="m149,298r58,-12l254,254r32,-47l298,149,286,91,254,44,207,12,149,,91,12,44,44,12,91,,149r12,58l44,254r47,32l149,298xe" filled="f" strokeweight=".5pt">
                  <v:path arrowok="t" o:connecttype="custom" o:connectlocs="149,8013;207,8001;254,7969;286,7922;298,7864;286,7806;254,7759;207,7727;149,7715;91,7727;44,7759;12,7806;0,7864;12,7922;44,7969;91,8001;149,8013" o:connectangles="0,0,0,0,0,0,0,0,0,0,0,0,0,0,0,0,0"/>
                </v:shape>
                <v:line id="Line 100" o:spid="_x0000_s1038" style="position:absolute;visibility:visible;mso-wrap-style:square" from="3611,7535" to="361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" strokeweight=".5pt"/>
                <v:shape id="Picture 99" o:spid="_x0000_s1039" type="#_x0000_t75" style="position:absolute;left:6000;top:7708;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">
                  <v:imagedata r:id="rId32" o:title=""/>
                </v:shape>
                <v:line id="Line 98" o:spid="_x0000_s1040" style="position:absolute;visibility:visible;mso-wrap-style:square" from="6659,7563" to="6659,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" strokeweight=".5pt"/>
                <v:shape id="Picture 97" o:spid="_x0000_s1041" type="#_x0000_t75" style="position:absolute;left:3966;top:7689;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">
                  <v:imagedata r:id="rId32" o:title=""/>
                </v:shape>
                <v:line id="Line 96" o:spid="_x0000_s1042" style="position:absolute;visibility:visible;mso-wrap-style:square" from="4620,7546" to="4620,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" strokeweight=".5pt"/>
                <v:line id="Line 95" o:spid="_x0000_s1043" style="position:absolute;visibility:visible;mso-wrap-style:square" from="5642,7546" to="564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" strokeweight=".5pt"/>
                <v:line id="Line 94" o:spid="_x0000_s1044" style="position:absolute;visibility:visible;mso-wrap-style:square" from="4615,7551" to="5647,7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" strokeweight=".5pt"/>
                <v:shape id="Picture 93" o:spid="_x0000_s1045" type="#_x0000_t75" style="position:absolute;left:4983;top:7700;width:30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">
                  <v:imagedata r:id="rId32" o:title=""/>
                </v:shape>
                <v:shape id="Freeform 92" o:spid="_x0000_s1046" style="position:absolute;left:3463;top:769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" path="m149,l91,11,44,43,12,91,,149r12,57l44,254r47,32l149,297r58,-11l254,254r32,-48l298,149,286,91,254,43,207,11,149,xe" stroked="f">
                  <v:path arrowok="t" o:connecttype="custom" o:connectlocs="149,7692;91,7703;44,7735;12,7783;0,7841;12,7898;44,7946;91,7978;149,7989;207,7978;254,7946;286,7898;298,7841;286,7783;254,7735;207,7703;149,7692" o:connectangles="0,0,0,0,0,0,0,0,0,0,0,0,0,0,0,0,0"/>
                </v:shape>
                <v:shape id="Freeform 91" o:spid="_x0000_s1047" style="position:absolute;left:3463;top:7692;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" path="m149,297r58,-11l254,254r32,-48l298,149,286,91,254,43,207,11,149,,91,11,44,43,12,91,,149r12,57l44,254r47,32l149,297xe" filled="f" strokeweight=".5pt">
                  <v:path arrowok="t" o:connecttype="custom" o:connectlocs="149,7989;207,7978;254,7946;286,7898;298,7841;286,7783;254,7735;207,7703;149,7692;91,7703;44,7735;12,7783;0,7841;12,7898;44,7946;91,7978;149,7989" o:connectangles="0,0,0,0,0,0,0,0,0,0,0,0,0,0,0,0,0"/>
                </v:shape>
                <v:shape id="Freeform 90" o:spid="_x0000_s1048" style="position:absolute;left:4479;top:769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" path="m149,l91,12,44,44,12,91,,149r12,58l44,254r47,32l149,298r58,-12l254,254r32,-47l298,149,286,91,254,44,207,12,149,xe" stroked="f">
                  <v:path arrowok="t" o:connecttype="custom" o:connectlocs="149,7698;91,7710;44,7742;12,7789;0,7847;12,7905;44,7952;91,7984;149,7996;207,7984;254,7952;286,7905;298,7847;286,7789;254,7742;207,7710;149,7698" o:connectangles="0,0,0,0,0,0,0,0,0,0,0,0,0,0,0,0,0"/>
                </v:shape>
                <v:shape id="Freeform 89" o:spid="_x0000_s1049" style="position:absolute;left:4479;top:7698;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" path="m149,298r58,-12l254,254r32,-47l298,149,286,91,254,44,207,12,149,,91,12,44,44,12,91,,149r12,58l44,254r47,32l149,298xe" filled="f" strokeweight=".5pt">
                  <v:path arrowok="t" o:connecttype="custom" o:connectlocs="149,7996;207,7984;254,7952;286,7905;298,7847;286,7789;254,7742;207,7710;149,7698;91,7710;44,7742;12,7789;0,7847;12,7905;44,7952;91,7984;149,7996" o:connectangles="0,0,0,0,0,0,0,0,0,0,0,0,0,0,0,0,0"/>
                </v:shape>
                <v:shape id="Freeform 88" o:spid="_x0000_s1050" style="position:absolute;left:5496;top:770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" path="m148,l91,11,43,43,11,91,,149r11,58l43,254r48,32l148,297r58,-11l254,254r32,-47l297,149,286,91,254,43,206,11,148,xe" stroked="f">
                  <v:path arrowok="t" o:connecttype="custom" o:connectlocs="148,7709;91,7720;43,7752;11,7800;0,7858;11,7916;43,7963;91,7995;148,8006;206,7995;254,7963;286,7916;297,7858;286,7800;254,7752;206,7720;148,7709" o:connectangles="0,0,0,0,0,0,0,0,0,0,0,0,0,0,0,0,0"/>
                </v:shape>
                <v:shape id="Freeform 87" o:spid="_x0000_s1051" style="position:absolute;left:5496;top:7709;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" path="m148,297r58,-11l254,254r32,-47l297,149,286,91,254,43,206,11,148,,91,11,43,43,11,91,,149r11,58l43,254r48,32l148,297xe" filled="f" strokeweight=".5pt">
                  <v:path arrowok="t" o:connecttype="custom" o:connectlocs="148,8006;206,7995;254,7963;286,7916;297,7858;286,7800;254,7752;206,7720;148,7709;91,7720;43,7752;11,7800;0,7858;11,7916;43,7963;91,7995;148,8006" o:connectangles="0,0,0,0,0,0,0,0,0,0,0,0,0,0,0,0,0"/>
                </v:shape>
                <v:shape id="Freeform 86" o:spid="_x0000_s1052" style="position:absolute;left:6513;top:771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" path="m149,l91,12,44,44,12,91,,149r12,58l44,254r47,32l149,298r58,-12l254,254r32,-47l298,149,286,91,254,44,207,12,149,xe" fillcolor="#41ad49" stroked="f">
                  <v:path arrowok="t" o:connecttype="custom" o:connectlocs="149,7715;91,7727;44,7759;12,7806;0,7864;12,7922;44,7969;91,8001;149,8013;207,8001;254,7969;286,7922;298,7864;286,7806;254,7759;207,7727;149,7715" o:connectangles="0,0,0,0,0,0,0,0,0,0,0,0,0,0,0,0,0"/>
                </v:shape>
                <v:shape id="Freeform 85" o:spid="_x0000_s1053" style="position:absolute;left:6513;top:7715;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" path="m149,298r58,-12l254,254r32,-47l298,149,286,91,254,44,207,12,149,,91,12,44,44,12,91,,149r12,58l44,254r47,32l149,298xe" filled="f" strokeweight=".5pt">
                  <v:path arrowok="t" o:connecttype="custom" o:connectlocs="149,8013;207,8001;254,7969;286,7922;298,7864;286,7806;254,7759;207,7727;149,7715;91,7727;44,7759;12,7806;0,7864;12,7922;44,7969;91,8001;149,8013" o:connectangles="0,0,0,0,0,0,0,0,0,0,0,0,0,0,0,0,0"/>
                </v:shape>
                <v:line id="Line 84" o:spid="_x0000_s1054" style="position:absolute;visibility:visible;mso-wrap-style:square" from="3611,7535" to="361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" strokeweight=".5pt"/>
                <v:line id="Line 83" o:spid="_x0000_s1055" style="position:absolute;visibility:visible;mso-wrap-style:square" from="6659,7563" to="6659,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" strokeweight=".5pt"/>
                <v:line id="Line 82" o:spid="_x0000_s1056" style="position:absolute;visibility:visible;mso-wrap-style:square" from="4620,7546" to="4620,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" strokeweight=".5pt"/>
                <v:line id="Line 81" o:spid="_x0000_s1057" style="position:absolute;visibility:visible;mso-wrap-style:square" from="5642,7546" to="5642,7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" strokeweight=".5pt"/>
                <v:line id="Line 80" o:spid="_x0000_s1058" style="position:absolute;visibility:visible;mso-wrap-style:square" from="4615,7551" to="5647,7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" strokeweight=".5pt"/>
                <w10:wrap anchorx="page" anchory="page"/>
              </v:group>
            </w:pict>
          </mc:Fallback>
        </mc:AlternateContent>
      </w:r>
    </w:p>
    <w:p w14:paraId="0900F4C3" w14:textId="77777777" w:rsidR="006500DE" w:rsidRPr="004A7191" w:rsidRDefault="004A7191">
      <w:pPr>
        <w:spacing w:before="93"/>
        <w:ind w:left="3092" w:right="2786"/>
        <w:jc w:val="center"/>
        <w:rPr>
          <w:color w:val="000000" w:themeColor="text1"/>
          <w:sz w:val="16"/>
        </w:rPr>
      </w:pPr>
      <w:r w:rsidRPr="004A7191">
        <w:rPr>
          <w:color w:val="000000" w:themeColor="text1"/>
          <w:sz w:val="16"/>
        </w:rPr>
        <w:t>Least Concern (IUCN 3.1)</w:t>
      </w:r>
    </w:p>
    <w:p w14:paraId="04BAA107" w14:textId="77777777" w:rsidR="006500DE" w:rsidRPr="004A7191" w:rsidRDefault="004A7191">
      <w:pPr>
        <w:pStyle w:val="BodyText"/>
        <w:spacing w:before="117"/>
        <w:ind w:left="3800"/>
        <w:rPr>
          <w:rFonts w:ascii="Bookman Old Style"/>
          <w:b/>
          <w:color w:val="000000" w:themeColor="text1"/>
        </w:rPr>
      </w:pPr>
      <w:r w:rsidRPr="004A7191">
        <w:rPr>
          <w:rFonts w:ascii="Bookman Old Style"/>
          <w:b/>
          <w:color w:val="000000" w:themeColor="text1"/>
        </w:rPr>
        <w:t>Scientific classification</w:t>
      </w:r>
    </w:p>
    <w:p w14:paraId="06C04843" w14:textId="77777777" w:rsidR="006500DE" w:rsidRPr="004A7191" w:rsidRDefault="006500DE">
      <w:pPr>
        <w:pStyle w:val="BodyText"/>
        <w:rPr>
          <w:rFonts w:ascii="Bookman Old Style"/>
          <w:b/>
          <w:color w:val="000000" w:themeColor="text1"/>
        </w:rPr>
      </w:pPr>
    </w:p>
    <w:p w14:paraId="19A0E718" w14:textId="77777777" w:rsidR="006500DE" w:rsidRPr="004A7191" w:rsidRDefault="006500DE">
      <w:pPr>
        <w:pStyle w:val="BodyText"/>
        <w:rPr>
          <w:rFonts w:ascii="Bookman Old Style"/>
          <w:b/>
          <w:color w:val="000000" w:themeColor="text1"/>
        </w:rPr>
      </w:pPr>
    </w:p>
    <w:p w14:paraId="4CCE3266" w14:textId="77777777" w:rsidR="006500DE" w:rsidRPr="004A7191" w:rsidRDefault="006500DE">
      <w:pPr>
        <w:pStyle w:val="BodyText"/>
        <w:rPr>
          <w:rFonts w:ascii="Bookman Old Style"/>
          <w:b/>
          <w:color w:val="000000" w:themeColor="text1"/>
        </w:rPr>
      </w:pPr>
    </w:p>
    <w:p w14:paraId="1D70531D" w14:textId="77777777" w:rsidR="006500DE" w:rsidRPr="004A7191" w:rsidRDefault="006500DE">
      <w:pPr>
        <w:pStyle w:val="BodyText"/>
        <w:rPr>
          <w:rFonts w:ascii="Bookman Old Style"/>
          <w:b/>
          <w:color w:val="000000" w:themeColor="text1"/>
        </w:rPr>
      </w:pPr>
    </w:p>
    <w:p w14:paraId="79315420" w14:textId="77777777" w:rsidR="006500DE" w:rsidRPr="004A7191" w:rsidRDefault="006500DE">
      <w:pPr>
        <w:pStyle w:val="BodyText"/>
        <w:rPr>
          <w:rFonts w:ascii="Bookman Old Style"/>
          <w:b/>
          <w:color w:val="000000" w:themeColor="text1"/>
        </w:rPr>
      </w:pPr>
    </w:p>
    <w:p w14:paraId="74755299" w14:textId="77777777" w:rsidR="006500DE" w:rsidRPr="004A7191" w:rsidRDefault="006500DE">
      <w:pPr>
        <w:pStyle w:val="BodyText"/>
        <w:rPr>
          <w:rFonts w:ascii="Bookman Old Style"/>
          <w:b/>
          <w:color w:val="000000" w:themeColor="text1"/>
        </w:rPr>
      </w:pPr>
    </w:p>
    <w:p w14:paraId="53EEA4E7" w14:textId="77777777" w:rsidR="006500DE" w:rsidRPr="004A7191" w:rsidRDefault="006500DE">
      <w:pPr>
        <w:pStyle w:val="BodyText"/>
        <w:rPr>
          <w:rFonts w:ascii="Bookman Old Style"/>
          <w:b/>
          <w:color w:val="000000" w:themeColor="text1"/>
        </w:rPr>
      </w:pPr>
    </w:p>
    <w:p w14:paraId="05390C5C" w14:textId="77777777" w:rsidR="006500DE" w:rsidRPr="004A7191" w:rsidRDefault="006500DE">
      <w:pPr>
        <w:pStyle w:val="BodyText"/>
        <w:rPr>
          <w:rFonts w:ascii="Bookman Old Style"/>
          <w:b/>
          <w:color w:val="000000" w:themeColor="text1"/>
        </w:rPr>
      </w:pPr>
    </w:p>
    <w:p w14:paraId="789BE21C" w14:textId="77777777" w:rsidR="006500DE" w:rsidRPr="004A7191" w:rsidRDefault="006500DE">
      <w:pPr>
        <w:pStyle w:val="BodyText"/>
        <w:rPr>
          <w:rFonts w:ascii="Bookman Old Style"/>
          <w:b/>
          <w:color w:val="000000" w:themeColor="text1"/>
        </w:rPr>
      </w:pPr>
    </w:p>
    <w:p w14:paraId="0F3E5153" w14:textId="77777777" w:rsidR="006500DE" w:rsidRPr="004A7191" w:rsidRDefault="006500DE">
      <w:pPr>
        <w:pStyle w:val="BodyText"/>
        <w:rPr>
          <w:rFonts w:ascii="Bookman Old Style"/>
          <w:b/>
          <w:color w:val="000000" w:themeColor="text1"/>
        </w:rPr>
      </w:pPr>
    </w:p>
    <w:p w14:paraId="64C28816" w14:textId="77777777" w:rsidR="006500DE" w:rsidRPr="004A7191" w:rsidRDefault="006500DE">
      <w:pPr>
        <w:pStyle w:val="BodyText"/>
        <w:spacing w:before="6"/>
        <w:rPr>
          <w:rFonts w:ascii="Bookman Old Style"/>
          <w:b/>
          <w:color w:val="000000" w:themeColor="text1"/>
          <w:sz w:val="23"/>
        </w:rPr>
      </w:pPr>
    </w:p>
    <w:p w14:paraId="15EB90E8" w14:textId="77777777" w:rsidR="006500DE" w:rsidRPr="004A7191" w:rsidRDefault="006500DE" w:rsidP="00AE6195">
      <w:pPr>
        <w:spacing w:line="259" w:lineRule="auto"/>
        <w:ind w:left="1280" w:right="5163"/>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0922D0C1" w14:textId="77777777" w:rsidR="006500DE" w:rsidRPr="004A7191" w:rsidRDefault="006500DE">
      <w:pPr>
        <w:pStyle w:val="BodyText"/>
        <w:rPr>
          <w:rFonts w:ascii="Georgia"/>
          <w:i/>
          <w:color w:val="000000" w:themeColor="text1"/>
          <w:sz w:val="22"/>
        </w:rPr>
      </w:pPr>
    </w:p>
    <w:p w14:paraId="17AF1FA2" w14:textId="77777777" w:rsidR="006500DE" w:rsidRPr="004A7191" w:rsidRDefault="006500DE">
      <w:pPr>
        <w:pStyle w:val="BodyText"/>
        <w:rPr>
          <w:rFonts w:ascii="Georgia"/>
          <w:i/>
          <w:color w:val="000000" w:themeColor="text1"/>
          <w:sz w:val="22"/>
        </w:rPr>
      </w:pPr>
    </w:p>
    <w:p w14:paraId="345D4113" w14:textId="77777777" w:rsidR="006500DE" w:rsidRPr="004A7191" w:rsidRDefault="006500DE">
      <w:pPr>
        <w:pStyle w:val="BodyText"/>
        <w:rPr>
          <w:rFonts w:ascii="Georgia"/>
          <w:i/>
          <w:color w:val="000000" w:themeColor="text1"/>
          <w:sz w:val="22"/>
        </w:rPr>
      </w:pPr>
    </w:p>
    <w:p w14:paraId="78964AB8" w14:textId="77777777" w:rsidR="003B34BB" w:rsidRPr="004A7191" w:rsidRDefault="003B34BB" w:rsidP="003B34BB">
      <w:pPr>
        <w:pStyle w:val="Heading1"/>
        <w:tabs>
          <w:tab w:val="left" w:pos="1132"/>
          <w:tab w:val="left" w:pos="7739"/>
        </w:tabs>
        <w:rPr>
          <w:color w:val="000000" w:themeColor="text1"/>
        </w:rPr>
      </w:pPr>
      <w:r w:rsidRPr="004A7191">
        <w:rPr>
          <w:color w:val="000000" w:themeColor="text1"/>
          <w:shd w:val="clear" w:color="auto" w:fill="86B273"/>
        </w:rPr>
        <w:tab/>
      </w:r>
      <w:r>
        <w:rPr>
          <w:color w:val="000000" w:themeColor="text1"/>
          <w:shd w:val="clear" w:color="auto" w:fill="86B273"/>
        </w:rPr>
        <w:t>58</w:t>
      </w:r>
      <w:r w:rsidRPr="004A7191">
        <w:rPr>
          <w:color w:val="000000" w:themeColor="text1"/>
          <w:shd w:val="clear" w:color="auto" w:fill="86B273"/>
        </w:rPr>
        <w:t>.</w:t>
      </w:r>
      <w:r>
        <w:rPr>
          <w:color w:val="000000" w:themeColor="text1"/>
          <w:shd w:val="clear" w:color="auto" w:fill="86B273"/>
        </w:rPr>
        <w:t>Purple Sunbird</w:t>
      </w:r>
      <w:r w:rsidRPr="004A7191">
        <w:rPr>
          <w:color w:val="000000" w:themeColor="text1"/>
          <w:shd w:val="clear" w:color="auto" w:fill="86B273"/>
        </w:rPr>
        <w:tab/>
      </w:r>
    </w:p>
    <w:p w14:paraId="38BD665C" w14:textId="77777777" w:rsidR="006500DE" w:rsidRPr="004A7191" w:rsidRDefault="004A7191">
      <w:pPr>
        <w:pStyle w:val="BodyText"/>
        <w:spacing w:before="165" w:line="230" w:lineRule="auto"/>
        <w:ind w:left="1140" w:right="1188"/>
        <w:rPr>
          <w:color w:val="000000" w:themeColor="text1"/>
        </w:rPr>
      </w:pPr>
      <w:r w:rsidRPr="004A7191">
        <w:rPr>
          <w:color w:val="000000" w:themeColor="text1"/>
        </w:rPr>
        <w:t>The</w:t>
      </w:r>
      <w:r w:rsidR="00750405">
        <w:rPr>
          <w:color w:val="000000" w:themeColor="text1"/>
        </w:rPr>
        <w:t xml:space="preserve"> </w:t>
      </w:r>
      <w:r w:rsidRPr="004A7191">
        <w:rPr>
          <w:rFonts w:ascii="Bookman Old Style"/>
          <w:b/>
          <w:color w:val="000000" w:themeColor="text1"/>
        </w:rPr>
        <w:t>purple</w:t>
      </w:r>
      <w:r w:rsidR="00750405">
        <w:rPr>
          <w:rFonts w:ascii="Bookman Old Style"/>
          <w:b/>
          <w:color w:val="000000" w:themeColor="text1"/>
        </w:rPr>
        <w:t xml:space="preserve"> </w:t>
      </w:r>
      <w:r w:rsidRPr="004A7191">
        <w:rPr>
          <w:rFonts w:ascii="Bookman Old Style"/>
          <w:b/>
          <w:color w:val="000000" w:themeColor="text1"/>
        </w:rPr>
        <w:t>sunbird</w:t>
      </w:r>
      <w:r w:rsidR="00750405">
        <w:rPr>
          <w:rFonts w:ascii="Bookman Old Style"/>
          <w:b/>
          <w:color w:val="000000" w:themeColor="text1"/>
        </w:rPr>
        <w:t xml:space="preserve"> </w:t>
      </w:r>
      <w:r w:rsidRPr="004A7191">
        <w:rPr>
          <w:color w:val="000000" w:themeColor="text1"/>
        </w:rPr>
        <w:t>(</w:t>
      </w:r>
      <w:proofErr w:type="spellStart"/>
      <w:r w:rsidRPr="004A7191">
        <w:rPr>
          <w:rFonts w:ascii="Georgia"/>
          <w:i/>
          <w:color w:val="000000" w:themeColor="text1"/>
        </w:rPr>
        <w:t>Cinnyrisasiaticus</w:t>
      </w:r>
      <w:proofErr w:type="spellEnd"/>
      <w:r w:rsidRPr="004A7191">
        <w:rPr>
          <w:color w:val="000000" w:themeColor="text1"/>
        </w:rPr>
        <w:t>)</w:t>
      </w:r>
      <w:r w:rsidR="003B34BB">
        <w:rPr>
          <w:color w:val="000000" w:themeColor="text1"/>
        </w:rPr>
        <w:t xml:space="preserve"> </w:t>
      </w:r>
      <w:r w:rsidRPr="004A7191">
        <w:rPr>
          <w:color w:val="000000" w:themeColor="text1"/>
        </w:rPr>
        <w:t>is</w:t>
      </w:r>
      <w:r w:rsidR="003B34BB">
        <w:rPr>
          <w:color w:val="000000" w:themeColor="text1"/>
        </w:rPr>
        <w:t xml:space="preserve"> </w:t>
      </w:r>
      <w:r w:rsidRPr="004A7191">
        <w:rPr>
          <w:color w:val="000000" w:themeColor="text1"/>
        </w:rPr>
        <w:t>a</w:t>
      </w:r>
      <w:r w:rsidR="003B34BB">
        <w:rPr>
          <w:color w:val="000000" w:themeColor="text1"/>
        </w:rPr>
        <w:t xml:space="preserve"> </w:t>
      </w:r>
      <w:r w:rsidRPr="004A7191">
        <w:rPr>
          <w:color w:val="000000" w:themeColor="text1"/>
        </w:rPr>
        <w:t>small</w:t>
      </w:r>
      <w:r w:rsidR="003B34BB">
        <w:rPr>
          <w:color w:val="000000" w:themeColor="text1"/>
        </w:rPr>
        <w:t xml:space="preserve"> </w:t>
      </w:r>
      <w:r w:rsidRPr="004A7191">
        <w:rPr>
          <w:color w:val="000000" w:themeColor="text1"/>
        </w:rPr>
        <w:t>bird</w:t>
      </w:r>
      <w:r w:rsidR="003B34BB">
        <w:rPr>
          <w:color w:val="000000" w:themeColor="text1"/>
        </w:rPr>
        <w:t xml:space="preserve"> </w:t>
      </w:r>
      <w:r w:rsidRPr="004A7191">
        <w:rPr>
          <w:color w:val="000000" w:themeColor="text1"/>
        </w:rPr>
        <w:t>in</w:t>
      </w:r>
      <w:r w:rsidR="003B34BB">
        <w:rPr>
          <w:color w:val="000000" w:themeColor="text1"/>
        </w:rPr>
        <w:t xml:space="preserve"> </w:t>
      </w:r>
      <w:r w:rsidRPr="004A7191">
        <w:rPr>
          <w:color w:val="000000" w:themeColor="text1"/>
        </w:rPr>
        <w:t xml:space="preserve">the </w:t>
      </w:r>
      <w:r w:rsidRPr="004A7191">
        <w:rPr>
          <w:color w:val="000000" w:themeColor="text1"/>
          <w:spacing w:val="-4"/>
        </w:rPr>
        <w:t xml:space="preserve">sunbird </w:t>
      </w:r>
      <w:r w:rsidRPr="004A7191">
        <w:rPr>
          <w:color w:val="000000" w:themeColor="text1"/>
        </w:rPr>
        <w:t xml:space="preserve">family found mainly in </w:t>
      </w:r>
      <w:r w:rsidRPr="004A7191">
        <w:rPr>
          <w:color w:val="000000" w:themeColor="text1"/>
          <w:spacing w:val="-4"/>
        </w:rPr>
        <w:t xml:space="preserve">South </w:t>
      </w:r>
      <w:r w:rsidRPr="004A7191">
        <w:rPr>
          <w:color w:val="000000" w:themeColor="text1"/>
        </w:rPr>
        <w:t xml:space="preserve">and </w:t>
      </w:r>
      <w:r w:rsidRPr="004A7191">
        <w:rPr>
          <w:color w:val="000000" w:themeColor="text1"/>
          <w:spacing w:val="-4"/>
        </w:rPr>
        <w:t xml:space="preserve">Southeast </w:t>
      </w:r>
      <w:r w:rsidRPr="004A7191">
        <w:rPr>
          <w:color w:val="000000" w:themeColor="text1"/>
        </w:rPr>
        <w:t xml:space="preserve">Asia but </w:t>
      </w:r>
      <w:r w:rsidRPr="004A7191">
        <w:rPr>
          <w:color w:val="000000" w:themeColor="text1"/>
          <w:spacing w:val="-3"/>
        </w:rPr>
        <w:t xml:space="preserve">extending west </w:t>
      </w:r>
      <w:r w:rsidRPr="004A7191">
        <w:rPr>
          <w:color w:val="000000" w:themeColor="text1"/>
        </w:rPr>
        <w:t xml:space="preserve">into parts of the Arabian peninsula. Like </w:t>
      </w:r>
      <w:r w:rsidRPr="004A7191">
        <w:rPr>
          <w:color w:val="000000" w:themeColor="text1"/>
          <w:spacing w:val="-3"/>
        </w:rPr>
        <w:t xml:space="preserve">other </w:t>
      </w:r>
      <w:r w:rsidRPr="004A7191">
        <w:rPr>
          <w:color w:val="000000" w:themeColor="text1"/>
          <w:spacing w:val="-4"/>
        </w:rPr>
        <w:t xml:space="preserve">sunbirds </w:t>
      </w:r>
      <w:r w:rsidRPr="004A7191">
        <w:rPr>
          <w:color w:val="000000" w:themeColor="text1"/>
        </w:rPr>
        <w:t xml:space="preserve">they feed mainly on </w:t>
      </w:r>
      <w:r w:rsidRPr="004A7191">
        <w:rPr>
          <w:color w:val="000000" w:themeColor="text1"/>
          <w:spacing w:val="-6"/>
        </w:rPr>
        <w:t>nectar,</w:t>
      </w:r>
      <w:r w:rsidRPr="004A7191">
        <w:rPr>
          <w:color w:val="000000" w:themeColor="text1"/>
          <w:spacing w:val="-27"/>
        </w:rPr>
        <w:t xml:space="preserve"> </w:t>
      </w:r>
      <w:r w:rsidRPr="004A7191">
        <w:rPr>
          <w:color w:val="000000" w:themeColor="text1"/>
        </w:rPr>
        <w:t>although</w:t>
      </w:r>
      <w:r w:rsidRPr="004A7191">
        <w:rPr>
          <w:color w:val="000000" w:themeColor="text1"/>
          <w:spacing w:val="-19"/>
        </w:rPr>
        <w:t xml:space="preserve"> </w:t>
      </w:r>
      <w:r w:rsidRPr="004A7191">
        <w:rPr>
          <w:color w:val="000000" w:themeColor="text1"/>
        </w:rPr>
        <w:t>they</w:t>
      </w:r>
      <w:r w:rsidRPr="004A7191">
        <w:rPr>
          <w:color w:val="000000" w:themeColor="text1"/>
          <w:spacing w:val="-21"/>
        </w:rPr>
        <w:t xml:space="preserve"> </w:t>
      </w:r>
      <w:r w:rsidRPr="004A7191">
        <w:rPr>
          <w:color w:val="000000" w:themeColor="text1"/>
          <w:spacing w:val="-3"/>
        </w:rPr>
        <w:t>will</w:t>
      </w:r>
      <w:r w:rsidRPr="004A7191">
        <w:rPr>
          <w:color w:val="000000" w:themeColor="text1"/>
          <w:spacing w:val="-25"/>
        </w:rPr>
        <w:t xml:space="preserve"> </w:t>
      </w:r>
      <w:r w:rsidRPr="004A7191">
        <w:rPr>
          <w:color w:val="000000" w:themeColor="text1"/>
        </w:rPr>
        <w:t>also</w:t>
      </w:r>
      <w:r w:rsidRPr="004A7191">
        <w:rPr>
          <w:color w:val="000000" w:themeColor="text1"/>
          <w:spacing w:val="-20"/>
        </w:rPr>
        <w:t xml:space="preserve"> </w:t>
      </w:r>
      <w:r w:rsidRPr="004A7191">
        <w:rPr>
          <w:color w:val="000000" w:themeColor="text1"/>
        </w:rPr>
        <w:t>take insects,</w:t>
      </w:r>
      <w:r w:rsidRPr="004A7191">
        <w:rPr>
          <w:color w:val="000000" w:themeColor="text1"/>
          <w:spacing w:val="-27"/>
        </w:rPr>
        <w:t xml:space="preserve"> </w:t>
      </w:r>
      <w:r w:rsidRPr="004A7191">
        <w:rPr>
          <w:color w:val="000000" w:themeColor="text1"/>
          <w:spacing w:val="-3"/>
        </w:rPr>
        <w:t>especially</w:t>
      </w:r>
      <w:r w:rsidRPr="004A7191">
        <w:rPr>
          <w:color w:val="000000" w:themeColor="text1"/>
          <w:spacing w:val="-29"/>
        </w:rPr>
        <w:t xml:space="preserve"> </w:t>
      </w:r>
      <w:r w:rsidRPr="004A7191">
        <w:rPr>
          <w:color w:val="000000" w:themeColor="text1"/>
          <w:spacing w:val="-3"/>
        </w:rPr>
        <w:t>when</w:t>
      </w:r>
      <w:r w:rsidRPr="004A7191">
        <w:rPr>
          <w:color w:val="000000" w:themeColor="text1"/>
          <w:spacing w:val="-31"/>
        </w:rPr>
        <w:t xml:space="preserve"> </w:t>
      </w:r>
      <w:r w:rsidRPr="004A7191">
        <w:rPr>
          <w:color w:val="000000" w:themeColor="text1"/>
        </w:rPr>
        <w:t>feeding</w:t>
      </w:r>
      <w:r w:rsidRPr="004A7191">
        <w:rPr>
          <w:color w:val="000000" w:themeColor="text1"/>
          <w:spacing w:val="-25"/>
        </w:rPr>
        <w:t xml:space="preserve"> </w:t>
      </w:r>
      <w:r w:rsidRPr="004A7191">
        <w:rPr>
          <w:color w:val="000000" w:themeColor="text1"/>
          <w:spacing w:val="-3"/>
        </w:rPr>
        <w:t xml:space="preserve">young. They </w:t>
      </w:r>
      <w:r w:rsidRPr="004A7191">
        <w:rPr>
          <w:color w:val="000000" w:themeColor="text1"/>
        </w:rPr>
        <w:t xml:space="preserve">have a fast and </w:t>
      </w:r>
      <w:r w:rsidRPr="004A7191">
        <w:rPr>
          <w:color w:val="000000" w:themeColor="text1"/>
          <w:spacing w:val="-4"/>
        </w:rPr>
        <w:t xml:space="preserve">direct </w:t>
      </w:r>
      <w:r w:rsidRPr="004A7191">
        <w:rPr>
          <w:color w:val="000000" w:themeColor="text1"/>
        </w:rPr>
        <w:t xml:space="preserve">flight and can take </w:t>
      </w:r>
      <w:r w:rsidRPr="004A7191">
        <w:rPr>
          <w:color w:val="000000" w:themeColor="text1"/>
          <w:spacing w:val="-3"/>
        </w:rPr>
        <w:t xml:space="preserve">nectar </w:t>
      </w:r>
      <w:r w:rsidRPr="004A7191">
        <w:rPr>
          <w:color w:val="000000" w:themeColor="text1"/>
        </w:rPr>
        <w:t xml:space="preserve">by </w:t>
      </w:r>
      <w:r w:rsidRPr="004A7191">
        <w:rPr>
          <w:color w:val="000000" w:themeColor="text1"/>
          <w:spacing w:val="-3"/>
        </w:rPr>
        <w:t xml:space="preserve">hovering </w:t>
      </w:r>
      <w:r w:rsidRPr="004A7191">
        <w:rPr>
          <w:color w:val="000000" w:themeColor="text1"/>
        </w:rPr>
        <w:t xml:space="preserve">like a </w:t>
      </w:r>
      <w:r w:rsidRPr="004A7191">
        <w:rPr>
          <w:color w:val="000000" w:themeColor="text1"/>
          <w:spacing w:val="-3"/>
        </w:rPr>
        <w:t>hummingbird</w:t>
      </w:r>
      <w:r w:rsidRPr="004A7191">
        <w:rPr>
          <w:color w:val="000000" w:themeColor="text1"/>
          <w:spacing w:val="-5"/>
        </w:rPr>
        <w:t xml:space="preserve"> </w:t>
      </w:r>
      <w:r w:rsidRPr="004A7191">
        <w:rPr>
          <w:color w:val="000000" w:themeColor="text1"/>
        </w:rPr>
        <w:t>but</w:t>
      </w:r>
      <w:r w:rsidRPr="004A7191">
        <w:rPr>
          <w:color w:val="000000" w:themeColor="text1"/>
          <w:spacing w:val="-5"/>
        </w:rPr>
        <w:t xml:space="preserve"> </w:t>
      </w:r>
      <w:r w:rsidRPr="004A7191">
        <w:rPr>
          <w:color w:val="000000" w:themeColor="text1"/>
          <w:spacing w:val="-3"/>
        </w:rPr>
        <w:t>often</w:t>
      </w:r>
      <w:r w:rsidRPr="004A7191">
        <w:rPr>
          <w:color w:val="000000" w:themeColor="text1"/>
          <w:spacing w:val="-23"/>
        </w:rPr>
        <w:t xml:space="preserve"> </w:t>
      </w:r>
      <w:r w:rsidRPr="004A7191">
        <w:rPr>
          <w:color w:val="000000" w:themeColor="text1"/>
          <w:spacing w:val="-3"/>
        </w:rPr>
        <w:t>perch</w:t>
      </w:r>
      <w:r w:rsidRPr="004A7191">
        <w:rPr>
          <w:color w:val="000000" w:themeColor="text1"/>
          <w:spacing w:val="-24"/>
        </w:rPr>
        <w:t xml:space="preserve"> </w:t>
      </w:r>
      <w:r w:rsidRPr="004A7191">
        <w:rPr>
          <w:color w:val="000000" w:themeColor="text1"/>
        </w:rPr>
        <w:t>at</w:t>
      </w:r>
      <w:r w:rsidRPr="004A7191">
        <w:rPr>
          <w:color w:val="000000" w:themeColor="text1"/>
          <w:spacing w:val="-19"/>
        </w:rPr>
        <w:t xml:space="preserve"> </w:t>
      </w:r>
      <w:r w:rsidRPr="004A7191">
        <w:rPr>
          <w:color w:val="000000" w:themeColor="text1"/>
        </w:rPr>
        <w:t>the</w:t>
      </w:r>
      <w:r w:rsidRPr="004A7191">
        <w:rPr>
          <w:color w:val="000000" w:themeColor="text1"/>
          <w:spacing w:val="-18"/>
        </w:rPr>
        <w:t xml:space="preserve"> </w:t>
      </w:r>
      <w:r w:rsidRPr="004A7191">
        <w:rPr>
          <w:color w:val="000000" w:themeColor="text1"/>
          <w:spacing w:val="-3"/>
        </w:rPr>
        <w:t>base</w:t>
      </w:r>
      <w:r w:rsidRPr="004A7191">
        <w:rPr>
          <w:color w:val="000000" w:themeColor="text1"/>
          <w:spacing w:val="-23"/>
        </w:rPr>
        <w:t xml:space="preserve"> </w:t>
      </w:r>
      <w:r w:rsidRPr="004A7191">
        <w:rPr>
          <w:color w:val="000000" w:themeColor="text1"/>
        </w:rPr>
        <w:t>of</w:t>
      </w:r>
      <w:r w:rsidRPr="004A7191">
        <w:rPr>
          <w:color w:val="000000" w:themeColor="text1"/>
          <w:spacing w:val="-20"/>
        </w:rPr>
        <w:t xml:space="preserve"> </w:t>
      </w:r>
      <w:r w:rsidRPr="004A7191">
        <w:rPr>
          <w:color w:val="000000" w:themeColor="text1"/>
          <w:spacing w:val="-4"/>
        </w:rPr>
        <w:t>flowers.</w:t>
      </w:r>
      <w:r w:rsidRPr="004A7191">
        <w:rPr>
          <w:color w:val="000000" w:themeColor="text1"/>
          <w:spacing w:val="-35"/>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males</w:t>
      </w:r>
      <w:r w:rsidRPr="004A7191">
        <w:rPr>
          <w:color w:val="000000" w:themeColor="text1"/>
          <w:spacing w:val="-19"/>
        </w:rPr>
        <w:t xml:space="preserve"> </w:t>
      </w:r>
      <w:r w:rsidRPr="004A7191">
        <w:rPr>
          <w:color w:val="000000" w:themeColor="text1"/>
        </w:rPr>
        <w:t>can</w:t>
      </w:r>
      <w:r w:rsidRPr="004A7191">
        <w:rPr>
          <w:color w:val="000000" w:themeColor="text1"/>
          <w:spacing w:val="-21"/>
        </w:rPr>
        <w:t xml:space="preserve"> </w:t>
      </w:r>
      <w:r w:rsidRPr="004A7191">
        <w:rPr>
          <w:color w:val="000000" w:themeColor="text1"/>
        </w:rPr>
        <w:t>appear</w:t>
      </w:r>
      <w:r w:rsidRPr="004A7191">
        <w:rPr>
          <w:color w:val="000000" w:themeColor="text1"/>
          <w:spacing w:val="-19"/>
        </w:rPr>
        <w:t xml:space="preserve"> </w:t>
      </w:r>
      <w:r w:rsidRPr="004A7191">
        <w:rPr>
          <w:color w:val="000000" w:themeColor="text1"/>
          <w:spacing w:val="-6"/>
        </w:rPr>
        <w:t xml:space="preserve">all </w:t>
      </w:r>
      <w:r w:rsidRPr="004A7191">
        <w:rPr>
          <w:color w:val="000000" w:themeColor="text1"/>
          <w:spacing w:val="-3"/>
        </w:rPr>
        <w:t xml:space="preserve">black </w:t>
      </w:r>
      <w:r w:rsidRPr="004A7191">
        <w:rPr>
          <w:color w:val="000000" w:themeColor="text1"/>
        </w:rPr>
        <w:t xml:space="preserve">in harsh </w:t>
      </w:r>
      <w:r w:rsidRPr="004A7191">
        <w:rPr>
          <w:color w:val="000000" w:themeColor="text1"/>
          <w:spacing w:val="-4"/>
        </w:rPr>
        <w:t xml:space="preserve">sunlight </w:t>
      </w:r>
      <w:r w:rsidRPr="004A7191">
        <w:rPr>
          <w:color w:val="000000" w:themeColor="text1"/>
        </w:rPr>
        <w:t xml:space="preserve">but the purple iridescence is visible on </w:t>
      </w:r>
      <w:r w:rsidRPr="004A7191">
        <w:rPr>
          <w:color w:val="000000" w:themeColor="text1"/>
          <w:spacing w:val="-3"/>
        </w:rPr>
        <w:t xml:space="preserve">closer observation </w:t>
      </w:r>
      <w:r w:rsidRPr="004A7191">
        <w:rPr>
          <w:color w:val="000000" w:themeColor="text1"/>
        </w:rPr>
        <w:t xml:space="preserve">or under good light </w:t>
      </w:r>
      <w:r w:rsidRPr="004A7191">
        <w:rPr>
          <w:color w:val="000000" w:themeColor="text1"/>
          <w:spacing w:val="-4"/>
        </w:rPr>
        <w:t xml:space="preserve">conditions. </w:t>
      </w:r>
      <w:r w:rsidRPr="004A7191">
        <w:rPr>
          <w:color w:val="000000" w:themeColor="text1"/>
          <w:spacing w:val="-5"/>
        </w:rPr>
        <w:t xml:space="preserve">Females </w:t>
      </w:r>
      <w:r w:rsidRPr="004A7191">
        <w:rPr>
          <w:color w:val="000000" w:themeColor="text1"/>
        </w:rPr>
        <w:t xml:space="preserve">are </w:t>
      </w:r>
      <w:r w:rsidRPr="004A7191">
        <w:rPr>
          <w:color w:val="000000" w:themeColor="text1"/>
          <w:spacing w:val="-4"/>
        </w:rPr>
        <w:t xml:space="preserve">olive </w:t>
      </w:r>
      <w:r w:rsidRPr="004A7191">
        <w:rPr>
          <w:color w:val="000000" w:themeColor="text1"/>
          <w:spacing w:val="-3"/>
        </w:rPr>
        <w:t xml:space="preserve">above </w:t>
      </w:r>
      <w:r w:rsidRPr="004A7191">
        <w:rPr>
          <w:color w:val="000000" w:themeColor="text1"/>
        </w:rPr>
        <w:t xml:space="preserve">and </w:t>
      </w:r>
      <w:r w:rsidRPr="004A7191">
        <w:rPr>
          <w:color w:val="000000" w:themeColor="text1"/>
          <w:spacing w:val="-4"/>
        </w:rPr>
        <w:t>yellowish</w:t>
      </w:r>
      <w:r w:rsidRPr="004A7191">
        <w:rPr>
          <w:color w:val="000000" w:themeColor="text1"/>
          <w:spacing w:val="-22"/>
        </w:rPr>
        <w:t xml:space="preserve"> </w:t>
      </w:r>
      <w:r w:rsidRPr="004A7191">
        <w:rPr>
          <w:color w:val="000000" w:themeColor="text1"/>
          <w:spacing w:val="-8"/>
        </w:rPr>
        <w:t>below.</w:t>
      </w:r>
    </w:p>
    <w:p w14:paraId="550CB874" w14:textId="77777777" w:rsidR="006500DE" w:rsidRPr="004A7191" w:rsidRDefault="004A7191">
      <w:pPr>
        <w:pStyle w:val="BodyText"/>
        <w:spacing w:line="230" w:lineRule="auto"/>
        <w:ind w:left="1140" w:right="1358" w:firstLine="280"/>
        <w:rPr>
          <w:color w:val="000000" w:themeColor="text1"/>
        </w:rPr>
      </w:pPr>
      <w:r w:rsidRPr="004A7191">
        <w:rPr>
          <w:color w:val="000000" w:themeColor="text1"/>
          <w:spacing w:val="-3"/>
        </w:rPr>
        <w:t xml:space="preserve">This </w:t>
      </w:r>
      <w:r w:rsidRPr="004A7191">
        <w:rPr>
          <w:color w:val="000000" w:themeColor="text1"/>
          <w:spacing w:val="-4"/>
        </w:rPr>
        <w:t xml:space="preserve">small sunbird </w:t>
      </w:r>
      <w:r w:rsidRPr="004A7191">
        <w:rPr>
          <w:color w:val="000000" w:themeColor="text1"/>
        </w:rPr>
        <w:t xml:space="preserve">has a </w:t>
      </w:r>
      <w:r w:rsidRPr="004A7191">
        <w:rPr>
          <w:color w:val="000000" w:themeColor="text1"/>
          <w:spacing w:val="-4"/>
        </w:rPr>
        <w:t xml:space="preserve">relatively </w:t>
      </w:r>
      <w:r w:rsidRPr="004A7191">
        <w:rPr>
          <w:color w:val="000000" w:themeColor="text1"/>
        </w:rPr>
        <w:t xml:space="preserve">short </w:t>
      </w:r>
      <w:r w:rsidRPr="004A7191">
        <w:rPr>
          <w:color w:val="000000" w:themeColor="text1"/>
          <w:spacing w:val="-3"/>
        </w:rPr>
        <w:t xml:space="preserve">bill, </w:t>
      </w:r>
      <w:r w:rsidRPr="004A7191">
        <w:rPr>
          <w:color w:val="000000" w:themeColor="text1"/>
        </w:rPr>
        <w:t xml:space="preserve">a </w:t>
      </w:r>
      <w:r w:rsidRPr="004A7191">
        <w:rPr>
          <w:color w:val="000000" w:themeColor="text1"/>
          <w:spacing w:val="-3"/>
        </w:rPr>
        <w:t xml:space="preserve">dark </w:t>
      </w:r>
      <w:r w:rsidRPr="004A7191">
        <w:rPr>
          <w:color w:val="000000" w:themeColor="text1"/>
        </w:rPr>
        <w:t xml:space="preserve">and short </w:t>
      </w:r>
      <w:r w:rsidRPr="004A7191">
        <w:rPr>
          <w:color w:val="000000" w:themeColor="text1"/>
          <w:spacing w:val="-4"/>
        </w:rPr>
        <w:t xml:space="preserve">square </w:t>
      </w:r>
      <w:r w:rsidRPr="004A7191">
        <w:rPr>
          <w:color w:val="000000" w:themeColor="text1"/>
          <w:spacing w:val="-3"/>
        </w:rPr>
        <w:t xml:space="preserve">ended </w:t>
      </w:r>
      <w:r w:rsidRPr="004A7191">
        <w:rPr>
          <w:color w:val="000000" w:themeColor="text1"/>
        </w:rPr>
        <w:t xml:space="preserve">tail </w:t>
      </w:r>
      <w:r w:rsidRPr="004A7191">
        <w:rPr>
          <w:color w:val="000000" w:themeColor="text1"/>
          <w:spacing w:val="-3"/>
        </w:rPr>
        <w:t xml:space="preserve">with distinctive </w:t>
      </w:r>
      <w:r w:rsidRPr="004A7191">
        <w:rPr>
          <w:color w:val="000000" w:themeColor="text1"/>
          <w:spacing w:val="-4"/>
        </w:rPr>
        <w:t xml:space="preserve">sexual </w:t>
      </w:r>
      <w:r w:rsidRPr="004A7191">
        <w:rPr>
          <w:color w:val="000000" w:themeColor="text1"/>
          <w:spacing w:val="-3"/>
        </w:rPr>
        <w:t xml:space="preserve">dimorphism. </w:t>
      </w:r>
      <w:r w:rsidRPr="004A7191">
        <w:rPr>
          <w:color w:val="000000" w:themeColor="text1"/>
        </w:rPr>
        <w:t xml:space="preserve">Less than 10 cm long they have a </w:t>
      </w:r>
      <w:r w:rsidRPr="004A7191">
        <w:rPr>
          <w:color w:val="000000" w:themeColor="text1"/>
          <w:spacing w:val="-3"/>
        </w:rPr>
        <w:t xml:space="preserve">down-curved bill with </w:t>
      </w:r>
      <w:r w:rsidRPr="004A7191">
        <w:rPr>
          <w:color w:val="000000" w:themeColor="text1"/>
        </w:rPr>
        <w:t xml:space="preserve">brush-tipped tubular tongues that aid in </w:t>
      </w:r>
      <w:r w:rsidRPr="004A7191">
        <w:rPr>
          <w:color w:val="000000" w:themeColor="text1"/>
          <w:spacing w:val="-3"/>
        </w:rPr>
        <w:t>nectar</w:t>
      </w:r>
      <w:r w:rsidRPr="004A7191">
        <w:rPr>
          <w:color w:val="000000" w:themeColor="text1"/>
          <w:spacing w:val="-7"/>
        </w:rPr>
        <w:t xml:space="preserve"> </w:t>
      </w:r>
      <w:r w:rsidRPr="004A7191">
        <w:rPr>
          <w:color w:val="000000" w:themeColor="text1"/>
        </w:rPr>
        <w:t>feeding.</w:t>
      </w:r>
      <w:r w:rsidRPr="004A7191">
        <w:rPr>
          <w:color w:val="000000" w:themeColor="text1"/>
          <w:spacing w:val="-4"/>
        </w:rPr>
        <w:t xml:space="preserve"> </w:t>
      </w:r>
      <w:r w:rsidRPr="004A7191">
        <w:rPr>
          <w:color w:val="000000" w:themeColor="text1"/>
        </w:rPr>
        <w:t>The</w:t>
      </w:r>
      <w:r w:rsidRPr="004A7191">
        <w:rPr>
          <w:color w:val="000000" w:themeColor="text1"/>
          <w:spacing w:val="-2"/>
        </w:rPr>
        <w:t xml:space="preserve"> </w:t>
      </w:r>
      <w:r w:rsidRPr="004A7191">
        <w:rPr>
          <w:color w:val="000000" w:themeColor="text1"/>
        </w:rPr>
        <w:t>male is glossy</w:t>
      </w:r>
      <w:r w:rsidRPr="004A7191">
        <w:rPr>
          <w:color w:val="000000" w:themeColor="text1"/>
          <w:spacing w:val="-5"/>
        </w:rPr>
        <w:t xml:space="preserve"> </w:t>
      </w:r>
      <w:r w:rsidRPr="004A7191">
        <w:rPr>
          <w:color w:val="000000" w:themeColor="text1"/>
        </w:rPr>
        <w:t>metallic</w:t>
      </w:r>
      <w:r w:rsidRPr="004A7191">
        <w:rPr>
          <w:color w:val="000000" w:themeColor="text1"/>
          <w:spacing w:val="-18"/>
        </w:rPr>
        <w:t xml:space="preserve"> </w:t>
      </w:r>
      <w:r w:rsidRPr="004A7191">
        <w:rPr>
          <w:color w:val="000000" w:themeColor="text1"/>
          <w:spacing w:val="-3"/>
        </w:rPr>
        <w:t>bluish</w:t>
      </w:r>
      <w:r w:rsidRPr="004A7191">
        <w:rPr>
          <w:color w:val="000000" w:themeColor="text1"/>
          <w:spacing w:val="-22"/>
        </w:rPr>
        <w:t xml:space="preserve"> </w:t>
      </w:r>
      <w:r w:rsidRPr="004A7191">
        <w:rPr>
          <w:color w:val="000000" w:themeColor="text1"/>
        </w:rPr>
        <w:t>to</w:t>
      </w:r>
      <w:r w:rsidRPr="004A7191">
        <w:rPr>
          <w:color w:val="000000" w:themeColor="text1"/>
          <w:spacing w:val="-19"/>
        </w:rPr>
        <w:t xml:space="preserve"> </w:t>
      </w:r>
      <w:r w:rsidRPr="004A7191">
        <w:rPr>
          <w:color w:val="000000" w:themeColor="text1"/>
        </w:rPr>
        <w:t>purplish</w:t>
      </w:r>
      <w:r w:rsidRPr="004A7191">
        <w:rPr>
          <w:color w:val="000000" w:themeColor="text1"/>
          <w:spacing w:val="-18"/>
        </w:rPr>
        <w:t xml:space="preserve"> </w:t>
      </w:r>
      <w:r w:rsidRPr="004A7191">
        <w:rPr>
          <w:color w:val="000000" w:themeColor="text1"/>
          <w:spacing w:val="-3"/>
        </w:rPr>
        <w:t>black</w:t>
      </w:r>
      <w:r w:rsidRPr="004A7191">
        <w:rPr>
          <w:color w:val="000000" w:themeColor="text1"/>
          <w:spacing w:val="-22"/>
        </w:rPr>
        <w:t xml:space="preserve"> </w:t>
      </w:r>
      <w:r w:rsidRPr="004A7191">
        <w:rPr>
          <w:color w:val="000000" w:themeColor="text1"/>
        </w:rPr>
        <w:t>on</w:t>
      </w:r>
      <w:r w:rsidRPr="004A7191">
        <w:rPr>
          <w:color w:val="000000" w:themeColor="text1"/>
          <w:spacing w:val="-19"/>
        </w:rPr>
        <w:t xml:space="preserve"> </w:t>
      </w:r>
      <w:r w:rsidRPr="004A7191">
        <w:rPr>
          <w:color w:val="000000" w:themeColor="text1"/>
        </w:rPr>
        <w:t>the upper</w:t>
      </w:r>
      <w:r w:rsidRPr="004A7191">
        <w:rPr>
          <w:color w:val="000000" w:themeColor="text1"/>
          <w:spacing w:val="-18"/>
        </w:rPr>
        <w:t xml:space="preserve"> </w:t>
      </w:r>
      <w:r w:rsidRPr="004A7191">
        <w:rPr>
          <w:color w:val="000000" w:themeColor="text1"/>
        </w:rPr>
        <w:t>parts</w:t>
      </w:r>
      <w:r w:rsidRPr="004A7191">
        <w:rPr>
          <w:color w:val="000000" w:themeColor="text1"/>
          <w:spacing w:val="-17"/>
        </w:rPr>
        <w:t xml:space="preserve"> </w:t>
      </w:r>
      <w:r w:rsidRPr="004A7191">
        <w:rPr>
          <w:color w:val="000000" w:themeColor="text1"/>
          <w:spacing w:val="-3"/>
        </w:rPr>
        <w:t>with</w:t>
      </w:r>
      <w:r w:rsidRPr="004A7191">
        <w:rPr>
          <w:color w:val="000000" w:themeColor="text1"/>
          <w:spacing w:val="-22"/>
        </w:rPr>
        <w:t xml:space="preserve"> </w:t>
      </w:r>
      <w:r w:rsidRPr="004A7191">
        <w:rPr>
          <w:color w:val="000000" w:themeColor="text1"/>
        </w:rPr>
        <w:t>the</w:t>
      </w:r>
      <w:r w:rsidRPr="004A7191">
        <w:rPr>
          <w:color w:val="000000" w:themeColor="text1"/>
          <w:spacing w:val="-17"/>
        </w:rPr>
        <w:t xml:space="preserve"> </w:t>
      </w:r>
      <w:r w:rsidRPr="004A7191">
        <w:rPr>
          <w:color w:val="000000" w:themeColor="text1"/>
          <w:spacing w:val="-4"/>
        </w:rPr>
        <w:t>wings</w:t>
      </w:r>
      <w:r w:rsidRPr="004A7191">
        <w:rPr>
          <w:color w:val="000000" w:themeColor="text1"/>
          <w:spacing w:val="-5"/>
        </w:rPr>
        <w:t xml:space="preserve"> </w:t>
      </w:r>
      <w:r w:rsidRPr="004A7191">
        <w:rPr>
          <w:color w:val="000000" w:themeColor="text1"/>
        </w:rPr>
        <w:t>appearing</w:t>
      </w:r>
      <w:r w:rsidRPr="004A7191">
        <w:rPr>
          <w:color w:val="000000" w:themeColor="text1"/>
          <w:spacing w:val="-17"/>
        </w:rPr>
        <w:t xml:space="preserve"> </w:t>
      </w:r>
      <w:r w:rsidRPr="004A7191">
        <w:rPr>
          <w:color w:val="000000" w:themeColor="text1"/>
          <w:spacing w:val="-3"/>
        </w:rPr>
        <w:t>dark</w:t>
      </w:r>
      <w:r w:rsidRPr="004A7191">
        <w:rPr>
          <w:color w:val="000000" w:themeColor="text1"/>
          <w:spacing w:val="-20"/>
        </w:rPr>
        <w:t xml:space="preserve"> </w:t>
      </w:r>
      <w:r w:rsidRPr="004A7191">
        <w:rPr>
          <w:color w:val="000000" w:themeColor="text1"/>
          <w:spacing w:val="-4"/>
        </w:rPr>
        <w:t>brown.</w:t>
      </w:r>
      <w:r w:rsidRPr="004A7191">
        <w:rPr>
          <w:color w:val="000000" w:themeColor="text1"/>
          <w:spacing w:val="-32"/>
        </w:rPr>
        <w:t xml:space="preserve"> </w:t>
      </w:r>
      <w:r w:rsidRPr="004A7191">
        <w:rPr>
          <w:color w:val="000000" w:themeColor="text1"/>
        </w:rPr>
        <w:t>The</w:t>
      </w:r>
      <w:r w:rsidRPr="004A7191">
        <w:rPr>
          <w:color w:val="000000" w:themeColor="text1"/>
          <w:spacing w:val="-17"/>
        </w:rPr>
        <w:t xml:space="preserve"> </w:t>
      </w:r>
      <w:r w:rsidRPr="004A7191">
        <w:rPr>
          <w:color w:val="000000" w:themeColor="text1"/>
          <w:spacing w:val="-3"/>
        </w:rPr>
        <w:t>breeding</w:t>
      </w:r>
      <w:r w:rsidRPr="004A7191">
        <w:rPr>
          <w:color w:val="000000" w:themeColor="text1"/>
          <w:spacing w:val="-21"/>
        </w:rPr>
        <w:t xml:space="preserve"> </w:t>
      </w:r>
      <w:r w:rsidRPr="004A7191">
        <w:rPr>
          <w:color w:val="000000" w:themeColor="text1"/>
        </w:rPr>
        <w:t>male</w:t>
      </w:r>
      <w:r w:rsidRPr="004A7191">
        <w:rPr>
          <w:color w:val="000000" w:themeColor="text1"/>
          <w:spacing w:val="-16"/>
        </w:rPr>
        <w:t xml:space="preserve"> </w:t>
      </w:r>
      <w:r w:rsidRPr="004A7191">
        <w:rPr>
          <w:color w:val="000000" w:themeColor="text1"/>
        </w:rPr>
        <w:t>also has under</w:t>
      </w:r>
      <w:r w:rsidRPr="004A7191">
        <w:rPr>
          <w:color w:val="000000" w:themeColor="text1"/>
          <w:spacing w:val="-36"/>
        </w:rPr>
        <w:t xml:space="preserve"> </w:t>
      </w:r>
      <w:r w:rsidRPr="004A7191">
        <w:rPr>
          <w:color w:val="000000" w:themeColor="text1"/>
        </w:rPr>
        <w:t>parts</w:t>
      </w:r>
    </w:p>
    <w:p w14:paraId="640D1C98" w14:textId="77777777" w:rsidR="006500DE" w:rsidRPr="004A7191" w:rsidRDefault="004A7191">
      <w:pPr>
        <w:pStyle w:val="BodyText"/>
        <w:spacing w:line="230" w:lineRule="auto"/>
        <w:ind w:left="1140" w:right="1580"/>
        <w:jc w:val="both"/>
        <w:rPr>
          <w:color w:val="000000" w:themeColor="text1"/>
        </w:rPr>
      </w:pPr>
      <w:r w:rsidRPr="004A7191">
        <w:rPr>
          <w:color w:val="000000" w:themeColor="text1"/>
        </w:rPr>
        <w:t>of</w:t>
      </w:r>
      <w:r w:rsidRPr="004A7191">
        <w:rPr>
          <w:color w:val="000000" w:themeColor="text1"/>
          <w:spacing w:val="-10"/>
        </w:rPr>
        <w:t xml:space="preserve"> </w:t>
      </w:r>
      <w:r w:rsidRPr="004A7191">
        <w:rPr>
          <w:color w:val="000000" w:themeColor="text1"/>
        </w:rPr>
        <w:t>the</w:t>
      </w:r>
      <w:r w:rsidRPr="004A7191">
        <w:rPr>
          <w:color w:val="000000" w:themeColor="text1"/>
          <w:spacing w:val="-7"/>
        </w:rPr>
        <w:t xml:space="preserve"> </w:t>
      </w:r>
      <w:r w:rsidRPr="004A7191">
        <w:rPr>
          <w:color w:val="000000" w:themeColor="text1"/>
          <w:spacing w:val="-3"/>
        </w:rPr>
        <w:t>same</w:t>
      </w:r>
      <w:r w:rsidRPr="004A7191">
        <w:rPr>
          <w:color w:val="000000" w:themeColor="text1"/>
          <w:spacing w:val="-12"/>
        </w:rPr>
        <w:t xml:space="preserve"> </w:t>
      </w:r>
      <w:r w:rsidRPr="004A7191">
        <w:rPr>
          <w:color w:val="000000" w:themeColor="text1"/>
        </w:rPr>
        <w:t>purplish</w:t>
      </w:r>
      <w:r w:rsidRPr="004A7191">
        <w:rPr>
          <w:color w:val="000000" w:themeColor="text1"/>
          <w:spacing w:val="-7"/>
        </w:rPr>
        <w:t xml:space="preserve"> </w:t>
      </w:r>
      <w:r w:rsidRPr="004A7191">
        <w:rPr>
          <w:color w:val="000000" w:themeColor="text1"/>
          <w:spacing w:val="-3"/>
        </w:rPr>
        <w:t>black,</w:t>
      </w:r>
      <w:r w:rsidRPr="004A7191">
        <w:rPr>
          <w:color w:val="000000" w:themeColor="text1"/>
          <w:spacing w:val="-12"/>
        </w:rPr>
        <w:t xml:space="preserve"> </w:t>
      </w:r>
      <w:r w:rsidRPr="004A7191">
        <w:rPr>
          <w:color w:val="000000" w:themeColor="text1"/>
        </w:rPr>
        <w:t>but</w:t>
      </w:r>
      <w:r w:rsidRPr="004A7191">
        <w:rPr>
          <w:color w:val="000000" w:themeColor="text1"/>
          <w:spacing w:val="-8"/>
        </w:rPr>
        <w:t xml:space="preserve"> </w:t>
      </w:r>
      <w:r w:rsidRPr="004A7191">
        <w:rPr>
          <w:color w:val="000000" w:themeColor="text1"/>
          <w:spacing w:val="-3"/>
        </w:rPr>
        <w:t>non-breeding</w:t>
      </w:r>
      <w:r w:rsidRPr="004A7191">
        <w:rPr>
          <w:color w:val="000000" w:themeColor="text1"/>
          <w:spacing w:val="-12"/>
        </w:rPr>
        <w:t xml:space="preserve"> </w:t>
      </w:r>
      <w:r w:rsidRPr="004A7191">
        <w:rPr>
          <w:color w:val="000000" w:themeColor="text1"/>
        </w:rPr>
        <w:t>males</w:t>
      </w:r>
      <w:r w:rsidRPr="004A7191">
        <w:rPr>
          <w:color w:val="000000" w:themeColor="text1"/>
          <w:spacing w:val="-7"/>
        </w:rPr>
        <w:t xml:space="preserve"> </w:t>
      </w:r>
      <w:r w:rsidRPr="004A7191">
        <w:rPr>
          <w:color w:val="000000" w:themeColor="text1"/>
        </w:rPr>
        <w:t>may</w:t>
      </w:r>
      <w:r w:rsidRPr="004A7191">
        <w:rPr>
          <w:color w:val="000000" w:themeColor="text1"/>
          <w:spacing w:val="-8"/>
        </w:rPr>
        <w:t xml:space="preserve"> </w:t>
      </w:r>
      <w:r w:rsidRPr="004A7191">
        <w:rPr>
          <w:color w:val="000000" w:themeColor="text1"/>
          <w:spacing w:val="-3"/>
        </w:rPr>
        <w:t>show</w:t>
      </w:r>
      <w:r w:rsidRPr="004A7191">
        <w:rPr>
          <w:color w:val="000000" w:themeColor="text1"/>
          <w:spacing w:val="4"/>
        </w:rPr>
        <w:t xml:space="preserve"> </w:t>
      </w:r>
      <w:r w:rsidRPr="004A7191">
        <w:rPr>
          <w:color w:val="000000" w:themeColor="text1"/>
        </w:rPr>
        <w:t>a</w:t>
      </w:r>
      <w:r w:rsidRPr="004A7191">
        <w:rPr>
          <w:color w:val="000000" w:themeColor="text1"/>
          <w:spacing w:val="-7"/>
        </w:rPr>
        <w:t xml:space="preserve"> </w:t>
      </w:r>
      <w:r w:rsidRPr="004A7191">
        <w:rPr>
          <w:color w:val="000000" w:themeColor="text1"/>
          <w:spacing w:val="-5"/>
        </w:rPr>
        <w:t xml:space="preserve">central </w:t>
      </w:r>
      <w:r w:rsidRPr="004A7191">
        <w:rPr>
          <w:color w:val="000000" w:themeColor="text1"/>
          <w:spacing w:val="-3"/>
        </w:rPr>
        <w:t>streak</w:t>
      </w:r>
      <w:r w:rsidRPr="004A7191">
        <w:rPr>
          <w:color w:val="000000" w:themeColor="text1"/>
          <w:spacing w:val="-15"/>
        </w:rPr>
        <w:t xml:space="preserve"> </w:t>
      </w:r>
      <w:r w:rsidRPr="004A7191">
        <w:rPr>
          <w:color w:val="000000" w:themeColor="text1"/>
        </w:rPr>
        <w:t>of</w:t>
      </w:r>
      <w:r w:rsidRPr="004A7191">
        <w:rPr>
          <w:color w:val="000000" w:themeColor="text1"/>
          <w:spacing w:val="-12"/>
        </w:rPr>
        <w:t xml:space="preserve"> </w:t>
      </w:r>
      <w:r w:rsidRPr="004A7191">
        <w:rPr>
          <w:color w:val="000000" w:themeColor="text1"/>
          <w:spacing w:val="-3"/>
        </w:rPr>
        <w:t>black</w:t>
      </w:r>
      <w:r w:rsidRPr="004A7191">
        <w:rPr>
          <w:color w:val="000000" w:themeColor="text1"/>
          <w:spacing w:val="-15"/>
        </w:rPr>
        <w:t xml:space="preserve"> </w:t>
      </w:r>
      <w:r w:rsidRPr="004A7191">
        <w:rPr>
          <w:color w:val="000000" w:themeColor="text1"/>
        </w:rPr>
        <w:t>on</w:t>
      </w:r>
      <w:r w:rsidRPr="004A7191">
        <w:rPr>
          <w:color w:val="000000" w:themeColor="text1"/>
          <w:spacing w:val="-12"/>
        </w:rPr>
        <w:t xml:space="preserve"> </w:t>
      </w:r>
      <w:r w:rsidRPr="004A7191">
        <w:rPr>
          <w:color w:val="000000" w:themeColor="text1"/>
          <w:spacing w:val="-4"/>
        </w:rPr>
        <w:t>yellow</w:t>
      </w:r>
      <w:r w:rsidRPr="004A7191">
        <w:rPr>
          <w:color w:val="000000" w:themeColor="text1"/>
          <w:spacing w:val="-17"/>
        </w:rPr>
        <w:t xml:space="preserve"> </w:t>
      </w:r>
      <w:r w:rsidRPr="004A7191">
        <w:rPr>
          <w:color w:val="000000" w:themeColor="text1"/>
        </w:rPr>
        <w:t>under</w:t>
      </w:r>
      <w:r w:rsidRPr="004A7191">
        <w:rPr>
          <w:color w:val="000000" w:themeColor="text1"/>
          <w:spacing w:val="-10"/>
        </w:rPr>
        <w:t xml:space="preserve"> </w:t>
      </w:r>
      <w:r w:rsidRPr="004A7191">
        <w:rPr>
          <w:color w:val="000000" w:themeColor="text1"/>
          <w:spacing w:val="-3"/>
        </w:rPr>
        <w:t>parts.</w:t>
      </w:r>
      <w:r w:rsidRPr="004A7191">
        <w:rPr>
          <w:color w:val="000000" w:themeColor="text1"/>
          <w:spacing w:val="-16"/>
        </w:rPr>
        <w:t xml:space="preserve"> </w:t>
      </w:r>
      <w:r w:rsidRPr="004A7191">
        <w:rPr>
          <w:color w:val="000000" w:themeColor="text1"/>
        </w:rPr>
        <w:t>In</w:t>
      </w:r>
      <w:r w:rsidRPr="004A7191">
        <w:rPr>
          <w:color w:val="000000" w:themeColor="text1"/>
          <w:spacing w:val="-14"/>
        </w:rPr>
        <w:t xml:space="preserve"> </w:t>
      </w:r>
      <w:r w:rsidRPr="004A7191">
        <w:rPr>
          <w:color w:val="000000" w:themeColor="text1"/>
        </w:rPr>
        <w:t>the</w:t>
      </w:r>
      <w:r w:rsidRPr="004A7191">
        <w:rPr>
          <w:color w:val="000000" w:themeColor="text1"/>
          <w:spacing w:val="-12"/>
        </w:rPr>
        <w:t xml:space="preserve"> </w:t>
      </w:r>
      <w:r w:rsidRPr="004A7191">
        <w:rPr>
          <w:color w:val="000000" w:themeColor="text1"/>
          <w:spacing w:val="-4"/>
        </w:rPr>
        <w:t>breeding</w:t>
      </w:r>
      <w:r w:rsidRPr="004A7191">
        <w:rPr>
          <w:color w:val="000000" w:themeColor="text1"/>
          <w:spacing w:val="-2"/>
        </w:rPr>
        <w:t xml:space="preserve"> </w:t>
      </w:r>
      <w:r w:rsidRPr="004A7191">
        <w:rPr>
          <w:color w:val="000000" w:themeColor="text1"/>
          <w:spacing w:val="-3"/>
        </w:rPr>
        <w:t>plumage,</w:t>
      </w:r>
      <w:r w:rsidRPr="004A7191">
        <w:rPr>
          <w:color w:val="000000" w:themeColor="text1"/>
          <w:spacing w:val="-16"/>
        </w:rPr>
        <w:t xml:space="preserve"> </w:t>
      </w:r>
      <w:r w:rsidRPr="004A7191">
        <w:rPr>
          <w:color w:val="000000" w:themeColor="text1"/>
        </w:rPr>
        <w:t>the</w:t>
      </w:r>
      <w:r w:rsidRPr="004A7191">
        <w:rPr>
          <w:color w:val="000000" w:themeColor="text1"/>
          <w:spacing w:val="-11"/>
        </w:rPr>
        <w:t xml:space="preserve"> </w:t>
      </w:r>
      <w:r w:rsidRPr="004A7191">
        <w:rPr>
          <w:color w:val="000000" w:themeColor="text1"/>
          <w:spacing w:val="-4"/>
        </w:rPr>
        <w:t xml:space="preserve">male </w:t>
      </w:r>
      <w:r w:rsidRPr="004A7191">
        <w:rPr>
          <w:color w:val="000000" w:themeColor="text1"/>
        </w:rPr>
        <w:t>can</w:t>
      </w:r>
      <w:r w:rsidRPr="004A7191">
        <w:rPr>
          <w:color w:val="000000" w:themeColor="text1"/>
          <w:spacing w:val="-18"/>
        </w:rPr>
        <w:t xml:space="preserve"> </w:t>
      </w:r>
      <w:r w:rsidRPr="004A7191">
        <w:rPr>
          <w:color w:val="000000" w:themeColor="text1"/>
        </w:rPr>
        <w:t>be</w:t>
      </w:r>
      <w:r w:rsidRPr="004A7191">
        <w:rPr>
          <w:color w:val="000000" w:themeColor="text1"/>
          <w:spacing w:val="-18"/>
        </w:rPr>
        <w:t xml:space="preserve"> </w:t>
      </w:r>
      <w:r w:rsidRPr="004A7191">
        <w:rPr>
          <w:color w:val="000000" w:themeColor="text1"/>
          <w:spacing w:val="-3"/>
        </w:rPr>
        <w:t>confused</w:t>
      </w:r>
      <w:r w:rsidRPr="004A7191">
        <w:rPr>
          <w:color w:val="000000" w:themeColor="text1"/>
          <w:spacing w:val="-21"/>
        </w:rPr>
        <w:t xml:space="preserve"> </w:t>
      </w:r>
      <w:r w:rsidRPr="004A7191">
        <w:rPr>
          <w:color w:val="000000" w:themeColor="text1"/>
          <w:spacing w:val="-3"/>
        </w:rPr>
        <w:t>with</w:t>
      </w:r>
      <w:r w:rsidRPr="004A7191">
        <w:rPr>
          <w:color w:val="000000" w:themeColor="text1"/>
          <w:spacing w:val="-23"/>
        </w:rPr>
        <w:t xml:space="preserve"> </w:t>
      </w:r>
      <w:r w:rsidRPr="004A7191">
        <w:rPr>
          <w:color w:val="000000" w:themeColor="text1"/>
        </w:rPr>
        <w:t>the</w:t>
      </w:r>
      <w:r w:rsidRPr="004A7191">
        <w:rPr>
          <w:color w:val="000000" w:themeColor="text1"/>
          <w:spacing w:val="-17"/>
        </w:rPr>
        <w:t xml:space="preserve"> </w:t>
      </w:r>
      <w:proofErr w:type="spellStart"/>
      <w:r w:rsidRPr="004A7191">
        <w:rPr>
          <w:color w:val="000000" w:themeColor="text1"/>
          <w:spacing w:val="-3"/>
        </w:rPr>
        <w:t>syntopic</w:t>
      </w:r>
      <w:proofErr w:type="spellEnd"/>
      <w:r w:rsidRPr="004A7191">
        <w:rPr>
          <w:color w:val="000000" w:themeColor="text1"/>
          <w:spacing w:val="-22"/>
        </w:rPr>
        <w:t xml:space="preserve"> </w:t>
      </w:r>
      <w:proofErr w:type="spellStart"/>
      <w:r w:rsidRPr="004A7191">
        <w:rPr>
          <w:color w:val="000000" w:themeColor="text1"/>
          <w:spacing w:val="-9"/>
        </w:rPr>
        <w:t>Loten’s</w:t>
      </w:r>
      <w:proofErr w:type="spellEnd"/>
    </w:p>
    <w:p w14:paraId="660EE6FB" w14:textId="77777777" w:rsidR="006500DE" w:rsidRPr="004A7191" w:rsidRDefault="004A7191">
      <w:pPr>
        <w:pStyle w:val="BodyText"/>
        <w:spacing w:line="230" w:lineRule="auto"/>
        <w:ind w:left="1140" w:right="1252"/>
        <w:rPr>
          <w:color w:val="000000" w:themeColor="text1"/>
        </w:rPr>
      </w:pPr>
      <w:r w:rsidRPr="004A7191">
        <w:rPr>
          <w:color w:val="000000" w:themeColor="text1"/>
          <w:spacing w:val="-4"/>
        </w:rPr>
        <w:t xml:space="preserve">sunbird which </w:t>
      </w:r>
      <w:r w:rsidRPr="004A7191">
        <w:rPr>
          <w:color w:val="000000" w:themeColor="text1"/>
        </w:rPr>
        <w:t xml:space="preserve">has a long </w:t>
      </w:r>
      <w:r w:rsidRPr="004A7191">
        <w:rPr>
          <w:color w:val="000000" w:themeColor="text1"/>
          <w:spacing w:val="-3"/>
        </w:rPr>
        <w:t xml:space="preserve">bill </w:t>
      </w:r>
      <w:r w:rsidRPr="004A7191">
        <w:rPr>
          <w:color w:val="000000" w:themeColor="text1"/>
        </w:rPr>
        <w:t xml:space="preserve">and a </w:t>
      </w:r>
      <w:r w:rsidRPr="004A7191">
        <w:rPr>
          <w:color w:val="000000" w:themeColor="text1"/>
          <w:spacing w:val="-3"/>
        </w:rPr>
        <w:t xml:space="preserve">distinctive broad maroon band </w:t>
      </w:r>
      <w:r w:rsidRPr="004A7191">
        <w:rPr>
          <w:color w:val="000000" w:themeColor="text1"/>
        </w:rPr>
        <w:t xml:space="preserve">on the </w:t>
      </w:r>
      <w:r w:rsidRPr="004A7191">
        <w:rPr>
          <w:color w:val="000000" w:themeColor="text1"/>
          <w:spacing w:val="-3"/>
        </w:rPr>
        <w:t xml:space="preserve">breast. </w:t>
      </w:r>
      <w:r w:rsidRPr="004A7191">
        <w:rPr>
          <w:color w:val="000000" w:themeColor="text1"/>
          <w:spacing w:val="-4"/>
        </w:rPr>
        <w:t xml:space="preserve">Breeding </w:t>
      </w:r>
      <w:r w:rsidRPr="004A7191">
        <w:rPr>
          <w:color w:val="000000" w:themeColor="text1"/>
        </w:rPr>
        <w:t xml:space="preserve">males </w:t>
      </w:r>
      <w:r w:rsidRPr="004A7191">
        <w:rPr>
          <w:color w:val="000000" w:themeColor="text1"/>
          <w:spacing w:val="-3"/>
        </w:rPr>
        <w:t xml:space="preserve">will </w:t>
      </w:r>
      <w:r w:rsidRPr="004A7191">
        <w:rPr>
          <w:color w:val="000000" w:themeColor="text1"/>
          <w:spacing w:val="-4"/>
        </w:rPr>
        <w:t xml:space="preserve">sometimes </w:t>
      </w:r>
      <w:r w:rsidRPr="004A7191">
        <w:rPr>
          <w:color w:val="000000" w:themeColor="text1"/>
          <w:spacing w:val="-3"/>
        </w:rPr>
        <w:t xml:space="preserve">show </w:t>
      </w:r>
      <w:r w:rsidRPr="004A7191">
        <w:rPr>
          <w:color w:val="000000" w:themeColor="text1"/>
        </w:rPr>
        <w:t xml:space="preserve">their </w:t>
      </w:r>
      <w:r w:rsidRPr="004A7191">
        <w:rPr>
          <w:color w:val="000000" w:themeColor="text1"/>
          <w:spacing w:val="-4"/>
        </w:rPr>
        <w:t xml:space="preserve">yellow </w:t>
      </w:r>
      <w:r w:rsidRPr="004A7191">
        <w:rPr>
          <w:color w:val="000000" w:themeColor="text1"/>
        </w:rPr>
        <w:t xml:space="preserve">pectoral tufts in </w:t>
      </w:r>
      <w:r w:rsidRPr="004A7191">
        <w:rPr>
          <w:color w:val="000000" w:themeColor="text1"/>
          <w:spacing w:val="-4"/>
        </w:rPr>
        <w:t xml:space="preserve">displays. </w:t>
      </w:r>
      <w:r w:rsidRPr="004A7191">
        <w:rPr>
          <w:color w:val="000000" w:themeColor="text1"/>
          <w:spacing w:val="-3"/>
        </w:rPr>
        <w:t xml:space="preserve">There </w:t>
      </w:r>
      <w:r w:rsidRPr="004A7191">
        <w:rPr>
          <w:color w:val="000000" w:themeColor="text1"/>
        </w:rPr>
        <w:t xml:space="preserve">is a patch of bright </w:t>
      </w:r>
      <w:r w:rsidRPr="004A7191">
        <w:rPr>
          <w:color w:val="000000" w:themeColor="text1"/>
          <w:spacing w:val="-3"/>
        </w:rPr>
        <w:t xml:space="preserve">blue </w:t>
      </w:r>
      <w:r w:rsidRPr="004A7191">
        <w:rPr>
          <w:color w:val="000000" w:themeColor="text1"/>
        </w:rPr>
        <w:t xml:space="preserve">on the </w:t>
      </w:r>
      <w:r w:rsidRPr="004A7191">
        <w:rPr>
          <w:color w:val="000000" w:themeColor="text1"/>
          <w:spacing w:val="-4"/>
        </w:rPr>
        <w:t xml:space="preserve">shoulder </w:t>
      </w:r>
      <w:r w:rsidRPr="004A7191">
        <w:rPr>
          <w:color w:val="000000" w:themeColor="text1"/>
        </w:rPr>
        <w:t xml:space="preserve">of </w:t>
      </w:r>
      <w:r w:rsidRPr="004A7191">
        <w:rPr>
          <w:color w:val="000000" w:themeColor="text1"/>
          <w:spacing w:val="-3"/>
        </w:rPr>
        <w:t xml:space="preserve">breeding males. </w:t>
      </w:r>
      <w:r w:rsidRPr="004A7191">
        <w:rPr>
          <w:color w:val="000000" w:themeColor="text1"/>
        </w:rPr>
        <w:t xml:space="preserve">The </w:t>
      </w:r>
      <w:r w:rsidRPr="004A7191">
        <w:rPr>
          <w:color w:val="000000" w:themeColor="text1"/>
          <w:spacing w:val="-3"/>
        </w:rPr>
        <w:t xml:space="preserve">maroon </w:t>
      </w:r>
      <w:r w:rsidRPr="004A7191">
        <w:rPr>
          <w:color w:val="000000" w:themeColor="text1"/>
          <w:spacing w:val="-4"/>
        </w:rPr>
        <w:t xml:space="preserve">shine </w:t>
      </w:r>
      <w:r w:rsidRPr="004A7191">
        <w:rPr>
          <w:color w:val="000000" w:themeColor="text1"/>
        </w:rPr>
        <w:t xml:space="preserve">on the feathers of the </w:t>
      </w:r>
      <w:r w:rsidRPr="004A7191">
        <w:rPr>
          <w:color w:val="000000" w:themeColor="text1"/>
          <w:spacing w:val="-3"/>
        </w:rPr>
        <w:t xml:space="preserve">collar around </w:t>
      </w:r>
      <w:r w:rsidRPr="004A7191">
        <w:rPr>
          <w:color w:val="000000" w:themeColor="text1"/>
        </w:rPr>
        <w:t xml:space="preserve">the </w:t>
      </w:r>
      <w:r w:rsidRPr="004A7191">
        <w:rPr>
          <w:color w:val="000000" w:themeColor="text1"/>
          <w:spacing w:val="-3"/>
        </w:rPr>
        <w:t xml:space="preserve">neck </w:t>
      </w:r>
      <w:r w:rsidRPr="004A7191">
        <w:rPr>
          <w:color w:val="000000" w:themeColor="text1"/>
        </w:rPr>
        <w:t xml:space="preserve">is visible mainly during the </w:t>
      </w:r>
      <w:r w:rsidRPr="004A7191">
        <w:rPr>
          <w:color w:val="000000" w:themeColor="text1"/>
          <w:spacing w:val="-4"/>
        </w:rPr>
        <w:t xml:space="preserve">breeding </w:t>
      </w:r>
      <w:r w:rsidRPr="004A7191">
        <w:rPr>
          <w:color w:val="000000" w:themeColor="text1"/>
          <w:spacing w:val="-3"/>
        </w:rPr>
        <w:t>seasons.</w:t>
      </w:r>
    </w:p>
    <w:p w14:paraId="64C01D5F" w14:textId="77777777" w:rsidR="006500DE" w:rsidRPr="004A7191" w:rsidRDefault="004A7191">
      <w:pPr>
        <w:pStyle w:val="BodyText"/>
        <w:spacing w:line="225" w:lineRule="exact"/>
        <w:ind w:left="1420"/>
        <w:rPr>
          <w:color w:val="000000" w:themeColor="text1"/>
        </w:rPr>
      </w:pPr>
      <w:r w:rsidRPr="004A7191">
        <w:rPr>
          <w:color w:val="000000" w:themeColor="text1"/>
        </w:rPr>
        <w:t>Females are olive brown above with a yellowish underside.</w:t>
      </w:r>
    </w:p>
    <w:p w14:paraId="3933BED2" w14:textId="77777777" w:rsidR="006500DE" w:rsidRPr="004A7191" w:rsidRDefault="004A7191">
      <w:pPr>
        <w:pStyle w:val="BodyText"/>
        <w:ind w:left="1140" w:right="1329"/>
        <w:jc w:val="both"/>
        <w:rPr>
          <w:color w:val="000000" w:themeColor="text1"/>
        </w:rPr>
      </w:pPr>
      <w:r w:rsidRPr="004A7191">
        <w:rPr>
          <w:color w:val="000000" w:themeColor="text1"/>
          <w:spacing w:val="-3"/>
        </w:rPr>
        <w:t>There</w:t>
      </w:r>
      <w:r w:rsidRPr="004A7191">
        <w:rPr>
          <w:color w:val="000000" w:themeColor="text1"/>
          <w:spacing w:val="-23"/>
        </w:rPr>
        <w:t xml:space="preserve"> </w:t>
      </w:r>
      <w:r w:rsidRPr="004A7191">
        <w:rPr>
          <w:color w:val="000000" w:themeColor="text1"/>
        </w:rPr>
        <w:t>is</w:t>
      </w:r>
      <w:r w:rsidRPr="004A7191">
        <w:rPr>
          <w:color w:val="000000" w:themeColor="text1"/>
          <w:spacing w:val="-18"/>
        </w:rPr>
        <w:t xml:space="preserve"> </w:t>
      </w:r>
      <w:r w:rsidRPr="004A7191">
        <w:rPr>
          <w:color w:val="000000" w:themeColor="text1"/>
        </w:rPr>
        <w:t>a</w:t>
      </w:r>
      <w:r w:rsidRPr="004A7191">
        <w:rPr>
          <w:color w:val="000000" w:themeColor="text1"/>
          <w:spacing w:val="-17"/>
        </w:rPr>
        <w:t xml:space="preserve"> </w:t>
      </w:r>
      <w:r w:rsidRPr="004A7191">
        <w:rPr>
          <w:color w:val="000000" w:themeColor="text1"/>
        </w:rPr>
        <w:t>pale</w:t>
      </w:r>
      <w:r w:rsidRPr="004A7191">
        <w:rPr>
          <w:color w:val="000000" w:themeColor="text1"/>
          <w:spacing w:val="-18"/>
        </w:rPr>
        <w:t xml:space="preserve"> </w:t>
      </w:r>
      <w:r w:rsidRPr="004A7191">
        <w:rPr>
          <w:color w:val="000000" w:themeColor="text1"/>
          <w:spacing w:val="-3"/>
        </w:rPr>
        <w:t>supercilium</w:t>
      </w:r>
      <w:r w:rsidRPr="004A7191">
        <w:rPr>
          <w:color w:val="000000" w:themeColor="text1"/>
          <w:spacing w:val="-23"/>
        </w:rPr>
        <w:t xml:space="preserve"> </w:t>
      </w:r>
      <w:r w:rsidRPr="004A7191">
        <w:rPr>
          <w:color w:val="000000" w:themeColor="text1"/>
          <w:spacing w:val="-3"/>
        </w:rPr>
        <w:t>beyond</w:t>
      </w:r>
      <w:r w:rsidRPr="004A7191">
        <w:rPr>
          <w:color w:val="000000" w:themeColor="text1"/>
          <w:spacing w:val="-21"/>
        </w:rPr>
        <w:t xml:space="preserve"> </w:t>
      </w:r>
      <w:r w:rsidRPr="004A7191">
        <w:rPr>
          <w:color w:val="000000" w:themeColor="text1"/>
        </w:rPr>
        <w:t>the</w:t>
      </w:r>
      <w:r w:rsidRPr="004A7191">
        <w:rPr>
          <w:color w:val="000000" w:themeColor="text1"/>
          <w:spacing w:val="-19"/>
        </w:rPr>
        <w:t xml:space="preserve"> </w:t>
      </w:r>
      <w:r w:rsidRPr="004A7191">
        <w:rPr>
          <w:color w:val="000000" w:themeColor="text1"/>
          <w:spacing w:val="-3"/>
        </w:rPr>
        <w:t>eye.</w:t>
      </w:r>
      <w:r w:rsidRPr="004A7191">
        <w:rPr>
          <w:color w:val="000000" w:themeColor="text1"/>
          <w:spacing w:val="-33"/>
        </w:rPr>
        <w:t xml:space="preserve"> </w:t>
      </w:r>
      <w:r w:rsidRPr="004A7191">
        <w:rPr>
          <w:color w:val="000000" w:themeColor="text1"/>
          <w:spacing w:val="-3"/>
        </w:rPr>
        <w:t>There</w:t>
      </w:r>
      <w:r w:rsidRPr="004A7191">
        <w:rPr>
          <w:color w:val="000000" w:themeColor="text1"/>
          <w:spacing w:val="-22"/>
        </w:rPr>
        <w:t xml:space="preserve"> </w:t>
      </w:r>
      <w:r w:rsidRPr="004A7191">
        <w:rPr>
          <w:color w:val="000000" w:themeColor="text1"/>
        </w:rPr>
        <w:t>is</w:t>
      </w:r>
      <w:r w:rsidRPr="004A7191">
        <w:rPr>
          <w:color w:val="000000" w:themeColor="text1"/>
          <w:spacing w:val="-18"/>
        </w:rPr>
        <w:t xml:space="preserve"> </w:t>
      </w:r>
      <w:r w:rsidRPr="004A7191">
        <w:rPr>
          <w:color w:val="000000" w:themeColor="text1"/>
        </w:rPr>
        <w:t>a</w:t>
      </w:r>
      <w:r w:rsidRPr="004A7191">
        <w:rPr>
          <w:color w:val="000000" w:themeColor="text1"/>
          <w:spacing w:val="-17"/>
        </w:rPr>
        <w:t xml:space="preserve"> </w:t>
      </w:r>
      <w:r w:rsidRPr="004A7191">
        <w:rPr>
          <w:color w:val="000000" w:themeColor="text1"/>
          <w:spacing w:val="-3"/>
        </w:rPr>
        <w:t>darkish</w:t>
      </w:r>
      <w:r w:rsidRPr="004A7191">
        <w:rPr>
          <w:color w:val="000000" w:themeColor="text1"/>
          <w:spacing w:val="-22"/>
        </w:rPr>
        <w:t xml:space="preserve"> </w:t>
      </w:r>
      <w:r w:rsidRPr="004A7191">
        <w:rPr>
          <w:color w:val="000000" w:themeColor="text1"/>
        </w:rPr>
        <w:t>eye</w:t>
      </w:r>
      <w:r w:rsidRPr="004A7191">
        <w:rPr>
          <w:color w:val="000000" w:themeColor="text1"/>
          <w:spacing w:val="-5"/>
        </w:rPr>
        <w:t xml:space="preserve"> </w:t>
      </w:r>
      <w:r w:rsidRPr="004A7191">
        <w:rPr>
          <w:color w:val="000000" w:themeColor="text1"/>
          <w:spacing w:val="-4"/>
        </w:rPr>
        <w:t>stripe.</w:t>
      </w:r>
      <w:r w:rsidRPr="004A7191">
        <w:rPr>
          <w:color w:val="000000" w:themeColor="text1"/>
          <w:spacing w:val="-31"/>
        </w:rPr>
        <w:t xml:space="preserve"> </w:t>
      </w:r>
      <w:r w:rsidRPr="004A7191">
        <w:rPr>
          <w:color w:val="000000" w:themeColor="text1"/>
        </w:rPr>
        <w:t xml:space="preserve">The </w:t>
      </w:r>
      <w:r w:rsidRPr="004A7191">
        <w:rPr>
          <w:color w:val="000000" w:themeColor="text1"/>
          <w:spacing w:val="-3"/>
        </w:rPr>
        <w:t>throat</w:t>
      </w:r>
      <w:r w:rsidRPr="004A7191">
        <w:rPr>
          <w:color w:val="000000" w:themeColor="text1"/>
          <w:spacing w:val="-19"/>
        </w:rPr>
        <w:t xml:space="preserve"> </w:t>
      </w:r>
      <w:r w:rsidRPr="004A7191">
        <w:rPr>
          <w:color w:val="000000" w:themeColor="text1"/>
        </w:rPr>
        <w:t>and</w:t>
      </w:r>
      <w:r w:rsidRPr="004A7191">
        <w:rPr>
          <w:color w:val="000000" w:themeColor="text1"/>
          <w:spacing w:val="-14"/>
        </w:rPr>
        <w:t xml:space="preserve"> </w:t>
      </w:r>
      <w:r w:rsidRPr="004A7191">
        <w:rPr>
          <w:color w:val="000000" w:themeColor="text1"/>
          <w:spacing w:val="-3"/>
        </w:rPr>
        <w:t>breast</w:t>
      </w:r>
      <w:r w:rsidRPr="004A7191">
        <w:rPr>
          <w:color w:val="000000" w:themeColor="text1"/>
          <w:spacing w:val="-19"/>
        </w:rPr>
        <w:t xml:space="preserve"> </w:t>
      </w:r>
      <w:r w:rsidRPr="004A7191">
        <w:rPr>
          <w:color w:val="000000" w:themeColor="text1"/>
        </w:rPr>
        <w:t>are</w:t>
      </w:r>
      <w:r w:rsidRPr="004A7191">
        <w:rPr>
          <w:color w:val="000000" w:themeColor="text1"/>
          <w:spacing w:val="-18"/>
        </w:rPr>
        <w:t xml:space="preserve"> </w:t>
      </w:r>
      <w:r w:rsidRPr="004A7191">
        <w:rPr>
          <w:color w:val="000000" w:themeColor="text1"/>
          <w:spacing w:val="-7"/>
        </w:rPr>
        <w:t>yellow,</w:t>
      </w:r>
      <w:r w:rsidRPr="004A7191">
        <w:rPr>
          <w:color w:val="000000" w:themeColor="text1"/>
          <w:spacing w:val="-22"/>
        </w:rPr>
        <w:t xml:space="preserve"> </w:t>
      </w:r>
      <w:r w:rsidRPr="004A7191">
        <w:rPr>
          <w:color w:val="000000" w:themeColor="text1"/>
          <w:spacing w:val="-3"/>
        </w:rPr>
        <w:t>becoming</w:t>
      </w:r>
      <w:r w:rsidRPr="004A7191">
        <w:rPr>
          <w:color w:val="000000" w:themeColor="text1"/>
          <w:spacing w:val="-18"/>
        </w:rPr>
        <w:t xml:space="preserve"> </w:t>
      </w:r>
      <w:r w:rsidRPr="004A7191">
        <w:rPr>
          <w:color w:val="000000" w:themeColor="text1"/>
        </w:rPr>
        <w:t>pale</w:t>
      </w:r>
      <w:r w:rsidRPr="004A7191">
        <w:rPr>
          <w:color w:val="000000" w:themeColor="text1"/>
          <w:spacing w:val="-15"/>
        </w:rPr>
        <w:t xml:space="preserve"> </w:t>
      </w:r>
      <w:r w:rsidRPr="004A7191">
        <w:rPr>
          <w:color w:val="000000" w:themeColor="text1"/>
          <w:spacing w:val="-4"/>
        </w:rPr>
        <w:t>towards</w:t>
      </w:r>
      <w:r w:rsidRPr="004A7191">
        <w:rPr>
          <w:color w:val="000000" w:themeColor="text1"/>
          <w:spacing w:val="-19"/>
        </w:rPr>
        <w:t xml:space="preserve"> </w:t>
      </w:r>
      <w:r w:rsidRPr="004A7191">
        <w:rPr>
          <w:color w:val="000000" w:themeColor="text1"/>
        </w:rPr>
        <w:t>the</w:t>
      </w:r>
      <w:r w:rsidRPr="004A7191">
        <w:rPr>
          <w:color w:val="000000" w:themeColor="text1"/>
          <w:spacing w:val="-5"/>
        </w:rPr>
        <w:t xml:space="preserve"> </w:t>
      </w:r>
      <w:r w:rsidRPr="004A7191">
        <w:rPr>
          <w:color w:val="000000" w:themeColor="text1"/>
          <w:spacing w:val="-3"/>
        </w:rPr>
        <w:t>vent.</w:t>
      </w:r>
      <w:r w:rsidRPr="004A7191">
        <w:rPr>
          <w:color w:val="000000" w:themeColor="text1"/>
          <w:spacing w:val="-9"/>
        </w:rPr>
        <w:t xml:space="preserve"> </w:t>
      </w:r>
      <w:r w:rsidRPr="004A7191">
        <w:rPr>
          <w:color w:val="000000" w:themeColor="text1"/>
        </w:rPr>
        <w:t>The</w:t>
      </w:r>
      <w:r w:rsidRPr="004A7191">
        <w:rPr>
          <w:color w:val="000000" w:themeColor="text1"/>
          <w:spacing w:val="1"/>
        </w:rPr>
        <w:t xml:space="preserve"> </w:t>
      </w:r>
      <w:r w:rsidRPr="004A7191">
        <w:rPr>
          <w:color w:val="000000" w:themeColor="text1"/>
          <w:spacing w:val="-3"/>
        </w:rPr>
        <w:t>outer</w:t>
      </w:r>
      <w:r w:rsidRPr="004A7191">
        <w:rPr>
          <w:color w:val="000000" w:themeColor="text1"/>
          <w:spacing w:val="-5"/>
        </w:rPr>
        <w:t xml:space="preserve"> </w:t>
      </w:r>
      <w:r w:rsidRPr="004A7191">
        <w:rPr>
          <w:color w:val="000000" w:themeColor="text1"/>
        </w:rPr>
        <w:t xml:space="preserve">tail feathers are tipped in </w:t>
      </w:r>
      <w:r w:rsidRPr="004A7191">
        <w:rPr>
          <w:color w:val="000000" w:themeColor="text1"/>
          <w:spacing w:val="-4"/>
        </w:rPr>
        <w:t xml:space="preserve">white </w:t>
      </w:r>
      <w:r w:rsidRPr="004A7191">
        <w:rPr>
          <w:color w:val="000000" w:themeColor="text1"/>
          <w:spacing w:val="-3"/>
        </w:rPr>
        <w:t xml:space="preserve">both </w:t>
      </w:r>
      <w:r w:rsidRPr="004A7191">
        <w:rPr>
          <w:color w:val="000000" w:themeColor="text1"/>
        </w:rPr>
        <w:t>in the male and</w:t>
      </w:r>
      <w:r w:rsidRPr="004A7191">
        <w:rPr>
          <w:color w:val="000000" w:themeColor="text1"/>
          <w:spacing w:val="-32"/>
        </w:rPr>
        <w:t xml:space="preserve"> </w:t>
      </w:r>
      <w:r w:rsidRPr="004A7191">
        <w:rPr>
          <w:color w:val="000000" w:themeColor="text1"/>
          <w:spacing w:val="-3"/>
        </w:rPr>
        <w:t>female.</w:t>
      </w:r>
    </w:p>
    <w:p w14:paraId="112C5B0E" w14:textId="77777777" w:rsidR="006500DE" w:rsidRPr="004A7191" w:rsidRDefault="004A7191">
      <w:pPr>
        <w:pStyle w:val="BodyText"/>
        <w:spacing w:line="237" w:lineRule="auto"/>
        <w:ind w:left="1140" w:right="1188" w:firstLine="280"/>
        <w:rPr>
          <w:color w:val="000000" w:themeColor="text1"/>
        </w:rPr>
      </w:pPr>
      <w:r w:rsidRPr="004A7191">
        <w:rPr>
          <w:color w:val="000000" w:themeColor="text1"/>
          <w:spacing w:val="-3"/>
        </w:rPr>
        <w:t>They</w:t>
      </w:r>
      <w:r w:rsidRPr="004A7191">
        <w:rPr>
          <w:color w:val="000000" w:themeColor="text1"/>
          <w:spacing w:val="-23"/>
        </w:rPr>
        <w:t xml:space="preserve"> </w:t>
      </w:r>
      <w:r w:rsidRPr="004A7191">
        <w:rPr>
          <w:color w:val="000000" w:themeColor="text1"/>
        </w:rPr>
        <w:t>are</w:t>
      </w:r>
      <w:r w:rsidRPr="004A7191">
        <w:rPr>
          <w:color w:val="000000" w:themeColor="text1"/>
          <w:spacing w:val="-22"/>
        </w:rPr>
        <w:t xml:space="preserve"> </w:t>
      </w:r>
      <w:r w:rsidRPr="004A7191">
        <w:rPr>
          <w:color w:val="000000" w:themeColor="text1"/>
          <w:spacing w:val="-3"/>
        </w:rPr>
        <w:t>seen</w:t>
      </w:r>
      <w:r w:rsidRPr="004A7191">
        <w:rPr>
          <w:color w:val="000000" w:themeColor="text1"/>
          <w:spacing w:val="-23"/>
        </w:rPr>
        <w:t xml:space="preserve"> </w:t>
      </w:r>
      <w:r w:rsidRPr="004A7191">
        <w:rPr>
          <w:color w:val="000000" w:themeColor="text1"/>
        </w:rPr>
        <w:t>in</w:t>
      </w:r>
      <w:r w:rsidRPr="004A7191">
        <w:rPr>
          <w:color w:val="000000" w:themeColor="text1"/>
          <w:spacing w:val="-18"/>
        </w:rPr>
        <w:t xml:space="preserve"> </w:t>
      </w:r>
      <w:r w:rsidRPr="004A7191">
        <w:rPr>
          <w:color w:val="000000" w:themeColor="text1"/>
        </w:rPr>
        <w:t>pairs</w:t>
      </w:r>
      <w:r w:rsidRPr="004A7191">
        <w:rPr>
          <w:color w:val="000000" w:themeColor="text1"/>
          <w:spacing w:val="-18"/>
        </w:rPr>
        <w:t xml:space="preserve"> </w:t>
      </w:r>
      <w:r w:rsidRPr="004A7191">
        <w:rPr>
          <w:color w:val="000000" w:themeColor="text1"/>
        </w:rPr>
        <w:t>or</w:t>
      </w:r>
      <w:r w:rsidRPr="004A7191">
        <w:rPr>
          <w:color w:val="000000" w:themeColor="text1"/>
          <w:spacing w:val="-19"/>
        </w:rPr>
        <w:t xml:space="preserve"> </w:t>
      </w:r>
      <w:r w:rsidRPr="004A7191">
        <w:rPr>
          <w:color w:val="000000" w:themeColor="text1"/>
          <w:spacing w:val="-3"/>
        </w:rPr>
        <w:t>small</w:t>
      </w:r>
      <w:r w:rsidRPr="004A7191">
        <w:rPr>
          <w:color w:val="000000" w:themeColor="text1"/>
          <w:spacing w:val="-24"/>
        </w:rPr>
        <w:t xml:space="preserve"> </w:t>
      </w:r>
      <w:r w:rsidRPr="004A7191">
        <w:rPr>
          <w:color w:val="000000" w:themeColor="text1"/>
          <w:spacing w:val="-3"/>
        </w:rPr>
        <w:t>groups</w:t>
      </w:r>
      <w:r w:rsidRPr="004A7191">
        <w:rPr>
          <w:color w:val="000000" w:themeColor="text1"/>
          <w:spacing w:val="-21"/>
        </w:rPr>
        <w:t xml:space="preserve"> </w:t>
      </w:r>
      <w:r w:rsidRPr="004A7191">
        <w:rPr>
          <w:color w:val="000000" w:themeColor="text1"/>
        </w:rPr>
        <w:t>and</w:t>
      </w:r>
      <w:r w:rsidRPr="004A7191">
        <w:rPr>
          <w:color w:val="000000" w:themeColor="text1"/>
          <w:spacing w:val="-18"/>
        </w:rPr>
        <w:t xml:space="preserve"> </w:t>
      </w:r>
      <w:r w:rsidRPr="004A7191">
        <w:rPr>
          <w:color w:val="000000" w:themeColor="text1"/>
          <w:spacing w:val="-3"/>
        </w:rPr>
        <w:t>aggregations</w:t>
      </w:r>
      <w:r w:rsidRPr="004A7191">
        <w:rPr>
          <w:color w:val="000000" w:themeColor="text1"/>
          <w:spacing w:val="-22"/>
        </w:rPr>
        <w:t xml:space="preserve"> </w:t>
      </w:r>
      <w:r w:rsidRPr="004A7191">
        <w:rPr>
          <w:color w:val="000000" w:themeColor="text1"/>
        </w:rPr>
        <w:t>may</w:t>
      </w:r>
      <w:r w:rsidRPr="004A7191">
        <w:rPr>
          <w:color w:val="000000" w:themeColor="text1"/>
          <w:spacing w:val="-18"/>
        </w:rPr>
        <w:t xml:space="preserve"> </w:t>
      </w:r>
      <w:r w:rsidRPr="004A7191">
        <w:rPr>
          <w:color w:val="000000" w:themeColor="text1"/>
        </w:rPr>
        <w:t>be</w:t>
      </w:r>
      <w:r w:rsidRPr="004A7191">
        <w:rPr>
          <w:color w:val="000000" w:themeColor="text1"/>
          <w:spacing w:val="-6"/>
        </w:rPr>
        <w:t xml:space="preserve"> </w:t>
      </w:r>
      <w:r w:rsidRPr="004A7191">
        <w:rPr>
          <w:color w:val="000000" w:themeColor="text1"/>
        </w:rPr>
        <w:t>found</w:t>
      </w:r>
      <w:r w:rsidRPr="004A7191">
        <w:rPr>
          <w:color w:val="000000" w:themeColor="text1"/>
          <w:spacing w:val="-22"/>
        </w:rPr>
        <w:t xml:space="preserve"> </w:t>
      </w:r>
      <w:r w:rsidRPr="004A7191">
        <w:rPr>
          <w:color w:val="000000" w:themeColor="text1"/>
        </w:rPr>
        <w:t xml:space="preserve">in </w:t>
      </w:r>
      <w:r w:rsidRPr="004A7191">
        <w:rPr>
          <w:color w:val="000000" w:themeColor="text1"/>
          <w:spacing w:val="-3"/>
        </w:rPr>
        <w:t>gardens</w:t>
      </w:r>
      <w:r w:rsidRPr="004A7191">
        <w:rPr>
          <w:color w:val="000000" w:themeColor="text1"/>
          <w:spacing w:val="-25"/>
        </w:rPr>
        <w:t xml:space="preserve"> </w:t>
      </w:r>
      <w:r w:rsidRPr="004A7191">
        <w:rPr>
          <w:color w:val="000000" w:themeColor="text1"/>
          <w:spacing w:val="-3"/>
        </w:rPr>
        <w:t>with</w:t>
      </w:r>
      <w:r w:rsidRPr="004A7191">
        <w:rPr>
          <w:color w:val="000000" w:themeColor="text1"/>
          <w:spacing w:val="-26"/>
        </w:rPr>
        <w:t xml:space="preserve"> </w:t>
      </w:r>
      <w:r w:rsidRPr="004A7191">
        <w:rPr>
          <w:color w:val="000000" w:themeColor="text1"/>
          <w:spacing w:val="-3"/>
        </w:rPr>
        <w:t>suitable</w:t>
      </w:r>
      <w:r w:rsidRPr="004A7191">
        <w:rPr>
          <w:color w:val="000000" w:themeColor="text1"/>
          <w:spacing w:val="-24"/>
        </w:rPr>
        <w:t xml:space="preserve"> </w:t>
      </w:r>
      <w:r w:rsidRPr="004A7191">
        <w:rPr>
          <w:color w:val="000000" w:themeColor="text1"/>
          <w:spacing w:val="-4"/>
        </w:rPr>
        <w:t>flowers.</w:t>
      </w:r>
      <w:r w:rsidRPr="004A7191">
        <w:rPr>
          <w:color w:val="000000" w:themeColor="text1"/>
          <w:spacing w:val="-37"/>
        </w:rPr>
        <w:t xml:space="preserve"> </w:t>
      </w:r>
      <w:r w:rsidRPr="004A7191">
        <w:rPr>
          <w:color w:val="000000" w:themeColor="text1"/>
          <w:spacing w:val="-3"/>
        </w:rPr>
        <w:t>They</w:t>
      </w:r>
      <w:r w:rsidRPr="004A7191">
        <w:rPr>
          <w:color w:val="000000" w:themeColor="text1"/>
          <w:spacing w:val="-24"/>
        </w:rPr>
        <w:t xml:space="preserve"> </w:t>
      </w:r>
      <w:r w:rsidRPr="004A7191">
        <w:rPr>
          <w:color w:val="000000" w:themeColor="text1"/>
        </w:rPr>
        <w:t>feed</w:t>
      </w:r>
      <w:r w:rsidRPr="004A7191">
        <w:rPr>
          <w:color w:val="000000" w:themeColor="text1"/>
          <w:spacing w:val="-21"/>
        </w:rPr>
        <w:t xml:space="preserve"> </w:t>
      </w:r>
      <w:r w:rsidRPr="004A7191">
        <w:rPr>
          <w:color w:val="000000" w:themeColor="text1"/>
        </w:rPr>
        <w:t>mainly</w:t>
      </w:r>
      <w:r w:rsidRPr="004A7191">
        <w:rPr>
          <w:color w:val="000000" w:themeColor="text1"/>
          <w:spacing w:val="-20"/>
        </w:rPr>
        <w:t xml:space="preserve"> </w:t>
      </w:r>
      <w:r w:rsidRPr="004A7191">
        <w:rPr>
          <w:color w:val="000000" w:themeColor="text1"/>
        </w:rPr>
        <w:t>on</w:t>
      </w:r>
      <w:r w:rsidRPr="004A7191">
        <w:rPr>
          <w:color w:val="000000" w:themeColor="text1"/>
          <w:spacing w:val="-20"/>
        </w:rPr>
        <w:t xml:space="preserve"> </w:t>
      </w:r>
      <w:r w:rsidRPr="004A7191">
        <w:rPr>
          <w:color w:val="000000" w:themeColor="text1"/>
          <w:spacing w:val="-3"/>
        </w:rPr>
        <w:t>nectar</w:t>
      </w:r>
      <w:r w:rsidRPr="004A7191">
        <w:rPr>
          <w:color w:val="000000" w:themeColor="text1"/>
          <w:spacing w:val="-4"/>
        </w:rPr>
        <w:t xml:space="preserve"> </w:t>
      </w:r>
      <w:r w:rsidRPr="004A7191">
        <w:rPr>
          <w:color w:val="000000" w:themeColor="text1"/>
        </w:rPr>
        <w:t>but</w:t>
      </w:r>
      <w:r w:rsidRPr="004A7191">
        <w:rPr>
          <w:color w:val="000000" w:themeColor="text1"/>
          <w:spacing w:val="2"/>
        </w:rPr>
        <w:t xml:space="preserve"> </w:t>
      </w:r>
      <w:r w:rsidRPr="004A7191">
        <w:rPr>
          <w:color w:val="000000" w:themeColor="text1"/>
        </w:rPr>
        <w:t>also</w:t>
      </w:r>
      <w:r w:rsidRPr="004A7191">
        <w:rPr>
          <w:color w:val="000000" w:themeColor="text1"/>
          <w:spacing w:val="3"/>
        </w:rPr>
        <w:t xml:space="preserve"> </w:t>
      </w:r>
      <w:r w:rsidRPr="004A7191">
        <w:rPr>
          <w:color w:val="000000" w:themeColor="text1"/>
        </w:rPr>
        <w:t>take</w:t>
      </w:r>
      <w:r w:rsidRPr="004A7191">
        <w:rPr>
          <w:color w:val="000000" w:themeColor="text1"/>
          <w:spacing w:val="2"/>
        </w:rPr>
        <w:t xml:space="preserve"> </w:t>
      </w:r>
      <w:r w:rsidRPr="004A7191">
        <w:rPr>
          <w:color w:val="000000" w:themeColor="text1"/>
          <w:spacing w:val="-3"/>
        </w:rPr>
        <w:t xml:space="preserve">fruits </w:t>
      </w:r>
      <w:r w:rsidRPr="004A7191">
        <w:rPr>
          <w:color w:val="000000" w:themeColor="text1"/>
        </w:rPr>
        <w:t xml:space="preserve">and </w:t>
      </w:r>
      <w:r w:rsidRPr="004A7191">
        <w:rPr>
          <w:color w:val="000000" w:themeColor="text1"/>
          <w:spacing w:val="-3"/>
        </w:rPr>
        <w:t xml:space="preserve">insects. </w:t>
      </w:r>
      <w:r w:rsidRPr="004A7191">
        <w:rPr>
          <w:color w:val="000000" w:themeColor="text1"/>
          <w:spacing w:val="-4"/>
        </w:rPr>
        <w:t xml:space="preserve">Groups </w:t>
      </w:r>
      <w:r w:rsidRPr="004A7191">
        <w:rPr>
          <w:color w:val="000000" w:themeColor="text1"/>
        </w:rPr>
        <w:t xml:space="preserve">of as many as 40 to 50 individuals have </w:t>
      </w:r>
      <w:r w:rsidRPr="004A7191">
        <w:rPr>
          <w:color w:val="000000" w:themeColor="text1"/>
          <w:spacing w:val="-3"/>
        </w:rPr>
        <w:t>sometimes been</w:t>
      </w:r>
      <w:r w:rsidRPr="004A7191">
        <w:rPr>
          <w:color w:val="000000" w:themeColor="text1"/>
          <w:spacing w:val="-21"/>
        </w:rPr>
        <w:t xml:space="preserve"> </w:t>
      </w:r>
      <w:r w:rsidRPr="004A7191">
        <w:rPr>
          <w:color w:val="000000" w:themeColor="text1"/>
          <w:spacing w:val="-3"/>
        </w:rPr>
        <w:t>noted.</w:t>
      </w:r>
    </w:p>
    <w:p w14:paraId="6DADD69D" w14:textId="77777777" w:rsidR="006500DE" w:rsidRPr="004A7191" w:rsidRDefault="004A7191">
      <w:pPr>
        <w:pStyle w:val="BodyText"/>
        <w:spacing w:line="230" w:lineRule="auto"/>
        <w:ind w:left="1140" w:right="1311" w:firstLine="280"/>
        <w:rPr>
          <w:color w:val="000000" w:themeColor="text1"/>
        </w:rPr>
      </w:pPr>
      <w:r w:rsidRPr="004A7191">
        <w:rPr>
          <w:color w:val="000000" w:themeColor="text1"/>
        </w:rPr>
        <w:t>The</w:t>
      </w:r>
      <w:r w:rsidR="003B34BB">
        <w:rPr>
          <w:color w:val="000000" w:themeColor="text1"/>
        </w:rPr>
        <w:t xml:space="preserve"> </w:t>
      </w:r>
      <w:r w:rsidRPr="004A7191">
        <w:rPr>
          <w:color w:val="000000" w:themeColor="text1"/>
        </w:rPr>
        <w:t>species</w:t>
      </w:r>
      <w:r w:rsidR="003B34BB">
        <w:rPr>
          <w:color w:val="000000" w:themeColor="text1"/>
        </w:rPr>
        <w:t xml:space="preserve"> </w:t>
      </w:r>
      <w:r w:rsidRPr="004A7191">
        <w:rPr>
          <w:color w:val="000000" w:themeColor="text1"/>
        </w:rPr>
        <w:t>is</w:t>
      </w:r>
      <w:r w:rsidR="003B34BB">
        <w:rPr>
          <w:color w:val="000000" w:themeColor="text1"/>
        </w:rPr>
        <w:t xml:space="preserve"> </w:t>
      </w:r>
      <w:r w:rsidRPr="004A7191">
        <w:rPr>
          <w:color w:val="000000" w:themeColor="text1"/>
        </w:rPr>
        <w:t>distributed</w:t>
      </w:r>
      <w:r w:rsidR="00750405">
        <w:rPr>
          <w:color w:val="000000" w:themeColor="text1"/>
        </w:rPr>
        <w:t xml:space="preserve"> </w:t>
      </w:r>
      <w:r w:rsidRPr="004A7191">
        <w:rPr>
          <w:color w:val="000000" w:themeColor="text1"/>
        </w:rPr>
        <w:t>widely</w:t>
      </w:r>
      <w:r w:rsidR="003B34BB">
        <w:rPr>
          <w:color w:val="000000" w:themeColor="text1"/>
        </w:rPr>
        <w:t xml:space="preserve"> </w:t>
      </w:r>
      <w:r w:rsidRPr="004A7191">
        <w:rPr>
          <w:color w:val="000000" w:themeColor="text1"/>
        </w:rPr>
        <w:t>from</w:t>
      </w:r>
      <w:r w:rsidR="00750405">
        <w:rPr>
          <w:color w:val="000000" w:themeColor="text1"/>
        </w:rPr>
        <w:t xml:space="preserve"> </w:t>
      </w:r>
      <w:r w:rsidRPr="004A7191">
        <w:rPr>
          <w:color w:val="000000" w:themeColor="text1"/>
        </w:rPr>
        <w:t>West</w:t>
      </w:r>
      <w:r w:rsidR="00750405">
        <w:rPr>
          <w:color w:val="000000" w:themeColor="text1"/>
        </w:rPr>
        <w:t xml:space="preserve"> </w:t>
      </w:r>
      <w:r w:rsidRPr="004A7191">
        <w:rPr>
          <w:color w:val="000000" w:themeColor="text1"/>
        </w:rPr>
        <w:t>Asia</w:t>
      </w:r>
      <w:r w:rsidR="003B34BB">
        <w:rPr>
          <w:color w:val="000000" w:themeColor="text1"/>
        </w:rPr>
        <w:t xml:space="preserve"> </w:t>
      </w:r>
      <w:r w:rsidRPr="004A7191">
        <w:rPr>
          <w:color w:val="000000" w:themeColor="text1"/>
        </w:rPr>
        <w:t>through</w:t>
      </w:r>
      <w:r w:rsidR="003B34BB">
        <w:rPr>
          <w:color w:val="000000" w:themeColor="text1"/>
        </w:rPr>
        <w:t xml:space="preserve"> </w:t>
      </w:r>
      <w:r w:rsidRPr="004A7191">
        <w:rPr>
          <w:color w:val="000000" w:themeColor="text1"/>
        </w:rPr>
        <w:t xml:space="preserve">the </w:t>
      </w:r>
      <w:r w:rsidRPr="004A7191">
        <w:rPr>
          <w:color w:val="000000" w:themeColor="text1"/>
          <w:spacing w:val="-3"/>
        </w:rPr>
        <w:t xml:space="preserve">Indian </w:t>
      </w:r>
      <w:r w:rsidRPr="004A7191">
        <w:rPr>
          <w:color w:val="000000" w:themeColor="text1"/>
        </w:rPr>
        <w:t>subcontinent</w:t>
      </w:r>
      <w:r w:rsidR="003B34BB">
        <w:rPr>
          <w:color w:val="000000" w:themeColor="text1"/>
        </w:rPr>
        <w:t xml:space="preserve"> </w:t>
      </w:r>
      <w:r w:rsidRPr="004A7191">
        <w:rPr>
          <w:color w:val="000000" w:themeColor="text1"/>
        </w:rPr>
        <w:t>and</w:t>
      </w:r>
      <w:r w:rsidR="003B34BB">
        <w:rPr>
          <w:color w:val="000000" w:themeColor="text1"/>
        </w:rPr>
        <w:t xml:space="preserve"> </w:t>
      </w:r>
      <w:r w:rsidRPr="004A7191">
        <w:rPr>
          <w:color w:val="000000" w:themeColor="text1"/>
        </w:rPr>
        <w:t>into Southeast</w:t>
      </w:r>
      <w:r w:rsidR="00750405">
        <w:rPr>
          <w:color w:val="000000" w:themeColor="text1"/>
        </w:rPr>
        <w:t xml:space="preserve"> </w:t>
      </w:r>
      <w:r w:rsidRPr="004A7191">
        <w:rPr>
          <w:color w:val="000000" w:themeColor="text1"/>
        </w:rPr>
        <w:t>Asia.</w:t>
      </w:r>
      <w:r w:rsidR="00750405">
        <w:rPr>
          <w:color w:val="000000" w:themeColor="text1"/>
        </w:rPr>
        <w:t xml:space="preserve"> </w:t>
      </w:r>
      <w:r w:rsidRPr="004A7191">
        <w:rPr>
          <w:color w:val="000000" w:themeColor="text1"/>
        </w:rPr>
        <w:t xml:space="preserve">They are </w:t>
      </w:r>
      <w:r w:rsidRPr="004A7191">
        <w:rPr>
          <w:color w:val="000000" w:themeColor="text1"/>
          <w:spacing w:val="-4"/>
        </w:rPr>
        <w:t xml:space="preserve">resident </w:t>
      </w:r>
      <w:r w:rsidRPr="004A7191">
        <w:rPr>
          <w:color w:val="000000" w:themeColor="text1"/>
        </w:rPr>
        <w:t>birds</w:t>
      </w:r>
      <w:r w:rsidR="003B34BB">
        <w:rPr>
          <w:color w:val="000000" w:themeColor="text1"/>
        </w:rPr>
        <w:t xml:space="preserve"> </w:t>
      </w:r>
      <w:r w:rsidRPr="004A7191">
        <w:rPr>
          <w:color w:val="000000" w:themeColor="text1"/>
        </w:rPr>
        <w:t>in</w:t>
      </w:r>
      <w:r w:rsidR="003B34BB">
        <w:rPr>
          <w:color w:val="000000" w:themeColor="text1"/>
        </w:rPr>
        <w:t xml:space="preserve"> </w:t>
      </w:r>
      <w:r w:rsidRPr="004A7191">
        <w:rPr>
          <w:color w:val="000000" w:themeColor="text1"/>
        </w:rPr>
        <w:t>most</w:t>
      </w:r>
      <w:r w:rsidR="003B34BB">
        <w:rPr>
          <w:color w:val="000000" w:themeColor="text1"/>
        </w:rPr>
        <w:t xml:space="preserve"> </w:t>
      </w:r>
      <w:r w:rsidRPr="004A7191">
        <w:rPr>
          <w:color w:val="000000" w:themeColor="text1"/>
        </w:rPr>
        <w:t>parts</w:t>
      </w:r>
      <w:r w:rsidR="00750405">
        <w:rPr>
          <w:color w:val="000000" w:themeColor="text1"/>
        </w:rPr>
        <w:t xml:space="preserve"> </w:t>
      </w:r>
      <w:r w:rsidRPr="004A7191">
        <w:rPr>
          <w:color w:val="000000" w:themeColor="text1"/>
        </w:rPr>
        <w:t>of their</w:t>
      </w:r>
      <w:r w:rsidR="003B34BB">
        <w:rPr>
          <w:color w:val="000000" w:themeColor="text1"/>
        </w:rPr>
        <w:t xml:space="preserve"> </w:t>
      </w:r>
      <w:r w:rsidRPr="004A7191">
        <w:rPr>
          <w:color w:val="000000" w:themeColor="text1"/>
        </w:rPr>
        <w:t>range</w:t>
      </w:r>
      <w:r w:rsidR="003B34BB">
        <w:rPr>
          <w:color w:val="000000" w:themeColor="text1"/>
        </w:rPr>
        <w:t xml:space="preserve"> </w:t>
      </w:r>
      <w:r w:rsidRPr="004A7191">
        <w:rPr>
          <w:color w:val="000000" w:themeColor="text1"/>
        </w:rPr>
        <w:t>and</w:t>
      </w:r>
      <w:r w:rsidR="003B34BB">
        <w:rPr>
          <w:color w:val="000000" w:themeColor="text1"/>
        </w:rPr>
        <w:t xml:space="preserve"> </w:t>
      </w:r>
      <w:r w:rsidRPr="004A7191">
        <w:rPr>
          <w:color w:val="000000" w:themeColor="text1"/>
        </w:rPr>
        <w:t>do</w:t>
      </w:r>
      <w:r w:rsidR="003B34BB">
        <w:rPr>
          <w:color w:val="000000" w:themeColor="text1"/>
        </w:rPr>
        <w:t xml:space="preserve"> </w:t>
      </w:r>
      <w:r w:rsidRPr="004A7191">
        <w:rPr>
          <w:color w:val="000000" w:themeColor="text1"/>
        </w:rPr>
        <w:t>not</w:t>
      </w:r>
      <w:r w:rsidR="003B34BB">
        <w:rPr>
          <w:color w:val="000000" w:themeColor="text1"/>
        </w:rPr>
        <w:t xml:space="preserve"> </w:t>
      </w:r>
      <w:r w:rsidRPr="004A7191">
        <w:rPr>
          <w:color w:val="000000" w:themeColor="text1"/>
        </w:rPr>
        <w:t>move</w:t>
      </w:r>
      <w:r w:rsidR="003B34BB">
        <w:rPr>
          <w:color w:val="000000" w:themeColor="text1"/>
        </w:rPr>
        <w:t xml:space="preserve"> </w:t>
      </w:r>
      <w:r w:rsidRPr="004A7191">
        <w:rPr>
          <w:color w:val="000000" w:themeColor="text1"/>
        </w:rPr>
        <w:t>large</w:t>
      </w:r>
      <w:r w:rsidR="003B34BB">
        <w:rPr>
          <w:color w:val="000000" w:themeColor="text1"/>
        </w:rPr>
        <w:t xml:space="preserve"> </w:t>
      </w:r>
      <w:r w:rsidRPr="004A7191">
        <w:rPr>
          <w:color w:val="000000" w:themeColor="text1"/>
        </w:rPr>
        <w:t>distances. They</w:t>
      </w:r>
      <w:r w:rsidR="003B34BB">
        <w:rPr>
          <w:color w:val="000000" w:themeColor="text1"/>
        </w:rPr>
        <w:t xml:space="preserve"> </w:t>
      </w:r>
      <w:r w:rsidRPr="004A7191">
        <w:rPr>
          <w:color w:val="000000" w:themeColor="text1"/>
        </w:rPr>
        <w:t>are</w:t>
      </w:r>
      <w:r w:rsidR="003B34BB">
        <w:rPr>
          <w:color w:val="000000" w:themeColor="text1"/>
        </w:rPr>
        <w:t xml:space="preserve"> </w:t>
      </w:r>
      <w:r w:rsidRPr="004A7191">
        <w:rPr>
          <w:color w:val="000000" w:themeColor="text1"/>
        </w:rPr>
        <w:t>found in thin forest</w:t>
      </w:r>
      <w:r w:rsidR="003B34BB">
        <w:rPr>
          <w:color w:val="000000" w:themeColor="text1"/>
        </w:rPr>
        <w:t xml:space="preserve"> </w:t>
      </w:r>
      <w:r w:rsidRPr="004A7191">
        <w:rPr>
          <w:color w:val="000000" w:themeColor="text1"/>
        </w:rPr>
        <w:t>and garden</w:t>
      </w:r>
      <w:r w:rsidR="003B34BB">
        <w:rPr>
          <w:color w:val="000000" w:themeColor="text1"/>
        </w:rPr>
        <w:t xml:space="preserve"> </w:t>
      </w:r>
      <w:r w:rsidRPr="004A7191">
        <w:rPr>
          <w:color w:val="000000" w:themeColor="text1"/>
        </w:rPr>
        <w:t>land</w:t>
      </w:r>
      <w:r w:rsidR="003B34BB">
        <w:rPr>
          <w:color w:val="000000" w:themeColor="text1"/>
        </w:rPr>
        <w:t xml:space="preserve"> </w:t>
      </w:r>
      <w:r w:rsidRPr="004A7191">
        <w:rPr>
          <w:color w:val="000000" w:themeColor="text1"/>
        </w:rPr>
        <w:t>,including</w:t>
      </w:r>
      <w:r w:rsidR="003B34BB">
        <w:rPr>
          <w:color w:val="000000" w:themeColor="text1"/>
        </w:rPr>
        <w:t xml:space="preserve"> </w:t>
      </w:r>
      <w:r w:rsidRPr="004A7191">
        <w:rPr>
          <w:color w:val="000000" w:themeColor="text1"/>
        </w:rPr>
        <w:t>those</w:t>
      </w:r>
      <w:r w:rsidR="003B34BB">
        <w:rPr>
          <w:color w:val="000000" w:themeColor="text1"/>
        </w:rPr>
        <w:t xml:space="preserve"> </w:t>
      </w:r>
      <w:r w:rsidRPr="004A7191">
        <w:rPr>
          <w:color w:val="000000" w:themeColor="text1"/>
        </w:rPr>
        <w:t xml:space="preserve">in </w:t>
      </w:r>
      <w:r w:rsidRPr="004A7191">
        <w:rPr>
          <w:color w:val="000000" w:themeColor="text1"/>
          <w:spacing w:val="-3"/>
        </w:rPr>
        <w:t xml:space="preserve">dense </w:t>
      </w:r>
      <w:r w:rsidRPr="004A7191">
        <w:rPr>
          <w:color w:val="000000" w:themeColor="text1"/>
        </w:rPr>
        <w:t>urban</w:t>
      </w:r>
      <w:r w:rsidR="003B34BB">
        <w:rPr>
          <w:color w:val="000000" w:themeColor="text1"/>
        </w:rPr>
        <w:t xml:space="preserve"> </w:t>
      </w:r>
      <w:r w:rsidRPr="004A7191">
        <w:rPr>
          <w:color w:val="000000" w:themeColor="text1"/>
        </w:rPr>
        <w:t>areas.</w:t>
      </w:r>
    </w:p>
    <w:p w14:paraId="410F3D85" w14:textId="77777777" w:rsidR="006500DE" w:rsidRPr="004A7191" w:rsidRDefault="006500DE">
      <w:pPr>
        <w:spacing w:line="230" w:lineRule="auto"/>
        <w:rPr>
          <w:color w:val="000000" w:themeColor="text1"/>
        </w:rPr>
        <w:sectPr w:rsidR="006500DE" w:rsidRPr="004A7191">
          <w:pgSz w:w="8240" w:h="12200"/>
          <w:pgMar w:top="1140" w:right="0" w:bottom="280" w:left="0" w:header="720" w:footer="720" w:gutter="0"/>
          <w:cols w:space="720"/>
        </w:sectPr>
      </w:pPr>
    </w:p>
    <w:p w14:paraId="00B7F428" w14:textId="77777777" w:rsidR="006500DE" w:rsidRPr="004A7191" w:rsidRDefault="004A7191">
      <w:pPr>
        <w:pStyle w:val="Heading2"/>
        <w:ind w:left="3460"/>
        <w:rPr>
          <w:color w:val="000000" w:themeColor="text1"/>
        </w:rPr>
      </w:pPr>
      <w:r w:rsidRPr="004A7191">
        <w:rPr>
          <w:color w:val="000000" w:themeColor="text1"/>
        </w:rPr>
        <w:lastRenderedPageBreak/>
        <w:t>Conservation status</w:t>
      </w:r>
    </w:p>
    <w:p w14:paraId="2C1E5808" w14:textId="77777777" w:rsidR="006500DE" w:rsidRPr="004A7191" w:rsidRDefault="006500DE">
      <w:pPr>
        <w:pStyle w:val="BodyText"/>
        <w:spacing w:before="6"/>
        <w:rPr>
          <w:b/>
          <w:color w:val="000000" w:themeColor="text1"/>
          <w:sz w:val="19"/>
        </w:rPr>
      </w:pPr>
    </w:p>
    <w:p w14:paraId="2323F8E9" w14:textId="77777777" w:rsidR="006500DE" w:rsidRPr="004A7191" w:rsidRDefault="006500DE">
      <w:pPr>
        <w:rPr>
          <w:color w:val="000000" w:themeColor="text1"/>
          <w:sz w:val="19"/>
        </w:rPr>
        <w:sectPr w:rsidR="006500DE" w:rsidRPr="004A7191">
          <w:pgSz w:w="8240" w:h="12200"/>
          <w:pgMar w:top="980" w:right="0" w:bottom="280" w:left="0" w:header="720" w:footer="720" w:gutter="0"/>
          <w:cols w:space="720"/>
        </w:sectPr>
      </w:pPr>
    </w:p>
    <w:p w14:paraId="3610C4FF" w14:textId="77777777" w:rsidR="006500DE" w:rsidRPr="004A7191" w:rsidRDefault="004A7191">
      <w:pPr>
        <w:tabs>
          <w:tab w:val="left" w:pos="4891"/>
        </w:tabs>
        <w:spacing w:before="94"/>
        <w:ind w:left="3440"/>
        <w:rPr>
          <w:color w:val="000000" w:themeColor="text1"/>
          <w:sz w:val="16"/>
        </w:rPr>
      </w:pPr>
      <w:r w:rsidRPr="004A7191">
        <w:rPr>
          <w:color w:val="000000" w:themeColor="text1"/>
          <w:position w:val="-1"/>
          <w:sz w:val="16"/>
        </w:rPr>
        <w:t>Extinct</w:t>
      </w:r>
      <w:r w:rsidRPr="004A7191">
        <w:rPr>
          <w:color w:val="000000" w:themeColor="text1"/>
          <w:position w:val="-1"/>
          <w:sz w:val="16"/>
        </w:rPr>
        <w:tab/>
      </w:r>
      <w:proofErr w:type="spellStart"/>
      <w:r w:rsidRPr="004A7191">
        <w:rPr>
          <w:color w:val="000000" w:themeColor="text1"/>
          <w:sz w:val="16"/>
        </w:rPr>
        <w:t>Threatned</w:t>
      </w:r>
      <w:proofErr w:type="spellEnd"/>
    </w:p>
    <w:p w14:paraId="3C622B43" w14:textId="77777777" w:rsidR="006500DE" w:rsidRPr="004A7191" w:rsidRDefault="004A7191">
      <w:pPr>
        <w:pStyle w:val="BodyText"/>
        <w:tabs>
          <w:tab w:val="left" w:pos="4058"/>
          <w:tab w:val="left" w:pos="4589"/>
          <w:tab w:val="left" w:pos="5095"/>
          <w:tab w:val="left" w:pos="5597"/>
        </w:tabs>
        <w:spacing w:before="177"/>
        <w:ind w:left="3580"/>
        <w:rPr>
          <w:rFonts w:ascii="Trebuchet MS"/>
          <w:color w:val="000000" w:themeColor="text1"/>
        </w:rPr>
      </w:pPr>
      <w:r w:rsidRPr="004A7191">
        <w:rPr>
          <w:rFonts w:ascii="Trebuchet MS"/>
          <w:color w:val="000000" w:themeColor="text1"/>
          <w:position w:val="2"/>
        </w:rPr>
        <w:t>EX</w:t>
      </w:r>
      <w:r w:rsidRPr="004A7191">
        <w:rPr>
          <w:rFonts w:ascii="Trebuchet MS"/>
          <w:color w:val="000000" w:themeColor="text1"/>
          <w:position w:val="2"/>
        </w:rPr>
        <w:tab/>
      </w:r>
      <w:r w:rsidRPr="004A7191">
        <w:rPr>
          <w:rFonts w:ascii="Trebuchet MS"/>
          <w:color w:val="000000" w:themeColor="text1"/>
        </w:rPr>
        <w:t>EW</w:t>
      </w:r>
      <w:r w:rsidRPr="004A7191">
        <w:rPr>
          <w:rFonts w:ascii="Trebuchet MS"/>
          <w:color w:val="000000" w:themeColor="text1"/>
        </w:rPr>
        <w:tab/>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1D22898D" w14:textId="77777777" w:rsidR="006500DE" w:rsidRPr="004A7191" w:rsidRDefault="004A7191">
      <w:pPr>
        <w:spacing w:before="113" w:line="208" w:lineRule="auto"/>
        <w:ind w:left="560" w:right="1237" w:firstLine="120"/>
        <w:rPr>
          <w:color w:val="000000" w:themeColor="text1"/>
          <w:sz w:val="16"/>
        </w:rPr>
      </w:pPr>
      <w:r w:rsidRPr="004A7191">
        <w:rPr>
          <w:color w:val="000000" w:themeColor="text1"/>
        </w:rPr>
        <w:br w:type="column"/>
      </w:r>
      <w:r w:rsidRPr="004A7191">
        <w:rPr>
          <w:color w:val="000000" w:themeColor="text1"/>
          <w:sz w:val="16"/>
        </w:rPr>
        <w:t>Least Concern</w:t>
      </w:r>
    </w:p>
    <w:p w14:paraId="5103A264" w14:textId="77777777" w:rsidR="006500DE" w:rsidRPr="004A7191" w:rsidRDefault="004A7191">
      <w:pPr>
        <w:pStyle w:val="BodyText"/>
        <w:tabs>
          <w:tab w:val="left" w:pos="770"/>
        </w:tabs>
        <w:spacing w:before="142"/>
        <w:ind w:left="24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1379AAB3"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2" w:space="720" w:equalWidth="0">
            <w:col w:w="5840" w:space="40"/>
            <w:col w:w="2360"/>
          </w:cols>
        </w:sectPr>
      </w:pPr>
    </w:p>
    <w:p w14:paraId="3D965CBC" w14:textId="77777777" w:rsidR="006500DE" w:rsidRPr="004A7191" w:rsidRDefault="00AE6195">
      <w:pPr>
        <w:pStyle w:val="BodyText"/>
        <w:spacing w:before="7"/>
        <w:rPr>
          <w:rFonts w:ascii="Trebuchet MS"/>
          <w:color w:val="000000" w:themeColor="text1"/>
          <w:sz w:val="16"/>
        </w:rPr>
      </w:pPr>
      <w:r w:rsidRPr="004A7191">
        <w:rPr>
          <w:noProof/>
          <w:color w:val="000000" w:themeColor="text1"/>
        </w:rPr>
        <mc:AlternateContent>
          <mc:Choice Requires="wps">
            <w:drawing>
              <wp:anchor distT="0" distB="0" distL="114300" distR="114300" simplePos="0" relativeHeight="242736128" behindDoc="1" locked="0" layoutInCell="1" allowOverlap="1" wp14:anchorId="52FCCDEC" wp14:editId="4774AF86">
                <wp:simplePos x="0" y="0"/>
                <wp:positionH relativeFrom="page">
                  <wp:posOffset>2235200</wp:posOffset>
                </wp:positionH>
                <wp:positionV relativeFrom="page">
                  <wp:posOffset>278765</wp:posOffset>
                </wp:positionV>
                <wp:extent cx="242570" cy="154940"/>
                <wp:effectExtent l="0" t="0" r="0" b="0"/>
                <wp:wrapNone/>
                <wp:docPr id="86"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49601" w14:textId="77777777" w:rsidR="00B7268B" w:rsidRDefault="00B7268B">
                            <w:pPr>
                              <w:pStyle w:val="BodyText"/>
                              <w:rPr>
                                <w:rFonts w:ascii="Verdana"/>
                              </w:rPr>
                            </w:pPr>
                            <w:r>
                              <w:rPr>
                                <w:rFonts w:ascii="Verdana"/>
                                <w:color w:val="58595B"/>
                              </w:rPr>
                              <w:t>145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CCDEC" id="Text Box 72" o:spid="_x0000_s1135" type="#_x0000_t202" style="position:absolute;margin-left:176pt;margin-top:21.95pt;width:19.1pt;height:12.2pt;z-index:-26058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" filled="f" stroked="f">
                <v:textbox inset="0,0,0,0">
                  <w:txbxContent>
                    <w:p w14:paraId="3BC49601" w14:textId="77777777" w:rsidR="00B7268B" w:rsidRDefault="00B7268B">
                      <w:pPr>
                        <w:pStyle w:val="BodyText"/>
                        <w:rPr>
                          <w:rFonts w:ascii="Verdana"/>
                        </w:rPr>
                      </w:pPr>
                      <w:r>
                        <w:rPr>
                          <w:rFonts w:ascii="Verdana"/>
                          <w:color w:val="58595B"/>
                        </w:rPr>
                        <w:t>145</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737152" behindDoc="1" locked="0" layoutInCell="1" allowOverlap="1" wp14:anchorId="627E8AE2" wp14:editId="2BA2ECD3">
                <wp:simplePos x="0" y="0"/>
                <wp:positionH relativeFrom="page">
                  <wp:posOffset>-1270</wp:posOffset>
                </wp:positionH>
                <wp:positionV relativeFrom="page">
                  <wp:posOffset>0</wp:posOffset>
                </wp:positionV>
                <wp:extent cx="5221605" cy="7734300"/>
                <wp:effectExtent l="0" t="0" r="0" b="0"/>
                <wp:wrapNone/>
                <wp:docPr id="5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1605" cy="7734300"/>
                          <a:chOff x="-2" y="0"/>
                          <a:chExt cx="8223" cy="12180"/>
                        </a:xfrm>
                      </wpg:grpSpPr>
                      <pic:pic xmlns:pic="http://schemas.openxmlformats.org/drawingml/2006/picture">
                        <pic:nvPicPr>
                          <pic:cNvPr id="54" name="Picture 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Line 69"/>
                        <wps:cNvCnPr>
                          <a:cxnSpLocks noChangeShapeType="1"/>
                        </wps:cNvCnPr>
                        <wps:spPr bwMode="auto">
                          <a:xfrm>
                            <a:off x="0" y="1134"/>
                            <a:ext cx="0" cy="869"/>
                          </a:xfrm>
                          <a:prstGeom prst="line">
                            <a:avLst/>
                          </a:prstGeom>
                          <a:noFill/>
                          <a:ln w="3175">
                            <a:solidFill>
                              <a:srgbClr val="791216"/>
                            </a:solidFill>
                            <a:prstDash val="solid"/>
                            <a:round/>
                            <a:headEnd/>
                            <a:tailEnd/>
                          </a:ln>
                          <a:extLst>
                            <a:ext uri="{909E8E84-426E-40DD-AFC4-6F175D3DCCD1}">
                              <a14:hiddenFill xmlns:a14="http://schemas.microsoft.com/office/drawing/2010/main">
                                <a:noFill/>
                              </a14:hiddenFill>
                            </a:ext>
                          </a:extLst>
                        </wps:spPr>
                        <wps:bodyPr/>
                      </wps:wsp>
                      <wps:wsp>
                        <wps:cNvPr id="57" name="Freeform 68"/>
                        <wps:cNvSpPr>
                          <a:spLocks/>
                        </wps:cNvSpPr>
                        <wps:spPr bwMode="auto">
                          <a:xfrm>
                            <a:off x="3531" y="1847"/>
                            <a:ext cx="298" cy="297"/>
                          </a:xfrm>
                          <a:custGeom>
                            <a:avLst/>
                            <a:gdLst>
                              <a:gd name="T0" fmla="+- 0 3680 3531"/>
                              <a:gd name="T1" fmla="*/ T0 w 298"/>
                              <a:gd name="T2" fmla="+- 0 1847 1847"/>
                              <a:gd name="T3" fmla="*/ 1847 h 297"/>
                              <a:gd name="T4" fmla="+- 0 3622 3531"/>
                              <a:gd name="T5" fmla="*/ T4 w 298"/>
                              <a:gd name="T6" fmla="+- 0 1858 1847"/>
                              <a:gd name="T7" fmla="*/ 1858 h 297"/>
                              <a:gd name="T8" fmla="+- 0 3575 3531"/>
                              <a:gd name="T9" fmla="*/ T8 w 298"/>
                              <a:gd name="T10" fmla="+- 0 1890 1847"/>
                              <a:gd name="T11" fmla="*/ 1890 h 297"/>
                              <a:gd name="T12" fmla="+- 0 3543 3531"/>
                              <a:gd name="T13" fmla="*/ T12 w 298"/>
                              <a:gd name="T14" fmla="+- 0 1937 1847"/>
                              <a:gd name="T15" fmla="*/ 1937 h 297"/>
                              <a:gd name="T16" fmla="+- 0 3531 3531"/>
                              <a:gd name="T17" fmla="*/ T16 w 298"/>
                              <a:gd name="T18" fmla="+- 0 1995 1847"/>
                              <a:gd name="T19" fmla="*/ 1995 h 297"/>
                              <a:gd name="T20" fmla="+- 0 3543 3531"/>
                              <a:gd name="T21" fmla="*/ T20 w 298"/>
                              <a:gd name="T22" fmla="+- 0 2053 1847"/>
                              <a:gd name="T23" fmla="*/ 2053 h 297"/>
                              <a:gd name="T24" fmla="+- 0 3575 3531"/>
                              <a:gd name="T25" fmla="*/ T24 w 298"/>
                              <a:gd name="T26" fmla="+- 0 2101 1847"/>
                              <a:gd name="T27" fmla="*/ 2101 h 297"/>
                              <a:gd name="T28" fmla="+- 0 3622 3531"/>
                              <a:gd name="T29" fmla="*/ T28 w 298"/>
                              <a:gd name="T30" fmla="+- 0 2132 1847"/>
                              <a:gd name="T31" fmla="*/ 2132 h 297"/>
                              <a:gd name="T32" fmla="+- 0 3680 3531"/>
                              <a:gd name="T33" fmla="*/ T32 w 298"/>
                              <a:gd name="T34" fmla="+- 0 2144 1847"/>
                              <a:gd name="T35" fmla="*/ 2144 h 297"/>
                              <a:gd name="T36" fmla="+- 0 3738 3531"/>
                              <a:gd name="T37" fmla="*/ T36 w 298"/>
                              <a:gd name="T38" fmla="+- 0 2132 1847"/>
                              <a:gd name="T39" fmla="*/ 2132 h 297"/>
                              <a:gd name="T40" fmla="+- 0 3785 3531"/>
                              <a:gd name="T41" fmla="*/ T40 w 298"/>
                              <a:gd name="T42" fmla="+- 0 2101 1847"/>
                              <a:gd name="T43" fmla="*/ 2101 h 297"/>
                              <a:gd name="T44" fmla="+- 0 3817 3531"/>
                              <a:gd name="T45" fmla="*/ T44 w 298"/>
                              <a:gd name="T46" fmla="+- 0 2053 1847"/>
                              <a:gd name="T47" fmla="*/ 2053 h 297"/>
                              <a:gd name="T48" fmla="+- 0 3829 3531"/>
                              <a:gd name="T49" fmla="*/ T48 w 298"/>
                              <a:gd name="T50" fmla="+- 0 1995 1847"/>
                              <a:gd name="T51" fmla="*/ 1995 h 297"/>
                              <a:gd name="T52" fmla="+- 0 3817 3531"/>
                              <a:gd name="T53" fmla="*/ T52 w 298"/>
                              <a:gd name="T54" fmla="+- 0 1937 1847"/>
                              <a:gd name="T55" fmla="*/ 1937 h 297"/>
                              <a:gd name="T56" fmla="+- 0 3785 3531"/>
                              <a:gd name="T57" fmla="*/ T56 w 298"/>
                              <a:gd name="T58" fmla="+- 0 1890 1847"/>
                              <a:gd name="T59" fmla="*/ 1890 h 297"/>
                              <a:gd name="T60" fmla="+- 0 3738 3531"/>
                              <a:gd name="T61" fmla="*/ T60 w 298"/>
                              <a:gd name="T62" fmla="+- 0 1858 1847"/>
                              <a:gd name="T63" fmla="*/ 1858 h 297"/>
                              <a:gd name="T64" fmla="+- 0 3680 3531"/>
                              <a:gd name="T65" fmla="*/ T64 w 298"/>
                              <a:gd name="T66" fmla="+- 0 1847 1847"/>
                              <a:gd name="T67" fmla="*/ 184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67"/>
                        <wps:cNvSpPr>
                          <a:spLocks/>
                        </wps:cNvSpPr>
                        <wps:spPr bwMode="auto">
                          <a:xfrm>
                            <a:off x="3531" y="1847"/>
                            <a:ext cx="298" cy="297"/>
                          </a:xfrm>
                          <a:custGeom>
                            <a:avLst/>
                            <a:gdLst>
                              <a:gd name="T0" fmla="+- 0 3680 3531"/>
                              <a:gd name="T1" fmla="*/ T0 w 298"/>
                              <a:gd name="T2" fmla="+- 0 2144 1847"/>
                              <a:gd name="T3" fmla="*/ 2144 h 297"/>
                              <a:gd name="T4" fmla="+- 0 3738 3531"/>
                              <a:gd name="T5" fmla="*/ T4 w 298"/>
                              <a:gd name="T6" fmla="+- 0 2132 1847"/>
                              <a:gd name="T7" fmla="*/ 2132 h 297"/>
                              <a:gd name="T8" fmla="+- 0 3785 3531"/>
                              <a:gd name="T9" fmla="*/ T8 w 298"/>
                              <a:gd name="T10" fmla="+- 0 2101 1847"/>
                              <a:gd name="T11" fmla="*/ 2101 h 297"/>
                              <a:gd name="T12" fmla="+- 0 3817 3531"/>
                              <a:gd name="T13" fmla="*/ T12 w 298"/>
                              <a:gd name="T14" fmla="+- 0 2053 1847"/>
                              <a:gd name="T15" fmla="*/ 2053 h 297"/>
                              <a:gd name="T16" fmla="+- 0 3829 3531"/>
                              <a:gd name="T17" fmla="*/ T16 w 298"/>
                              <a:gd name="T18" fmla="+- 0 1995 1847"/>
                              <a:gd name="T19" fmla="*/ 1995 h 297"/>
                              <a:gd name="T20" fmla="+- 0 3817 3531"/>
                              <a:gd name="T21" fmla="*/ T20 w 298"/>
                              <a:gd name="T22" fmla="+- 0 1937 1847"/>
                              <a:gd name="T23" fmla="*/ 1937 h 297"/>
                              <a:gd name="T24" fmla="+- 0 3785 3531"/>
                              <a:gd name="T25" fmla="*/ T24 w 298"/>
                              <a:gd name="T26" fmla="+- 0 1890 1847"/>
                              <a:gd name="T27" fmla="*/ 1890 h 297"/>
                              <a:gd name="T28" fmla="+- 0 3738 3531"/>
                              <a:gd name="T29" fmla="*/ T28 w 298"/>
                              <a:gd name="T30" fmla="+- 0 1858 1847"/>
                              <a:gd name="T31" fmla="*/ 1858 h 297"/>
                              <a:gd name="T32" fmla="+- 0 3680 3531"/>
                              <a:gd name="T33" fmla="*/ T32 w 298"/>
                              <a:gd name="T34" fmla="+- 0 1847 1847"/>
                              <a:gd name="T35" fmla="*/ 1847 h 297"/>
                              <a:gd name="T36" fmla="+- 0 3622 3531"/>
                              <a:gd name="T37" fmla="*/ T36 w 298"/>
                              <a:gd name="T38" fmla="+- 0 1858 1847"/>
                              <a:gd name="T39" fmla="*/ 1858 h 297"/>
                              <a:gd name="T40" fmla="+- 0 3575 3531"/>
                              <a:gd name="T41" fmla="*/ T40 w 298"/>
                              <a:gd name="T42" fmla="+- 0 1890 1847"/>
                              <a:gd name="T43" fmla="*/ 1890 h 297"/>
                              <a:gd name="T44" fmla="+- 0 3543 3531"/>
                              <a:gd name="T45" fmla="*/ T44 w 298"/>
                              <a:gd name="T46" fmla="+- 0 1937 1847"/>
                              <a:gd name="T47" fmla="*/ 1937 h 297"/>
                              <a:gd name="T48" fmla="+- 0 3531 3531"/>
                              <a:gd name="T49" fmla="*/ T48 w 298"/>
                              <a:gd name="T50" fmla="+- 0 1995 1847"/>
                              <a:gd name="T51" fmla="*/ 1995 h 297"/>
                              <a:gd name="T52" fmla="+- 0 3543 3531"/>
                              <a:gd name="T53" fmla="*/ T52 w 298"/>
                              <a:gd name="T54" fmla="+- 0 2053 1847"/>
                              <a:gd name="T55" fmla="*/ 2053 h 297"/>
                              <a:gd name="T56" fmla="+- 0 3575 3531"/>
                              <a:gd name="T57" fmla="*/ T56 w 298"/>
                              <a:gd name="T58" fmla="+- 0 2101 1847"/>
                              <a:gd name="T59" fmla="*/ 2101 h 297"/>
                              <a:gd name="T60" fmla="+- 0 3622 3531"/>
                              <a:gd name="T61" fmla="*/ T60 w 298"/>
                              <a:gd name="T62" fmla="+- 0 2132 1847"/>
                              <a:gd name="T63" fmla="*/ 2132 h 297"/>
                              <a:gd name="T64" fmla="+- 0 3680 3531"/>
                              <a:gd name="T65" fmla="*/ T64 w 298"/>
                              <a:gd name="T66" fmla="+- 0 2144 1847"/>
                              <a:gd name="T67" fmla="*/ 214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Freeform 66"/>
                        <wps:cNvSpPr>
                          <a:spLocks/>
                        </wps:cNvSpPr>
                        <wps:spPr bwMode="auto">
                          <a:xfrm>
                            <a:off x="4548" y="1853"/>
                            <a:ext cx="298" cy="298"/>
                          </a:xfrm>
                          <a:custGeom>
                            <a:avLst/>
                            <a:gdLst>
                              <a:gd name="T0" fmla="+- 0 4697 4548"/>
                              <a:gd name="T1" fmla="*/ T0 w 298"/>
                              <a:gd name="T2" fmla="+- 0 1853 1853"/>
                              <a:gd name="T3" fmla="*/ 1853 h 298"/>
                              <a:gd name="T4" fmla="+- 0 4639 4548"/>
                              <a:gd name="T5" fmla="*/ T4 w 298"/>
                              <a:gd name="T6" fmla="+- 0 1865 1853"/>
                              <a:gd name="T7" fmla="*/ 1865 h 298"/>
                              <a:gd name="T8" fmla="+- 0 4592 4548"/>
                              <a:gd name="T9" fmla="*/ T8 w 298"/>
                              <a:gd name="T10" fmla="+- 0 1897 1853"/>
                              <a:gd name="T11" fmla="*/ 1897 h 298"/>
                              <a:gd name="T12" fmla="+- 0 4560 4548"/>
                              <a:gd name="T13" fmla="*/ T12 w 298"/>
                              <a:gd name="T14" fmla="+- 0 1944 1853"/>
                              <a:gd name="T15" fmla="*/ 1944 h 298"/>
                              <a:gd name="T16" fmla="+- 0 4548 4548"/>
                              <a:gd name="T17" fmla="*/ T16 w 298"/>
                              <a:gd name="T18" fmla="+- 0 2002 1853"/>
                              <a:gd name="T19" fmla="*/ 2002 h 298"/>
                              <a:gd name="T20" fmla="+- 0 4560 4548"/>
                              <a:gd name="T21" fmla="*/ T20 w 298"/>
                              <a:gd name="T22" fmla="+- 0 2060 1853"/>
                              <a:gd name="T23" fmla="*/ 2060 h 298"/>
                              <a:gd name="T24" fmla="+- 0 4592 4548"/>
                              <a:gd name="T25" fmla="*/ T24 w 298"/>
                              <a:gd name="T26" fmla="+- 0 2107 1853"/>
                              <a:gd name="T27" fmla="*/ 2107 h 298"/>
                              <a:gd name="T28" fmla="+- 0 4639 4548"/>
                              <a:gd name="T29" fmla="*/ T28 w 298"/>
                              <a:gd name="T30" fmla="+- 0 2139 1853"/>
                              <a:gd name="T31" fmla="*/ 2139 h 298"/>
                              <a:gd name="T32" fmla="+- 0 4697 4548"/>
                              <a:gd name="T33" fmla="*/ T32 w 298"/>
                              <a:gd name="T34" fmla="+- 0 2151 1853"/>
                              <a:gd name="T35" fmla="*/ 2151 h 298"/>
                              <a:gd name="T36" fmla="+- 0 4755 4548"/>
                              <a:gd name="T37" fmla="*/ T36 w 298"/>
                              <a:gd name="T38" fmla="+- 0 2139 1853"/>
                              <a:gd name="T39" fmla="*/ 2139 h 298"/>
                              <a:gd name="T40" fmla="+- 0 4802 4548"/>
                              <a:gd name="T41" fmla="*/ T40 w 298"/>
                              <a:gd name="T42" fmla="+- 0 2107 1853"/>
                              <a:gd name="T43" fmla="*/ 2107 h 298"/>
                              <a:gd name="T44" fmla="+- 0 4834 4548"/>
                              <a:gd name="T45" fmla="*/ T44 w 298"/>
                              <a:gd name="T46" fmla="+- 0 2060 1853"/>
                              <a:gd name="T47" fmla="*/ 2060 h 298"/>
                              <a:gd name="T48" fmla="+- 0 4846 4548"/>
                              <a:gd name="T49" fmla="*/ T48 w 298"/>
                              <a:gd name="T50" fmla="+- 0 2002 1853"/>
                              <a:gd name="T51" fmla="*/ 2002 h 298"/>
                              <a:gd name="T52" fmla="+- 0 4834 4548"/>
                              <a:gd name="T53" fmla="*/ T52 w 298"/>
                              <a:gd name="T54" fmla="+- 0 1944 1853"/>
                              <a:gd name="T55" fmla="*/ 1944 h 298"/>
                              <a:gd name="T56" fmla="+- 0 4802 4548"/>
                              <a:gd name="T57" fmla="*/ T56 w 298"/>
                              <a:gd name="T58" fmla="+- 0 1897 1853"/>
                              <a:gd name="T59" fmla="*/ 1897 h 298"/>
                              <a:gd name="T60" fmla="+- 0 4755 4548"/>
                              <a:gd name="T61" fmla="*/ T60 w 298"/>
                              <a:gd name="T62" fmla="+- 0 1865 1853"/>
                              <a:gd name="T63" fmla="*/ 1865 h 298"/>
                              <a:gd name="T64" fmla="+- 0 4697 4548"/>
                              <a:gd name="T65" fmla="*/ T64 w 298"/>
                              <a:gd name="T66" fmla="+- 0 1853 1853"/>
                              <a:gd name="T67" fmla="*/ 185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5"/>
                        <wps:cNvSpPr>
                          <a:spLocks/>
                        </wps:cNvSpPr>
                        <wps:spPr bwMode="auto">
                          <a:xfrm>
                            <a:off x="4548" y="1853"/>
                            <a:ext cx="298" cy="298"/>
                          </a:xfrm>
                          <a:custGeom>
                            <a:avLst/>
                            <a:gdLst>
                              <a:gd name="T0" fmla="+- 0 4697 4548"/>
                              <a:gd name="T1" fmla="*/ T0 w 298"/>
                              <a:gd name="T2" fmla="+- 0 2151 1853"/>
                              <a:gd name="T3" fmla="*/ 2151 h 298"/>
                              <a:gd name="T4" fmla="+- 0 4755 4548"/>
                              <a:gd name="T5" fmla="*/ T4 w 298"/>
                              <a:gd name="T6" fmla="+- 0 2139 1853"/>
                              <a:gd name="T7" fmla="*/ 2139 h 298"/>
                              <a:gd name="T8" fmla="+- 0 4802 4548"/>
                              <a:gd name="T9" fmla="*/ T8 w 298"/>
                              <a:gd name="T10" fmla="+- 0 2107 1853"/>
                              <a:gd name="T11" fmla="*/ 2107 h 298"/>
                              <a:gd name="T12" fmla="+- 0 4834 4548"/>
                              <a:gd name="T13" fmla="*/ T12 w 298"/>
                              <a:gd name="T14" fmla="+- 0 2060 1853"/>
                              <a:gd name="T15" fmla="*/ 2060 h 298"/>
                              <a:gd name="T16" fmla="+- 0 4846 4548"/>
                              <a:gd name="T17" fmla="*/ T16 w 298"/>
                              <a:gd name="T18" fmla="+- 0 2002 1853"/>
                              <a:gd name="T19" fmla="*/ 2002 h 298"/>
                              <a:gd name="T20" fmla="+- 0 4834 4548"/>
                              <a:gd name="T21" fmla="*/ T20 w 298"/>
                              <a:gd name="T22" fmla="+- 0 1944 1853"/>
                              <a:gd name="T23" fmla="*/ 1944 h 298"/>
                              <a:gd name="T24" fmla="+- 0 4802 4548"/>
                              <a:gd name="T25" fmla="*/ T24 w 298"/>
                              <a:gd name="T26" fmla="+- 0 1897 1853"/>
                              <a:gd name="T27" fmla="*/ 1897 h 298"/>
                              <a:gd name="T28" fmla="+- 0 4755 4548"/>
                              <a:gd name="T29" fmla="*/ T28 w 298"/>
                              <a:gd name="T30" fmla="+- 0 1865 1853"/>
                              <a:gd name="T31" fmla="*/ 1865 h 298"/>
                              <a:gd name="T32" fmla="+- 0 4697 4548"/>
                              <a:gd name="T33" fmla="*/ T32 w 298"/>
                              <a:gd name="T34" fmla="+- 0 1853 1853"/>
                              <a:gd name="T35" fmla="*/ 1853 h 298"/>
                              <a:gd name="T36" fmla="+- 0 4639 4548"/>
                              <a:gd name="T37" fmla="*/ T36 w 298"/>
                              <a:gd name="T38" fmla="+- 0 1865 1853"/>
                              <a:gd name="T39" fmla="*/ 1865 h 298"/>
                              <a:gd name="T40" fmla="+- 0 4592 4548"/>
                              <a:gd name="T41" fmla="*/ T40 w 298"/>
                              <a:gd name="T42" fmla="+- 0 1897 1853"/>
                              <a:gd name="T43" fmla="*/ 1897 h 298"/>
                              <a:gd name="T44" fmla="+- 0 4560 4548"/>
                              <a:gd name="T45" fmla="*/ T44 w 298"/>
                              <a:gd name="T46" fmla="+- 0 1944 1853"/>
                              <a:gd name="T47" fmla="*/ 1944 h 298"/>
                              <a:gd name="T48" fmla="+- 0 4548 4548"/>
                              <a:gd name="T49" fmla="*/ T48 w 298"/>
                              <a:gd name="T50" fmla="+- 0 2002 1853"/>
                              <a:gd name="T51" fmla="*/ 2002 h 298"/>
                              <a:gd name="T52" fmla="+- 0 4560 4548"/>
                              <a:gd name="T53" fmla="*/ T52 w 298"/>
                              <a:gd name="T54" fmla="+- 0 2060 1853"/>
                              <a:gd name="T55" fmla="*/ 2060 h 298"/>
                              <a:gd name="T56" fmla="+- 0 4592 4548"/>
                              <a:gd name="T57" fmla="*/ T56 w 298"/>
                              <a:gd name="T58" fmla="+- 0 2107 1853"/>
                              <a:gd name="T59" fmla="*/ 2107 h 298"/>
                              <a:gd name="T60" fmla="+- 0 4639 4548"/>
                              <a:gd name="T61" fmla="*/ T60 w 298"/>
                              <a:gd name="T62" fmla="+- 0 2139 1853"/>
                              <a:gd name="T63" fmla="*/ 2139 h 298"/>
                              <a:gd name="T64" fmla="+- 0 4697 4548"/>
                              <a:gd name="T65" fmla="*/ T64 w 298"/>
                              <a:gd name="T66" fmla="+- 0 2151 1853"/>
                              <a:gd name="T67" fmla="*/ 21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Freeform 64"/>
                        <wps:cNvSpPr>
                          <a:spLocks/>
                        </wps:cNvSpPr>
                        <wps:spPr bwMode="auto">
                          <a:xfrm>
                            <a:off x="5564" y="1864"/>
                            <a:ext cx="297" cy="297"/>
                          </a:xfrm>
                          <a:custGeom>
                            <a:avLst/>
                            <a:gdLst>
                              <a:gd name="T0" fmla="+- 0 5713 5564"/>
                              <a:gd name="T1" fmla="*/ T0 w 297"/>
                              <a:gd name="T2" fmla="+- 0 1864 1864"/>
                              <a:gd name="T3" fmla="*/ 1864 h 297"/>
                              <a:gd name="T4" fmla="+- 0 5655 5564"/>
                              <a:gd name="T5" fmla="*/ T4 w 297"/>
                              <a:gd name="T6" fmla="+- 0 1875 1864"/>
                              <a:gd name="T7" fmla="*/ 1875 h 297"/>
                              <a:gd name="T8" fmla="+- 0 5607 5564"/>
                              <a:gd name="T9" fmla="*/ T8 w 297"/>
                              <a:gd name="T10" fmla="+- 0 1907 1864"/>
                              <a:gd name="T11" fmla="*/ 1907 h 297"/>
                              <a:gd name="T12" fmla="+- 0 5575 5564"/>
                              <a:gd name="T13" fmla="*/ T12 w 297"/>
                              <a:gd name="T14" fmla="+- 0 1954 1864"/>
                              <a:gd name="T15" fmla="*/ 1954 h 297"/>
                              <a:gd name="T16" fmla="+- 0 5564 5564"/>
                              <a:gd name="T17" fmla="*/ T16 w 297"/>
                              <a:gd name="T18" fmla="+- 0 2012 1864"/>
                              <a:gd name="T19" fmla="*/ 2012 h 297"/>
                              <a:gd name="T20" fmla="+- 0 5575 5564"/>
                              <a:gd name="T21" fmla="*/ T20 w 297"/>
                              <a:gd name="T22" fmla="+- 0 2070 1864"/>
                              <a:gd name="T23" fmla="*/ 2070 h 297"/>
                              <a:gd name="T24" fmla="+- 0 5607 5564"/>
                              <a:gd name="T25" fmla="*/ T24 w 297"/>
                              <a:gd name="T26" fmla="+- 0 2118 1864"/>
                              <a:gd name="T27" fmla="*/ 2118 h 297"/>
                              <a:gd name="T28" fmla="+- 0 5655 5564"/>
                              <a:gd name="T29" fmla="*/ T28 w 297"/>
                              <a:gd name="T30" fmla="+- 0 2149 1864"/>
                              <a:gd name="T31" fmla="*/ 2149 h 297"/>
                              <a:gd name="T32" fmla="+- 0 5713 5564"/>
                              <a:gd name="T33" fmla="*/ T32 w 297"/>
                              <a:gd name="T34" fmla="+- 0 2161 1864"/>
                              <a:gd name="T35" fmla="*/ 2161 h 297"/>
                              <a:gd name="T36" fmla="+- 0 5770 5564"/>
                              <a:gd name="T37" fmla="*/ T36 w 297"/>
                              <a:gd name="T38" fmla="+- 0 2149 1864"/>
                              <a:gd name="T39" fmla="*/ 2149 h 297"/>
                              <a:gd name="T40" fmla="+- 0 5818 5564"/>
                              <a:gd name="T41" fmla="*/ T40 w 297"/>
                              <a:gd name="T42" fmla="+- 0 2118 1864"/>
                              <a:gd name="T43" fmla="*/ 2118 h 297"/>
                              <a:gd name="T44" fmla="+- 0 5850 5564"/>
                              <a:gd name="T45" fmla="*/ T44 w 297"/>
                              <a:gd name="T46" fmla="+- 0 2070 1864"/>
                              <a:gd name="T47" fmla="*/ 2070 h 297"/>
                              <a:gd name="T48" fmla="+- 0 5861 5564"/>
                              <a:gd name="T49" fmla="*/ T48 w 297"/>
                              <a:gd name="T50" fmla="+- 0 2012 1864"/>
                              <a:gd name="T51" fmla="*/ 2012 h 297"/>
                              <a:gd name="T52" fmla="+- 0 5850 5564"/>
                              <a:gd name="T53" fmla="*/ T52 w 297"/>
                              <a:gd name="T54" fmla="+- 0 1954 1864"/>
                              <a:gd name="T55" fmla="*/ 1954 h 297"/>
                              <a:gd name="T56" fmla="+- 0 5818 5564"/>
                              <a:gd name="T57" fmla="*/ T56 w 297"/>
                              <a:gd name="T58" fmla="+- 0 1907 1864"/>
                              <a:gd name="T59" fmla="*/ 1907 h 297"/>
                              <a:gd name="T60" fmla="+- 0 5770 5564"/>
                              <a:gd name="T61" fmla="*/ T60 w 297"/>
                              <a:gd name="T62" fmla="+- 0 1875 1864"/>
                              <a:gd name="T63" fmla="*/ 1875 h 297"/>
                              <a:gd name="T64" fmla="+- 0 5713 5564"/>
                              <a:gd name="T65" fmla="*/ T64 w 297"/>
                              <a:gd name="T66" fmla="+- 0 1864 1864"/>
                              <a:gd name="T67" fmla="*/ 186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6" y="285"/>
                                </a:lnTo>
                                <a:lnTo>
                                  <a:pt x="254" y="254"/>
                                </a:lnTo>
                                <a:lnTo>
                                  <a:pt x="286" y="206"/>
                                </a:lnTo>
                                <a:lnTo>
                                  <a:pt x="297" y="148"/>
                                </a:lnTo>
                                <a:lnTo>
                                  <a:pt x="286" y="90"/>
                                </a:lnTo>
                                <a:lnTo>
                                  <a:pt x="254" y="43"/>
                                </a:lnTo>
                                <a:lnTo>
                                  <a:pt x="206"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3"/>
                        <wps:cNvSpPr>
                          <a:spLocks/>
                        </wps:cNvSpPr>
                        <wps:spPr bwMode="auto">
                          <a:xfrm>
                            <a:off x="5564" y="1864"/>
                            <a:ext cx="297" cy="297"/>
                          </a:xfrm>
                          <a:custGeom>
                            <a:avLst/>
                            <a:gdLst>
                              <a:gd name="T0" fmla="+- 0 5713 5564"/>
                              <a:gd name="T1" fmla="*/ T0 w 297"/>
                              <a:gd name="T2" fmla="+- 0 2161 1864"/>
                              <a:gd name="T3" fmla="*/ 2161 h 297"/>
                              <a:gd name="T4" fmla="+- 0 5770 5564"/>
                              <a:gd name="T5" fmla="*/ T4 w 297"/>
                              <a:gd name="T6" fmla="+- 0 2149 1864"/>
                              <a:gd name="T7" fmla="*/ 2149 h 297"/>
                              <a:gd name="T8" fmla="+- 0 5818 5564"/>
                              <a:gd name="T9" fmla="*/ T8 w 297"/>
                              <a:gd name="T10" fmla="+- 0 2118 1864"/>
                              <a:gd name="T11" fmla="*/ 2118 h 297"/>
                              <a:gd name="T12" fmla="+- 0 5850 5564"/>
                              <a:gd name="T13" fmla="*/ T12 w 297"/>
                              <a:gd name="T14" fmla="+- 0 2070 1864"/>
                              <a:gd name="T15" fmla="*/ 2070 h 297"/>
                              <a:gd name="T16" fmla="+- 0 5861 5564"/>
                              <a:gd name="T17" fmla="*/ T16 w 297"/>
                              <a:gd name="T18" fmla="+- 0 2012 1864"/>
                              <a:gd name="T19" fmla="*/ 2012 h 297"/>
                              <a:gd name="T20" fmla="+- 0 5850 5564"/>
                              <a:gd name="T21" fmla="*/ T20 w 297"/>
                              <a:gd name="T22" fmla="+- 0 1954 1864"/>
                              <a:gd name="T23" fmla="*/ 1954 h 297"/>
                              <a:gd name="T24" fmla="+- 0 5818 5564"/>
                              <a:gd name="T25" fmla="*/ T24 w 297"/>
                              <a:gd name="T26" fmla="+- 0 1907 1864"/>
                              <a:gd name="T27" fmla="*/ 1907 h 297"/>
                              <a:gd name="T28" fmla="+- 0 5770 5564"/>
                              <a:gd name="T29" fmla="*/ T28 w 297"/>
                              <a:gd name="T30" fmla="+- 0 1875 1864"/>
                              <a:gd name="T31" fmla="*/ 1875 h 297"/>
                              <a:gd name="T32" fmla="+- 0 5713 5564"/>
                              <a:gd name="T33" fmla="*/ T32 w 297"/>
                              <a:gd name="T34" fmla="+- 0 1864 1864"/>
                              <a:gd name="T35" fmla="*/ 1864 h 297"/>
                              <a:gd name="T36" fmla="+- 0 5655 5564"/>
                              <a:gd name="T37" fmla="*/ T36 w 297"/>
                              <a:gd name="T38" fmla="+- 0 1875 1864"/>
                              <a:gd name="T39" fmla="*/ 1875 h 297"/>
                              <a:gd name="T40" fmla="+- 0 5607 5564"/>
                              <a:gd name="T41" fmla="*/ T40 w 297"/>
                              <a:gd name="T42" fmla="+- 0 1907 1864"/>
                              <a:gd name="T43" fmla="*/ 1907 h 297"/>
                              <a:gd name="T44" fmla="+- 0 5575 5564"/>
                              <a:gd name="T45" fmla="*/ T44 w 297"/>
                              <a:gd name="T46" fmla="+- 0 1954 1864"/>
                              <a:gd name="T47" fmla="*/ 1954 h 297"/>
                              <a:gd name="T48" fmla="+- 0 5564 5564"/>
                              <a:gd name="T49" fmla="*/ T48 w 297"/>
                              <a:gd name="T50" fmla="+- 0 2012 1864"/>
                              <a:gd name="T51" fmla="*/ 2012 h 297"/>
                              <a:gd name="T52" fmla="+- 0 5575 5564"/>
                              <a:gd name="T53" fmla="*/ T52 w 297"/>
                              <a:gd name="T54" fmla="+- 0 2070 1864"/>
                              <a:gd name="T55" fmla="*/ 2070 h 297"/>
                              <a:gd name="T56" fmla="+- 0 5607 5564"/>
                              <a:gd name="T57" fmla="*/ T56 w 297"/>
                              <a:gd name="T58" fmla="+- 0 2118 1864"/>
                              <a:gd name="T59" fmla="*/ 2118 h 297"/>
                              <a:gd name="T60" fmla="+- 0 5655 5564"/>
                              <a:gd name="T61" fmla="*/ T60 w 297"/>
                              <a:gd name="T62" fmla="+- 0 2149 1864"/>
                              <a:gd name="T63" fmla="*/ 2149 h 297"/>
                              <a:gd name="T64" fmla="+- 0 5713 5564"/>
                              <a:gd name="T65" fmla="*/ T64 w 297"/>
                              <a:gd name="T66" fmla="+- 0 2161 1864"/>
                              <a:gd name="T67" fmla="*/ 216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5"/>
                                </a:lnTo>
                                <a:lnTo>
                                  <a:pt x="254" y="254"/>
                                </a:lnTo>
                                <a:lnTo>
                                  <a:pt x="286" y="206"/>
                                </a:lnTo>
                                <a:lnTo>
                                  <a:pt x="297" y="148"/>
                                </a:lnTo>
                                <a:lnTo>
                                  <a:pt x="286" y="90"/>
                                </a:lnTo>
                                <a:lnTo>
                                  <a:pt x="254" y="43"/>
                                </a:lnTo>
                                <a:lnTo>
                                  <a:pt x="206"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62"/>
                        <wps:cNvSpPr>
                          <a:spLocks/>
                        </wps:cNvSpPr>
                        <wps:spPr bwMode="auto">
                          <a:xfrm>
                            <a:off x="6581" y="1870"/>
                            <a:ext cx="298" cy="298"/>
                          </a:xfrm>
                          <a:custGeom>
                            <a:avLst/>
                            <a:gdLst>
                              <a:gd name="T0" fmla="+- 0 6730 6581"/>
                              <a:gd name="T1" fmla="*/ T0 w 298"/>
                              <a:gd name="T2" fmla="+- 0 1870 1870"/>
                              <a:gd name="T3" fmla="*/ 1870 h 298"/>
                              <a:gd name="T4" fmla="+- 0 6672 6581"/>
                              <a:gd name="T5" fmla="*/ T4 w 298"/>
                              <a:gd name="T6" fmla="+- 0 1882 1870"/>
                              <a:gd name="T7" fmla="*/ 1882 h 298"/>
                              <a:gd name="T8" fmla="+- 0 6625 6581"/>
                              <a:gd name="T9" fmla="*/ T8 w 298"/>
                              <a:gd name="T10" fmla="+- 0 1914 1870"/>
                              <a:gd name="T11" fmla="*/ 1914 h 298"/>
                              <a:gd name="T12" fmla="+- 0 6593 6581"/>
                              <a:gd name="T13" fmla="*/ T12 w 298"/>
                              <a:gd name="T14" fmla="+- 0 1961 1870"/>
                              <a:gd name="T15" fmla="*/ 1961 h 298"/>
                              <a:gd name="T16" fmla="+- 0 6581 6581"/>
                              <a:gd name="T17" fmla="*/ T16 w 298"/>
                              <a:gd name="T18" fmla="+- 0 2019 1870"/>
                              <a:gd name="T19" fmla="*/ 2019 h 298"/>
                              <a:gd name="T20" fmla="+- 0 6593 6581"/>
                              <a:gd name="T21" fmla="*/ T20 w 298"/>
                              <a:gd name="T22" fmla="+- 0 2077 1870"/>
                              <a:gd name="T23" fmla="*/ 2077 h 298"/>
                              <a:gd name="T24" fmla="+- 0 6625 6581"/>
                              <a:gd name="T25" fmla="*/ T24 w 298"/>
                              <a:gd name="T26" fmla="+- 0 2124 1870"/>
                              <a:gd name="T27" fmla="*/ 2124 h 298"/>
                              <a:gd name="T28" fmla="+- 0 6672 6581"/>
                              <a:gd name="T29" fmla="*/ T28 w 298"/>
                              <a:gd name="T30" fmla="+- 0 2156 1870"/>
                              <a:gd name="T31" fmla="*/ 2156 h 298"/>
                              <a:gd name="T32" fmla="+- 0 6730 6581"/>
                              <a:gd name="T33" fmla="*/ T32 w 298"/>
                              <a:gd name="T34" fmla="+- 0 2168 1870"/>
                              <a:gd name="T35" fmla="*/ 2168 h 298"/>
                              <a:gd name="T36" fmla="+- 0 6788 6581"/>
                              <a:gd name="T37" fmla="*/ T36 w 298"/>
                              <a:gd name="T38" fmla="+- 0 2156 1870"/>
                              <a:gd name="T39" fmla="*/ 2156 h 298"/>
                              <a:gd name="T40" fmla="+- 0 6835 6581"/>
                              <a:gd name="T41" fmla="*/ T40 w 298"/>
                              <a:gd name="T42" fmla="+- 0 2124 1870"/>
                              <a:gd name="T43" fmla="*/ 2124 h 298"/>
                              <a:gd name="T44" fmla="+- 0 6867 6581"/>
                              <a:gd name="T45" fmla="*/ T44 w 298"/>
                              <a:gd name="T46" fmla="+- 0 2077 1870"/>
                              <a:gd name="T47" fmla="*/ 2077 h 298"/>
                              <a:gd name="T48" fmla="+- 0 6879 6581"/>
                              <a:gd name="T49" fmla="*/ T48 w 298"/>
                              <a:gd name="T50" fmla="+- 0 2019 1870"/>
                              <a:gd name="T51" fmla="*/ 2019 h 298"/>
                              <a:gd name="T52" fmla="+- 0 6867 6581"/>
                              <a:gd name="T53" fmla="*/ T52 w 298"/>
                              <a:gd name="T54" fmla="+- 0 1961 1870"/>
                              <a:gd name="T55" fmla="*/ 1961 h 298"/>
                              <a:gd name="T56" fmla="+- 0 6835 6581"/>
                              <a:gd name="T57" fmla="*/ T56 w 298"/>
                              <a:gd name="T58" fmla="+- 0 1914 1870"/>
                              <a:gd name="T59" fmla="*/ 1914 h 298"/>
                              <a:gd name="T60" fmla="+- 0 6788 6581"/>
                              <a:gd name="T61" fmla="*/ T60 w 298"/>
                              <a:gd name="T62" fmla="+- 0 1882 1870"/>
                              <a:gd name="T63" fmla="*/ 1882 h 298"/>
                              <a:gd name="T64" fmla="+- 0 6730 6581"/>
                              <a:gd name="T65" fmla="*/ T64 w 298"/>
                              <a:gd name="T66" fmla="+- 0 1870 1870"/>
                              <a:gd name="T67" fmla="*/ 187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1"/>
                        <wps:cNvSpPr>
                          <a:spLocks/>
                        </wps:cNvSpPr>
                        <wps:spPr bwMode="auto">
                          <a:xfrm>
                            <a:off x="6581" y="1870"/>
                            <a:ext cx="298" cy="298"/>
                          </a:xfrm>
                          <a:custGeom>
                            <a:avLst/>
                            <a:gdLst>
                              <a:gd name="T0" fmla="+- 0 6730 6581"/>
                              <a:gd name="T1" fmla="*/ T0 w 298"/>
                              <a:gd name="T2" fmla="+- 0 2168 1870"/>
                              <a:gd name="T3" fmla="*/ 2168 h 298"/>
                              <a:gd name="T4" fmla="+- 0 6788 6581"/>
                              <a:gd name="T5" fmla="*/ T4 w 298"/>
                              <a:gd name="T6" fmla="+- 0 2156 1870"/>
                              <a:gd name="T7" fmla="*/ 2156 h 298"/>
                              <a:gd name="T8" fmla="+- 0 6835 6581"/>
                              <a:gd name="T9" fmla="*/ T8 w 298"/>
                              <a:gd name="T10" fmla="+- 0 2124 1870"/>
                              <a:gd name="T11" fmla="*/ 2124 h 298"/>
                              <a:gd name="T12" fmla="+- 0 6867 6581"/>
                              <a:gd name="T13" fmla="*/ T12 w 298"/>
                              <a:gd name="T14" fmla="+- 0 2077 1870"/>
                              <a:gd name="T15" fmla="*/ 2077 h 298"/>
                              <a:gd name="T16" fmla="+- 0 6879 6581"/>
                              <a:gd name="T17" fmla="*/ T16 w 298"/>
                              <a:gd name="T18" fmla="+- 0 2019 1870"/>
                              <a:gd name="T19" fmla="*/ 2019 h 298"/>
                              <a:gd name="T20" fmla="+- 0 6867 6581"/>
                              <a:gd name="T21" fmla="*/ T20 w 298"/>
                              <a:gd name="T22" fmla="+- 0 1961 1870"/>
                              <a:gd name="T23" fmla="*/ 1961 h 298"/>
                              <a:gd name="T24" fmla="+- 0 6835 6581"/>
                              <a:gd name="T25" fmla="*/ T24 w 298"/>
                              <a:gd name="T26" fmla="+- 0 1914 1870"/>
                              <a:gd name="T27" fmla="*/ 1914 h 298"/>
                              <a:gd name="T28" fmla="+- 0 6788 6581"/>
                              <a:gd name="T29" fmla="*/ T28 w 298"/>
                              <a:gd name="T30" fmla="+- 0 1882 1870"/>
                              <a:gd name="T31" fmla="*/ 1882 h 298"/>
                              <a:gd name="T32" fmla="+- 0 6730 6581"/>
                              <a:gd name="T33" fmla="*/ T32 w 298"/>
                              <a:gd name="T34" fmla="+- 0 1870 1870"/>
                              <a:gd name="T35" fmla="*/ 1870 h 298"/>
                              <a:gd name="T36" fmla="+- 0 6672 6581"/>
                              <a:gd name="T37" fmla="*/ T36 w 298"/>
                              <a:gd name="T38" fmla="+- 0 1882 1870"/>
                              <a:gd name="T39" fmla="*/ 1882 h 298"/>
                              <a:gd name="T40" fmla="+- 0 6625 6581"/>
                              <a:gd name="T41" fmla="*/ T40 w 298"/>
                              <a:gd name="T42" fmla="+- 0 1914 1870"/>
                              <a:gd name="T43" fmla="*/ 1914 h 298"/>
                              <a:gd name="T44" fmla="+- 0 6593 6581"/>
                              <a:gd name="T45" fmla="*/ T44 w 298"/>
                              <a:gd name="T46" fmla="+- 0 1961 1870"/>
                              <a:gd name="T47" fmla="*/ 1961 h 298"/>
                              <a:gd name="T48" fmla="+- 0 6581 6581"/>
                              <a:gd name="T49" fmla="*/ T48 w 298"/>
                              <a:gd name="T50" fmla="+- 0 2019 1870"/>
                              <a:gd name="T51" fmla="*/ 2019 h 298"/>
                              <a:gd name="T52" fmla="+- 0 6593 6581"/>
                              <a:gd name="T53" fmla="*/ T52 w 298"/>
                              <a:gd name="T54" fmla="+- 0 2077 1870"/>
                              <a:gd name="T55" fmla="*/ 2077 h 298"/>
                              <a:gd name="T56" fmla="+- 0 6625 6581"/>
                              <a:gd name="T57" fmla="*/ T56 w 298"/>
                              <a:gd name="T58" fmla="+- 0 2124 1870"/>
                              <a:gd name="T59" fmla="*/ 2124 h 298"/>
                              <a:gd name="T60" fmla="+- 0 6672 6581"/>
                              <a:gd name="T61" fmla="*/ T60 w 298"/>
                              <a:gd name="T62" fmla="+- 0 2156 1870"/>
                              <a:gd name="T63" fmla="*/ 2156 h 298"/>
                              <a:gd name="T64" fmla="+- 0 6730 6581"/>
                              <a:gd name="T65" fmla="*/ T64 w 298"/>
                              <a:gd name="T66" fmla="+- 0 2168 1870"/>
                              <a:gd name="T67" fmla="*/ 216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Line 60"/>
                        <wps:cNvCnPr>
                          <a:cxnSpLocks noChangeShapeType="1"/>
                        </wps:cNvCnPr>
                        <wps:spPr bwMode="auto">
                          <a:xfrm>
                            <a:off x="3679" y="1689"/>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068" y="1863"/>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Line 58"/>
                        <wps:cNvCnPr>
                          <a:cxnSpLocks noChangeShapeType="1"/>
                        </wps:cNvCnPr>
                        <wps:spPr bwMode="auto">
                          <a:xfrm>
                            <a:off x="6727" y="1718"/>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8"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040" y="1844"/>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Line 56"/>
                        <wps:cNvCnPr>
                          <a:cxnSpLocks noChangeShapeType="1"/>
                        </wps:cNvCnPr>
                        <wps:spPr bwMode="auto">
                          <a:xfrm>
                            <a:off x="4688" y="170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55"/>
                        <wps:cNvCnPr>
                          <a:cxnSpLocks noChangeShapeType="1"/>
                        </wps:cNvCnPr>
                        <wps:spPr bwMode="auto">
                          <a:xfrm>
                            <a:off x="5710" y="170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54"/>
                        <wps:cNvCnPr>
                          <a:cxnSpLocks noChangeShapeType="1"/>
                        </wps:cNvCnPr>
                        <wps:spPr bwMode="auto">
                          <a:xfrm>
                            <a:off x="4683" y="1706"/>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060" y="1860"/>
                            <a:ext cx="299"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Freeform 52"/>
                        <wps:cNvSpPr>
                          <a:spLocks/>
                        </wps:cNvSpPr>
                        <wps:spPr bwMode="auto">
                          <a:xfrm>
                            <a:off x="3531" y="1847"/>
                            <a:ext cx="298" cy="297"/>
                          </a:xfrm>
                          <a:custGeom>
                            <a:avLst/>
                            <a:gdLst>
                              <a:gd name="T0" fmla="+- 0 3680 3531"/>
                              <a:gd name="T1" fmla="*/ T0 w 298"/>
                              <a:gd name="T2" fmla="+- 0 1847 1847"/>
                              <a:gd name="T3" fmla="*/ 1847 h 297"/>
                              <a:gd name="T4" fmla="+- 0 3622 3531"/>
                              <a:gd name="T5" fmla="*/ T4 w 298"/>
                              <a:gd name="T6" fmla="+- 0 1858 1847"/>
                              <a:gd name="T7" fmla="*/ 1858 h 297"/>
                              <a:gd name="T8" fmla="+- 0 3575 3531"/>
                              <a:gd name="T9" fmla="*/ T8 w 298"/>
                              <a:gd name="T10" fmla="+- 0 1890 1847"/>
                              <a:gd name="T11" fmla="*/ 1890 h 297"/>
                              <a:gd name="T12" fmla="+- 0 3543 3531"/>
                              <a:gd name="T13" fmla="*/ T12 w 298"/>
                              <a:gd name="T14" fmla="+- 0 1937 1847"/>
                              <a:gd name="T15" fmla="*/ 1937 h 297"/>
                              <a:gd name="T16" fmla="+- 0 3531 3531"/>
                              <a:gd name="T17" fmla="*/ T16 w 298"/>
                              <a:gd name="T18" fmla="+- 0 1995 1847"/>
                              <a:gd name="T19" fmla="*/ 1995 h 297"/>
                              <a:gd name="T20" fmla="+- 0 3543 3531"/>
                              <a:gd name="T21" fmla="*/ T20 w 298"/>
                              <a:gd name="T22" fmla="+- 0 2053 1847"/>
                              <a:gd name="T23" fmla="*/ 2053 h 297"/>
                              <a:gd name="T24" fmla="+- 0 3575 3531"/>
                              <a:gd name="T25" fmla="*/ T24 w 298"/>
                              <a:gd name="T26" fmla="+- 0 2101 1847"/>
                              <a:gd name="T27" fmla="*/ 2101 h 297"/>
                              <a:gd name="T28" fmla="+- 0 3622 3531"/>
                              <a:gd name="T29" fmla="*/ T28 w 298"/>
                              <a:gd name="T30" fmla="+- 0 2132 1847"/>
                              <a:gd name="T31" fmla="*/ 2132 h 297"/>
                              <a:gd name="T32" fmla="+- 0 3680 3531"/>
                              <a:gd name="T33" fmla="*/ T32 w 298"/>
                              <a:gd name="T34" fmla="+- 0 2144 1847"/>
                              <a:gd name="T35" fmla="*/ 2144 h 297"/>
                              <a:gd name="T36" fmla="+- 0 3738 3531"/>
                              <a:gd name="T37" fmla="*/ T36 w 298"/>
                              <a:gd name="T38" fmla="+- 0 2132 1847"/>
                              <a:gd name="T39" fmla="*/ 2132 h 297"/>
                              <a:gd name="T40" fmla="+- 0 3785 3531"/>
                              <a:gd name="T41" fmla="*/ T40 w 298"/>
                              <a:gd name="T42" fmla="+- 0 2101 1847"/>
                              <a:gd name="T43" fmla="*/ 2101 h 297"/>
                              <a:gd name="T44" fmla="+- 0 3817 3531"/>
                              <a:gd name="T45" fmla="*/ T44 w 298"/>
                              <a:gd name="T46" fmla="+- 0 2053 1847"/>
                              <a:gd name="T47" fmla="*/ 2053 h 297"/>
                              <a:gd name="T48" fmla="+- 0 3829 3531"/>
                              <a:gd name="T49" fmla="*/ T48 w 298"/>
                              <a:gd name="T50" fmla="+- 0 1995 1847"/>
                              <a:gd name="T51" fmla="*/ 1995 h 297"/>
                              <a:gd name="T52" fmla="+- 0 3817 3531"/>
                              <a:gd name="T53" fmla="*/ T52 w 298"/>
                              <a:gd name="T54" fmla="+- 0 1937 1847"/>
                              <a:gd name="T55" fmla="*/ 1937 h 297"/>
                              <a:gd name="T56" fmla="+- 0 3785 3531"/>
                              <a:gd name="T57" fmla="*/ T56 w 298"/>
                              <a:gd name="T58" fmla="+- 0 1890 1847"/>
                              <a:gd name="T59" fmla="*/ 1890 h 297"/>
                              <a:gd name="T60" fmla="+- 0 3738 3531"/>
                              <a:gd name="T61" fmla="*/ T60 w 298"/>
                              <a:gd name="T62" fmla="+- 0 1858 1847"/>
                              <a:gd name="T63" fmla="*/ 1858 h 297"/>
                              <a:gd name="T64" fmla="+- 0 3680 3531"/>
                              <a:gd name="T65" fmla="*/ T64 w 298"/>
                              <a:gd name="T66" fmla="+- 0 1847 1847"/>
                              <a:gd name="T67" fmla="*/ 184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0"/>
                                </a:moveTo>
                                <a:lnTo>
                                  <a:pt x="91" y="11"/>
                                </a:lnTo>
                                <a:lnTo>
                                  <a:pt x="44" y="43"/>
                                </a:lnTo>
                                <a:lnTo>
                                  <a:pt x="12" y="90"/>
                                </a:lnTo>
                                <a:lnTo>
                                  <a:pt x="0" y="148"/>
                                </a:lnTo>
                                <a:lnTo>
                                  <a:pt x="12" y="206"/>
                                </a:lnTo>
                                <a:lnTo>
                                  <a:pt x="44" y="254"/>
                                </a:lnTo>
                                <a:lnTo>
                                  <a:pt x="91" y="285"/>
                                </a:lnTo>
                                <a:lnTo>
                                  <a:pt x="149" y="297"/>
                                </a:lnTo>
                                <a:lnTo>
                                  <a:pt x="207" y="285"/>
                                </a:lnTo>
                                <a:lnTo>
                                  <a:pt x="254" y="254"/>
                                </a:lnTo>
                                <a:lnTo>
                                  <a:pt x="286" y="206"/>
                                </a:lnTo>
                                <a:lnTo>
                                  <a:pt x="298" y="148"/>
                                </a:lnTo>
                                <a:lnTo>
                                  <a:pt x="286" y="90"/>
                                </a:lnTo>
                                <a:lnTo>
                                  <a:pt x="254" y="43"/>
                                </a:lnTo>
                                <a:lnTo>
                                  <a:pt x="207"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1"/>
                        <wps:cNvSpPr>
                          <a:spLocks/>
                        </wps:cNvSpPr>
                        <wps:spPr bwMode="auto">
                          <a:xfrm>
                            <a:off x="3531" y="1847"/>
                            <a:ext cx="298" cy="297"/>
                          </a:xfrm>
                          <a:custGeom>
                            <a:avLst/>
                            <a:gdLst>
                              <a:gd name="T0" fmla="+- 0 3680 3531"/>
                              <a:gd name="T1" fmla="*/ T0 w 298"/>
                              <a:gd name="T2" fmla="+- 0 2144 1847"/>
                              <a:gd name="T3" fmla="*/ 2144 h 297"/>
                              <a:gd name="T4" fmla="+- 0 3738 3531"/>
                              <a:gd name="T5" fmla="*/ T4 w 298"/>
                              <a:gd name="T6" fmla="+- 0 2132 1847"/>
                              <a:gd name="T7" fmla="*/ 2132 h 297"/>
                              <a:gd name="T8" fmla="+- 0 3785 3531"/>
                              <a:gd name="T9" fmla="*/ T8 w 298"/>
                              <a:gd name="T10" fmla="+- 0 2101 1847"/>
                              <a:gd name="T11" fmla="*/ 2101 h 297"/>
                              <a:gd name="T12" fmla="+- 0 3817 3531"/>
                              <a:gd name="T13" fmla="*/ T12 w 298"/>
                              <a:gd name="T14" fmla="+- 0 2053 1847"/>
                              <a:gd name="T15" fmla="*/ 2053 h 297"/>
                              <a:gd name="T16" fmla="+- 0 3829 3531"/>
                              <a:gd name="T17" fmla="*/ T16 w 298"/>
                              <a:gd name="T18" fmla="+- 0 1995 1847"/>
                              <a:gd name="T19" fmla="*/ 1995 h 297"/>
                              <a:gd name="T20" fmla="+- 0 3817 3531"/>
                              <a:gd name="T21" fmla="*/ T20 w 298"/>
                              <a:gd name="T22" fmla="+- 0 1937 1847"/>
                              <a:gd name="T23" fmla="*/ 1937 h 297"/>
                              <a:gd name="T24" fmla="+- 0 3785 3531"/>
                              <a:gd name="T25" fmla="*/ T24 w 298"/>
                              <a:gd name="T26" fmla="+- 0 1890 1847"/>
                              <a:gd name="T27" fmla="*/ 1890 h 297"/>
                              <a:gd name="T28" fmla="+- 0 3738 3531"/>
                              <a:gd name="T29" fmla="*/ T28 w 298"/>
                              <a:gd name="T30" fmla="+- 0 1858 1847"/>
                              <a:gd name="T31" fmla="*/ 1858 h 297"/>
                              <a:gd name="T32" fmla="+- 0 3680 3531"/>
                              <a:gd name="T33" fmla="*/ T32 w 298"/>
                              <a:gd name="T34" fmla="+- 0 1847 1847"/>
                              <a:gd name="T35" fmla="*/ 1847 h 297"/>
                              <a:gd name="T36" fmla="+- 0 3622 3531"/>
                              <a:gd name="T37" fmla="*/ T36 w 298"/>
                              <a:gd name="T38" fmla="+- 0 1858 1847"/>
                              <a:gd name="T39" fmla="*/ 1858 h 297"/>
                              <a:gd name="T40" fmla="+- 0 3575 3531"/>
                              <a:gd name="T41" fmla="*/ T40 w 298"/>
                              <a:gd name="T42" fmla="+- 0 1890 1847"/>
                              <a:gd name="T43" fmla="*/ 1890 h 297"/>
                              <a:gd name="T44" fmla="+- 0 3543 3531"/>
                              <a:gd name="T45" fmla="*/ T44 w 298"/>
                              <a:gd name="T46" fmla="+- 0 1937 1847"/>
                              <a:gd name="T47" fmla="*/ 1937 h 297"/>
                              <a:gd name="T48" fmla="+- 0 3531 3531"/>
                              <a:gd name="T49" fmla="*/ T48 w 298"/>
                              <a:gd name="T50" fmla="+- 0 1995 1847"/>
                              <a:gd name="T51" fmla="*/ 1995 h 297"/>
                              <a:gd name="T52" fmla="+- 0 3543 3531"/>
                              <a:gd name="T53" fmla="*/ T52 w 298"/>
                              <a:gd name="T54" fmla="+- 0 2053 1847"/>
                              <a:gd name="T55" fmla="*/ 2053 h 297"/>
                              <a:gd name="T56" fmla="+- 0 3575 3531"/>
                              <a:gd name="T57" fmla="*/ T56 w 298"/>
                              <a:gd name="T58" fmla="+- 0 2101 1847"/>
                              <a:gd name="T59" fmla="*/ 2101 h 297"/>
                              <a:gd name="T60" fmla="+- 0 3622 3531"/>
                              <a:gd name="T61" fmla="*/ T60 w 298"/>
                              <a:gd name="T62" fmla="+- 0 2132 1847"/>
                              <a:gd name="T63" fmla="*/ 2132 h 297"/>
                              <a:gd name="T64" fmla="+- 0 3680 3531"/>
                              <a:gd name="T65" fmla="*/ T64 w 298"/>
                              <a:gd name="T66" fmla="+- 0 2144 1847"/>
                              <a:gd name="T67" fmla="*/ 214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7">
                                <a:moveTo>
                                  <a:pt x="149" y="297"/>
                                </a:moveTo>
                                <a:lnTo>
                                  <a:pt x="207" y="285"/>
                                </a:lnTo>
                                <a:lnTo>
                                  <a:pt x="254" y="254"/>
                                </a:lnTo>
                                <a:lnTo>
                                  <a:pt x="286" y="206"/>
                                </a:lnTo>
                                <a:lnTo>
                                  <a:pt x="298" y="148"/>
                                </a:lnTo>
                                <a:lnTo>
                                  <a:pt x="286" y="90"/>
                                </a:lnTo>
                                <a:lnTo>
                                  <a:pt x="254" y="43"/>
                                </a:lnTo>
                                <a:lnTo>
                                  <a:pt x="207" y="11"/>
                                </a:lnTo>
                                <a:lnTo>
                                  <a:pt x="149" y="0"/>
                                </a:lnTo>
                                <a:lnTo>
                                  <a:pt x="91" y="11"/>
                                </a:lnTo>
                                <a:lnTo>
                                  <a:pt x="44" y="43"/>
                                </a:lnTo>
                                <a:lnTo>
                                  <a:pt x="12" y="90"/>
                                </a:lnTo>
                                <a:lnTo>
                                  <a:pt x="0" y="148"/>
                                </a:lnTo>
                                <a:lnTo>
                                  <a:pt x="12" y="206"/>
                                </a:lnTo>
                                <a:lnTo>
                                  <a:pt x="44"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Freeform 50"/>
                        <wps:cNvSpPr>
                          <a:spLocks/>
                        </wps:cNvSpPr>
                        <wps:spPr bwMode="auto">
                          <a:xfrm>
                            <a:off x="4548" y="1853"/>
                            <a:ext cx="298" cy="298"/>
                          </a:xfrm>
                          <a:custGeom>
                            <a:avLst/>
                            <a:gdLst>
                              <a:gd name="T0" fmla="+- 0 4697 4548"/>
                              <a:gd name="T1" fmla="*/ T0 w 298"/>
                              <a:gd name="T2" fmla="+- 0 1853 1853"/>
                              <a:gd name="T3" fmla="*/ 1853 h 298"/>
                              <a:gd name="T4" fmla="+- 0 4639 4548"/>
                              <a:gd name="T5" fmla="*/ T4 w 298"/>
                              <a:gd name="T6" fmla="+- 0 1865 1853"/>
                              <a:gd name="T7" fmla="*/ 1865 h 298"/>
                              <a:gd name="T8" fmla="+- 0 4592 4548"/>
                              <a:gd name="T9" fmla="*/ T8 w 298"/>
                              <a:gd name="T10" fmla="+- 0 1897 1853"/>
                              <a:gd name="T11" fmla="*/ 1897 h 298"/>
                              <a:gd name="T12" fmla="+- 0 4560 4548"/>
                              <a:gd name="T13" fmla="*/ T12 w 298"/>
                              <a:gd name="T14" fmla="+- 0 1944 1853"/>
                              <a:gd name="T15" fmla="*/ 1944 h 298"/>
                              <a:gd name="T16" fmla="+- 0 4548 4548"/>
                              <a:gd name="T17" fmla="*/ T16 w 298"/>
                              <a:gd name="T18" fmla="+- 0 2002 1853"/>
                              <a:gd name="T19" fmla="*/ 2002 h 298"/>
                              <a:gd name="T20" fmla="+- 0 4560 4548"/>
                              <a:gd name="T21" fmla="*/ T20 w 298"/>
                              <a:gd name="T22" fmla="+- 0 2060 1853"/>
                              <a:gd name="T23" fmla="*/ 2060 h 298"/>
                              <a:gd name="T24" fmla="+- 0 4592 4548"/>
                              <a:gd name="T25" fmla="*/ T24 w 298"/>
                              <a:gd name="T26" fmla="+- 0 2107 1853"/>
                              <a:gd name="T27" fmla="*/ 2107 h 298"/>
                              <a:gd name="T28" fmla="+- 0 4639 4548"/>
                              <a:gd name="T29" fmla="*/ T28 w 298"/>
                              <a:gd name="T30" fmla="+- 0 2139 1853"/>
                              <a:gd name="T31" fmla="*/ 2139 h 298"/>
                              <a:gd name="T32" fmla="+- 0 4697 4548"/>
                              <a:gd name="T33" fmla="*/ T32 w 298"/>
                              <a:gd name="T34" fmla="+- 0 2151 1853"/>
                              <a:gd name="T35" fmla="*/ 2151 h 298"/>
                              <a:gd name="T36" fmla="+- 0 4755 4548"/>
                              <a:gd name="T37" fmla="*/ T36 w 298"/>
                              <a:gd name="T38" fmla="+- 0 2139 1853"/>
                              <a:gd name="T39" fmla="*/ 2139 h 298"/>
                              <a:gd name="T40" fmla="+- 0 4802 4548"/>
                              <a:gd name="T41" fmla="*/ T40 w 298"/>
                              <a:gd name="T42" fmla="+- 0 2107 1853"/>
                              <a:gd name="T43" fmla="*/ 2107 h 298"/>
                              <a:gd name="T44" fmla="+- 0 4834 4548"/>
                              <a:gd name="T45" fmla="*/ T44 w 298"/>
                              <a:gd name="T46" fmla="+- 0 2060 1853"/>
                              <a:gd name="T47" fmla="*/ 2060 h 298"/>
                              <a:gd name="T48" fmla="+- 0 4846 4548"/>
                              <a:gd name="T49" fmla="*/ T48 w 298"/>
                              <a:gd name="T50" fmla="+- 0 2002 1853"/>
                              <a:gd name="T51" fmla="*/ 2002 h 298"/>
                              <a:gd name="T52" fmla="+- 0 4834 4548"/>
                              <a:gd name="T53" fmla="*/ T52 w 298"/>
                              <a:gd name="T54" fmla="+- 0 1944 1853"/>
                              <a:gd name="T55" fmla="*/ 1944 h 298"/>
                              <a:gd name="T56" fmla="+- 0 4802 4548"/>
                              <a:gd name="T57" fmla="*/ T56 w 298"/>
                              <a:gd name="T58" fmla="+- 0 1897 1853"/>
                              <a:gd name="T59" fmla="*/ 1897 h 298"/>
                              <a:gd name="T60" fmla="+- 0 4755 4548"/>
                              <a:gd name="T61" fmla="*/ T60 w 298"/>
                              <a:gd name="T62" fmla="+- 0 1865 1853"/>
                              <a:gd name="T63" fmla="*/ 1865 h 298"/>
                              <a:gd name="T64" fmla="+- 0 4697 4548"/>
                              <a:gd name="T65" fmla="*/ T64 w 298"/>
                              <a:gd name="T66" fmla="+- 0 1853 1853"/>
                              <a:gd name="T67" fmla="*/ 1853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49"/>
                        <wps:cNvSpPr>
                          <a:spLocks/>
                        </wps:cNvSpPr>
                        <wps:spPr bwMode="auto">
                          <a:xfrm>
                            <a:off x="4548" y="1853"/>
                            <a:ext cx="298" cy="298"/>
                          </a:xfrm>
                          <a:custGeom>
                            <a:avLst/>
                            <a:gdLst>
                              <a:gd name="T0" fmla="+- 0 4697 4548"/>
                              <a:gd name="T1" fmla="*/ T0 w 298"/>
                              <a:gd name="T2" fmla="+- 0 2151 1853"/>
                              <a:gd name="T3" fmla="*/ 2151 h 298"/>
                              <a:gd name="T4" fmla="+- 0 4755 4548"/>
                              <a:gd name="T5" fmla="*/ T4 w 298"/>
                              <a:gd name="T6" fmla="+- 0 2139 1853"/>
                              <a:gd name="T7" fmla="*/ 2139 h 298"/>
                              <a:gd name="T8" fmla="+- 0 4802 4548"/>
                              <a:gd name="T9" fmla="*/ T8 w 298"/>
                              <a:gd name="T10" fmla="+- 0 2107 1853"/>
                              <a:gd name="T11" fmla="*/ 2107 h 298"/>
                              <a:gd name="T12" fmla="+- 0 4834 4548"/>
                              <a:gd name="T13" fmla="*/ T12 w 298"/>
                              <a:gd name="T14" fmla="+- 0 2060 1853"/>
                              <a:gd name="T15" fmla="*/ 2060 h 298"/>
                              <a:gd name="T16" fmla="+- 0 4846 4548"/>
                              <a:gd name="T17" fmla="*/ T16 w 298"/>
                              <a:gd name="T18" fmla="+- 0 2002 1853"/>
                              <a:gd name="T19" fmla="*/ 2002 h 298"/>
                              <a:gd name="T20" fmla="+- 0 4834 4548"/>
                              <a:gd name="T21" fmla="*/ T20 w 298"/>
                              <a:gd name="T22" fmla="+- 0 1944 1853"/>
                              <a:gd name="T23" fmla="*/ 1944 h 298"/>
                              <a:gd name="T24" fmla="+- 0 4802 4548"/>
                              <a:gd name="T25" fmla="*/ T24 w 298"/>
                              <a:gd name="T26" fmla="+- 0 1897 1853"/>
                              <a:gd name="T27" fmla="*/ 1897 h 298"/>
                              <a:gd name="T28" fmla="+- 0 4755 4548"/>
                              <a:gd name="T29" fmla="*/ T28 w 298"/>
                              <a:gd name="T30" fmla="+- 0 1865 1853"/>
                              <a:gd name="T31" fmla="*/ 1865 h 298"/>
                              <a:gd name="T32" fmla="+- 0 4697 4548"/>
                              <a:gd name="T33" fmla="*/ T32 w 298"/>
                              <a:gd name="T34" fmla="+- 0 1853 1853"/>
                              <a:gd name="T35" fmla="*/ 1853 h 298"/>
                              <a:gd name="T36" fmla="+- 0 4639 4548"/>
                              <a:gd name="T37" fmla="*/ T36 w 298"/>
                              <a:gd name="T38" fmla="+- 0 1865 1853"/>
                              <a:gd name="T39" fmla="*/ 1865 h 298"/>
                              <a:gd name="T40" fmla="+- 0 4592 4548"/>
                              <a:gd name="T41" fmla="*/ T40 w 298"/>
                              <a:gd name="T42" fmla="+- 0 1897 1853"/>
                              <a:gd name="T43" fmla="*/ 1897 h 298"/>
                              <a:gd name="T44" fmla="+- 0 4560 4548"/>
                              <a:gd name="T45" fmla="*/ T44 w 298"/>
                              <a:gd name="T46" fmla="+- 0 1944 1853"/>
                              <a:gd name="T47" fmla="*/ 1944 h 298"/>
                              <a:gd name="T48" fmla="+- 0 4548 4548"/>
                              <a:gd name="T49" fmla="*/ T48 w 298"/>
                              <a:gd name="T50" fmla="+- 0 2002 1853"/>
                              <a:gd name="T51" fmla="*/ 2002 h 298"/>
                              <a:gd name="T52" fmla="+- 0 4560 4548"/>
                              <a:gd name="T53" fmla="*/ T52 w 298"/>
                              <a:gd name="T54" fmla="+- 0 2060 1853"/>
                              <a:gd name="T55" fmla="*/ 2060 h 298"/>
                              <a:gd name="T56" fmla="+- 0 4592 4548"/>
                              <a:gd name="T57" fmla="*/ T56 w 298"/>
                              <a:gd name="T58" fmla="+- 0 2107 1853"/>
                              <a:gd name="T59" fmla="*/ 2107 h 298"/>
                              <a:gd name="T60" fmla="+- 0 4639 4548"/>
                              <a:gd name="T61" fmla="*/ T60 w 298"/>
                              <a:gd name="T62" fmla="+- 0 2139 1853"/>
                              <a:gd name="T63" fmla="*/ 2139 h 298"/>
                              <a:gd name="T64" fmla="+- 0 4697 4548"/>
                              <a:gd name="T65" fmla="*/ T64 w 298"/>
                              <a:gd name="T66" fmla="+- 0 2151 1853"/>
                              <a:gd name="T67" fmla="*/ 215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Freeform 48"/>
                        <wps:cNvSpPr>
                          <a:spLocks/>
                        </wps:cNvSpPr>
                        <wps:spPr bwMode="auto">
                          <a:xfrm>
                            <a:off x="5564" y="1864"/>
                            <a:ext cx="297" cy="297"/>
                          </a:xfrm>
                          <a:custGeom>
                            <a:avLst/>
                            <a:gdLst>
                              <a:gd name="T0" fmla="+- 0 5713 5564"/>
                              <a:gd name="T1" fmla="*/ T0 w 297"/>
                              <a:gd name="T2" fmla="+- 0 1864 1864"/>
                              <a:gd name="T3" fmla="*/ 1864 h 297"/>
                              <a:gd name="T4" fmla="+- 0 5655 5564"/>
                              <a:gd name="T5" fmla="*/ T4 w 297"/>
                              <a:gd name="T6" fmla="+- 0 1875 1864"/>
                              <a:gd name="T7" fmla="*/ 1875 h 297"/>
                              <a:gd name="T8" fmla="+- 0 5607 5564"/>
                              <a:gd name="T9" fmla="*/ T8 w 297"/>
                              <a:gd name="T10" fmla="+- 0 1907 1864"/>
                              <a:gd name="T11" fmla="*/ 1907 h 297"/>
                              <a:gd name="T12" fmla="+- 0 5575 5564"/>
                              <a:gd name="T13" fmla="*/ T12 w 297"/>
                              <a:gd name="T14" fmla="+- 0 1954 1864"/>
                              <a:gd name="T15" fmla="*/ 1954 h 297"/>
                              <a:gd name="T16" fmla="+- 0 5564 5564"/>
                              <a:gd name="T17" fmla="*/ T16 w 297"/>
                              <a:gd name="T18" fmla="+- 0 2012 1864"/>
                              <a:gd name="T19" fmla="*/ 2012 h 297"/>
                              <a:gd name="T20" fmla="+- 0 5575 5564"/>
                              <a:gd name="T21" fmla="*/ T20 w 297"/>
                              <a:gd name="T22" fmla="+- 0 2070 1864"/>
                              <a:gd name="T23" fmla="*/ 2070 h 297"/>
                              <a:gd name="T24" fmla="+- 0 5607 5564"/>
                              <a:gd name="T25" fmla="*/ T24 w 297"/>
                              <a:gd name="T26" fmla="+- 0 2118 1864"/>
                              <a:gd name="T27" fmla="*/ 2118 h 297"/>
                              <a:gd name="T28" fmla="+- 0 5655 5564"/>
                              <a:gd name="T29" fmla="*/ T28 w 297"/>
                              <a:gd name="T30" fmla="+- 0 2149 1864"/>
                              <a:gd name="T31" fmla="*/ 2149 h 297"/>
                              <a:gd name="T32" fmla="+- 0 5713 5564"/>
                              <a:gd name="T33" fmla="*/ T32 w 297"/>
                              <a:gd name="T34" fmla="+- 0 2161 1864"/>
                              <a:gd name="T35" fmla="*/ 2161 h 297"/>
                              <a:gd name="T36" fmla="+- 0 5770 5564"/>
                              <a:gd name="T37" fmla="*/ T36 w 297"/>
                              <a:gd name="T38" fmla="+- 0 2149 1864"/>
                              <a:gd name="T39" fmla="*/ 2149 h 297"/>
                              <a:gd name="T40" fmla="+- 0 5818 5564"/>
                              <a:gd name="T41" fmla="*/ T40 w 297"/>
                              <a:gd name="T42" fmla="+- 0 2118 1864"/>
                              <a:gd name="T43" fmla="*/ 2118 h 297"/>
                              <a:gd name="T44" fmla="+- 0 5850 5564"/>
                              <a:gd name="T45" fmla="*/ T44 w 297"/>
                              <a:gd name="T46" fmla="+- 0 2070 1864"/>
                              <a:gd name="T47" fmla="*/ 2070 h 297"/>
                              <a:gd name="T48" fmla="+- 0 5861 5564"/>
                              <a:gd name="T49" fmla="*/ T48 w 297"/>
                              <a:gd name="T50" fmla="+- 0 2012 1864"/>
                              <a:gd name="T51" fmla="*/ 2012 h 297"/>
                              <a:gd name="T52" fmla="+- 0 5850 5564"/>
                              <a:gd name="T53" fmla="*/ T52 w 297"/>
                              <a:gd name="T54" fmla="+- 0 1954 1864"/>
                              <a:gd name="T55" fmla="*/ 1954 h 297"/>
                              <a:gd name="T56" fmla="+- 0 5818 5564"/>
                              <a:gd name="T57" fmla="*/ T56 w 297"/>
                              <a:gd name="T58" fmla="+- 0 1907 1864"/>
                              <a:gd name="T59" fmla="*/ 1907 h 297"/>
                              <a:gd name="T60" fmla="+- 0 5770 5564"/>
                              <a:gd name="T61" fmla="*/ T60 w 297"/>
                              <a:gd name="T62" fmla="+- 0 1875 1864"/>
                              <a:gd name="T63" fmla="*/ 1875 h 297"/>
                              <a:gd name="T64" fmla="+- 0 5713 5564"/>
                              <a:gd name="T65" fmla="*/ T64 w 297"/>
                              <a:gd name="T66" fmla="+- 0 1864 1864"/>
                              <a:gd name="T67" fmla="*/ 1864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0"/>
                                </a:moveTo>
                                <a:lnTo>
                                  <a:pt x="91" y="11"/>
                                </a:lnTo>
                                <a:lnTo>
                                  <a:pt x="43" y="43"/>
                                </a:lnTo>
                                <a:lnTo>
                                  <a:pt x="11" y="90"/>
                                </a:lnTo>
                                <a:lnTo>
                                  <a:pt x="0" y="148"/>
                                </a:lnTo>
                                <a:lnTo>
                                  <a:pt x="11" y="206"/>
                                </a:lnTo>
                                <a:lnTo>
                                  <a:pt x="43" y="254"/>
                                </a:lnTo>
                                <a:lnTo>
                                  <a:pt x="91" y="285"/>
                                </a:lnTo>
                                <a:lnTo>
                                  <a:pt x="149" y="297"/>
                                </a:lnTo>
                                <a:lnTo>
                                  <a:pt x="206" y="285"/>
                                </a:lnTo>
                                <a:lnTo>
                                  <a:pt x="254" y="254"/>
                                </a:lnTo>
                                <a:lnTo>
                                  <a:pt x="286" y="206"/>
                                </a:lnTo>
                                <a:lnTo>
                                  <a:pt x="297" y="148"/>
                                </a:lnTo>
                                <a:lnTo>
                                  <a:pt x="286" y="90"/>
                                </a:lnTo>
                                <a:lnTo>
                                  <a:pt x="254" y="43"/>
                                </a:lnTo>
                                <a:lnTo>
                                  <a:pt x="206" y="11"/>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47"/>
                        <wps:cNvSpPr>
                          <a:spLocks/>
                        </wps:cNvSpPr>
                        <wps:spPr bwMode="auto">
                          <a:xfrm>
                            <a:off x="5564" y="1864"/>
                            <a:ext cx="297" cy="297"/>
                          </a:xfrm>
                          <a:custGeom>
                            <a:avLst/>
                            <a:gdLst>
                              <a:gd name="T0" fmla="+- 0 5713 5564"/>
                              <a:gd name="T1" fmla="*/ T0 w 297"/>
                              <a:gd name="T2" fmla="+- 0 2161 1864"/>
                              <a:gd name="T3" fmla="*/ 2161 h 297"/>
                              <a:gd name="T4" fmla="+- 0 5770 5564"/>
                              <a:gd name="T5" fmla="*/ T4 w 297"/>
                              <a:gd name="T6" fmla="+- 0 2149 1864"/>
                              <a:gd name="T7" fmla="*/ 2149 h 297"/>
                              <a:gd name="T8" fmla="+- 0 5818 5564"/>
                              <a:gd name="T9" fmla="*/ T8 w 297"/>
                              <a:gd name="T10" fmla="+- 0 2118 1864"/>
                              <a:gd name="T11" fmla="*/ 2118 h 297"/>
                              <a:gd name="T12" fmla="+- 0 5850 5564"/>
                              <a:gd name="T13" fmla="*/ T12 w 297"/>
                              <a:gd name="T14" fmla="+- 0 2070 1864"/>
                              <a:gd name="T15" fmla="*/ 2070 h 297"/>
                              <a:gd name="T16" fmla="+- 0 5861 5564"/>
                              <a:gd name="T17" fmla="*/ T16 w 297"/>
                              <a:gd name="T18" fmla="+- 0 2012 1864"/>
                              <a:gd name="T19" fmla="*/ 2012 h 297"/>
                              <a:gd name="T20" fmla="+- 0 5850 5564"/>
                              <a:gd name="T21" fmla="*/ T20 w 297"/>
                              <a:gd name="T22" fmla="+- 0 1954 1864"/>
                              <a:gd name="T23" fmla="*/ 1954 h 297"/>
                              <a:gd name="T24" fmla="+- 0 5818 5564"/>
                              <a:gd name="T25" fmla="*/ T24 w 297"/>
                              <a:gd name="T26" fmla="+- 0 1907 1864"/>
                              <a:gd name="T27" fmla="*/ 1907 h 297"/>
                              <a:gd name="T28" fmla="+- 0 5770 5564"/>
                              <a:gd name="T29" fmla="*/ T28 w 297"/>
                              <a:gd name="T30" fmla="+- 0 1875 1864"/>
                              <a:gd name="T31" fmla="*/ 1875 h 297"/>
                              <a:gd name="T32" fmla="+- 0 5713 5564"/>
                              <a:gd name="T33" fmla="*/ T32 w 297"/>
                              <a:gd name="T34" fmla="+- 0 1864 1864"/>
                              <a:gd name="T35" fmla="*/ 1864 h 297"/>
                              <a:gd name="T36" fmla="+- 0 5655 5564"/>
                              <a:gd name="T37" fmla="*/ T36 w 297"/>
                              <a:gd name="T38" fmla="+- 0 1875 1864"/>
                              <a:gd name="T39" fmla="*/ 1875 h 297"/>
                              <a:gd name="T40" fmla="+- 0 5607 5564"/>
                              <a:gd name="T41" fmla="*/ T40 w 297"/>
                              <a:gd name="T42" fmla="+- 0 1907 1864"/>
                              <a:gd name="T43" fmla="*/ 1907 h 297"/>
                              <a:gd name="T44" fmla="+- 0 5575 5564"/>
                              <a:gd name="T45" fmla="*/ T44 w 297"/>
                              <a:gd name="T46" fmla="+- 0 1954 1864"/>
                              <a:gd name="T47" fmla="*/ 1954 h 297"/>
                              <a:gd name="T48" fmla="+- 0 5564 5564"/>
                              <a:gd name="T49" fmla="*/ T48 w 297"/>
                              <a:gd name="T50" fmla="+- 0 2012 1864"/>
                              <a:gd name="T51" fmla="*/ 2012 h 297"/>
                              <a:gd name="T52" fmla="+- 0 5575 5564"/>
                              <a:gd name="T53" fmla="*/ T52 w 297"/>
                              <a:gd name="T54" fmla="+- 0 2070 1864"/>
                              <a:gd name="T55" fmla="*/ 2070 h 297"/>
                              <a:gd name="T56" fmla="+- 0 5607 5564"/>
                              <a:gd name="T57" fmla="*/ T56 w 297"/>
                              <a:gd name="T58" fmla="+- 0 2118 1864"/>
                              <a:gd name="T59" fmla="*/ 2118 h 297"/>
                              <a:gd name="T60" fmla="+- 0 5655 5564"/>
                              <a:gd name="T61" fmla="*/ T60 w 297"/>
                              <a:gd name="T62" fmla="+- 0 2149 1864"/>
                              <a:gd name="T63" fmla="*/ 2149 h 297"/>
                              <a:gd name="T64" fmla="+- 0 5713 5564"/>
                              <a:gd name="T65" fmla="*/ T64 w 297"/>
                              <a:gd name="T66" fmla="+- 0 2161 1864"/>
                              <a:gd name="T67" fmla="*/ 2161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7">
                                <a:moveTo>
                                  <a:pt x="149" y="297"/>
                                </a:moveTo>
                                <a:lnTo>
                                  <a:pt x="206" y="285"/>
                                </a:lnTo>
                                <a:lnTo>
                                  <a:pt x="254" y="254"/>
                                </a:lnTo>
                                <a:lnTo>
                                  <a:pt x="286" y="206"/>
                                </a:lnTo>
                                <a:lnTo>
                                  <a:pt x="297" y="148"/>
                                </a:lnTo>
                                <a:lnTo>
                                  <a:pt x="286" y="90"/>
                                </a:lnTo>
                                <a:lnTo>
                                  <a:pt x="254" y="43"/>
                                </a:lnTo>
                                <a:lnTo>
                                  <a:pt x="206" y="11"/>
                                </a:lnTo>
                                <a:lnTo>
                                  <a:pt x="149" y="0"/>
                                </a:lnTo>
                                <a:lnTo>
                                  <a:pt x="91" y="11"/>
                                </a:lnTo>
                                <a:lnTo>
                                  <a:pt x="43" y="43"/>
                                </a:lnTo>
                                <a:lnTo>
                                  <a:pt x="11" y="90"/>
                                </a:lnTo>
                                <a:lnTo>
                                  <a:pt x="0" y="148"/>
                                </a:lnTo>
                                <a:lnTo>
                                  <a:pt x="11" y="206"/>
                                </a:lnTo>
                                <a:lnTo>
                                  <a:pt x="43" y="254"/>
                                </a:lnTo>
                                <a:lnTo>
                                  <a:pt x="91" y="285"/>
                                </a:lnTo>
                                <a:lnTo>
                                  <a:pt x="149" y="297"/>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Freeform 46"/>
                        <wps:cNvSpPr>
                          <a:spLocks/>
                        </wps:cNvSpPr>
                        <wps:spPr bwMode="auto">
                          <a:xfrm>
                            <a:off x="6581" y="1870"/>
                            <a:ext cx="298" cy="298"/>
                          </a:xfrm>
                          <a:custGeom>
                            <a:avLst/>
                            <a:gdLst>
                              <a:gd name="T0" fmla="+- 0 6730 6581"/>
                              <a:gd name="T1" fmla="*/ T0 w 298"/>
                              <a:gd name="T2" fmla="+- 0 1870 1870"/>
                              <a:gd name="T3" fmla="*/ 1870 h 298"/>
                              <a:gd name="T4" fmla="+- 0 6672 6581"/>
                              <a:gd name="T5" fmla="*/ T4 w 298"/>
                              <a:gd name="T6" fmla="+- 0 1882 1870"/>
                              <a:gd name="T7" fmla="*/ 1882 h 298"/>
                              <a:gd name="T8" fmla="+- 0 6625 6581"/>
                              <a:gd name="T9" fmla="*/ T8 w 298"/>
                              <a:gd name="T10" fmla="+- 0 1914 1870"/>
                              <a:gd name="T11" fmla="*/ 1914 h 298"/>
                              <a:gd name="T12" fmla="+- 0 6593 6581"/>
                              <a:gd name="T13" fmla="*/ T12 w 298"/>
                              <a:gd name="T14" fmla="+- 0 1961 1870"/>
                              <a:gd name="T15" fmla="*/ 1961 h 298"/>
                              <a:gd name="T16" fmla="+- 0 6581 6581"/>
                              <a:gd name="T17" fmla="*/ T16 w 298"/>
                              <a:gd name="T18" fmla="+- 0 2019 1870"/>
                              <a:gd name="T19" fmla="*/ 2019 h 298"/>
                              <a:gd name="T20" fmla="+- 0 6593 6581"/>
                              <a:gd name="T21" fmla="*/ T20 w 298"/>
                              <a:gd name="T22" fmla="+- 0 2077 1870"/>
                              <a:gd name="T23" fmla="*/ 2077 h 298"/>
                              <a:gd name="T24" fmla="+- 0 6625 6581"/>
                              <a:gd name="T25" fmla="*/ T24 w 298"/>
                              <a:gd name="T26" fmla="+- 0 2124 1870"/>
                              <a:gd name="T27" fmla="*/ 2124 h 298"/>
                              <a:gd name="T28" fmla="+- 0 6672 6581"/>
                              <a:gd name="T29" fmla="*/ T28 w 298"/>
                              <a:gd name="T30" fmla="+- 0 2156 1870"/>
                              <a:gd name="T31" fmla="*/ 2156 h 298"/>
                              <a:gd name="T32" fmla="+- 0 6730 6581"/>
                              <a:gd name="T33" fmla="*/ T32 w 298"/>
                              <a:gd name="T34" fmla="+- 0 2168 1870"/>
                              <a:gd name="T35" fmla="*/ 2168 h 298"/>
                              <a:gd name="T36" fmla="+- 0 6788 6581"/>
                              <a:gd name="T37" fmla="*/ T36 w 298"/>
                              <a:gd name="T38" fmla="+- 0 2156 1870"/>
                              <a:gd name="T39" fmla="*/ 2156 h 298"/>
                              <a:gd name="T40" fmla="+- 0 6835 6581"/>
                              <a:gd name="T41" fmla="*/ T40 w 298"/>
                              <a:gd name="T42" fmla="+- 0 2124 1870"/>
                              <a:gd name="T43" fmla="*/ 2124 h 298"/>
                              <a:gd name="T44" fmla="+- 0 6867 6581"/>
                              <a:gd name="T45" fmla="*/ T44 w 298"/>
                              <a:gd name="T46" fmla="+- 0 2077 1870"/>
                              <a:gd name="T47" fmla="*/ 2077 h 298"/>
                              <a:gd name="T48" fmla="+- 0 6879 6581"/>
                              <a:gd name="T49" fmla="*/ T48 w 298"/>
                              <a:gd name="T50" fmla="+- 0 2019 1870"/>
                              <a:gd name="T51" fmla="*/ 2019 h 298"/>
                              <a:gd name="T52" fmla="+- 0 6867 6581"/>
                              <a:gd name="T53" fmla="*/ T52 w 298"/>
                              <a:gd name="T54" fmla="+- 0 1961 1870"/>
                              <a:gd name="T55" fmla="*/ 1961 h 298"/>
                              <a:gd name="T56" fmla="+- 0 6835 6581"/>
                              <a:gd name="T57" fmla="*/ T56 w 298"/>
                              <a:gd name="T58" fmla="+- 0 1914 1870"/>
                              <a:gd name="T59" fmla="*/ 1914 h 298"/>
                              <a:gd name="T60" fmla="+- 0 6788 6581"/>
                              <a:gd name="T61" fmla="*/ T60 w 298"/>
                              <a:gd name="T62" fmla="+- 0 1882 1870"/>
                              <a:gd name="T63" fmla="*/ 1882 h 298"/>
                              <a:gd name="T64" fmla="+- 0 6730 6581"/>
                              <a:gd name="T65" fmla="*/ T64 w 298"/>
                              <a:gd name="T66" fmla="+- 0 1870 1870"/>
                              <a:gd name="T67" fmla="*/ 187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45"/>
                        <wps:cNvSpPr>
                          <a:spLocks/>
                        </wps:cNvSpPr>
                        <wps:spPr bwMode="auto">
                          <a:xfrm>
                            <a:off x="6581" y="1870"/>
                            <a:ext cx="298" cy="298"/>
                          </a:xfrm>
                          <a:custGeom>
                            <a:avLst/>
                            <a:gdLst>
                              <a:gd name="T0" fmla="+- 0 6730 6581"/>
                              <a:gd name="T1" fmla="*/ T0 w 298"/>
                              <a:gd name="T2" fmla="+- 0 2168 1870"/>
                              <a:gd name="T3" fmla="*/ 2168 h 298"/>
                              <a:gd name="T4" fmla="+- 0 6788 6581"/>
                              <a:gd name="T5" fmla="*/ T4 w 298"/>
                              <a:gd name="T6" fmla="+- 0 2156 1870"/>
                              <a:gd name="T7" fmla="*/ 2156 h 298"/>
                              <a:gd name="T8" fmla="+- 0 6835 6581"/>
                              <a:gd name="T9" fmla="*/ T8 w 298"/>
                              <a:gd name="T10" fmla="+- 0 2124 1870"/>
                              <a:gd name="T11" fmla="*/ 2124 h 298"/>
                              <a:gd name="T12" fmla="+- 0 6867 6581"/>
                              <a:gd name="T13" fmla="*/ T12 w 298"/>
                              <a:gd name="T14" fmla="+- 0 2077 1870"/>
                              <a:gd name="T15" fmla="*/ 2077 h 298"/>
                              <a:gd name="T16" fmla="+- 0 6879 6581"/>
                              <a:gd name="T17" fmla="*/ T16 w 298"/>
                              <a:gd name="T18" fmla="+- 0 2019 1870"/>
                              <a:gd name="T19" fmla="*/ 2019 h 298"/>
                              <a:gd name="T20" fmla="+- 0 6867 6581"/>
                              <a:gd name="T21" fmla="*/ T20 w 298"/>
                              <a:gd name="T22" fmla="+- 0 1961 1870"/>
                              <a:gd name="T23" fmla="*/ 1961 h 298"/>
                              <a:gd name="T24" fmla="+- 0 6835 6581"/>
                              <a:gd name="T25" fmla="*/ T24 w 298"/>
                              <a:gd name="T26" fmla="+- 0 1914 1870"/>
                              <a:gd name="T27" fmla="*/ 1914 h 298"/>
                              <a:gd name="T28" fmla="+- 0 6788 6581"/>
                              <a:gd name="T29" fmla="*/ T28 w 298"/>
                              <a:gd name="T30" fmla="+- 0 1882 1870"/>
                              <a:gd name="T31" fmla="*/ 1882 h 298"/>
                              <a:gd name="T32" fmla="+- 0 6730 6581"/>
                              <a:gd name="T33" fmla="*/ T32 w 298"/>
                              <a:gd name="T34" fmla="+- 0 1870 1870"/>
                              <a:gd name="T35" fmla="*/ 1870 h 298"/>
                              <a:gd name="T36" fmla="+- 0 6672 6581"/>
                              <a:gd name="T37" fmla="*/ T36 w 298"/>
                              <a:gd name="T38" fmla="+- 0 1882 1870"/>
                              <a:gd name="T39" fmla="*/ 1882 h 298"/>
                              <a:gd name="T40" fmla="+- 0 6625 6581"/>
                              <a:gd name="T41" fmla="*/ T40 w 298"/>
                              <a:gd name="T42" fmla="+- 0 1914 1870"/>
                              <a:gd name="T43" fmla="*/ 1914 h 298"/>
                              <a:gd name="T44" fmla="+- 0 6593 6581"/>
                              <a:gd name="T45" fmla="*/ T44 w 298"/>
                              <a:gd name="T46" fmla="+- 0 1961 1870"/>
                              <a:gd name="T47" fmla="*/ 1961 h 298"/>
                              <a:gd name="T48" fmla="+- 0 6581 6581"/>
                              <a:gd name="T49" fmla="*/ T48 w 298"/>
                              <a:gd name="T50" fmla="+- 0 2019 1870"/>
                              <a:gd name="T51" fmla="*/ 2019 h 298"/>
                              <a:gd name="T52" fmla="+- 0 6593 6581"/>
                              <a:gd name="T53" fmla="*/ T52 w 298"/>
                              <a:gd name="T54" fmla="+- 0 2077 1870"/>
                              <a:gd name="T55" fmla="*/ 2077 h 298"/>
                              <a:gd name="T56" fmla="+- 0 6625 6581"/>
                              <a:gd name="T57" fmla="*/ T56 w 298"/>
                              <a:gd name="T58" fmla="+- 0 2124 1870"/>
                              <a:gd name="T59" fmla="*/ 2124 h 298"/>
                              <a:gd name="T60" fmla="+- 0 6672 6581"/>
                              <a:gd name="T61" fmla="*/ T60 w 298"/>
                              <a:gd name="T62" fmla="+- 0 2156 1870"/>
                              <a:gd name="T63" fmla="*/ 2156 h 298"/>
                              <a:gd name="T64" fmla="+- 0 6730 6581"/>
                              <a:gd name="T65" fmla="*/ T64 w 298"/>
                              <a:gd name="T66" fmla="+- 0 2168 1870"/>
                              <a:gd name="T67" fmla="*/ 2168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Line 44"/>
                        <wps:cNvCnPr>
                          <a:cxnSpLocks noChangeShapeType="1"/>
                        </wps:cNvCnPr>
                        <wps:spPr bwMode="auto">
                          <a:xfrm>
                            <a:off x="3679" y="1689"/>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43"/>
                        <wps:cNvCnPr>
                          <a:cxnSpLocks noChangeShapeType="1"/>
                        </wps:cNvCnPr>
                        <wps:spPr bwMode="auto">
                          <a:xfrm>
                            <a:off x="6727" y="1718"/>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 name="Line 42"/>
                        <wps:cNvCnPr>
                          <a:cxnSpLocks noChangeShapeType="1"/>
                        </wps:cNvCnPr>
                        <wps:spPr bwMode="auto">
                          <a:xfrm>
                            <a:off x="4688" y="170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41"/>
                        <wps:cNvCnPr>
                          <a:cxnSpLocks noChangeShapeType="1"/>
                        </wps:cNvCnPr>
                        <wps:spPr bwMode="auto">
                          <a:xfrm>
                            <a:off x="5710" y="1701"/>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 name="Line 40"/>
                        <wps:cNvCnPr>
                          <a:cxnSpLocks noChangeShapeType="1"/>
                        </wps:cNvCnPr>
                        <wps:spPr bwMode="auto">
                          <a:xfrm>
                            <a:off x="4683" y="1706"/>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3CE07A" id="Group 39" o:spid="_x0000_s1026" style="position:absolute;margin-left:-.1pt;margin-top:0;width:411.15pt;height:609pt;z-index:-260579328;mso-position-horizontal-relative:page;mso-position-vertical-relative:page" coordorigin="-2" coordsize="8223,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">
                <v:shape id="Picture 71" o:spid="_x0000_s1027" type="#_x0000_t75" style="position:absolute;left:3963;top:11220;width:23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">
                  <v:imagedata r:id="rId13" o:title=""/>
                </v:shape>
                <v:shape id="Picture 70"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">
                  <v:imagedata r:id="rId160" o:title=""/>
                </v:shape>
                <v:line id="Line 69" o:spid="_x0000_s1029" style="position:absolute;visibility:visible;mso-wrap-style:square" from="0,1134" to="0,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" strokecolor="#791216" strokeweight=".25pt"/>
                <v:shape id="Freeform 68" o:spid="_x0000_s1030" style="position:absolute;left:3531;top:184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" path="m149,l91,11,44,43,12,90,,148r12,58l44,254r47,31l149,297r58,-12l254,254r32,-48l298,148,286,90,254,43,207,11,149,xe" stroked="f">
                  <v:path arrowok="t" o:connecttype="custom" o:connectlocs="149,1847;91,1858;44,1890;12,1937;0,1995;12,2053;44,2101;91,2132;149,2144;207,2132;254,2101;286,2053;298,1995;286,1937;254,1890;207,1858;149,1847" o:connectangles="0,0,0,0,0,0,0,0,0,0,0,0,0,0,0,0,0"/>
                </v:shape>
                <v:shape id="Freeform 67" o:spid="_x0000_s1031" style="position:absolute;left:3531;top:184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" path="m149,297r58,-12l254,254r32,-48l298,148,286,90,254,43,207,11,149,,91,11,44,43,12,90,,148r12,58l44,254r47,31l149,297xe" filled="f" strokeweight=".5pt">
                  <v:path arrowok="t" o:connecttype="custom" o:connectlocs="149,2144;207,2132;254,2101;286,2053;298,1995;286,1937;254,1890;207,1858;149,1847;91,1858;44,1890;12,1937;0,1995;12,2053;44,2101;91,2132;149,2144" o:connectangles="0,0,0,0,0,0,0,0,0,0,0,0,0,0,0,0,0"/>
                </v:shape>
                <v:shape id="Freeform 66" o:spid="_x0000_s1032" style="position:absolute;left:4548;top:185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" path="m149,l91,12,44,44,12,91,,149r12,58l44,254r47,32l149,298r58,-12l254,254r32,-47l298,149,286,91,254,44,207,12,149,xe" stroked="f">
                  <v:path arrowok="t" o:connecttype="custom" o:connectlocs="149,1853;91,1865;44,1897;12,1944;0,2002;12,2060;44,2107;91,2139;149,2151;207,2139;254,2107;286,2060;298,2002;286,1944;254,1897;207,1865;149,1853" o:connectangles="0,0,0,0,0,0,0,0,0,0,0,0,0,0,0,0,0"/>
                </v:shape>
                <v:shape id="Freeform 65" o:spid="_x0000_s1033" style="position:absolute;left:4548;top:185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" path="m149,298r58,-12l254,254r32,-47l298,149,286,91,254,44,207,12,149,,91,12,44,44,12,91,,149r12,58l44,254r47,32l149,298xe" filled="f" strokeweight=".5pt">
                  <v:path arrowok="t" o:connecttype="custom" o:connectlocs="149,2151;207,2139;254,2107;286,2060;298,2002;286,1944;254,1897;207,1865;149,1853;91,1865;44,1897;12,1944;0,2002;12,2060;44,2107;91,2139;149,2151" o:connectangles="0,0,0,0,0,0,0,0,0,0,0,0,0,0,0,0,0"/>
                </v:shape>
                <v:shape id="Freeform 64" o:spid="_x0000_s1034" style="position:absolute;left:5564;top:1864;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" path="m149,l91,11,43,43,11,90,,148r11,58l43,254r48,31l149,297r57,-12l254,254r32,-48l297,148,286,90,254,43,206,11,149,xe" stroked="f">
                  <v:path arrowok="t" o:connecttype="custom" o:connectlocs="149,1864;91,1875;43,1907;11,1954;0,2012;11,2070;43,2118;91,2149;149,2161;206,2149;254,2118;286,2070;297,2012;286,1954;254,1907;206,1875;149,1864" o:connectangles="0,0,0,0,0,0,0,0,0,0,0,0,0,0,0,0,0"/>
                </v:shape>
                <v:shape id="Freeform 63" o:spid="_x0000_s1035" style="position:absolute;left:5564;top:1864;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" path="m149,297r57,-12l254,254r32,-48l297,148,286,90,254,43,206,11,149,,91,11,43,43,11,90,,148r11,58l43,254r48,31l149,297xe" filled="f" strokeweight=".5pt">
                  <v:path arrowok="t" o:connecttype="custom" o:connectlocs="149,2161;206,2149;254,2118;286,2070;297,2012;286,1954;254,1907;206,1875;149,1864;91,1875;43,1907;11,1954;0,2012;11,2070;43,2118;91,2149;149,2161" o:connectangles="0,0,0,0,0,0,0,0,0,0,0,0,0,0,0,0,0"/>
                </v:shape>
                <v:shape id="Freeform 62" o:spid="_x0000_s1036" style="position:absolute;left:6581;top:187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" path="m149,l91,12,44,44,12,91,,149r12,58l44,254r47,32l149,298r58,-12l254,254r32,-47l298,149,286,91,254,44,207,12,149,xe" fillcolor="#41ad49" stroked="f">
                  <v:path arrowok="t" o:connecttype="custom" o:connectlocs="149,1870;91,1882;44,1914;12,1961;0,2019;12,2077;44,2124;91,2156;149,2168;207,2156;254,2124;286,2077;298,2019;286,1961;254,1914;207,1882;149,1870" o:connectangles="0,0,0,0,0,0,0,0,0,0,0,0,0,0,0,0,0"/>
                </v:shape>
                <v:shape id="Freeform 61" o:spid="_x0000_s1037" style="position:absolute;left:6581;top:187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" path="m149,298r58,-12l254,254r32,-47l298,149,286,91,254,44,207,12,149,,91,12,44,44,12,91,,149r12,58l44,254r47,32l149,298xe" filled="f" strokeweight=".5pt">
                  <v:path arrowok="t" o:connecttype="custom" o:connectlocs="149,2168;207,2156;254,2124;286,2077;298,2019;286,1961;254,1914;207,1882;149,1870;91,1882;44,1914;12,1961;0,2019;12,2077;44,2124;91,2156;149,2168" o:connectangles="0,0,0,0,0,0,0,0,0,0,0,0,0,0,0,0,0"/>
                </v:shape>
                <v:line id="Line 60" o:spid="_x0000_s1038" style="position:absolute;visibility:visible;mso-wrap-style:square" from="3679,1689" to="3679,1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" strokeweight=".5pt"/>
                <v:shape id="Picture 59" o:spid="_x0000_s1039" type="#_x0000_t75" style="position:absolute;left:6068;top:1863;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">
                  <v:imagedata r:id="rId32" o:title=""/>
                </v:shape>
                <v:line id="Line 58" o:spid="_x0000_s1040" style="position:absolute;visibility:visible;mso-wrap-style:square" from="6727,1718" to="6727,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" strokeweight=".5pt"/>
                <v:shape id="Picture 57" o:spid="_x0000_s1041" type="#_x0000_t75" style="position:absolute;left:4040;top:1844;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">
                  <v:imagedata r:id="rId32" o:title=""/>
                </v:shape>
                <v:line id="Line 56" o:spid="_x0000_s1042" style="position:absolute;visibility:visible;mso-wrap-style:square" from="4688,1701" to="4688,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" strokeweight=".5pt"/>
                <v:line id="Line 55" o:spid="_x0000_s1043" style="position:absolute;visibility:visible;mso-wrap-style:square" from="5710,1701" to="5710,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" strokeweight=".5pt"/>
                <v:line id="Line 54" o:spid="_x0000_s1044" style="position:absolute;visibility:visible;mso-wrap-style:square" from="4683,1706" to="5715,1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" strokeweight=".5pt"/>
                <v:shape id="Picture 53" o:spid="_x0000_s1045" type="#_x0000_t75" style="position:absolute;left:5060;top:1860;width:299;height: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">
                  <v:imagedata r:id="rId32" o:title=""/>
                </v:shape>
                <v:shape id="Freeform 52" o:spid="_x0000_s1046" style="position:absolute;left:3531;top:184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" path="m149,l91,11,44,43,12,90,,148r12,58l44,254r47,31l149,297r58,-12l254,254r32,-48l298,148,286,90,254,43,207,11,149,xe" stroked="f">
                  <v:path arrowok="t" o:connecttype="custom" o:connectlocs="149,1847;91,1858;44,1890;12,1937;0,1995;12,2053;44,2101;91,2132;149,2144;207,2132;254,2101;286,2053;298,1995;286,1937;254,1890;207,1858;149,1847" o:connectangles="0,0,0,0,0,0,0,0,0,0,0,0,0,0,0,0,0"/>
                </v:shape>
                <v:shape id="Freeform 51" o:spid="_x0000_s1047" style="position:absolute;left:3531;top:1847;width:298;height:297;visibility:visible;mso-wrap-style:square;v-text-anchor:top" coordsize="2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" path="m149,297r58,-12l254,254r32,-48l298,148,286,90,254,43,207,11,149,,91,11,44,43,12,90,,148r12,58l44,254r47,31l149,297xe" filled="f" strokeweight=".5pt">
                  <v:path arrowok="t" o:connecttype="custom" o:connectlocs="149,2144;207,2132;254,2101;286,2053;298,1995;286,1937;254,1890;207,1858;149,1847;91,1858;44,1890;12,1937;0,1995;12,2053;44,2101;91,2132;149,2144" o:connectangles="0,0,0,0,0,0,0,0,0,0,0,0,0,0,0,0,0"/>
                </v:shape>
                <v:shape id="Freeform 50" o:spid="_x0000_s1048" style="position:absolute;left:4548;top:185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" path="m149,l91,12,44,44,12,91,,149r12,58l44,254r47,32l149,298r58,-12l254,254r32,-47l298,149,286,91,254,44,207,12,149,xe" stroked="f">
                  <v:path arrowok="t" o:connecttype="custom" o:connectlocs="149,1853;91,1865;44,1897;12,1944;0,2002;12,2060;44,2107;91,2139;149,2151;207,2139;254,2107;286,2060;298,2002;286,1944;254,1897;207,1865;149,1853" o:connectangles="0,0,0,0,0,0,0,0,0,0,0,0,0,0,0,0,0"/>
                </v:shape>
                <v:shape id="Freeform 49" o:spid="_x0000_s1049" style="position:absolute;left:4548;top:1853;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" path="m149,298r58,-12l254,254r32,-47l298,149,286,91,254,44,207,12,149,,91,12,44,44,12,91,,149r12,58l44,254r47,32l149,298xe" filled="f" strokeweight=".5pt">
                  <v:path arrowok="t" o:connecttype="custom" o:connectlocs="149,2151;207,2139;254,2107;286,2060;298,2002;286,1944;254,1897;207,1865;149,1853;91,1865;44,1897;12,1944;0,2002;12,2060;44,2107;91,2139;149,2151" o:connectangles="0,0,0,0,0,0,0,0,0,0,0,0,0,0,0,0,0"/>
                </v:shape>
                <v:shape id="Freeform 48" o:spid="_x0000_s1050" style="position:absolute;left:5564;top:1864;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" path="m149,l91,11,43,43,11,90,,148r11,58l43,254r48,31l149,297r57,-12l254,254r32,-48l297,148,286,90,254,43,206,11,149,xe" stroked="f">
                  <v:path arrowok="t" o:connecttype="custom" o:connectlocs="149,1864;91,1875;43,1907;11,1954;0,2012;11,2070;43,2118;91,2149;149,2161;206,2149;254,2118;286,2070;297,2012;286,1954;254,1907;206,1875;149,1864" o:connectangles="0,0,0,0,0,0,0,0,0,0,0,0,0,0,0,0,0"/>
                </v:shape>
                <v:shape id="Freeform 47" o:spid="_x0000_s1051" style="position:absolute;left:5564;top:1864;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" path="m149,297r57,-12l254,254r32,-48l297,148,286,90,254,43,206,11,149,,91,11,43,43,11,90,,148r11,58l43,254r48,31l149,297xe" filled="f" strokeweight=".5pt">
                  <v:path arrowok="t" o:connecttype="custom" o:connectlocs="149,2161;206,2149;254,2118;286,2070;297,2012;286,1954;254,1907;206,1875;149,1864;91,1875;43,1907;11,1954;0,2012;11,2070;43,2118;91,2149;149,2161" o:connectangles="0,0,0,0,0,0,0,0,0,0,0,0,0,0,0,0,0"/>
                </v:shape>
                <v:shape id="Freeform 46" o:spid="_x0000_s1052" style="position:absolute;left:6581;top:187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" path="m149,l91,12,44,44,12,91,,149r12,58l44,254r47,32l149,298r58,-12l254,254r32,-47l298,149,286,91,254,44,207,12,149,xe" fillcolor="#41ad49" stroked="f">
                  <v:path arrowok="t" o:connecttype="custom" o:connectlocs="149,1870;91,1882;44,1914;12,1961;0,2019;12,2077;44,2124;91,2156;149,2168;207,2156;254,2124;286,2077;298,2019;286,1961;254,1914;207,1882;149,1870" o:connectangles="0,0,0,0,0,0,0,0,0,0,0,0,0,0,0,0,0"/>
                </v:shape>
                <v:shape id="Freeform 45" o:spid="_x0000_s1053" style="position:absolute;left:6581;top:1870;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" path="m149,298r58,-12l254,254r32,-47l298,149,286,91,254,44,207,12,149,,91,12,44,44,12,91,,149r12,58l44,254r47,32l149,298xe" filled="f" strokeweight=".5pt">
                  <v:path arrowok="t" o:connecttype="custom" o:connectlocs="149,2168;207,2156;254,2124;286,2077;298,2019;286,1961;254,1914;207,1882;149,1870;91,1882;44,1914;12,1961;0,2019;12,2077;44,2124;91,2156;149,2168" o:connectangles="0,0,0,0,0,0,0,0,0,0,0,0,0,0,0,0,0"/>
                </v:shape>
                <v:line id="Line 44" o:spid="_x0000_s1054" style="position:absolute;visibility:visible;mso-wrap-style:square" from="3679,1689" to="3679,1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" strokeweight=".5pt"/>
                <v:line id="Line 43" o:spid="_x0000_s1055" style="position:absolute;visibility:visible;mso-wrap-style:square" from="6727,1718" to="6727,1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" strokeweight=".5pt"/>
                <v:line id="Line 42" o:spid="_x0000_s1056" style="position:absolute;visibility:visible;mso-wrap-style:square" from="4688,1701" to="4688,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" strokeweight=".5pt"/>
                <v:line id="Line 41" o:spid="_x0000_s1057" style="position:absolute;visibility:visible;mso-wrap-style:square" from="5710,1701" to="5710,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" strokeweight=".5pt"/>
                <v:line id="Line 40" o:spid="_x0000_s1058" style="position:absolute;visibility:visible;mso-wrap-style:square" from="4683,1706" to="5715,1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" strokeweight=".5pt"/>
                <w10:wrap anchorx="page" anchory="page"/>
              </v:group>
            </w:pict>
          </mc:Fallback>
        </mc:AlternateContent>
      </w:r>
    </w:p>
    <w:p w14:paraId="4C706B9E" w14:textId="77777777" w:rsidR="006500DE" w:rsidRPr="004A7191" w:rsidRDefault="004A7191">
      <w:pPr>
        <w:spacing w:before="94"/>
        <w:ind w:left="3099" w:right="2673"/>
        <w:jc w:val="center"/>
        <w:rPr>
          <w:color w:val="000000" w:themeColor="text1"/>
          <w:sz w:val="16"/>
        </w:rPr>
      </w:pPr>
      <w:r w:rsidRPr="004A7191">
        <w:rPr>
          <w:color w:val="000000" w:themeColor="text1"/>
          <w:sz w:val="16"/>
        </w:rPr>
        <w:t>Least Concern (IUCN 3.1)</w:t>
      </w:r>
    </w:p>
    <w:p w14:paraId="0FDD65A4" w14:textId="77777777" w:rsidR="006500DE" w:rsidRPr="004A7191" w:rsidRDefault="004A7191">
      <w:pPr>
        <w:pStyle w:val="BodyText"/>
        <w:tabs>
          <w:tab w:val="left" w:pos="4977"/>
        </w:tabs>
        <w:spacing w:before="137" w:line="350" w:lineRule="auto"/>
        <w:ind w:left="3860" w:right="2515"/>
        <w:rPr>
          <w:color w:val="000000" w:themeColor="text1"/>
        </w:rPr>
      </w:pPr>
      <w:r w:rsidRPr="004A7191">
        <w:rPr>
          <w:rFonts w:ascii="Bookman Old Style"/>
          <w:b/>
          <w:color w:val="000000" w:themeColor="text1"/>
        </w:rPr>
        <w:t xml:space="preserve">Scientific classification </w:t>
      </w:r>
      <w:r w:rsidRPr="004A7191">
        <w:rPr>
          <w:color w:val="000000" w:themeColor="text1"/>
        </w:rPr>
        <w:t>Kingdom:</w:t>
      </w:r>
      <w:r w:rsidRPr="004A7191">
        <w:rPr>
          <w:color w:val="000000" w:themeColor="text1"/>
        </w:rPr>
        <w:tab/>
      </w:r>
      <w:r w:rsidRPr="004A7191">
        <w:rPr>
          <w:color w:val="000000" w:themeColor="text1"/>
          <w:spacing w:val="-3"/>
        </w:rPr>
        <w:t xml:space="preserve">Animalia </w:t>
      </w:r>
      <w:r w:rsidRPr="004A7191">
        <w:rPr>
          <w:color w:val="000000" w:themeColor="text1"/>
        </w:rPr>
        <w:t>Phylum:</w:t>
      </w:r>
      <w:r w:rsidRPr="004A7191">
        <w:rPr>
          <w:color w:val="000000" w:themeColor="text1"/>
        </w:rPr>
        <w:tab/>
        <w:t>Chordata</w:t>
      </w:r>
    </w:p>
    <w:p w14:paraId="3B9104DE" w14:textId="77777777" w:rsidR="006500DE" w:rsidRPr="004A7191" w:rsidRDefault="004A7191">
      <w:pPr>
        <w:pStyle w:val="BodyText"/>
        <w:tabs>
          <w:tab w:val="left" w:pos="4977"/>
        </w:tabs>
        <w:spacing w:line="215" w:lineRule="exact"/>
        <w:ind w:left="386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45748CA5" w14:textId="77777777" w:rsidR="006500DE" w:rsidRPr="004A7191" w:rsidRDefault="004A7191">
      <w:pPr>
        <w:pStyle w:val="BodyText"/>
        <w:tabs>
          <w:tab w:val="left" w:pos="4977"/>
        </w:tabs>
        <w:spacing w:before="90"/>
        <w:ind w:left="3860"/>
        <w:rPr>
          <w:color w:val="000000" w:themeColor="text1"/>
        </w:rPr>
      </w:pPr>
      <w:r w:rsidRPr="004A7191">
        <w:rPr>
          <w:color w:val="000000" w:themeColor="text1"/>
        </w:rPr>
        <w:t>Order:</w:t>
      </w:r>
      <w:r w:rsidRPr="004A7191">
        <w:rPr>
          <w:color w:val="000000" w:themeColor="text1"/>
        </w:rPr>
        <w:tab/>
      </w:r>
      <w:r w:rsidRPr="004A7191">
        <w:rPr>
          <w:color w:val="000000" w:themeColor="text1"/>
          <w:spacing w:val="-4"/>
        </w:rPr>
        <w:t>Passeriformes</w:t>
      </w:r>
    </w:p>
    <w:p w14:paraId="2344612C" w14:textId="77777777" w:rsidR="006500DE" w:rsidRPr="004A7191" w:rsidRDefault="004A7191">
      <w:pPr>
        <w:pStyle w:val="BodyText"/>
        <w:tabs>
          <w:tab w:val="left" w:pos="4977"/>
        </w:tabs>
        <w:spacing w:before="90"/>
        <w:ind w:left="386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Nectariniidae</w:t>
      </w:r>
      <w:proofErr w:type="spellEnd"/>
    </w:p>
    <w:p w14:paraId="1150968D" w14:textId="77777777" w:rsidR="006500DE" w:rsidRPr="004A7191" w:rsidRDefault="004A7191">
      <w:pPr>
        <w:tabs>
          <w:tab w:val="left" w:pos="4977"/>
        </w:tabs>
        <w:spacing w:before="110"/>
        <w:ind w:left="3860"/>
        <w:rPr>
          <w:rFonts w:ascii="Georgia"/>
          <w:i/>
          <w:color w:val="000000" w:themeColor="text1"/>
          <w:sz w:val="20"/>
        </w:rPr>
      </w:pPr>
      <w:r w:rsidRPr="004A7191">
        <w:rPr>
          <w:color w:val="000000" w:themeColor="text1"/>
          <w:sz w:val="20"/>
        </w:rPr>
        <w:t>Genus:</w:t>
      </w:r>
      <w:r w:rsidRPr="004A7191">
        <w:rPr>
          <w:color w:val="000000" w:themeColor="text1"/>
          <w:sz w:val="20"/>
        </w:rPr>
        <w:tab/>
      </w:r>
      <w:proofErr w:type="spellStart"/>
      <w:r w:rsidRPr="004A7191">
        <w:rPr>
          <w:rFonts w:ascii="Georgia"/>
          <w:i/>
          <w:color w:val="000000" w:themeColor="text1"/>
          <w:sz w:val="20"/>
        </w:rPr>
        <w:t>Cinnyris</w:t>
      </w:r>
      <w:proofErr w:type="spellEnd"/>
    </w:p>
    <w:p w14:paraId="5BAC5039" w14:textId="77777777" w:rsidR="006500DE" w:rsidRPr="004A7191" w:rsidRDefault="004A7191">
      <w:pPr>
        <w:tabs>
          <w:tab w:val="left" w:pos="4977"/>
        </w:tabs>
        <w:spacing w:before="89"/>
        <w:ind w:left="3860"/>
        <w:rPr>
          <w:rFonts w:ascii="Georgia"/>
          <w:i/>
          <w:color w:val="000000" w:themeColor="text1"/>
          <w:sz w:val="20"/>
        </w:rPr>
      </w:pPr>
      <w:r w:rsidRPr="004A7191">
        <w:rPr>
          <w:color w:val="000000" w:themeColor="text1"/>
          <w:sz w:val="20"/>
        </w:rPr>
        <w:t>Species:</w:t>
      </w:r>
      <w:r w:rsidRPr="004A7191">
        <w:rPr>
          <w:color w:val="000000" w:themeColor="text1"/>
          <w:sz w:val="20"/>
        </w:rPr>
        <w:tab/>
      </w:r>
      <w:r w:rsidRPr="004A7191">
        <w:rPr>
          <w:rFonts w:ascii="Georgia"/>
          <w:i/>
          <w:color w:val="000000" w:themeColor="text1"/>
          <w:sz w:val="20"/>
        </w:rPr>
        <w:t>C.</w:t>
      </w:r>
      <w:r w:rsidRPr="004A7191">
        <w:rPr>
          <w:rFonts w:ascii="Georgia"/>
          <w:i/>
          <w:color w:val="000000" w:themeColor="text1"/>
          <w:spacing w:val="-30"/>
          <w:sz w:val="20"/>
        </w:rPr>
        <w:t xml:space="preserve"> </w:t>
      </w:r>
      <w:r w:rsidRPr="004A7191">
        <w:rPr>
          <w:rFonts w:ascii="Georgia"/>
          <w:i/>
          <w:color w:val="000000" w:themeColor="text1"/>
          <w:sz w:val="20"/>
        </w:rPr>
        <w:t>asiaticus</w:t>
      </w:r>
    </w:p>
    <w:p w14:paraId="7C8E92F7" w14:textId="77777777" w:rsidR="006500DE" w:rsidRPr="004A7191" w:rsidRDefault="006500DE">
      <w:pPr>
        <w:pStyle w:val="BodyText"/>
        <w:rPr>
          <w:rFonts w:ascii="Georgia"/>
          <w:i/>
          <w:color w:val="000000" w:themeColor="text1"/>
        </w:rPr>
      </w:pPr>
    </w:p>
    <w:p w14:paraId="04A8FC07" w14:textId="77777777" w:rsidR="006500DE" w:rsidRPr="004A7191" w:rsidRDefault="006500DE">
      <w:pPr>
        <w:pStyle w:val="BodyText"/>
        <w:rPr>
          <w:rFonts w:ascii="Georgia"/>
          <w:i/>
          <w:color w:val="000000" w:themeColor="text1"/>
        </w:rPr>
      </w:pPr>
    </w:p>
    <w:p w14:paraId="61D95A67" w14:textId="77777777" w:rsidR="006500DE" w:rsidRPr="004A7191" w:rsidRDefault="006500DE">
      <w:pPr>
        <w:pStyle w:val="BodyText"/>
        <w:rPr>
          <w:rFonts w:ascii="Georgia"/>
          <w:i/>
          <w:color w:val="000000" w:themeColor="text1"/>
        </w:rPr>
      </w:pPr>
    </w:p>
    <w:p w14:paraId="6A6E14A8" w14:textId="77777777" w:rsidR="006500DE" w:rsidRPr="004A7191" w:rsidRDefault="006500DE">
      <w:pPr>
        <w:pStyle w:val="BodyText"/>
        <w:rPr>
          <w:rFonts w:ascii="Georgia"/>
          <w:i/>
          <w:color w:val="000000" w:themeColor="text1"/>
        </w:rPr>
      </w:pPr>
    </w:p>
    <w:p w14:paraId="1C1B58CF" w14:textId="77777777" w:rsidR="006500DE" w:rsidRPr="004A7191" w:rsidRDefault="006500DE">
      <w:pPr>
        <w:pStyle w:val="BodyText"/>
        <w:rPr>
          <w:rFonts w:ascii="Georgia"/>
          <w:i/>
          <w:color w:val="000000" w:themeColor="text1"/>
        </w:rPr>
      </w:pPr>
    </w:p>
    <w:p w14:paraId="602AC6A1" w14:textId="77777777" w:rsidR="006500DE" w:rsidRPr="004A7191" w:rsidRDefault="006500DE">
      <w:pPr>
        <w:pStyle w:val="BodyText"/>
        <w:rPr>
          <w:rFonts w:ascii="Georgia"/>
          <w:i/>
          <w:color w:val="000000" w:themeColor="text1"/>
        </w:rPr>
      </w:pPr>
    </w:p>
    <w:p w14:paraId="6412E8A0" w14:textId="77777777" w:rsidR="006500DE" w:rsidRPr="004A7191" w:rsidRDefault="006500DE">
      <w:pPr>
        <w:pStyle w:val="BodyText"/>
        <w:rPr>
          <w:rFonts w:ascii="Georgia"/>
          <w:i/>
          <w:color w:val="000000" w:themeColor="text1"/>
        </w:rPr>
      </w:pPr>
    </w:p>
    <w:p w14:paraId="44732FAC" w14:textId="77777777" w:rsidR="006500DE" w:rsidRPr="004A7191" w:rsidRDefault="006500DE">
      <w:pPr>
        <w:pStyle w:val="BodyText"/>
        <w:rPr>
          <w:rFonts w:ascii="Georgia"/>
          <w:i/>
          <w:color w:val="000000" w:themeColor="text1"/>
        </w:rPr>
      </w:pPr>
    </w:p>
    <w:p w14:paraId="11F8A265" w14:textId="77777777" w:rsidR="006500DE" w:rsidRPr="004A7191" w:rsidRDefault="006500DE">
      <w:pPr>
        <w:pStyle w:val="BodyText"/>
        <w:rPr>
          <w:rFonts w:ascii="Georgia"/>
          <w:i/>
          <w:color w:val="000000" w:themeColor="text1"/>
        </w:rPr>
      </w:pPr>
    </w:p>
    <w:p w14:paraId="0A7AA60E" w14:textId="77777777" w:rsidR="006500DE" w:rsidRPr="004A7191" w:rsidRDefault="006500DE">
      <w:pPr>
        <w:pStyle w:val="BodyText"/>
        <w:rPr>
          <w:rFonts w:ascii="Georgia"/>
          <w:i/>
          <w:color w:val="000000" w:themeColor="text1"/>
        </w:rPr>
      </w:pPr>
    </w:p>
    <w:p w14:paraId="1E4124C1" w14:textId="77777777" w:rsidR="006500DE" w:rsidRPr="004A7191" w:rsidRDefault="006500DE">
      <w:pPr>
        <w:pStyle w:val="BodyText"/>
        <w:rPr>
          <w:rFonts w:ascii="Georgia"/>
          <w:i/>
          <w:color w:val="000000" w:themeColor="text1"/>
        </w:rPr>
      </w:pPr>
    </w:p>
    <w:p w14:paraId="442BC665" w14:textId="77777777" w:rsidR="006500DE" w:rsidRPr="004A7191" w:rsidRDefault="006500DE">
      <w:pPr>
        <w:pStyle w:val="BodyText"/>
        <w:rPr>
          <w:rFonts w:ascii="Georgia"/>
          <w:i/>
          <w:color w:val="000000" w:themeColor="text1"/>
        </w:rPr>
      </w:pPr>
    </w:p>
    <w:p w14:paraId="5E66F911" w14:textId="77777777" w:rsidR="006500DE" w:rsidRPr="004A7191" w:rsidRDefault="006500DE">
      <w:pPr>
        <w:pStyle w:val="BodyText"/>
        <w:rPr>
          <w:rFonts w:ascii="Georgia"/>
          <w:i/>
          <w:color w:val="000000" w:themeColor="text1"/>
        </w:rPr>
      </w:pPr>
    </w:p>
    <w:p w14:paraId="2F6DDBFD" w14:textId="77777777" w:rsidR="006500DE" w:rsidRPr="004A7191" w:rsidRDefault="006500DE">
      <w:pPr>
        <w:pStyle w:val="BodyText"/>
        <w:rPr>
          <w:rFonts w:ascii="Georgia"/>
          <w:i/>
          <w:color w:val="000000" w:themeColor="text1"/>
        </w:rPr>
      </w:pPr>
    </w:p>
    <w:p w14:paraId="249D5872" w14:textId="77777777" w:rsidR="006500DE" w:rsidRPr="004A7191" w:rsidRDefault="006500DE">
      <w:pPr>
        <w:pStyle w:val="BodyText"/>
        <w:rPr>
          <w:rFonts w:ascii="Georgia"/>
          <w:i/>
          <w:color w:val="000000" w:themeColor="text1"/>
        </w:rPr>
      </w:pPr>
    </w:p>
    <w:p w14:paraId="4356D798" w14:textId="77777777" w:rsidR="006500DE" w:rsidRPr="004A7191" w:rsidRDefault="006500DE">
      <w:pPr>
        <w:pStyle w:val="BodyText"/>
        <w:rPr>
          <w:rFonts w:ascii="Georgia"/>
          <w:i/>
          <w:color w:val="000000" w:themeColor="text1"/>
        </w:rPr>
      </w:pPr>
    </w:p>
    <w:p w14:paraId="7599B550" w14:textId="77777777" w:rsidR="006500DE" w:rsidRPr="004A7191" w:rsidRDefault="006500DE">
      <w:pPr>
        <w:pStyle w:val="BodyText"/>
        <w:rPr>
          <w:rFonts w:ascii="Georgia"/>
          <w:i/>
          <w:color w:val="000000" w:themeColor="text1"/>
        </w:rPr>
      </w:pPr>
    </w:p>
    <w:p w14:paraId="24CDA8C3" w14:textId="77777777" w:rsidR="006500DE" w:rsidRPr="004A7191" w:rsidRDefault="006500DE">
      <w:pPr>
        <w:pStyle w:val="BodyText"/>
        <w:rPr>
          <w:rFonts w:ascii="Georgia"/>
          <w:i/>
          <w:color w:val="000000" w:themeColor="text1"/>
        </w:rPr>
      </w:pPr>
    </w:p>
    <w:p w14:paraId="00D00D7F" w14:textId="77777777" w:rsidR="006500DE" w:rsidRPr="004A7191" w:rsidRDefault="006500DE">
      <w:pPr>
        <w:pStyle w:val="BodyText"/>
        <w:rPr>
          <w:rFonts w:ascii="Georgia"/>
          <w:i/>
          <w:color w:val="000000" w:themeColor="text1"/>
        </w:rPr>
      </w:pPr>
    </w:p>
    <w:p w14:paraId="48A26DA5" w14:textId="77777777" w:rsidR="006500DE" w:rsidRPr="004A7191" w:rsidRDefault="006500DE">
      <w:pPr>
        <w:pStyle w:val="BodyText"/>
        <w:rPr>
          <w:rFonts w:ascii="Georgia"/>
          <w:i/>
          <w:color w:val="000000" w:themeColor="text1"/>
        </w:rPr>
      </w:pPr>
    </w:p>
    <w:p w14:paraId="1A5528BD" w14:textId="77777777" w:rsidR="006500DE" w:rsidRPr="004A7191" w:rsidRDefault="006500DE">
      <w:pPr>
        <w:pStyle w:val="BodyText"/>
        <w:rPr>
          <w:rFonts w:ascii="Georgia"/>
          <w:i/>
          <w:color w:val="000000" w:themeColor="text1"/>
        </w:rPr>
      </w:pPr>
    </w:p>
    <w:p w14:paraId="500898C6" w14:textId="77777777" w:rsidR="006500DE" w:rsidRPr="004A7191" w:rsidRDefault="006500DE">
      <w:pPr>
        <w:pStyle w:val="BodyText"/>
        <w:rPr>
          <w:rFonts w:ascii="Georgia"/>
          <w:i/>
          <w:color w:val="000000" w:themeColor="text1"/>
        </w:rPr>
      </w:pPr>
    </w:p>
    <w:p w14:paraId="74D9D405" w14:textId="77777777" w:rsidR="006500DE" w:rsidRPr="004A7191" w:rsidRDefault="006500DE">
      <w:pPr>
        <w:pStyle w:val="BodyText"/>
        <w:rPr>
          <w:rFonts w:ascii="Georgia"/>
          <w:i/>
          <w:color w:val="000000" w:themeColor="text1"/>
        </w:rPr>
      </w:pPr>
    </w:p>
    <w:p w14:paraId="63A7B9D4" w14:textId="77777777" w:rsidR="006500DE" w:rsidRPr="004A7191" w:rsidRDefault="006500DE">
      <w:pPr>
        <w:pStyle w:val="BodyText"/>
        <w:rPr>
          <w:rFonts w:ascii="Georgia"/>
          <w:i/>
          <w:color w:val="000000" w:themeColor="text1"/>
          <w:sz w:val="21"/>
        </w:rPr>
      </w:pPr>
    </w:p>
    <w:p w14:paraId="3490D727" w14:textId="77777777" w:rsidR="006500DE" w:rsidRPr="004A7191" w:rsidRDefault="004A7191">
      <w:pPr>
        <w:spacing w:before="101"/>
        <w:ind w:left="1280"/>
        <w:rPr>
          <w:rFonts w:ascii="Trebuchet MS"/>
          <w:color w:val="000000" w:themeColor="text1"/>
          <w:sz w:val="16"/>
        </w:rPr>
      </w:pPr>
      <w:r w:rsidRPr="004A7191">
        <w:rPr>
          <w:rFonts w:ascii="Trebuchet MS"/>
          <w:color w:val="000000" w:themeColor="text1"/>
          <w:sz w:val="16"/>
        </w:rPr>
        <w:t xml:space="preserve">Photograph: </w:t>
      </w:r>
      <w:proofErr w:type="spellStart"/>
      <w:r w:rsidRPr="004A7191">
        <w:rPr>
          <w:rFonts w:ascii="Trebuchet MS"/>
          <w:color w:val="000000" w:themeColor="text1"/>
          <w:sz w:val="16"/>
        </w:rPr>
        <w:t>Urjit</w:t>
      </w:r>
      <w:proofErr w:type="spellEnd"/>
      <w:r w:rsidRPr="004A7191">
        <w:rPr>
          <w:rFonts w:ascii="Trebuchet MS"/>
          <w:color w:val="000000" w:themeColor="text1"/>
          <w:sz w:val="16"/>
        </w:rPr>
        <w:t xml:space="preserve"> Dwivedi</w:t>
      </w:r>
    </w:p>
    <w:p w14:paraId="339AC48B" w14:textId="77777777" w:rsidR="006500DE" w:rsidRPr="004A7191" w:rsidRDefault="006500DE">
      <w:pPr>
        <w:rPr>
          <w:rFonts w:ascii="Trebuchet MS"/>
          <w:color w:val="000000" w:themeColor="text1"/>
          <w:sz w:val="16"/>
        </w:rPr>
        <w:sectPr w:rsidR="006500DE" w:rsidRPr="004A7191">
          <w:type w:val="continuous"/>
          <w:pgSz w:w="8240" w:h="12200"/>
          <w:pgMar w:top="880" w:right="0" w:bottom="280" w:left="0" w:header="720" w:footer="720" w:gutter="0"/>
          <w:cols w:space="720"/>
        </w:sectPr>
      </w:pPr>
    </w:p>
    <w:p w14:paraId="5372C603" w14:textId="77777777" w:rsidR="006500DE" w:rsidRPr="004A7191" w:rsidRDefault="004A7191">
      <w:pPr>
        <w:pStyle w:val="Heading1"/>
        <w:tabs>
          <w:tab w:val="left" w:pos="1159"/>
          <w:tab w:val="left" w:pos="7739"/>
        </w:tabs>
        <w:rPr>
          <w:color w:val="000000" w:themeColor="text1"/>
        </w:rPr>
      </w:pPr>
      <w:r w:rsidRPr="004A7191">
        <w:rPr>
          <w:color w:val="000000" w:themeColor="text1"/>
          <w:shd w:val="clear" w:color="auto" w:fill="9744AE"/>
        </w:rPr>
        <w:lastRenderedPageBreak/>
        <w:t xml:space="preserve"> </w:t>
      </w:r>
      <w:r w:rsidRPr="004A7191">
        <w:rPr>
          <w:color w:val="000000" w:themeColor="text1"/>
          <w:shd w:val="clear" w:color="auto" w:fill="9744AE"/>
        </w:rPr>
        <w:tab/>
        <w:t>59.</w:t>
      </w:r>
      <w:r w:rsidRPr="004A7191">
        <w:rPr>
          <w:color w:val="000000" w:themeColor="text1"/>
          <w:spacing w:val="-74"/>
          <w:shd w:val="clear" w:color="auto" w:fill="9744AE"/>
        </w:rPr>
        <w:t xml:space="preserve"> </w:t>
      </w:r>
      <w:r w:rsidRPr="004A7191">
        <w:rPr>
          <w:color w:val="000000" w:themeColor="text1"/>
          <w:shd w:val="clear" w:color="auto" w:fill="9744AE"/>
        </w:rPr>
        <w:t>Little</w:t>
      </w:r>
      <w:r w:rsidRPr="004A7191">
        <w:rPr>
          <w:color w:val="000000" w:themeColor="text1"/>
          <w:spacing w:val="-73"/>
          <w:shd w:val="clear" w:color="auto" w:fill="9744AE"/>
        </w:rPr>
        <w:t xml:space="preserve"> </w:t>
      </w:r>
      <w:r w:rsidRPr="004A7191">
        <w:rPr>
          <w:color w:val="000000" w:themeColor="text1"/>
          <w:shd w:val="clear" w:color="auto" w:fill="9744AE"/>
        </w:rPr>
        <w:t>Spiderhunter</w:t>
      </w:r>
      <w:r w:rsidRPr="004A7191">
        <w:rPr>
          <w:color w:val="000000" w:themeColor="text1"/>
          <w:shd w:val="clear" w:color="auto" w:fill="9744AE"/>
        </w:rPr>
        <w:tab/>
      </w:r>
    </w:p>
    <w:p w14:paraId="75233FCC" w14:textId="77777777" w:rsidR="006500DE" w:rsidRPr="004A7191" w:rsidRDefault="004A7191">
      <w:pPr>
        <w:pStyle w:val="BodyText"/>
        <w:spacing w:before="222" w:line="237" w:lineRule="auto"/>
        <w:ind w:left="1140" w:right="1188"/>
        <w:rPr>
          <w:color w:val="000000" w:themeColor="text1"/>
        </w:rPr>
      </w:pPr>
      <w:r w:rsidRPr="004A7191">
        <w:rPr>
          <w:color w:val="000000" w:themeColor="text1"/>
        </w:rPr>
        <w:t>The</w:t>
      </w:r>
      <w:r w:rsidRPr="004A7191">
        <w:rPr>
          <w:color w:val="000000" w:themeColor="text1"/>
          <w:spacing w:val="-28"/>
        </w:rPr>
        <w:t xml:space="preserve"> </w:t>
      </w:r>
      <w:r w:rsidRPr="004A7191">
        <w:rPr>
          <w:color w:val="000000" w:themeColor="text1"/>
        </w:rPr>
        <w:t>little</w:t>
      </w:r>
      <w:r w:rsidRPr="004A7191">
        <w:rPr>
          <w:color w:val="000000" w:themeColor="text1"/>
          <w:spacing w:val="-26"/>
        </w:rPr>
        <w:t xml:space="preserve"> </w:t>
      </w:r>
      <w:r w:rsidRPr="004A7191">
        <w:rPr>
          <w:color w:val="000000" w:themeColor="text1"/>
        </w:rPr>
        <w:t>spiderhunter</w:t>
      </w:r>
      <w:r w:rsidRPr="004A7191">
        <w:rPr>
          <w:color w:val="000000" w:themeColor="text1"/>
          <w:spacing w:val="-27"/>
        </w:rPr>
        <w:t xml:space="preserve"> </w:t>
      </w:r>
      <w:r w:rsidRPr="004A7191">
        <w:rPr>
          <w:color w:val="000000" w:themeColor="text1"/>
        </w:rPr>
        <w:t>(</w:t>
      </w:r>
      <w:proofErr w:type="spellStart"/>
      <w:r w:rsidRPr="004A7191">
        <w:rPr>
          <w:rFonts w:ascii="Georgia"/>
          <w:i/>
          <w:color w:val="000000" w:themeColor="text1"/>
        </w:rPr>
        <w:t>Arachnothera</w:t>
      </w:r>
      <w:proofErr w:type="spellEnd"/>
      <w:r w:rsidRPr="004A7191">
        <w:rPr>
          <w:rFonts w:ascii="Georgia"/>
          <w:i/>
          <w:color w:val="000000" w:themeColor="text1"/>
          <w:spacing w:val="-26"/>
        </w:rPr>
        <w:t xml:space="preserve"> </w:t>
      </w:r>
      <w:proofErr w:type="spellStart"/>
      <w:r w:rsidRPr="004A7191">
        <w:rPr>
          <w:rFonts w:ascii="Georgia"/>
          <w:i/>
          <w:color w:val="000000" w:themeColor="text1"/>
        </w:rPr>
        <w:t>longirostra</w:t>
      </w:r>
      <w:proofErr w:type="spellEnd"/>
      <w:r w:rsidRPr="004A7191">
        <w:rPr>
          <w:color w:val="000000" w:themeColor="text1"/>
        </w:rPr>
        <w:t>)</w:t>
      </w:r>
      <w:r w:rsidRPr="004A7191">
        <w:rPr>
          <w:color w:val="000000" w:themeColor="text1"/>
          <w:spacing w:val="-26"/>
        </w:rPr>
        <w:t xml:space="preserve"> </w:t>
      </w:r>
      <w:r w:rsidRPr="004A7191">
        <w:rPr>
          <w:color w:val="000000" w:themeColor="text1"/>
        </w:rPr>
        <w:t>is</w:t>
      </w:r>
      <w:r w:rsidRPr="004A7191">
        <w:rPr>
          <w:color w:val="000000" w:themeColor="text1"/>
          <w:spacing w:val="-27"/>
        </w:rPr>
        <w:t xml:space="preserve"> </w:t>
      </w:r>
      <w:r w:rsidRPr="004A7191">
        <w:rPr>
          <w:color w:val="000000" w:themeColor="text1"/>
        </w:rPr>
        <w:t>a</w:t>
      </w:r>
      <w:r w:rsidRPr="004A7191">
        <w:rPr>
          <w:color w:val="000000" w:themeColor="text1"/>
          <w:spacing w:val="-26"/>
        </w:rPr>
        <w:t xml:space="preserve"> </w:t>
      </w:r>
      <w:r w:rsidRPr="004A7191">
        <w:rPr>
          <w:color w:val="000000" w:themeColor="text1"/>
        </w:rPr>
        <w:t>species</w:t>
      </w:r>
      <w:r w:rsidRPr="004A7191">
        <w:rPr>
          <w:color w:val="000000" w:themeColor="text1"/>
          <w:spacing w:val="-28"/>
        </w:rPr>
        <w:t xml:space="preserve"> </w:t>
      </w:r>
      <w:r w:rsidRPr="004A7191">
        <w:rPr>
          <w:color w:val="000000" w:themeColor="text1"/>
        </w:rPr>
        <w:t xml:space="preserve">of long- billed nectar-feeding bird in the family </w:t>
      </w:r>
      <w:proofErr w:type="spellStart"/>
      <w:r w:rsidRPr="004A7191">
        <w:rPr>
          <w:color w:val="000000" w:themeColor="text1"/>
        </w:rPr>
        <w:t>Nectariniidae</w:t>
      </w:r>
      <w:proofErr w:type="spellEnd"/>
      <w:r w:rsidRPr="004A7191">
        <w:rPr>
          <w:color w:val="000000" w:themeColor="text1"/>
        </w:rPr>
        <w:t xml:space="preserve"> found in the moist forests of South and Southeast Asia. </w:t>
      </w:r>
      <w:r w:rsidRPr="004A7191">
        <w:rPr>
          <w:color w:val="000000" w:themeColor="text1"/>
          <w:spacing w:val="-4"/>
        </w:rPr>
        <w:t xml:space="preserve">Unlike </w:t>
      </w:r>
      <w:r w:rsidRPr="004A7191">
        <w:rPr>
          <w:color w:val="000000" w:themeColor="text1"/>
        </w:rPr>
        <w:t>typical sunbirds, males and females</w:t>
      </w:r>
      <w:r w:rsidRPr="004A7191">
        <w:rPr>
          <w:color w:val="000000" w:themeColor="text1"/>
          <w:spacing w:val="-20"/>
        </w:rPr>
        <w:t xml:space="preserve"> </w:t>
      </w:r>
      <w:r w:rsidRPr="004A7191">
        <w:rPr>
          <w:color w:val="000000" w:themeColor="text1"/>
        </w:rPr>
        <w:t>are</w:t>
      </w:r>
      <w:r w:rsidRPr="004A7191">
        <w:rPr>
          <w:color w:val="000000" w:themeColor="text1"/>
          <w:spacing w:val="-21"/>
        </w:rPr>
        <w:t xml:space="preserve"> </w:t>
      </w:r>
      <w:r w:rsidRPr="004A7191">
        <w:rPr>
          <w:color w:val="000000" w:themeColor="text1"/>
        </w:rPr>
        <w:t>very</w:t>
      </w:r>
      <w:r w:rsidRPr="004A7191">
        <w:rPr>
          <w:color w:val="000000" w:themeColor="text1"/>
          <w:spacing w:val="-19"/>
        </w:rPr>
        <w:t xml:space="preserve"> </w:t>
      </w:r>
      <w:r w:rsidRPr="004A7191">
        <w:rPr>
          <w:color w:val="000000" w:themeColor="text1"/>
        </w:rPr>
        <w:t>similar</w:t>
      </w:r>
      <w:r w:rsidRPr="004A7191">
        <w:rPr>
          <w:color w:val="000000" w:themeColor="text1"/>
          <w:spacing w:val="-22"/>
        </w:rPr>
        <w:t xml:space="preserve"> </w:t>
      </w:r>
      <w:r w:rsidRPr="004A7191">
        <w:rPr>
          <w:color w:val="000000" w:themeColor="text1"/>
        </w:rPr>
        <w:t>in</w:t>
      </w:r>
      <w:r w:rsidRPr="004A7191">
        <w:rPr>
          <w:color w:val="000000" w:themeColor="text1"/>
          <w:spacing w:val="-19"/>
        </w:rPr>
        <w:t xml:space="preserve"> </w:t>
      </w:r>
      <w:r w:rsidRPr="004A7191">
        <w:rPr>
          <w:color w:val="000000" w:themeColor="text1"/>
        </w:rPr>
        <w:t>plumage.</w:t>
      </w:r>
      <w:r w:rsidRPr="004A7191">
        <w:rPr>
          <w:color w:val="000000" w:themeColor="text1"/>
          <w:spacing w:val="-31"/>
        </w:rPr>
        <w:t xml:space="preserve"> </w:t>
      </w:r>
      <w:r w:rsidRPr="004A7191">
        <w:rPr>
          <w:color w:val="000000" w:themeColor="text1"/>
        </w:rPr>
        <w:t>They</w:t>
      </w:r>
      <w:r w:rsidRPr="004A7191">
        <w:rPr>
          <w:color w:val="000000" w:themeColor="text1"/>
          <w:spacing w:val="-20"/>
        </w:rPr>
        <w:t xml:space="preserve"> </w:t>
      </w:r>
      <w:r w:rsidRPr="004A7191">
        <w:rPr>
          <w:color w:val="000000" w:themeColor="text1"/>
        </w:rPr>
        <w:t>are</w:t>
      </w:r>
      <w:r w:rsidRPr="004A7191">
        <w:rPr>
          <w:color w:val="000000" w:themeColor="text1"/>
          <w:spacing w:val="-2"/>
        </w:rPr>
        <w:t xml:space="preserve"> </w:t>
      </w:r>
      <w:r w:rsidRPr="004A7191">
        <w:rPr>
          <w:color w:val="000000" w:themeColor="text1"/>
        </w:rPr>
        <w:t>usually</w:t>
      </w:r>
      <w:r w:rsidRPr="004A7191">
        <w:rPr>
          <w:color w:val="000000" w:themeColor="text1"/>
          <w:spacing w:val="-17"/>
        </w:rPr>
        <w:t xml:space="preserve"> </w:t>
      </w:r>
      <w:r w:rsidRPr="004A7191">
        <w:rPr>
          <w:color w:val="000000" w:themeColor="text1"/>
        </w:rPr>
        <w:t>seen</w:t>
      </w:r>
      <w:r w:rsidRPr="004A7191">
        <w:rPr>
          <w:color w:val="000000" w:themeColor="text1"/>
          <w:spacing w:val="-17"/>
        </w:rPr>
        <w:t xml:space="preserve"> </w:t>
      </w:r>
      <w:r w:rsidRPr="004A7191">
        <w:rPr>
          <w:color w:val="000000" w:themeColor="text1"/>
        </w:rPr>
        <w:t>in</w:t>
      </w:r>
      <w:r w:rsidRPr="004A7191">
        <w:rPr>
          <w:color w:val="000000" w:themeColor="text1"/>
          <w:spacing w:val="-16"/>
        </w:rPr>
        <w:t xml:space="preserve"> </w:t>
      </w:r>
      <w:r w:rsidRPr="004A7191">
        <w:rPr>
          <w:color w:val="000000" w:themeColor="text1"/>
        </w:rPr>
        <w:t>ones</w:t>
      </w:r>
      <w:r w:rsidRPr="004A7191">
        <w:rPr>
          <w:color w:val="000000" w:themeColor="text1"/>
          <w:spacing w:val="-16"/>
        </w:rPr>
        <w:t xml:space="preserve"> </w:t>
      </w:r>
      <w:r w:rsidRPr="004A7191">
        <w:rPr>
          <w:color w:val="000000" w:themeColor="text1"/>
        </w:rPr>
        <w:t>or</w:t>
      </w:r>
      <w:r w:rsidRPr="004A7191">
        <w:rPr>
          <w:color w:val="000000" w:themeColor="text1"/>
          <w:spacing w:val="-17"/>
        </w:rPr>
        <w:t xml:space="preserve"> </w:t>
      </w:r>
      <w:r w:rsidRPr="004A7191">
        <w:rPr>
          <w:color w:val="000000" w:themeColor="text1"/>
        </w:rPr>
        <w:t>twos and</w:t>
      </w:r>
      <w:r w:rsidRPr="004A7191">
        <w:rPr>
          <w:color w:val="000000" w:themeColor="text1"/>
          <w:spacing w:val="-15"/>
        </w:rPr>
        <w:t xml:space="preserve"> </w:t>
      </w:r>
      <w:r w:rsidRPr="004A7191">
        <w:rPr>
          <w:color w:val="000000" w:themeColor="text1"/>
        </w:rPr>
        <w:t>frequently</w:t>
      </w:r>
      <w:r w:rsidRPr="004A7191">
        <w:rPr>
          <w:color w:val="000000" w:themeColor="text1"/>
          <w:spacing w:val="-15"/>
        </w:rPr>
        <w:t xml:space="preserve"> </w:t>
      </w:r>
      <w:r w:rsidRPr="004A7191">
        <w:rPr>
          <w:color w:val="000000" w:themeColor="text1"/>
        </w:rPr>
        <w:t>make</w:t>
      </w:r>
      <w:r w:rsidRPr="004A7191">
        <w:rPr>
          <w:color w:val="000000" w:themeColor="text1"/>
          <w:spacing w:val="-15"/>
        </w:rPr>
        <w:t xml:space="preserve"> </w:t>
      </w:r>
      <w:r w:rsidRPr="004A7191">
        <w:rPr>
          <w:color w:val="000000" w:themeColor="text1"/>
        </w:rPr>
        <w:t>a</w:t>
      </w:r>
      <w:r w:rsidRPr="004A7191">
        <w:rPr>
          <w:color w:val="000000" w:themeColor="text1"/>
          <w:spacing w:val="-15"/>
        </w:rPr>
        <w:t xml:space="preserve"> </w:t>
      </w:r>
      <w:proofErr w:type="spellStart"/>
      <w:r w:rsidRPr="004A7191">
        <w:rPr>
          <w:color w:val="000000" w:themeColor="text1"/>
        </w:rPr>
        <w:t>tzeck</w:t>
      </w:r>
      <w:proofErr w:type="spellEnd"/>
      <w:r w:rsidRPr="004A7191">
        <w:rPr>
          <w:color w:val="000000" w:themeColor="text1"/>
          <w:spacing w:val="-15"/>
        </w:rPr>
        <w:t xml:space="preserve"> </w:t>
      </w:r>
      <w:r w:rsidRPr="004A7191">
        <w:rPr>
          <w:color w:val="000000" w:themeColor="text1"/>
        </w:rPr>
        <w:t>call</w:t>
      </w:r>
      <w:r w:rsidRPr="004A7191">
        <w:rPr>
          <w:color w:val="000000" w:themeColor="text1"/>
          <w:spacing w:val="-16"/>
        </w:rPr>
        <w:t xml:space="preserve"> </w:t>
      </w:r>
      <w:r w:rsidRPr="004A7191">
        <w:rPr>
          <w:color w:val="000000" w:themeColor="text1"/>
        </w:rPr>
        <w:t>and</w:t>
      </w:r>
      <w:r w:rsidRPr="004A7191">
        <w:rPr>
          <w:color w:val="000000" w:themeColor="text1"/>
          <w:spacing w:val="1"/>
        </w:rPr>
        <w:t xml:space="preserve"> </w:t>
      </w:r>
      <w:r w:rsidRPr="004A7191">
        <w:rPr>
          <w:color w:val="000000" w:themeColor="text1"/>
        </w:rPr>
        <w:t>are most</w:t>
      </w:r>
      <w:r w:rsidRPr="004A7191">
        <w:rPr>
          <w:color w:val="000000" w:themeColor="text1"/>
          <w:spacing w:val="1"/>
        </w:rPr>
        <w:t xml:space="preserve"> </w:t>
      </w:r>
      <w:r w:rsidRPr="004A7191">
        <w:rPr>
          <w:color w:val="000000" w:themeColor="text1"/>
        </w:rPr>
        <w:t>often</w:t>
      </w:r>
      <w:r w:rsidRPr="004A7191">
        <w:rPr>
          <w:color w:val="000000" w:themeColor="text1"/>
          <w:spacing w:val="1"/>
        </w:rPr>
        <w:t xml:space="preserve"> </w:t>
      </w:r>
      <w:r w:rsidRPr="004A7191">
        <w:rPr>
          <w:color w:val="000000" w:themeColor="text1"/>
        </w:rPr>
        <w:t>found</w:t>
      </w:r>
      <w:r w:rsidRPr="004A7191">
        <w:rPr>
          <w:color w:val="000000" w:themeColor="text1"/>
          <w:spacing w:val="1"/>
        </w:rPr>
        <w:t xml:space="preserve"> </w:t>
      </w:r>
      <w:r w:rsidRPr="004A7191">
        <w:rPr>
          <w:color w:val="000000" w:themeColor="text1"/>
        </w:rPr>
        <w:t>near</w:t>
      </w:r>
      <w:r w:rsidRPr="004A7191">
        <w:rPr>
          <w:color w:val="000000" w:themeColor="text1"/>
          <w:spacing w:val="1"/>
        </w:rPr>
        <w:t xml:space="preserve"> </w:t>
      </w:r>
      <w:r w:rsidRPr="004A7191">
        <w:rPr>
          <w:color w:val="000000" w:themeColor="text1"/>
          <w:spacing w:val="-3"/>
        </w:rPr>
        <w:t xml:space="preserve">flowering </w:t>
      </w:r>
      <w:r w:rsidRPr="004A7191">
        <w:rPr>
          <w:color w:val="000000" w:themeColor="text1"/>
        </w:rPr>
        <w:t>plants, where they obtain</w:t>
      </w:r>
      <w:r w:rsidRPr="004A7191">
        <w:rPr>
          <w:color w:val="000000" w:themeColor="text1"/>
          <w:spacing w:val="-1"/>
        </w:rPr>
        <w:t xml:space="preserve"> </w:t>
      </w:r>
      <w:r w:rsidRPr="004A7191">
        <w:rPr>
          <w:color w:val="000000" w:themeColor="text1"/>
          <w:spacing w:val="-5"/>
        </w:rPr>
        <w:t>nectar.</w:t>
      </w:r>
    </w:p>
    <w:p w14:paraId="645365BA" w14:textId="77777777" w:rsidR="006500DE" w:rsidRPr="004A7191" w:rsidRDefault="004A7191">
      <w:pPr>
        <w:pStyle w:val="BodyText"/>
        <w:spacing w:line="237" w:lineRule="auto"/>
        <w:ind w:left="1140" w:right="1361" w:firstLine="280"/>
        <w:rPr>
          <w:color w:val="000000" w:themeColor="text1"/>
        </w:rPr>
      </w:pPr>
      <w:r w:rsidRPr="004A7191">
        <w:rPr>
          <w:color w:val="000000" w:themeColor="text1"/>
        </w:rPr>
        <w:t>The distinctive long beak set it apart from other sunbirds. The sexes are</w:t>
      </w:r>
      <w:r w:rsidRPr="004A7191">
        <w:rPr>
          <w:color w:val="000000" w:themeColor="text1"/>
          <w:spacing w:val="-20"/>
        </w:rPr>
        <w:t xml:space="preserve"> </w:t>
      </w:r>
      <w:r w:rsidRPr="004A7191">
        <w:rPr>
          <w:color w:val="000000" w:themeColor="text1"/>
        </w:rPr>
        <w:t>alike</w:t>
      </w:r>
      <w:r w:rsidRPr="004A7191">
        <w:rPr>
          <w:color w:val="000000" w:themeColor="text1"/>
          <w:spacing w:val="-18"/>
        </w:rPr>
        <w:t xml:space="preserve"> </w:t>
      </w:r>
      <w:r w:rsidRPr="004A7191">
        <w:rPr>
          <w:color w:val="000000" w:themeColor="text1"/>
        </w:rPr>
        <w:t>except</w:t>
      </w:r>
      <w:r w:rsidRPr="004A7191">
        <w:rPr>
          <w:color w:val="000000" w:themeColor="text1"/>
          <w:spacing w:val="-19"/>
        </w:rPr>
        <w:t xml:space="preserve"> </w:t>
      </w:r>
      <w:r w:rsidRPr="004A7191">
        <w:rPr>
          <w:color w:val="000000" w:themeColor="text1"/>
        </w:rPr>
        <w:t>for</w:t>
      </w:r>
      <w:r w:rsidRPr="004A7191">
        <w:rPr>
          <w:color w:val="000000" w:themeColor="text1"/>
          <w:spacing w:val="-18"/>
        </w:rPr>
        <w:t xml:space="preserve"> </w:t>
      </w:r>
      <w:r w:rsidRPr="004A7191">
        <w:rPr>
          <w:color w:val="000000" w:themeColor="text1"/>
        </w:rPr>
        <w:t>a</w:t>
      </w:r>
      <w:r w:rsidRPr="004A7191">
        <w:rPr>
          <w:color w:val="000000" w:themeColor="text1"/>
          <w:spacing w:val="-18"/>
        </w:rPr>
        <w:t xml:space="preserve"> </w:t>
      </w:r>
      <w:r w:rsidRPr="004A7191">
        <w:rPr>
          <w:color w:val="000000" w:themeColor="text1"/>
        </w:rPr>
        <w:t>paler</w:t>
      </w:r>
      <w:r w:rsidRPr="004A7191">
        <w:rPr>
          <w:color w:val="000000" w:themeColor="text1"/>
          <w:spacing w:val="-18"/>
        </w:rPr>
        <w:t xml:space="preserve"> </w:t>
      </w:r>
      <w:r w:rsidRPr="004A7191">
        <w:rPr>
          <w:color w:val="000000" w:themeColor="text1"/>
        </w:rPr>
        <w:t>base</w:t>
      </w:r>
      <w:r w:rsidRPr="004A7191">
        <w:rPr>
          <w:color w:val="000000" w:themeColor="text1"/>
          <w:spacing w:val="-19"/>
        </w:rPr>
        <w:t xml:space="preserve"> </w:t>
      </w:r>
      <w:r w:rsidRPr="004A7191">
        <w:rPr>
          <w:color w:val="000000" w:themeColor="text1"/>
        </w:rPr>
        <w:t>to</w:t>
      </w:r>
      <w:r w:rsidRPr="004A7191">
        <w:rPr>
          <w:color w:val="000000" w:themeColor="text1"/>
          <w:spacing w:val="-18"/>
        </w:rPr>
        <w:t xml:space="preserve"> </w:t>
      </w:r>
      <w:r w:rsidRPr="004A7191">
        <w:rPr>
          <w:color w:val="000000" w:themeColor="text1"/>
        </w:rPr>
        <w:t>lower</w:t>
      </w:r>
      <w:r w:rsidRPr="004A7191">
        <w:rPr>
          <w:color w:val="000000" w:themeColor="text1"/>
          <w:spacing w:val="-20"/>
        </w:rPr>
        <w:t xml:space="preserve"> </w:t>
      </w:r>
      <w:r w:rsidRPr="004A7191">
        <w:rPr>
          <w:color w:val="000000" w:themeColor="text1"/>
        </w:rPr>
        <w:t>mandible</w:t>
      </w:r>
      <w:r w:rsidRPr="004A7191">
        <w:rPr>
          <w:color w:val="000000" w:themeColor="text1"/>
          <w:spacing w:val="-18"/>
        </w:rPr>
        <w:t xml:space="preserve"> </w:t>
      </w:r>
      <w:r w:rsidRPr="004A7191">
        <w:rPr>
          <w:color w:val="000000" w:themeColor="text1"/>
        </w:rPr>
        <w:t>in</w:t>
      </w:r>
      <w:r w:rsidRPr="004A7191">
        <w:rPr>
          <w:color w:val="000000" w:themeColor="text1"/>
          <w:spacing w:val="-1"/>
        </w:rPr>
        <w:t xml:space="preserve"> </w:t>
      </w:r>
      <w:r w:rsidRPr="004A7191">
        <w:rPr>
          <w:color w:val="000000" w:themeColor="text1"/>
        </w:rPr>
        <w:t>the</w:t>
      </w:r>
      <w:r w:rsidRPr="004A7191">
        <w:rPr>
          <w:color w:val="000000" w:themeColor="text1"/>
          <w:spacing w:val="-19"/>
        </w:rPr>
        <w:t xml:space="preserve"> </w:t>
      </w:r>
      <w:r w:rsidRPr="004A7191">
        <w:rPr>
          <w:color w:val="000000" w:themeColor="text1"/>
        </w:rPr>
        <w:t>female.</w:t>
      </w:r>
      <w:r w:rsidRPr="004A7191">
        <w:rPr>
          <w:color w:val="000000" w:themeColor="text1"/>
          <w:spacing w:val="-21"/>
        </w:rPr>
        <w:t xml:space="preserve"> </w:t>
      </w:r>
      <w:r w:rsidRPr="004A7191">
        <w:rPr>
          <w:color w:val="000000" w:themeColor="text1"/>
        </w:rPr>
        <w:t>Male</w:t>
      </w:r>
      <w:r w:rsidRPr="004A7191">
        <w:rPr>
          <w:color w:val="000000" w:themeColor="text1"/>
          <w:spacing w:val="-20"/>
        </w:rPr>
        <w:t xml:space="preserve"> </w:t>
      </w:r>
      <w:r w:rsidRPr="004A7191">
        <w:rPr>
          <w:color w:val="000000" w:themeColor="text1"/>
        </w:rPr>
        <w:t>has all</w:t>
      </w:r>
      <w:r w:rsidRPr="004A7191">
        <w:rPr>
          <w:color w:val="000000" w:themeColor="text1"/>
          <w:spacing w:val="-19"/>
        </w:rPr>
        <w:t xml:space="preserve"> </w:t>
      </w:r>
      <w:r w:rsidRPr="004A7191">
        <w:rPr>
          <w:color w:val="000000" w:themeColor="text1"/>
        </w:rPr>
        <w:t>black</w:t>
      </w:r>
      <w:r w:rsidRPr="004A7191">
        <w:rPr>
          <w:color w:val="000000" w:themeColor="text1"/>
          <w:spacing w:val="-21"/>
        </w:rPr>
        <w:t xml:space="preserve"> </w:t>
      </w:r>
      <w:r w:rsidRPr="004A7191">
        <w:rPr>
          <w:color w:val="000000" w:themeColor="text1"/>
        </w:rPr>
        <w:t>beak</w:t>
      </w:r>
      <w:r w:rsidRPr="004A7191">
        <w:rPr>
          <w:color w:val="000000" w:themeColor="text1"/>
          <w:spacing w:val="-30"/>
        </w:rPr>
        <w:t xml:space="preserve"> </w:t>
      </w:r>
      <w:r w:rsidRPr="004A7191">
        <w:rPr>
          <w:color w:val="000000" w:themeColor="text1"/>
        </w:rPr>
        <w:t>They</w:t>
      </w:r>
      <w:r w:rsidRPr="004A7191">
        <w:rPr>
          <w:color w:val="000000" w:themeColor="text1"/>
          <w:spacing w:val="-21"/>
        </w:rPr>
        <w:t xml:space="preserve"> </w:t>
      </w:r>
      <w:r w:rsidRPr="004A7191">
        <w:rPr>
          <w:color w:val="000000" w:themeColor="text1"/>
        </w:rPr>
        <w:t>are</w:t>
      </w:r>
      <w:r w:rsidRPr="004A7191">
        <w:rPr>
          <w:color w:val="000000" w:themeColor="text1"/>
          <w:spacing w:val="-20"/>
        </w:rPr>
        <w:t xml:space="preserve"> </w:t>
      </w:r>
      <w:r w:rsidRPr="004A7191">
        <w:rPr>
          <w:color w:val="000000" w:themeColor="text1"/>
        </w:rPr>
        <w:t>found</w:t>
      </w:r>
      <w:r w:rsidRPr="004A7191">
        <w:rPr>
          <w:color w:val="000000" w:themeColor="text1"/>
          <w:spacing w:val="-19"/>
        </w:rPr>
        <w:t xml:space="preserve"> </w:t>
      </w:r>
      <w:r w:rsidRPr="004A7191">
        <w:rPr>
          <w:color w:val="000000" w:themeColor="text1"/>
        </w:rPr>
        <w:t>close</w:t>
      </w:r>
      <w:r w:rsidRPr="004A7191">
        <w:rPr>
          <w:color w:val="000000" w:themeColor="text1"/>
          <w:spacing w:val="-22"/>
        </w:rPr>
        <w:t xml:space="preserve"> </w:t>
      </w:r>
      <w:r w:rsidRPr="004A7191">
        <w:rPr>
          <w:color w:val="000000" w:themeColor="text1"/>
        </w:rPr>
        <w:t>to</w:t>
      </w:r>
      <w:r w:rsidRPr="004A7191">
        <w:rPr>
          <w:color w:val="000000" w:themeColor="text1"/>
          <w:spacing w:val="-20"/>
        </w:rPr>
        <w:t xml:space="preserve"> </w:t>
      </w:r>
      <w:r w:rsidRPr="004A7191">
        <w:rPr>
          <w:color w:val="000000" w:themeColor="text1"/>
        </w:rPr>
        <w:t>their</w:t>
      </w:r>
      <w:r w:rsidRPr="004A7191">
        <w:rPr>
          <w:color w:val="000000" w:themeColor="text1"/>
          <w:spacing w:val="-1"/>
        </w:rPr>
        <w:t xml:space="preserve"> </w:t>
      </w:r>
      <w:proofErr w:type="spellStart"/>
      <w:r w:rsidRPr="004A7191">
        <w:rPr>
          <w:color w:val="000000" w:themeColor="text1"/>
        </w:rPr>
        <w:t>favourite</w:t>
      </w:r>
      <w:proofErr w:type="spellEnd"/>
      <w:r w:rsidRPr="004A7191">
        <w:rPr>
          <w:color w:val="000000" w:themeColor="text1"/>
          <w:spacing w:val="-22"/>
        </w:rPr>
        <w:t xml:space="preserve"> </w:t>
      </w:r>
      <w:r w:rsidRPr="004A7191">
        <w:rPr>
          <w:color w:val="000000" w:themeColor="text1"/>
        </w:rPr>
        <w:t>nectar</w:t>
      </w:r>
      <w:r w:rsidRPr="004A7191">
        <w:rPr>
          <w:color w:val="000000" w:themeColor="text1"/>
          <w:spacing w:val="-22"/>
        </w:rPr>
        <w:t xml:space="preserve"> </w:t>
      </w:r>
      <w:r w:rsidRPr="004A7191">
        <w:rPr>
          <w:color w:val="000000" w:themeColor="text1"/>
        </w:rPr>
        <w:t>bearing</w:t>
      </w:r>
      <w:r w:rsidRPr="004A7191">
        <w:rPr>
          <w:color w:val="000000" w:themeColor="text1"/>
          <w:spacing w:val="-22"/>
        </w:rPr>
        <w:t xml:space="preserve"> </w:t>
      </w:r>
      <w:r w:rsidRPr="004A7191">
        <w:rPr>
          <w:color w:val="000000" w:themeColor="text1"/>
        </w:rPr>
        <w:t>trees, often</w:t>
      </w:r>
      <w:r w:rsidRPr="004A7191">
        <w:rPr>
          <w:color w:val="000000" w:themeColor="text1"/>
          <w:spacing w:val="-21"/>
        </w:rPr>
        <w:t xml:space="preserve"> </w:t>
      </w:r>
      <w:r w:rsidRPr="004A7191">
        <w:rPr>
          <w:color w:val="000000" w:themeColor="text1"/>
        </w:rPr>
        <w:t>species</w:t>
      </w:r>
      <w:r w:rsidRPr="004A7191">
        <w:rPr>
          <w:color w:val="000000" w:themeColor="text1"/>
          <w:spacing w:val="-22"/>
        </w:rPr>
        <w:t xml:space="preserve"> </w:t>
      </w:r>
      <w:r w:rsidRPr="004A7191">
        <w:rPr>
          <w:color w:val="000000" w:themeColor="text1"/>
        </w:rPr>
        <w:t>of</w:t>
      </w:r>
      <w:r w:rsidRPr="004A7191">
        <w:rPr>
          <w:color w:val="000000" w:themeColor="text1"/>
          <w:spacing w:val="-21"/>
        </w:rPr>
        <w:t xml:space="preserve"> </w:t>
      </w:r>
      <w:r w:rsidRPr="004A7191">
        <w:rPr>
          <w:color w:val="000000" w:themeColor="text1"/>
        </w:rPr>
        <w:t>wild</w:t>
      </w:r>
      <w:r w:rsidRPr="004A7191">
        <w:rPr>
          <w:color w:val="000000" w:themeColor="text1"/>
          <w:spacing w:val="-22"/>
        </w:rPr>
        <w:t xml:space="preserve"> </w:t>
      </w:r>
      <w:r w:rsidRPr="004A7191">
        <w:rPr>
          <w:color w:val="000000" w:themeColor="text1"/>
        </w:rPr>
        <w:t>Musaceae</w:t>
      </w:r>
      <w:r w:rsidRPr="004A7191">
        <w:rPr>
          <w:color w:val="000000" w:themeColor="text1"/>
          <w:spacing w:val="-21"/>
        </w:rPr>
        <w:t xml:space="preserve"> </w:t>
      </w:r>
      <w:r w:rsidRPr="004A7191">
        <w:rPr>
          <w:color w:val="000000" w:themeColor="text1"/>
        </w:rPr>
        <w:t>or</w:t>
      </w:r>
      <w:r w:rsidRPr="004A7191">
        <w:rPr>
          <w:color w:val="000000" w:themeColor="text1"/>
          <w:spacing w:val="1"/>
        </w:rPr>
        <w:t xml:space="preserve"> </w:t>
      </w:r>
      <w:r w:rsidRPr="004A7191">
        <w:rPr>
          <w:color w:val="000000" w:themeColor="text1"/>
        </w:rPr>
        <w:t>flowers</w:t>
      </w:r>
      <w:r w:rsidRPr="004A7191">
        <w:rPr>
          <w:color w:val="000000" w:themeColor="text1"/>
          <w:spacing w:val="-25"/>
        </w:rPr>
        <w:t xml:space="preserve"> </w:t>
      </w:r>
      <w:r w:rsidRPr="004A7191">
        <w:rPr>
          <w:color w:val="000000" w:themeColor="text1"/>
        </w:rPr>
        <w:t>in</w:t>
      </w:r>
      <w:r w:rsidRPr="004A7191">
        <w:rPr>
          <w:color w:val="000000" w:themeColor="text1"/>
          <w:spacing w:val="-23"/>
        </w:rPr>
        <w:t xml:space="preserve"> </w:t>
      </w:r>
      <w:proofErr w:type="spellStart"/>
      <w:r w:rsidRPr="004A7191">
        <w:rPr>
          <w:color w:val="000000" w:themeColor="text1"/>
        </w:rPr>
        <w:t>gardens.They</w:t>
      </w:r>
      <w:proofErr w:type="spellEnd"/>
      <w:r w:rsidRPr="004A7191">
        <w:rPr>
          <w:color w:val="000000" w:themeColor="text1"/>
          <w:spacing w:val="-25"/>
        </w:rPr>
        <w:t xml:space="preserve"> </w:t>
      </w:r>
      <w:r w:rsidRPr="004A7191">
        <w:rPr>
          <w:color w:val="000000" w:themeColor="text1"/>
        </w:rPr>
        <w:t>have</w:t>
      </w:r>
      <w:r w:rsidRPr="004A7191">
        <w:rPr>
          <w:color w:val="000000" w:themeColor="text1"/>
          <w:spacing w:val="-25"/>
        </w:rPr>
        <w:t xml:space="preserve"> </w:t>
      </w:r>
      <w:r w:rsidRPr="004A7191">
        <w:rPr>
          <w:color w:val="000000" w:themeColor="text1"/>
        </w:rPr>
        <w:t>a</w:t>
      </w:r>
      <w:r w:rsidRPr="004A7191">
        <w:rPr>
          <w:color w:val="000000" w:themeColor="text1"/>
          <w:spacing w:val="-23"/>
        </w:rPr>
        <w:t xml:space="preserve"> </w:t>
      </w:r>
      <w:r w:rsidRPr="004A7191">
        <w:rPr>
          <w:color w:val="000000" w:themeColor="text1"/>
        </w:rPr>
        <w:t xml:space="preserve">buzzy </w:t>
      </w:r>
      <w:proofErr w:type="spellStart"/>
      <w:r w:rsidRPr="004A7191">
        <w:rPr>
          <w:color w:val="000000" w:themeColor="text1"/>
        </w:rPr>
        <w:t>zick-zick</w:t>
      </w:r>
      <w:proofErr w:type="spellEnd"/>
      <w:r w:rsidRPr="004A7191">
        <w:rPr>
          <w:color w:val="000000" w:themeColor="text1"/>
          <w:spacing w:val="-25"/>
        </w:rPr>
        <w:t xml:space="preserve"> </w:t>
      </w:r>
      <w:r w:rsidRPr="004A7191">
        <w:rPr>
          <w:color w:val="000000" w:themeColor="text1"/>
        </w:rPr>
        <w:t>call</w:t>
      </w:r>
      <w:r w:rsidRPr="004A7191">
        <w:rPr>
          <w:color w:val="000000" w:themeColor="text1"/>
          <w:spacing w:val="-25"/>
        </w:rPr>
        <w:t xml:space="preserve"> </w:t>
      </w:r>
      <w:r w:rsidRPr="004A7191">
        <w:rPr>
          <w:color w:val="000000" w:themeColor="text1"/>
        </w:rPr>
        <w:t>that</w:t>
      </w:r>
      <w:r w:rsidRPr="004A7191">
        <w:rPr>
          <w:color w:val="000000" w:themeColor="text1"/>
          <w:spacing w:val="-25"/>
        </w:rPr>
        <w:t xml:space="preserve"> </w:t>
      </w:r>
      <w:r w:rsidRPr="004A7191">
        <w:rPr>
          <w:color w:val="000000" w:themeColor="text1"/>
        </w:rPr>
        <w:t>is</w:t>
      </w:r>
      <w:r w:rsidRPr="004A7191">
        <w:rPr>
          <w:color w:val="000000" w:themeColor="text1"/>
          <w:spacing w:val="-25"/>
        </w:rPr>
        <w:t xml:space="preserve"> </w:t>
      </w:r>
      <w:r w:rsidRPr="004A7191">
        <w:rPr>
          <w:color w:val="000000" w:themeColor="text1"/>
        </w:rPr>
        <w:t>made</w:t>
      </w:r>
      <w:r w:rsidRPr="004A7191">
        <w:rPr>
          <w:color w:val="000000" w:themeColor="text1"/>
          <w:spacing w:val="-3"/>
        </w:rPr>
        <w:t xml:space="preserve"> </w:t>
      </w:r>
      <w:r w:rsidRPr="004A7191">
        <w:rPr>
          <w:color w:val="000000" w:themeColor="text1"/>
        </w:rPr>
        <w:t>regularly</w:t>
      </w:r>
      <w:r w:rsidRPr="004A7191">
        <w:rPr>
          <w:color w:val="000000" w:themeColor="text1"/>
          <w:spacing w:val="-24"/>
        </w:rPr>
        <w:t xml:space="preserve"> </w:t>
      </w:r>
      <w:r w:rsidRPr="004A7191">
        <w:rPr>
          <w:color w:val="000000" w:themeColor="text1"/>
        </w:rPr>
        <w:t>when</w:t>
      </w:r>
      <w:r w:rsidRPr="004A7191">
        <w:rPr>
          <w:color w:val="000000" w:themeColor="text1"/>
          <w:spacing w:val="-24"/>
        </w:rPr>
        <w:t xml:space="preserve"> </w:t>
      </w:r>
      <w:r w:rsidRPr="004A7191">
        <w:rPr>
          <w:color w:val="000000" w:themeColor="text1"/>
        </w:rPr>
        <w:t>disturbed</w:t>
      </w:r>
      <w:r w:rsidRPr="004A7191">
        <w:rPr>
          <w:color w:val="000000" w:themeColor="text1"/>
          <w:spacing w:val="-23"/>
        </w:rPr>
        <w:t xml:space="preserve"> </w:t>
      </w:r>
      <w:r w:rsidRPr="004A7191">
        <w:rPr>
          <w:color w:val="000000" w:themeColor="text1"/>
        </w:rPr>
        <w:t>or</w:t>
      </w:r>
      <w:r w:rsidRPr="004A7191">
        <w:rPr>
          <w:color w:val="000000" w:themeColor="text1"/>
          <w:spacing w:val="-23"/>
        </w:rPr>
        <w:t xml:space="preserve"> </w:t>
      </w:r>
      <w:r w:rsidRPr="004A7191">
        <w:rPr>
          <w:color w:val="000000" w:themeColor="text1"/>
        </w:rPr>
        <w:t>when</w:t>
      </w:r>
      <w:r w:rsidRPr="004A7191">
        <w:rPr>
          <w:color w:val="000000" w:themeColor="text1"/>
          <w:spacing w:val="-24"/>
        </w:rPr>
        <w:t xml:space="preserve"> </w:t>
      </w:r>
      <w:r w:rsidRPr="004A7191">
        <w:rPr>
          <w:color w:val="000000" w:themeColor="text1"/>
        </w:rPr>
        <w:t>foraging.</w:t>
      </w:r>
      <w:r w:rsidRPr="004A7191">
        <w:rPr>
          <w:color w:val="000000" w:themeColor="text1"/>
          <w:spacing w:val="-33"/>
        </w:rPr>
        <w:t xml:space="preserve"> </w:t>
      </w:r>
      <w:r w:rsidRPr="004A7191">
        <w:rPr>
          <w:color w:val="000000" w:themeColor="text1"/>
        </w:rPr>
        <w:t>The song</w:t>
      </w:r>
      <w:r w:rsidRPr="004A7191">
        <w:rPr>
          <w:color w:val="000000" w:themeColor="text1"/>
          <w:spacing w:val="-24"/>
        </w:rPr>
        <w:t xml:space="preserve"> </w:t>
      </w:r>
      <w:r w:rsidRPr="004A7191">
        <w:rPr>
          <w:color w:val="000000" w:themeColor="text1"/>
        </w:rPr>
        <w:t>is</w:t>
      </w:r>
      <w:r w:rsidRPr="004A7191">
        <w:rPr>
          <w:color w:val="000000" w:themeColor="text1"/>
          <w:spacing w:val="-22"/>
        </w:rPr>
        <w:t xml:space="preserve"> </w:t>
      </w:r>
      <w:r w:rsidRPr="004A7191">
        <w:rPr>
          <w:color w:val="000000" w:themeColor="text1"/>
        </w:rPr>
        <w:t>series</w:t>
      </w:r>
      <w:r w:rsidRPr="004A7191">
        <w:rPr>
          <w:color w:val="000000" w:themeColor="text1"/>
          <w:spacing w:val="-23"/>
        </w:rPr>
        <w:t xml:space="preserve"> </w:t>
      </w:r>
      <w:r w:rsidRPr="004A7191">
        <w:rPr>
          <w:color w:val="000000" w:themeColor="text1"/>
        </w:rPr>
        <w:t>of</w:t>
      </w:r>
      <w:r w:rsidRPr="004A7191">
        <w:rPr>
          <w:color w:val="000000" w:themeColor="text1"/>
          <w:spacing w:val="-1"/>
        </w:rPr>
        <w:t xml:space="preserve"> </w:t>
      </w:r>
      <w:r w:rsidRPr="004A7191">
        <w:rPr>
          <w:color w:val="000000" w:themeColor="text1"/>
        </w:rPr>
        <w:t>rapid</w:t>
      </w:r>
      <w:r w:rsidRPr="004A7191">
        <w:rPr>
          <w:color w:val="000000" w:themeColor="text1"/>
          <w:spacing w:val="-12"/>
        </w:rPr>
        <w:t xml:space="preserve"> </w:t>
      </w:r>
      <w:r w:rsidRPr="004A7191">
        <w:rPr>
          <w:color w:val="000000" w:themeColor="text1"/>
        </w:rPr>
        <w:t>chipping</w:t>
      </w:r>
      <w:r w:rsidRPr="004A7191">
        <w:rPr>
          <w:color w:val="000000" w:themeColor="text1"/>
          <w:spacing w:val="-13"/>
        </w:rPr>
        <w:t xml:space="preserve"> </w:t>
      </w:r>
      <w:r w:rsidRPr="004A7191">
        <w:rPr>
          <w:color w:val="000000" w:themeColor="text1"/>
        </w:rPr>
        <w:t>notes</w:t>
      </w:r>
      <w:r w:rsidRPr="004A7191">
        <w:rPr>
          <w:color w:val="000000" w:themeColor="text1"/>
          <w:spacing w:val="-13"/>
        </w:rPr>
        <w:t xml:space="preserve"> </w:t>
      </w:r>
      <w:r w:rsidRPr="004A7191">
        <w:rPr>
          <w:color w:val="000000" w:themeColor="text1"/>
        </w:rPr>
        <w:t>and</w:t>
      </w:r>
      <w:r w:rsidRPr="004A7191">
        <w:rPr>
          <w:color w:val="000000" w:themeColor="text1"/>
          <w:spacing w:val="-12"/>
        </w:rPr>
        <w:t xml:space="preserve"> </w:t>
      </w:r>
      <w:r w:rsidRPr="004A7191">
        <w:rPr>
          <w:color w:val="000000" w:themeColor="text1"/>
        </w:rPr>
        <w:t>these</w:t>
      </w:r>
      <w:r w:rsidRPr="004A7191">
        <w:rPr>
          <w:color w:val="000000" w:themeColor="text1"/>
          <w:spacing w:val="-12"/>
        </w:rPr>
        <w:t xml:space="preserve"> </w:t>
      </w:r>
      <w:r w:rsidRPr="004A7191">
        <w:rPr>
          <w:color w:val="000000" w:themeColor="text1"/>
        </w:rPr>
        <w:t>can</w:t>
      </w:r>
      <w:r w:rsidRPr="004A7191">
        <w:rPr>
          <w:color w:val="000000" w:themeColor="text1"/>
          <w:spacing w:val="-13"/>
        </w:rPr>
        <w:t xml:space="preserve"> </w:t>
      </w:r>
      <w:r w:rsidRPr="004A7191">
        <w:rPr>
          <w:color w:val="000000" w:themeColor="text1"/>
        </w:rPr>
        <w:t>go</w:t>
      </w:r>
      <w:r w:rsidRPr="004A7191">
        <w:rPr>
          <w:color w:val="000000" w:themeColor="text1"/>
          <w:spacing w:val="-11"/>
        </w:rPr>
        <w:t xml:space="preserve"> </w:t>
      </w:r>
      <w:r w:rsidRPr="004A7191">
        <w:rPr>
          <w:color w:val="000000" w:themeColor="text1"/>
        </w:rPr>
        <w:t>on</w:t>
      </w:r>
      <w:r w:rsidRPr="004A7191">
        <w:rPr>
          <w:color w:val="000000" w:themeColor="text1"/>
          <w:spacing w:val="-14"/>
        </w:rPr>
        <w:t xml:space="preserve"> </w:t>
      </w:r>
      <w:r w:rsidRPr="004A7191">
        <w:rPr>
          <w:color w:val="000000" w:themeColor="text1"/>
        </w:rPr>
        <w:t>for</w:t>
      </w:r>
      <w:r w:rsidRPr="004A7191">
        <w:rPr>
          <w:color w:val="000000" w:themeColor="text1"/>
          <w:spacing w:val="-12"/>
        </w:rPr>
        <w:t xml:space="preserve"> </w:t>
      </w:r>
      <w:r w:rsidRPr="004A7191">
        <w:rPr>
          <w:color w:val="000000" w:themeColor="text1"/>
        </w:rPr>
        <w:t>long</w:t>
      </w:r>
      <w:r w:rsidRPr="004A7191">
        <w:rPr>
          <w:color w:val="000000" w:themeColor="text1"/>
          <w:spacing w:val="-11"/>
        </w:rPr>
        <w:t xml:space="preserve"> </w:t>
      </w:r>
      <w:r w:rsidRPr="004A7191">
        <w:rPr>
          <w:color w:val="000000" w:themeColor="text1"/>
        </w:rPr>
        <w:t>periods</w:t>
      </w:r>
    </w:p>
    <w:p w14:paraId="6E726AB5" w14:textId="77777777" w:rsidR="006500DE" w:rsidRPr="004A7191" w:rsidRDefault="004A7191">
      <w:pPr>
        <w:pStyle w:val="BodyText"/>
        <w:spacing w:before="5"/>
        <w:ind w:left="1140" w:right="1133" w:firstLine="280"/>
        <w:jc w:val="both"/>
        <w:rPr>
          <w:color w:val="000000" w:themeColor="text1"/>
        </w:rPr>
      </w:pPr>
      <w:r w:rsidRPr="004A7191">
        <w:rPr>
          <w:color w:val="000000" w:themeColor="text1"/>
        </w:rPr>
        <w:t>The species is found in Bangladesh, Bhutan, Brunei, Cambodia,</w:t>
      </w:r>
      <w:r w:rsidRPr="004A7191">
        <w:rPr>
          <w:color w:val="000000" w:themeColor="text1"/>
          <w:spacing w:val="-42"/>
        </w:rPr>
        <w:t xml:space="preserve"> </w:t>
      </w:r>
      <w:r w:rsidRPr="004A7191">
        <w:rPr>
          <w:color w:val="000000" w:themeColor="text1"/>
        </w:rPr>
        <w:t>China, India,</w:t>
      </w:r>
      <w:r w:rsidRPr="004A7191">
        <w:rPr>
          <w:color w:val="000000" w:themeColor="text1"/>
          <w:spacing w:val="-32"/>
        </w:rPr>
        <w:t xml:space="preserve"> </w:t>
      </w:r>
      <w:r w:rsidRPr="004A7191">
        <w:rPr>
          <w:color w:val="000000" w:themeColor="text1"/>
        </w:rPr>
        <w:t>Indonesia,</w:t>
      </w:r>
      <w:r w:rsidRPr="004A7191">
        <w:rPr>
          <w:color w:val="000000" w:themeColor="text1"/>
          <w:spacing w:val="-32"/>
        </w:rPr>
        <w:t xml:space="preserve"> </w:t>
      </w:r>
      <w:r w:rsidRPr="004A7191">
        <w:rPr>
          <w:color w:val="000000" w:themeColor="text1"/>
        </w:rPr>
        <w:t>Laos,</w:t>
      </w:r>
      <w:r w:rsidRPr="004A7191">
        <w:rPr>
          <w:color w:val="000000" w:themeColor="text1"/>
          <w:spacing w:val="-33"/>
        </w:rPr>
        <w:t xml:space="preserve"> </w:t>
      </w:r>
      <w:r w:rsidRPr="004A7191">
        <w:rPr>
          <w:color w:val="000000" w:themeColor="text1"/>
        </w:rPr>
        <w:t>Malaysia,</w:t>
      </w:r>
      <w:r w:rsidRPr="004A7191">
        <w:rPr>
          <w:color w:val="000000" w:themeColor="text1"/>
          <w:spacing w:val="-31"/>
        </w:rPr>
        <w:t xml:space="preserve"> </w:t>
      </w:r>
      <w:r w:rsidRPr="004A7191">
        <w:rPr>
          <w:color w:val="000000" w:themeColor="text1"/>
          <w:spacing w:val="-4"/>
        </w:rPr>
        <w:t>Myanmar,</w:t>
      </w:r>
      <w:r w:rsidRPr="004A7191">
        <w:rPr>
          <w:color w:val="000000" w:themeColor="text1"/>
          <w:spacing w:val="-9"/>
        </w:rPr>
        <w:t xml:space="preserve"> </w:t>
      </w:r>
      <w:r w:rsidRPr="004A7191">
        <w:rPr>
          <w:color w:val="000000" w:themeColor="text1"/>
        </w:rPr>
        <w:t>Nepal,</w:t>
      </w:r>
      <w:r w:rsidRPr="004A7191">
        <w:rPr>
          <w:color w:val="000000" w:themeColor="text1"/>
          <w:spacing w:val="-16"/>
        </w:rPr>
        <w:t xml:space="preserve"> </w:t>
      </w:r>
      <w:r w:rsidRPr="004A7191">
        <w:rPr>
          <w:color w:val="000000" w:themeColor="text1"/>
        </w:rPr>
        <w:t>Philippines,</w:t>
      </w:r>
      <w:r w:rsidRPr="004A7191">
        <w:rPr>
          <w:color w:val="000000" w:themeColor="text1"/>
          <w:spacing w:val="-26"/>
        </w:rPr>
        <w:t xml:space="preserve"> </w:t>
      </w:r>
      <w:proofErr w:type="spellStart"/>
      <w:r w:rsidRPr="004A7191">
        <w:rPr>
          <w:color w:val="000000" w:themeColor="text1"/>
        </w:rPr>
        <w:t>Thailandand</w:t>
      </w:r>
      <w:proofErr w:type="spellEnd"/>
      <w:r w:rsidRPr="004A7191">
        <w:rPr>
          <w:color w:val="000000" w:themeColor="text1"/>
        </w:rPr>
        <w:t xml:space="preserve"> Vietnam.</w:t>
      </w:r>
    </w:p>
    <w:p w14:paraId="36748F4D" w14:textId="77777777" w:rsidR="006500DE" w:rsidRPr="004A7191" w:rsidRDefault="004A7191">
      <w:pPr>
        <w:pStyle w:val="BodyText"/>
        <w:spacing w:line="242" w:lineRule="auto"/>
        <w:ind w:left="1140" w:right="1122" w:firstLine="280"/>
        <w:jc w:val="both"/>
        <w:rPr>
          <w:color w:val="000000" w:themeColor="text1"/>
        </w:rPr>
      </w:pPr>
      <w:r w:rsidRPr="004A7191">
        <w:rPr>
          <w:color w:val="000000" w:themeColor="text1"/>
        </w:rPr>
        <w:t>Its natural habitats are subtropical or tropical moist lowland forests, subtropical or tropical mangrove forests, and subtropical or tropical moist montane forests. It is usually found below the canopy. They are also found in gardens, attracted especially by flowers that yield nectar.</w:t>
      </w:r>
    </w:p>
    <w:p w14:paraId="30AA4607" w14:textId="77777777" w:rsidR="006500DE" w:rsidRPr="004A7191" w:rsidRDefault="006500DE">
      <w:pPr>
        <w:spacing w:line="242" w:lineRule="auto"/>
        <w:jc w:val="both"/>
        <w:rPr>
          <w:color w:val="000000" w:themeColor="text1"/>
        </w:rPr>
        <w:sectPr w:rsidR="006500DE" w:rsidRPr="004A7191">
          <w:pgSz w:w="8240" w:h="12200"/>
          <w:pgMar w:top="1000" w:right="0" w:bottom="280" w:left="0" w:header="720" w:footer="720" w:gutter="0"/>
          <w:cols w:space="720"/>
        </w:sectPr>
      </w:pPr>
    </w:p>
    <w:p w14:paraId="0F4D5835" w14:textId="77777777" w:rsidR="006500DE" w:rsidRPr="004A7191" w:rsidRDefault="006500DE">
      <w:pPr>
        <w:pStyle w:val="BodyText"/>
        <w:rPr>
          <w:color w:val="000000" w:themeColor="text1"/>
        </w:rPr>
      </w:pPr>
    </w:p>
    <w:p w14:paraId="253D9EAE" w14:textId="77777777" w:rsidR="006500DE" w:rsidRPr="004A7191" w:rsidRDefault="006500DE">
      <w:pPr>
        <w:pStyle w:val="BodyText"/>
        <w:rPr>
          <w:color w:val="000000" w:themeColor="text1"/>
        </w:rPr>
      </w:pPr>
    </w:p>
    <w:p w14:paraId="47FD403E" w14:textId="77777777" w:rsidR="006500DE" w:rsidRPr="004A7191" w:rsidRDefault="006500DE">
      <w:pPr>
        <w:pStyle w:val="BodyText"/>
        <w:rPr>
          <w:color w:val="000000" w:themeColor="text1"/>
        </w:rPr>
      </w:pPr>
    </w:p>
    <w:p w14:paraId="59966BDB" w14:textId="77777777" w:rsidR="006500DE" w:rsidRPr="004A7191" w:rsidRDefault="006500DE">
      <w:pPr>
        <w:pStyle w:val="BodyText"/>
        <w:rPr>
          <w:color w:val="000000" w:themeColor="text1"/>
        </w:rPr>
      </w:pPr>
    </w:p>
    <w:p w14:paraId="7AB48885" w14:textId="77777777" w:rsidR="006500DE" w:rsidRPr="004A7191" w:rsidRDefault="006500DE">
      <w:pPr>
        <w:pStyle w:val="BodyText"/>
        <w:rPr>
          <w:color w:val="000000" w:themeColor="text1"/>
        </w:rPr>
      </w:pPr>
    </w:p>
    <w:p w14:paraId="7AE65FF5" w14:textId="77777777" w:rsidR="006500DE" w:rsidRPr="004A7191" w:rsidRDefault="006500DE">
      <w:pPr>
        <w:pStyle w:val="BodyText"/>
        <w:rPr>
          <w:color w:val="000000" w:themeColor="text1"/>
        </w:rPr>
      </w:pPr>
    </w:p>
    <w:p w14:paraId="72FC2DC4" w14:textId="77777777" w:rsidR="006500DE" w:rsidRPr="004A7191" w:rsidRDefault="006500DE">
      <w:pPr>
        <w:pStyle w:val="BodyText"/>
        <w:rPr>
          <w:color w:val="000000" w:themeColor="text1"/>
        </w:rPr>
      </w:pPr>
    </w:p>
    <w:p w14:paraId="4F74AA78" w14:textId="77777777" w:rsidR="006500DE" w:rsidRPr="004A7191" w:rsidRDefault="006500DE">
      <w:pPr>
        <w:pStyle w:val="BodyText"/>
        <w:rPr>
          <w:color w:val="000000" w:themeColor="text1"/>
        </w:rPr>
      </w:pPr>
    </w:p>
    <w:p w14:paraId="49BC9795" w14:textId="77777777" w:rsidR="006500DE" w:rsidRPr="004A7191" w:rsidRDefault="006500DE">
      <w:pPr>
        <w:pStyle w:val="BodyText"/>
        <w:rPr>
          <w:color w:val="000000" w:themeColor="text1"/>
        </w:rPr>
      </w:pPr>
    </w:p>
    <w:p w14:paraId="63100EBC" w14:textId="77777777" w:rsidR="006500DE" w:rsidRPr="004A7191" w:rsidRDefault="006500DE">
      <w:pPr>
        <w:pStyle w:val="BodyText"/>
        <w:rPr>
          <w:color w:val="000000" w:themeColor="text1"/>
        </w:rPr>
      </w:pPr>
    </w:p>
    <w:p w14:paraId="7A1239CE" w14:textId="77777777" w:rsidR="006500DE" w:rsidRPr="004A7191" w:rsidRDefault="006500DE">
      <w:pPr>
        <w:pStyle w:val="BodyText"/>
        <w:rPr>
          <w:color w:val="000000" w:themeColor="text1"/>
        </w:rPr>
      </w:pPr>
    </w:p>
    <w:p w14:paraId="2840892D" w14:textId="77777777" w:rsidR="006500DE" w:rsidRPr="004A7191" w:rsidRDefault="006500DE">
      <w:pPr>
        <w:pStyle w:val="BodyText"/>
        <w:rPr>
          <w:color w:val="000000" w:themeColor="text1"/>
        </w:rPr>
      </w:pPr>
    </w:p>
    <w:p w14:paraId="4EDB4835" w14:textId="77777777" w:rsidR="006500DE" w:rsidRPr="004A7191" w:rsidRDefault="006500DE">
      <w:pPr>
        <w:pStyle w:val="BodyText"/>
        <w:rPr>
          <w:color w:val="000000" w:themeColor="text1"/>
        </w:rPr>
      </w:pPr>
    </w:p>
    <w:p w14:paraId="4D6DF052" w14:textId="77777777" w:rsidR="006500DE" w:rsidRPr="004A7191" w:rsidRDefault="006500DE">
      <w:pPr>
        <w:pStyle w:val="BodyText"/>
        <w:rPr>
          <w:color w:val="000000" w:themeColor="text1"/>
        </w:rPr>
      </w:pPr>
    </w:p>
    <w:p w14:paraId="0DA9562E" w14:textId="77777777" w:rsidR="006500DE" w:rsidRPr="004A7191" w:rsidRDefault="006500DE">
      <w:pPr>
        <w:pStyle w:val="BodyText"/>
        <w:rPr>
          <w:color w:val="000000" w:themeColor="text1"/>
        </w:rPr>
      </w:pPr>
    </w:p>
    <w:p w14:paraId="345BD4C4" w14:textId="77777777" w:rsidR="006500DE" w:rsidRPr="004A7191" w:rsidRDefault="006500DE">
      <w:pPr>
        <w:pStyle w:val="BodyText"/>
        <w:rPr>
          <w:color w:val="000000" w:themeColor="text1"/>
        </w:rPr>
      </w:pPr>
    </w:p>
    <w:p w14:paraId="41FE2391" w14:textId="77777777" w:rsidR="006500DE" w:rsidRPr="004A7191" w:rsidRDefault="006500DE">
      <w:pPr>
        <w:pStyle w:val="BodyText"/>
        <w:rPr>
          <w:color w:val="000000" w:themeColor="text1"/>
        </w:rPr>
      </w:pPr>
    </w:p>
    <w:p w14:paraId="4DA74CA3" w14:textId="77777777" w:rsidR="006500DE" w:rsidRPr="004A7191" w:rsidRDefault="006500DE">
      <w:pPr>
        <w:pStyle w:val="BodyText"/>
        <w:rPr>
          <w:color w:val="000000" w:themeColor="text1"/>
        </w:rPr>
      </w:pPr>
    </w:p>
    <w:p w14:paraId="2633F6B0" w14:textId="77777777" w:rsidR="006500DE" w:rsidRPr="004A7191" w:rsidRDefault="006500DE">
      <w:pPr>
        <w:pStyle w:val="BodyText"/>
        <w:rPr>
          <w:color w:val="000000" w:themeColor="text1"/>
        </w:rPr>
      </w:pPr>
    </w:p>
    <w:p w14:paraId="328B7FE0" w14:textId="77777777" w:rsidR="006500DE" w:rsidRPr="004A7191" w:rsidRDefault="006500DE">
      <w:pPr>
        <w:pStyle w:val="BodyText"/>
        <w:rPr>
          <w:color w:val="000000" w:themeColor="text1"/>
        </w:rPr>
      </w:pPr>
    </w:p>
    <w:p w14:paraId="2CB58839" w14:textId="77777777" w:rsidR="006500DE" w:rsidRPr="004A7191" w:rsidRDefault="006500DE">
      <w:pPr>
        <w:pStyle w:val="BodyText"/>
        <w:rPr>
          <w:color w:val="000000" w:themeColor="text1"/>
        </w:rPr>
      </w:pPr>
    </w:p>
    <w:p w14:paraId="4B37AFFF" w14:textId="77777777" w:rsidR="006500DE" w:rsidRPr="004A7191" w:rsidRDefault="006500DE">
      <w:pPr>
        <w:pStyle w:val="BodyText"/>
        <w:spacing w:before="7"/>
        <w:rPr>
          <w:color w:val="000000" w:themeColor="text1"/>
          <w:sz w:val="19"/>
        </w:rPr>
      </w:pPr>
    </w:p>
    <w:p w14:paraId="3267B9CE" w14:textId="77777777" w:rsidR="006500DE" w:rsidRPr="004A7191" w:rsidRDefault="004A7191">
      <w:pPr>
        <w:pStyle w:val="Heading2"/>
        <w:spacing w:before="1"/>
        <w:ind w:left="1180"/>
        <w:rPr>
          <w:color w:val="000000" w:themeColor="text1"/>
        </w:rPr>
      </w:pPr>
      <w:r w:rsidRPr="004A7191">
        <w:rPr>
          <w:color w:val="000000" w:themeColor="text1"/>
        </w:rPr>
        <w:t>Conservation status</w:t>
      </w:r>
    </w:p>
    <w:p w14:paraId="504FEA74" w14:textId="77777777" w:rsidR="006500DE" w:rsidRPr="004A7191" w:rsidRDefault="006500DE">
      <w:pPr>
        <w:pStyle w:val="BodyText"/>
        <w:spacing w:before="7"/>
        <w:rPr>
          <w:b/>
          <w:color w:val="000000" w:themeColor="text1"/>
          <w:sz w:val="12"/>
        </w:rPr>
      </w:pPr>
    </w:p>
    <w:p w14:paraId="24E23D15" w14:textId="77777777" w:rsidR="006500DE" w:rsidRPr="004A7191" w:rsidRDefault="006500DE">
      <w:pPr>
        <w:rPr>
          <w:color w:val="000000" w:themeColor="text1"/>
          <w:sz w:val="12"/>
        </w:rPr>
        <w:sectPr w:rsidR="006500DE" w:rsidRPr="004A7191">
          <w:pgSz w:w="8240" w:h="12200"/>
          <w:pgMar w:top="1140" w:right="0" w:bottom="280" w:left="0" w:header="720" w:footer="720" w:gutter="0"/>
          <w:cols w:space="720"/>
        </w:sectPr>
      </w:pPr>
    </w:p>
    <w:p w14:paraId="164E1969" w14:textId="77777777" w:rsidR="006500DE" w:rsidRPr="004A7191" w:rsidRDefault="006500DE">
      <w:pPr>
        <w:pStyle w:val="BodyText"/>
        <w:rPr>
          <w:b/>
          <w:color w:val="000000" w:themeColor="text1"/>
          <w:sz w:val="18"/>
        </w:rPr>
      </w:pPr>
    </w:p>
    <w:p w14:paraId="4D318F42" w14:textId="77777777" w:rsidR="006500DE" w:rsidRPr="004A7191" w:rsidRDefault="004A7191">
      <w:pPr>
        <w:spacing w:before="146"/>
        <w:ind w:left="1160"/>
        <w:rPr>
          <w:color w:val="000000" w:themeColor="text1"/>
          <w:sz w:val="16"/>
        </w:rPr>
      </w:pPr>
      <w:r w:rsidRPr="004A7191">
        <w:rPr>
          <w:color w:val="000000" w:themeColor="text1"/>
          <w:sz w:val="16"/>
        </w:rPr>
        <w:t>Extinct</w:t>
      </w:r>
    </w:p>
    <w:p w14:paraId="0151C713" w14:textId="77777777" w:rsidR="006500DE" w:rsidRPr="004A7191" w:rsidRDefault="006500DE">
      <w:pPr>
        <w:pStyle w:val="BodyText"/>
        <w:spacing w:before="5"/>
        <w:rPr>
          <w:color w:val="000000" w:themeColor="text1"/>
          <w:sz w:val="15"/>
        </w:rPr>
      </w:pPr>
    </w:p>
    <w:p w14:paraId="394ECD30" w14:textId="77777777" w:rsidR="006500DE" w:rsidRPr="004A7191" w:rsidRDefault="004A7191">
      <w:pPr>
        <w:pStyle w:val="BodyText"/>
        <w:tabs>
          <w:tab w:val="left" w:pos="1758"/>
        </w:tabs>
        <w:ind w:left="1280"/>
        <w:rPr>
          <w:rFonts w:ascii="Trebuchet MS"/>
          <w:color w:val="000000" w:themeColor="text1"/>
        </w:rPr>
      </w:pPr>
      <w:r w:rsidRPr="004A7191">
        <w:rPr>
          <w:rFonts w:ascii="Trebuchet MS"/>
          <w:color w:val="000000" w:themeColor="text1"/>
        </w:rPr>
        <w:t>EX</w:t>
      </w:r>
      <w:r w:rsidRPr="004A7191">
        <w:rPr>
          <w:rFonts w:ascii="Trebuchet MS"/>
          <w:color w:val="000000" w:themeColor="text1"/>
        </w:rPr>
        <w:tab/>
      </w:r>
      <w:r w:rsidRPr="004A7191">
        <w:rPr>
          <w:rFonts w:ascii="Trebuchet MS"/>
          <w:color w:val="000000" w:themeColor="text1"/>
          <w:spacing w:val="-17"/>
        </w:rPr>
        <w:t>EW</w:t>
      </w:r>
    </w:p>
    <w:p w14:paraId="1F228780" w14:textId="77777777" w:rsidR="006500DE" w:rsidRPr="004A7191" w:rsidRDefault="004A7191">
      <w:pPr>
        <w:pStyle w:val="BodyText"/>
        <w:rPr>
          <w:rFonts w:ascii="Trebuchet MS"/>
          <w:color w:val="000000" w:themeColor="text1"/>
          <w:sz w:val="18"/>
        </w:rPr>
      </w:pPr>
      <w:r w:rsidRPr="004A7191">
        <w:rPr>
          <w:color w:val="000000" w:themeColor="text1"/>
        </w:rPr>
        <w:br w:type="column"/>
      </w:r>
    </w:p>
    <w:p w14:paraId="0AB50F5F" w14:textId="77777777" w:rsidR="006500DE" w:rsidRPr="004A7191" w:rsidRDefault="006500DE">
      <w:pPr>
        <w:pStyle w:val="BodyText"/>
        <w:spacing w:before="2"/>
        <w:rPr>
          <w:rFonts w:ascii="Trebuchet MS"/>
          <w:color w:val="000000" w:themeColor="text1"/>
          <w:sz w:val="14"/>
        </w:rPr>
      </w:pPr>
    </w:p>
    <w:p w14:paraId="5F1B6921" w14:textId="77777777" w:rsidR="006500DE" w:rsidRPr="004A7191" w:rsidRDefault="004A7191">
      <w:pPr>
        <w:ind w:left="276"/>
        <w:jc w:val="center"/>
        <w:rPr>
          <w:color w:val="000000" w:themeColor="text1"/>
          <w:sz w:val="16"/>
        </w:rPr>
      </w:pPr>
      <w:proofErr w:type="spellStart"/>
      <w:r w:rsidRPr="004A7191">
        <w:rPr>
          <w:color w:val="000000" w:themeColor="text1"/>
          <w:sz w:val="16"/>
        </w:rPr>
        <w:t>Threatned</w:t>
      </w:r>
      <w:proofErr w:type="spellEnd"/>
    </w:p>
    <w:p w14:paraId="399D0AFA" w14:textId="77777777" w:rsidR="006500DE" w:rsidRPr="004A7191" w:rsidRDefault="006500DE">
      <w:pPr>
        <w:pStyle w:val="BodyText"/>
        <w:spacing w:before="2"/>
        <w:rPr>
          <w:color w:val="000000" w:themeColor="text1"/>
          <w:sz w:val="17"/>
        </w:rPr>
      </w:pPr>
    </w:p>
    <w:p w14:paraId="58BAF98D" w14:textId="77777777" w:rsidR="006500DE" w:rsidRPr="004A7191" w:rsidRDefault="004A7191">
      <w:pPr>
        <w:pStyle w:val="BodyText"/>
        <w:tabs>
          <w:tab w:val="left" w:pos="744"/>
          <w:tab w:val="left" w:pos="1245"/>
        </w:tabs>
        <w:ind w:left="237"/>
        <w:jc w:val="center"/>
        <w:rPr>
          <w:rFonts w:ascii="Trebuchet MS"/>
          <w:color w:val="000000" w:themeColor="text1"/>
        </w:rPr>
      </w:pPr>
      <w:r w:rsidRPr="004A7191">
        <w:rPr>
          <w:rFonts w:ascii="Trebuchet MS"/>
          <w:color w:val="000000" w:themeColor="text1"/>
        </w:rPr>
        <w:t>CR</w:t>
      </w:r>
      <w:r w:rsidRPr="004A7191">
        <w:rPr>
          <w:rFonts w:ascii="Trebuchet MS"/>
          <w:color w:val="000000" w:themeColor="text1"/>
        </w:rPr>
        <w:tab/>
        <w:t>EN</w:t>
      </w:r>
      <w:r w:rsidRPr="004A7191">
        <w:rPr>
          <w:rFonts w:ascii="Trebuchet MS"/>
          <w:color w:val="000000" w:themeColor="text1"/>
        </w:rPr>
        <w:tab/>
      </w:r>
      <w:r w:rsidRPr="004A7191">
        <w:rPr>
          <w:rFonts w:ascii="Trebuchet MS"/>
          <w:color w:val="000000" w:themeColor="text1"/>
          <w:spacing w:val="-13"/>
          <w:position w:val="-1"/>
        </w:rPr>
        <w:t>VU</w:t>
      </w:r>
    </w:p>
    <w:p w14:paraId="1804832C" w14:textId="77777777" w:rsidR="006500DE" w:rsidRPr="004A7191" w:rsidRDefault="004A7191">
      <w:pPr>
        <w:spacing w:before="113" w:line="208" w:lineRule="auto"/>
        <w:ind w:left="570" w:right="3518" w:firstLine="100"/>
        <w:rPr>
          <w:color w:val="000000" w:themeColor="text1"/>
          <w:sz w:val="16"/>
        </w:rPr>
      </w:pPr>
      <w:r w:rsidRPr="004A7191">
        <w:rPr>
          <w:color w:val="000000" w:themeColor="text1"/>
        </w:rPr>
        <w:br w:type="column"/>
      </w:r>
      <w:r w:rsidRPr="004A7191">
        <w:rPr>
          <w:color w:val="000000" w:themeColor="text1"/>
          <w:sz w:val="16"/>
        </w:rPr>
        <w:t>Least Concern</w:t>
      </w:r>
    </w:p>
    <w:p w14:paraId="0028E683" w14:textId="77777777" w:rsidR="006500DE" w:rsidRPr="004A7191" w:rsidRDefault="004A7191">
      <w:pPr>
        <w:pStyle w:val="BodyText"/>
        <w:tabs>
          <w:tab w:val="left" w:pos="760"/>
        </w:tabs>
        <w:spacing w:before="142"/>
        <w:ind w:left="230"/>
        <w:rPr>
          <w:rFonts w:ascii="Trebuchet MS"/>
          <w:color w:val="000000" w:themeColor="text1"/>
        </w:rPr>
      </w:pPr>
      <w:r w:rsidRPr="004A7191">
        <w:rPr>
          <w:rFonts w:ascii="Trebuchet MS"/>
          <w:color w:val="000000" w:themeColor="text1"/>
        </w:rPr>
        <w:t>NT</w:t>
      </w:r>
      <w:r w:rsidRPr="004A7191">
        <w:rPr>
          <w:rFonts w:ascii="Trebuchet MS"/>
          <w:color w:val="000000" w:themeColor="text1"/>
        </w:rPr>
        <w:tab/>
        <w:t>LC</w:t>
      </w:r>
    </w:p>
    <w:p w14:paraId="3C1FD38E" w14:textId="77777777" w:rsidR="006500DE" w:rsidRPr="004A7191" w:rsidRDefault="006500DE">
      <w:pPr>
        <w:rPr>
          <w:rFonts w:ascii="Trebuchet MS"/>
          <w:color w:val="000000" w:themeColor="text1"/>
        </w:rPr>
        <w:sectPr w:rsidR="006500DE" w:rsidRPr="004A7191">
          <w:type w:val="continuous"/>
          <w:pgSz w:w="8240" w:h="12200"/>
          <w:pgMar w:top="880" w:right="0" w:bottom="280" w:left="0" w:header="720" w:footer="720" w:gutter="0"/>
          <w:cols w:num="3" w:space="720" w:equalWidth="0">
            <w:col w:w="2023" w:space="40"/>
            <w:col w:w="1487" w:space="39"/>
            <w:col w:w="4651"/>
          </w:cols>
        </w:sectPr>
      </w:pPr>
    </w:p>
    <w:p w14:paraId="2C03CF9F" w14:textId="77777777" w:rsidR="006500DE" w:rsidRPr="004A7191" w:rsidRDefault="00AE6195">
      <w:pPr>
        <w:pStyle w:val="BodyText"/>
        <w:rPr>
          <w:rFonts w:ascii="Trebuchet MS"/>
          <w:color w:val="000000" w:themeColor="text1"/>
        </w:rPr>
      </w:pPr>
      <w:r w:rsidRPr="004A7191">
        <w:rPr>
          <w:noProof/>
          <w:color w:val="000000" w:themeColor="text1"/>
        </w:rPr>
        <mc:AlternateContent>
          <mc:Choice Requires="wps">
            <w:drawing>
              <wp:anchor distT="0" distB="0" distL="114300" distR="114300" simplePos="0" relativeHeight="242740224" behindDoc="1" locked="0" layoutInCell="1" allowOverlap="1" wp14:anchorId="246423A2" wp14:editId="30B7D48B">
                <wp:simplePos x="0" y="0"/>
                <wp:positionH relativeFrom="page">
                  <wp:posOffset>2235200</wp:posOffset>
                </wp:positionH>
                <wp:positionV relativeFrom="page">
                  <wp:posOffset>354965</wp:posOffset>
                </wp:positionV>
                <wp:extent cx="242570" cy="154940"/>
                <wp:effectExtent l="0" t="0" r="0" b="0"/>
                <wp:wrapNone/>
                <wp:docPr id="5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6493" w14:textId="77777777" w:rsidR="00B7268B" w:rsidRDefault="00B7268B">
                            <w:pPr>
                              <w:pStyle w:val="BodyText"/>
                              <w:rPr>
                                <w:rFonts w:ascii="Verdana"/>
                              </w:rPr>
                            </w:pPr>
                            <w:r>
                              <w:rPr>
                                <w:rFonts w:ascii="Verdana"/>
                                <w:color w:val="58595B"/>
                              </w:rPr>
                              <w:t>147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423A2" id="Text Box 34" o:spid="_x0000_s1136" type="#_x0000_t202" style="position:absolute;margin-left:176pt;margin-top:27.95pt;width:19.1pt;height:12.2pt;z-index:-26057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" filled="f" stroked="f">
                <v:textbox inset="0,0,0,0">
                  <w:txbxContent>
                    <w:p w14:paraId="53F16493" w14:textId="77777777" w:rsidR="00B7268B" w:rsidRDefault="00B7268B">
                      <w:pPr>
                        <w:pStyle w:val="BodyText"/>
                        <w:rPr>
                          <w:rFonts w:ascii="Verdana"/>
                        </w:rPr>
                      </w:pPr>
                      <w:r>
                        <w:rPr>
                          <w:rFonts w:ascii="Verdana"/>
                          <w:color w:val="58595B"/>
                        </w:rPr>
                        <w:t>147</w:t>
                      </w:r>
                    </w:p>
                  </w:txbxContent>
                </v:textbox>
                <w10:wrap anchorx="page" anchory="page"/>
              </v:shape>
            </w:pict>
          </mc:Fallback>
        </mc:AlternateContent>
      </w:r>
      <w:r w:rsidRPr="004A7191">
        <w:rPr>
          <w:noProof/>
          <w:color w:val="000000" w:themeColor="text1"/>
        </w:rPr>
        <mc:AlternateContent>
          <mc:Choice Requires="wpg">
            <w:drawing>
              <wp:anchor distT="0" distB="0" distL="114300" distR="114300" simplePos="0" relativeHeight="242741248" behindDoc="1" locked="0" layoutInCell="1" allowOverlap="1" wp14:anchorId="1761B868" wp14:editId="1AEC3471">
                <wp:simplePos x="0" y="0"/>
                <wp:positionH relativeFrom="page">
                  <wp:posOffset>0</wp:posOffset>
                </wp:positionH>
                <wp:positionV relativeFrom="page">
                  <wp:posOffset>0</wp:posOffset>
                </wp:positionV>
                <wp:extent cx="5219700" cy="7734300"/>
                <wp:effectExtent l="0" t="0" r="0" b="0"/>
                <wp:wrapNone/>
                <wp:docPr id="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7734300"/>
                          <a:chOff x="0" y="0"/>
                          <a:chExt cx="8220" cy="12180"/>
                        </a:xfrm>
                      </wpg:grpSpPr>
                      <pic:pic xmlns:pic="http://schemas.openxmlformats.org/drawingml/2006/picture">
                        <pic:nvPicPr>
                          <pic:cNvPr id="2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63" y="11220"/>
                            <a:ext cx="237"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220" cy="1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Freeform 31"/>
                        <wps:cNvSpPr>
                          <a:spLocks/>
                        </wps:cNvSpPr>
                        <wps:spPr bwMode="auto">
                          <a:xfrm>
                            <a:off x="1240" y="7389"/>
                            <a:ext cx="298" cy="298"/>
                          </a:xfrm>
                          <a:custGeom>
                            <a:avLst/>
                            <a:gdLst>
                              <a:gd name="T0" fmla="+- 0 1389 1240"/>
                              <a:gd name="T1" fmla="*/ T0 w 298"/>
                              <a:gd name="T2" fmla="+- 0 7389 7389"/>
                              <a:gd name="T3" fmla="*/ 7389 h 298"/>
                              <a:gd name="T4" fmla="+- 0 1331 1240"/>
                              <a:gd name="T5" fmla="*/ T4 w 298"/>
                              <a:gd name="T6" fmla="+- 0 7401 7389"/>
                              <a:gd name="T7" fmla="*/ 7401 h 298"/>
                              <a:gd name="T8" fmla="+- 0 1284 1240"/>
                              <a:gd name="T9" fmla="*/ T8 w 298"/>
                              <a:gd name="T10" fmla="+- 0 7433 7389"/>
                              <a:gd name="T11" fmla="*/ 7433 h 298"/>
                              <a:gd name="T12" fmla="+- 0 1252 1240"/>
                              <a:gd name="T13" fmla="*/ T12 w 298"/>
                              <a:gd name="T14" fmla="+- 0 7480 7389"/>
                              <a:gd name="T15" fmla="*/ 7480 h 298"/>
                              <a:gd name="T16" fmla="+- 0 1240 1240"/>
                              <a:gd name="T17" fmla="*/ T16 w 298"/>
                              <a:gd name="T18" fmla="+- 0 7538 7389"/>
                              <a:gd name="T19" fmla="*/ 7538 h 298"/>
                              <a:gd name="T20" fmla="+- 0 1252 1240"/>
                              <a:gd name="T21" fmla="*/ T20 w 298"/>
                              <a:gd name="T22" fmla="+- 0 7596 7389"/>
                              <a:gd name="T23" fmla="*/ 7596 h 298"/>
                              <a:gd name="T24" fmla="+- 0 1284 1240"/>
                              <a:gd name="T25" fmla="*/ T24 w 298"/>
                              <a:gd name="T26" fmla="+- 0 7643 7389"/>
                              <a:gd name="T27" fmla="*/ 7643 h 298"/>
                              <a:gd name="T28" fmla="+- 0 1331 1240"/>
                              <a:gd name="T29" fmla="*/ T28 w 298"/>
                              <a:gd name="T30" fmla="+- 0 7675 7389"/>
                              <a:gd name="T31" fmla="*/ 7675 h 298"/>
                              <a:gd name="T32" fmla="+- 0 1389 1240"/>
                              <a:gd name="T33" fmla="*/ T32 w 298"/>
                              <a:gd name="T34" fmla="+- 0 7687 7389"/>
                              <a:gd name="T35" fmla="*/ 7687 h 298"/>
                              <a:gd name="T36" fmla="+- 0 1447 1240"/>
                              <a:gd name="T37" fmla="*/ T36 w 298"/>
                              <a:gd name="T38" fmla="+- 0 7675 7389"/>
                              <a:gd name="T39" fmla="*/ 7675 h 298"/>
                              <a:gd name="T40" fmla="+- 0 1494 1240"/>
                              <a:gd name="T41" fmla="*/ T40 w 298"/>
                              <a:gd name="T42" fmla="+- 0 7643 7389"/>
                              <a:gd name="T43" fmla="*/ 7643 h 298"/>
                              <a:gd name="T44" fmla="+- 0 1526 1240"/>
                              <a:gd name="T45" fmla="*/ T44 w 298"/>
                              <a:gd name="T46" fmla="+- 0 7596 7389"/>
                              <a:gd name="T47" fmla="*/ 7596 h 298"/>
                              <a:gd name="T48" fmla="+- 0 1538 1240"/>
                              <a:gd name="T49" fmla="*/ T48 w 298"/>
                              <a:gd name="T50" fmla="+- 0 7538 7389"/>
                              <a:gd name="T51" fmla="*/ 7538 h 298"/>
                              <a:gd name="T52" fmla="+- 0 1526 1240"/>
                              <a:gd name="T53" fmla="*/ T52 w 298"/>
                              <a:gd name="T54" fmla="+- 0 7480 7389"/>
                              <a:gd name="T55" fmla="*/ 7480 h 298"/>
                              <a:gd name="T56" fmla="+- 0 1494 1240"/>
                              <a:gd name="T57" fmla="*/ T56 w 298"/>
                              <a:gd name="T58" fmla="+- 0 7433 7389"/>
                              <a:gd name="T59" fmla="*/ 7433 h 298"/>
                              <a:gd name="T60" fmla="+- 0 1447 1240"/>
                              <a:gd name="T61" fmla="*/ T60 w 298"/>
                              <a:gd name="T62" fmla="+- 0 7401 7389"/>
                              <a:gd name="T63" fmla="*/ 7401 h 298"/>
                              <a:gd name="T64" fmla="+- 0 1389 1240"/>
                              <a:gd name="T65" fmla="*/ T64 w 298"/>
                              <a:gd name="T66" fmla="+- 0 7389 7389"/>
                              <a:gd name="T67" fmla="*/ 738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30"/>
                        <wps:cNvSpPr>
                          <a:spLocks/>
                        </wps:cNvSpPr>
                        <wps:spPr bwMode="auto">
                          <a:xfrm>
                            <a:off x="1240" y="7389"/>
                            <a:ext cx="298" cy="298"/>
                          </a:xfrm>
                          <a:custGeom>
                            <a:avLst/>
                            <a:gdLst>
                              <a:gd name="T0" fmla="+- 0 1389 1240"/>
                              <a:gd name="T1" fmla="*/ T0 w 298"/>
                              <a:gd name="T2" fmla="+- 0 7687 7389"/>
                              <a:gd name="T3" fmla="*/ 7687 h 298"/>
                              <a:gd name="T4" fmla="+- 0 1447 1240"/>
                              <a:gd name="T5" fmla="*/ T4 w 298"/>
                              <a:gd name="T6" fmla="+- 0 7675 7389"/>
                              <a:gd name="T7" fmla="*/ 7675 h 298"/>
                              <a:gd name="T8" fmla="+- 0 1494 1240"/>
                              <a:gd name="T9" fmla="*/ T8 w 298"/>
                              <a:gd name="T10" fmla="+- 0 7643 7389"/>
                              <a:gd name="T11" fmla="*/ 7643 h 298"/>
                              <a:gd name="T12" fmla="+- 0 1526 1240"/>
                              <a:gd name="T13" fmla="*/ T12 w 298"/>
                              <a:gd name="T14" fmla="+- 0 7596 7389"/>
                              <a:gd name="T15" fmla="*/ 7596 h 298"/>
                              <a:gd name="T16" fmla="+- 0 1538 1240"/>
                              <a:gd name="T17" fmla="*/ T16 w 298"/>
                              <a:gd name="T18" fmla="+- 0 7538 7389"/>
                              <a:gd name="T19" fmla="*/ 7538 h 298"/>
                              <a:gd name="T20" fmla="+- 0 1526 1240"/>
                              <a:gd name="T21" fmla="*/ T20 w 298"/>
                              <a:gd name="T22" fmla="+- 0 7480 7389"/>
                              <a:gd name="T23" fmla="*/ 7480 h 298"/>
                              <a:gd name="T24" fmla="+- 0 1494 1240"/>
                              <a:gd name="T25" fmla="*/ T24 w 298"/>
                              <a:gd name="T26" fmla="+- 0 7433 7389"/>
                              <a:gd name="T27" fmla="*/ 7433 h 298"/>
                              <a:gd name="T28" fmla="+- 0 1447 1240"/>
                              <a:gd name="T29" fmla="*/ T28 w 298"/>
                              <a:gd name="T30" fmla="+- 0 7401 7389"/>
                              <a:gd name="T31" fmla="*/ 7401 h 298"/>
                              <a:gd name="T32" fmla="+- 0 1389 1240"/>
                              <a:gd name="T33" fmla="*/ T32 w 298"/>
                              <a:gd name="T34" fmla="+- 0 7389 7389"/>
                              <a:gd name="T35" fmla="*/ 7389 h 298"/>
                              <a:gd name="T36" fmla="+- 0 1331 1240"/>
                              <a:gd name="T37" fmla="*/ T36 w 298"/>
                              <a:gd name="T38" fmla="+- 0 7401 7389"/>
                              <a:gd name="T39" fmla="*/ 7401 h 298"/>
                              <a:gd name="T40" fmla="+- 0 1284 1240"/>
                              <a:gd name="T41" fmla="*/ T40 w 298"/>
                              <a:gd name="T42" fmla="+- 0 7433 7389"/>
                              <a:gd name="T43" fmla="*/ 7433 h 298"/>
                              <a:gd name="T44" fmla="+- 0 1252 1240"/>
                              <a:gd name="T45" fmla="*/ T44 w 298"/>
                              <a:gd name="T46" fmla="+- 0 7480 7389"/>
                              <a:gd name="T47" fmla="*/ 7480 h 298"/>
                              <a:gd name="T48" fmla="+- 0 1240 1240"/>
                              <a:gd name="T49" fmla="*/ T48 w 298"/>
                              <a:gd name="T50" fmla="+- 0 7538 7389"/>
                              <a:gd name="T51" fmla="*/ 7538 h 298"/>
                              <a:gd name="T52" fmla="+- 0 1252 1240"/>
                              <a:gd name="T53" fmla="*/ T52 w 298"/>
                              <a:gd name="T54" fmla="+- 0 7596 7389"/>
                              <a:gd name="T55" fmla="*/ 7596 h 298"/>
                              <a:gd name="T56" fmla="+- 0 1284 1240"/>
                              <a:gd name="T57" fmla="*/ T56 w 298"/>
                              <a:gd name="T58" fmla="+- 0 7643 7389"/>
                              <a:gd name="T59" fmla="*/ 7643 h 298"/>
                              <a:gd name="T60" fmla="+- 0 1331 1240"/>
                              <a:gd name="T61" fmla="*/ T60 w 298"/>
                              <a:gd name="T62" fmla="+- 0 7675 7389"/>
                              <a:gd name="T63" fmla="*/ 7675 h 298"/>
                              <a:gd name="T64" fmla="+- 0 1389 1240"/>
                              <a:gd name="T65" fmla="*/ T64 w 298"/>
                              <a:gd name="T66" fmla="+- 0 7687 7389"/>
                              <a:gd name="T67" fmla="*/ 768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29"/>
                        <wps:cNvSpPr>
                          <a:spLocks/>
                        </wps:cNvSpPr>
                        <wps:spPr bwMode="auto">
                          <a:xfrm>
                            <a:off x="2256" y="7394"/>
                            <a:ext cx="297" cy="298"/>
                          </a:xfrm>
                          <a:custGeom>
                            <a:avLst/>
                            <a:gdLst>
                              <a:gd name="T0" fmla="+- 0 2405 2256"/>
                              <a:gd name="T1" fmla="*/ T0 w 297"/>
                              <a:gd name="T2" fmla="+- 0 7394 7394"/>
                              <a:gd name="T3" fmla="*/ 7394 h 298"/>
                              <a:gd name="T4" fmla="+- 0 2347 2256"/>
                              <a:gd name="T5" fmla="*/ T4 w 297"/>
                              <a:gd name="T6" fmla="+- 0 7406 7394"/>
                              <a:gd name="T7" fmla="*/ 7406 h 298"/>
                              <a:gd name="T8" fmla="+- 0 2299 2256"/>
                              <a:gd name="T9" fmla="*/ T8 w 297"/>
                              <a:gd name="T10" fmla="+- 0 7438 7394"/>
                              <a:gd name="T11" fmla="*/ 7438 h 298"/>
                              <a:gd name="T12" fmla="+- 0 2268 2256"/>
                              <a:gd name="T13" fmla="*/ T12 w 297"/>
                              <a:gd name="T14" fmla="+- 0 7485 7394"/>
                              <a:gd name="T15" fmla="*/ 7485 h 298"/>
                              <a:gd name="T16" fmla="+- 0 2256 2256"/>
                              <a:gd name="T17" fmla="*/ T16 w 297"/>
                              <a:gd name="T18" fmla="+- 0 7543 7394"/>
                              <a:gd name="T19" fmla="*/ 7543 h 298"/>
                              <a:gd name="T20" fmla="+- 0 2268 2256"/>
                              <a:gd name="T21" fmla="*/ T20 w 297"/>
                              <a:gd name="T22" fmla="+- 0 7601 7394"/>
                              <a:gd name="T23" fmla="*/ 7601 h 298"/>
                              <a:gd name="T24" fmla="+- 0 2299 2256"/>
                              <a:gd name="T25" fmla="*/ T24 w 297"/>
                              <a:gd name="T26" fmla="+- 0 7648 7394"/>
                              <a:gd name="T27" fmla="*/ 7648 h 298"/>
                              <a:gd name="T28" fmla="+- 0 2347 2256"/>
                              <a:gd name="T29" fmla="*/ T28 w 297"/>
                              <a:gd name="T30" fmla="+- 0 7680 7394"/>
                              <a:gd name="T31" fmla="*/ 7680 h 298"/>
                              <a:gd name="T32" fmla="+- 0 2405 2256"/>
                              <a:gd name="T33" fmla="*/ T32 w 297"/>
                              <a:gd name="T34" fmla="+- 0 7692 7394"/>
                              <a:gd name="T35" fmla="*/ 7692 h 298"/>
                              <a:gd name="T36" fmla="+- 0 2463 2256"/>
                              <a:gd name="T37" fmla="*/ T36 w 297"/>
                              <a:gd name="T38" fmla="+- 0 7680 7394"/>
                              <a:gd name="T39" fmla="*/ 7680 h 298"/>
                              <a:gd name="T40" fmla="+- 0 2510 2256"/>
                              <a:gd name="T41" fmla="*/ T40 w 297"/>
                              <a:gd name="T42" fmla="+- 0 7648 7394"/>
                              <a:gd name="T43" fmla="*/ 7648 h 298"/>
                              <a:gd name="T44" fmla="+- 0 2542 2256"/>
                              <a:gd name="T45" fmla="*/ T44 w 297"/>
                              <a:gd name="T46" fmla="+- 0 7601 7394"/>
                              <a:gd name="T47" fmla="*/ 7601 h 298"/>
                              <a:gd name="T48" fmla="+- 0 2553 2256"/>
                              <a:gd name="T49" fmla="*/ T48 w 297"/>
                              <a:gd name="T50" fmla="+- 0 7543 7394"/>
                              <a:gd name="T51" fmla="*/ 7543 h 298"/>
                              <a:gd name="T52" fmla="+- 0 2542 2256"/>
                              <a:gd name="T53" fmla="*/ T52 w 297"/>
                              <a:gd name="T54" fmla="+- 0 7485 7394"/>
                              <a:gd name="T55" fmla="*/ 7485 h 298"/>
                              <a:gd name="T56" fmla="+- 0 2510 2256"/>
                              <a:gd name="T57" fmla="*/ T56 w 297"/>
                              <a:gd name="T58" fmla="+- 0 7438 7394"/>
                              <a:gd name="T59" fmla="*/ 7438 h 298"/>
                              <a:gd name="T60" fmla="+- 0 2463 2256"/>
                              <a:gd name="T61" fmla="*/ T60 w 297"/>
                              <a:gd name="T62" fmla="+- 0 7406 7394"/>
                              <a:gd name="T63" fmla="*/ 7406 h 298"/>
                              <a:gd name="T64" fmla="+- 0 2405 2256"/>
                              <a:gd name="T65" fmla="*/ T64 w 297"/>
                              <a:gd name="T66" fmla="+- 0 7394 7394"/>
                              <a:gd name="T67" fmla="*/ 739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2" y="91"/>
                                </a:lnTo>
                                <a:lnTo>
                                  <a:pt x="0" y="149"/>
                                </a:lnTo>
                                <a:lnTo>
                                  <a:pt x="12" y="207"/>
                                </a:lnTo>
                                <a:lnTo>
                                  <a:pt x="43" y="254"/>
                                </a:lnTo>
                                <a:lnTo>
                                  <a:pt x="91" y="286"/>
                                </a:lnTo>
                                <a:lnTo>
                                  <a:pt x="149" y="298"/>
                                </a:lnTo>
                                <a:lnTo>
                                  <a:pt x="207" y="286"/>
                                </a:lnTo>
                                <a:lnTo>
                                  <a:pt x="254" y="254"/>
                                </a:lnTo>
                                <a:lnTo>
                                  <a:pt x="286" y="207"/>
                                </a:lnTo>
                                <a:lnTo>
                                  <a:pt x="297"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8"/>
                        <wps:cNvSpPr>
                          <a:spLocks/>
                        </wps:cNvSpPr>
                        <wps:spPr bwMode="auto">
                          <a:xfrm>
                            <a:off x="2256" y="7394"/>
                            <a:ext cx="297" cy="298"/>
                          </a:xfrm>
                          <a:custGeom>
                            <a:avLst/>
                            <a:gdLst>
                              <a:gd name="T0" fmla="+- 0 2405 2256"/>
                              <a:gd name="T1" fmla="*/ T0 w 297"/>
                              <a:gd name="T2" fmla="+- 0 7692 7394"/>
                              <a:gd name="T3" fmla="*/ 7692 h 298"/>
                              <a:gd name="T4" fmla="+- 0 2463 2256"/>
                              <a:gd name="T5" fmla="*/ T4 w 297"/>
                              <a:gd name="T6" fmla="+- 0 7680 7394"/>
                              <a:gd name="T7" fmla="*/ 7680 h 298"/>
                              <a:gd name="T8" fmla="+- 0 2510 2256"/>
                              <a:gd name="T9" fmla="*/ T8 w 297"/>
                              <a:gd name="T10" fmla="+- 0 7648 7394"/>
                              <a:gd name="T11" fmla="*/ 7648 h 298"/>
                              <a:gd name="T12" fmla="+- 0 2542 2256"/>
                              <a:gd name="T13" fmla="*/ T12 w 297"/>
                              <a:gd name="T14" fmla="+- 0 7601 7394"/>
                              <a:gd name="T15" fmla="*/ 7601 h 298"/>
                              <a:gd name="T16" fmla="+- 0 2553 2256"/>
                              <a:gd name="T17" fmla="*/ T16 w 297"/>
                              <a:gd name="T18" fmla="+- 0 7543 7394"/>
                              <a:gd name="T19" fmla="*/ 7543 h 298"/>
                              <a:gd name="T20" fmla="+- 0 2542 2256"/>
                              <a:gd name="T21" fmla="*/ T20 w 297"/>
                              <a:gd name="T22" fmla="+- 0 7485 7394"/>
                              <a:gd name="T23" fmla="*/ 7485 h 298"/>
                              <a:gd name="T24" fmla="+- 0 2510 2256"/>
                              <a:gd name="T25" fmla="*/ T24 w 297"/>
                              <a:gd name="T26" fmla="+- 0 7438 7394"/>
                              <a:gd name="T27" fmla="*/ 7438 h 298"/>
                              <a:gd name="T28" fmla="+- 0 2463 2256"/>
                              <a:gd name="T29" fmla="*/ T28 w 297"/>
                              <a:gd name="T30" fmla="+- 0 7406 7394"/>
                              <a:gd name="T31" fmla="*/ 7406 h 298"/>
                              <a:gd name="T32" fmla="+- 0 2405 2256"/>
                              <a:gd name="T33" fmla="*/ T32 w 297"/>
                              <a:gd name="T34" fmla="+- 0 7394 7394"/>
                              <a:gd name="T35" fmla="*/ 7394 h 298"/>
                              <a:gd name="T36" fmla="+- 0 2347 2256"/>
                              <a:gd name="T37" fmla="*/ T36 w 297"/>
                              <a:gd name="T38" fmla="+- 0 7406 7394"/>
                              <a:gd name="T39" fmla="*/ 7406 h 298"/>
                              <a:gd name="T40" fmla="+- 0 2299 2256"/>
                              <a:gd name="T41" fmla="*/ T40 w 297"/>
                              <a:gd name="T42" fmla="+- 0 7438 7394"/>
                              <a:gd name="T43" fmla="*/ 7438 h 298"/>
                              <a:gd name="T44" fmla="+- 0 2268 2256"/>
                              <a:gd name="T45" fmla="*/ T44 w 297"/>
                              <a:gd name="T46" fmla="+- 0 7485 7394"/>
                              <a:gd name="T47" fmla="*/ 7485 h 298"/>
                              <a:gd name="T48" fmla="+- 0 2256 2256"/>
                              <a:gd name="T49" fmla="*/ T48 w 297"/>
                              <a:gd name="T50" fmla="+- 0 7543 7394"/>
                              <a:gd name="T51" fmla="*/ 7543 h 298"/>
                              <a:gd name="T52" fmla="+- 0 2268 2256"/>
                              <a:gd name="T53" fmla="*/ T52 w 297"/>
                              <a:gd name="T54" fmla="+- 0 7601 7394"/>
                              <a:gd name="T55" fmla="*/ 7601 h 298"/>
                              <a:gd name="T56" fmla="+- 0 2299 2256"/>
                              <a:gd name="T57" fmla="*/ T56 w 297"/>
                              <a:gd name="T58" fmla="+- 0 7648 7394"/>
                              <a:gd name="T59" fmla="*/ 7648 h 298"/>
                              <a:gd name="T60" fmla="+- 0 2347 2256"/>
                              <a:gd name="T61" fmla="*/ T60 w 297"/>
                              <a:gd name="T62" fmla="+- 0 7680 7394"/>
                              <a:gd name="T63" fmla="*/ 7680 h 298"/>
                              <a:gd name="T64" fmla="+- 0 2405 2256"/>
                              <a:gd name="T65" fmla="*/ T64 w 297"/>
                              <a:gd name="T66" fmla="+- 0 7692 7394"/>
                              <a:gd name="T67" fmla="*/ 769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7" y="286"/>
                                </a:lnTo>
                                <a:lnTo>
                                  <a:pt x="254" y="254"/>
                                </a:lnTo>
                                <a:lnTo>
                                  <a:pt x="286" y="207"/>
                                </a:lnTo>
                                <a:lnTo>
                                  <a:pt x="297" y="149"/>
                                </a:lnTo>
                                <a:lnTo>
                                  <a:pt x="286" y="91"/>
                                </a:lnTo>
                                <a:lnTo>
                                  <a:pt x="254" y="44"/>
                                </a:lnTo>
                                <a:lnTo>
                                  <a:pt x="207" y="12"/>
                                </a:lnTo>
                                <a:lnTo>
                                  <a:pt x="149" y="0"/>
                                </a:lnTo>
                                <a:lnTo>
                                  <a:pt x="91" y="12"/>
                                </a:lnTo>
                                <a:lnTo>
                                  <a:pt x="43" y="44"/>
                                </a:lnTo>
                                <a:lnTo>
                                  <a:pt x="12" y="91"/>
                                </a:lnTo>
                                <a:lnTo>
                                  <a:pt x="0" y="149"/>
                                </a:lnTo>
                                <a:lnTo>
                                  <a:pt x="12"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27"/>
                        <wps:cNvSpPr>
                          <a:spLocks/>
                        </wps:cNvSpPr>
                        <wps:spPr bwMode="auto">
                          <a:xfrm>
                            <a:off x="3273" y="7406"/>
                            <a:ext cx="297" cy="298"/>
                          </a:xfrm>
                          <a:custGeom>
                            <a:avLst/>
                            <a:gdLst>
                              <a:gd name="T0" fmla="+- 0 3421 3273"/>
                              <a:gd name="T1" fmla="*/ T0 w 297"/>
                              <a:gd name="T2" fmla="+- 0 7406 7406"/>
                              <a:gd name="T3" fmla="*/ 7406 h 298"/>
                              <a:gd name="T4" fmla="+- 0 3363 3273"/>
                              <a:gd name="T5" fmla="*/ T4 w 297"/>
                              <a:gd name="T6" fmla="+- 0 7418 7406"/>
                              <a:gd name="T7" fmla="*/ 7418 h 298"/>
                              <a:gd name="T8" fmla="+- 0 3316 3273"/>
                              <a:gd name="T9" fmla="*/ T8 w 297"/>
                              <a:gd name="T10" fmla="+- 0 7450 7406"/>
                              <a:gd name="T11" fmla="*/ 7450 h 298"/>
                              <a:gd name="T12" fmla="+- 0 3284 3273"/>
                              <a:gd name="T13" fmla="*/ T12 w 297"/>
                              <a:gd name="T14" fmla="+- 0 7497 7406"/>
                              <a:gd name="T15" fmla="*/ 7497 h 298"/>
                              <a:gd name="T16" fmla="+- 0 3273 3273"/>
                              <a:gd name="T17" fmla="*/ T16 w 297"/>
                              <a:gd name="T18" fmla="+- 0 7555 7406"/>
                              <a:gd name="T19" fmla="*/ 7555 h 298"/>
                              <a:gd name="T20" fmla="+- 0 3284 3273"/>
                              <a:gd name="T21" fmla="*/ T20 w 297"/>
                              <a:gd name="T22" fmla="+- 0 7613 7406"/>
                              <a:gd name="T23" fmla="*/ 7613 h 298"/>
                              <a:gd name="T24" fmla="+- 0 3316 3273"/>
                              <a:gd name="T25" fmla="*/ T24 w 297"/>
                              <a:gd name="T26" fmla="+- 0 7660 7406"/>
                              <a:gd name="T27" fmla="*/ 7660 h 298"/>
                              <a:gd name="T28" fmla="+- 0 3363 3273"/>
                              <a:gd name="T29" fmla="*/ T28 w 297"/>
                              <a:gd name="T30" fmla="+- 0 7692 7406"/>
                              <a:gd name="T31" fmla="*/ 7692 h 298"/>
                              <a:gd name="T32" fmla="+- 0 3421 3273"/>
                              <a:gd name="T33" fmla="*/ T32 w 297"/>
                              <a:gd name="T34" fmla="+- 0 7704 7406"/>
                              <a:gd name="T35" fmla="*/ 7704 h 298"/>
                              <a:gd name="T36" fmla="+- 0 3479 3273"/>
                              <a:gd name="T37" fmla="*/ T36 w 297"/>
                              <a:gd name="T38" fmla="+- 0 7692 7406"/>
                              <a:gd name="T39" fmla="*/ 7692 h 298"/>
                              <a:gd name="T40" fmla="+- 0 3527 3273"/>
                              <a:gd name="T41" fmla="*/ T40 w 297"/>
                              <a:gd name="T42" fmla="+- 0 7660 7406"/>
                              <a:gd name="T43" fmla="*/ 7660 h 298"/>
                              <a:gd name="T44" fmla="+- 0 3558 3273"/>
                              <a:gd name="T45" fmla="*/ T44 w 297"/>
                              <a:gd name="T46" fmla="+- 0 7613 7406"/>
                              <a:gd name="T47" fmla="*/ 7613 h 298"/>
                              <a:gd name="T48" fmla="+- 0 3570 3273"/>
                              <a:gd name="T49" fmla="*/ T48 w 297"/>
                              <a:gd name="T50" fmla="+- 0 7555 7406"/>
                              <a:gd name="T51" fmla="*/ 7555 h 298"/>
                              <a:gd name="T52" fmla="+- 0 3558 3273"/>
                              <a:gd name="T53" fmla="*/ T52 w 297"/>
                              <a:gd name="T54" fmla="+- 0 7497 7406"/>
                              <a:gd name="T55" fmla="*/ 7497 h 298"/>
                              <a:gd name="T56" fmla="+- 0 3527 3273"/>
                              <a:gd name="T57" fmla="*/ T56 w 297"/>
                              <a:gd name="T58" fmla="+- 0 7450 7406"/>
                              <a:gd name="T59" fmla="*/ 7450 h 298"/>
                              <a:gd name="T60" fmla="+- 0 3479 3273"/>
                              <a:gd name="T61" fmla="*/ T60 w 297"/>
                              <a:gd name="T62" fmla="+- 0 7418 7406"/>
                              <a:gd name="T63" fmla="*/ 7418 h 298"/>
                              <a:gd name="T64" fmla="+- 0 3421 3273"/>
                              <a:gd name="T65" fmla="*/ T64 w 297"/>
                              <a:gd name="T66" fmla="+- 0 7406 7406"/>
                              <a:gd name="T67" fmla="*/ 740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5" y="207"/>
                                </a:lnTo>
                                <a:lnTo>
                                  <a:pt x="297" y="149"/>
                                </a:lnTo>
                                <a:lnTo>
                                  <a:pt x="285"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6"/>
                        <wps:cNvSpPr>
                          <a:spLocks/>
                        </wps:cNvSpPr>
                        <wps:spPr bwMode="auto">
                          <a:xfrm>
                            <a:off x="3273" y="7406"/>
                            <a:ext cx="297" cy="298"/>
                          </a:xfrm>
                          <a:custGeom>
                            <a:avLst/>
                            <a:gdLst>
                              <a:gd name="T0" fmla="+- 0 3421 3273"/>
                              <a:gd name="T1" fmla="*/ T0 w 297"/>
                              <a:gd name="T2" fmla="+- 0 7704 7406"/>
                              <a:gd name="T3" fmla="*/ 7704 h 298"/>
                              <a:gd name="T4" fmla="+- 0 3479 3273"/>
                              <a:gd name="T5" fmla="*/ T4 w 297"/>
                              <a:gd name="T6" fmla="+- 0 7692 7406"/>
                              <a:gd name="T7" fmla="*/ 7692 h 298"/>
                              <a:gd name="T8" fmla="+- 0 3527 3273"/>
                              <a:gd name="T9" fmla="*/ T8 w 297"/>
                              <a:gd name="T10" fmla="+- 0 7660 7406"/>
                              <a:gd name="T11" fmla="*/ 7660 h 298"/>
                              <a:gd name="T12" fmla="+- 0 3558 3273"/>
                              <a:gd name="T13" fmla="*/ T12 w 297"/>
                              <a:gd name="T14" fmla="+- 0 7613 7406"/>
                              <a:gd name="T15" fmla="*/ 7613 h 298"/>
                              <a:gd name="T16" fmla="+- 0 3570 3273"/>
                              <a:gd name="T17" fmla="*/ T16 w 297"/>
                              <a:gd name="T18" fmla="+- 0 7555 7406"/>
                              <a:gd name="T19" fmla="*/ 7555 h 298"/>
                              <a:gd name="T20" fmla="+- 0 3558 3273"/>
                              <a:gd name="T21" fmla="*/ T20 w 297"/>
                              <a:gd name="T22" fmla="+- 0 7497 7406"/>
                              <a:gd name="T23" fmla="*/ 7497 h 298"/>
                              <a:gd name="T24" fmla="+- 0 3527 3273"/>
                              <a:gd name="T25" fmla="*/ T24 w 297"/>
                              <a:gd name="T26" fmla="+- 0 7450 7406"/>
                              <a:gd name="T27" fmla="*/ 7450 h 298"/>
                              <a:gd name="T28" fmla="+- 0 3479 3273"/>
                              <a:gd name="T29" fmla="*/ T28 w 297"/>
                              <a:gd name="T30" fmla="+- 0 7418 7406"/>
                              <a:gd name="T31" fmla="*/ 7418 h 298"/>
                              <a:gd name="T32" fmla="+- 0 3421 3273"/>
                              <a:gd name="T33" fmla="*/ T32 w 297"/>
                              <a:gd name="T34" fmla="+- 0 7406 7406"/>
                              <a:gd name="T35" fmla="*/ 7406 h 298"/>
                              <a:gd name="T36" fmla="+- 0 3363 3273"/>
                              <a:gd name="T37" fmla="*/ T36 w 297"/>
                              <a:gd name="T38" fmla="+- 0 7418 7406"/>
                              <a:gd name="T39" fmla="*/ 7418 h 298"/>
                              <a:gd name="T40" fmla="+- 0 3316 3273"/>
                              <a:gd name="T41" fmla="*/ T40 w 297"/>
                              <a:gd name="T42" fmla="+- 0 7450 7406"/>
                              <a:gd name="T43" fmla="*/ 7450 h 298"/>
                              <a:gd name="T44" fmla="+- 0 3284 3273"/>
                              <a:gd name="T45" fmla="*/ T44 w 297"/>
                              <a:gd name="T46" fmla="+- 0 7497 7406"/>
                              <a:gd name="T47" fmla="*/ 7497 h 298"/>
                              <a:gd name="T48" fmla="+- 0 3273 3273"/>
                              <a:gd name="T49" fmla="*/ T48 w 297"/>
                              <a:gd name="T50" fmla="+- 0 7555 7406"/>
                              <a:gd name="T51" fmla="*/ 7555 h 298"/>
                              <a:gd name="T52" fmla="+- 0 3284 3273"/>
                              <a:gd name="T53" fmla="*/ T52 w 297"/>
                              <a:gd name="T54" fmla="+- 0 7613 7406"/>
                              <a:gd name="T55" fmla="*/ 7613 h 298"/>
                              <a:gd name="T56" fmla="+- 0 3316 3273"/>
                              <a:gd name="T57" fmla="*/ T56 w 297"/>
                              <a:gd name="T58" fmla="+- 0 7660 7406"/>
                              <a:gd name="T59" fmla="*/ 7660 h 298"/>
                              <a:gd name="T60" fmla="+- 0 3363 3273"/>
                              <a:gd name="T61" fmla="*/ T60 w 297"/>
                              <a:gd name="T62" fmla="+- 0 7692 7406"/>
                              <a:gd name="T63" fmla="*/ 7692 h 298"/>
                              <a:gd name="T64" fmla="+- 0 3421 3273"/>
                              <a:gd name="T65" fmla="*/ T64 w 297"/>
                              <a:gd name="T66" fmla="+- 0 7704 7406"/>
                              <a:gd name="T67" fmla="*/ 770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5" y="207"/>
                                </a:lnTo>
                                <a:lnTo>
                                  <a:pt x="297" y="149"/>
                                </a:lnTo>
                                <a:lnTo>
                                  <a:pt x="285"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Freeform 25"/>
                        <wps:cNvSpPr>
                          <a:spLocks/>
                        </wps:cNvSpPr>
                        <wps:spPr bwMode="auto">
                          <a:xfrm>
                            <a:off x="4290" y="7411"/>
                            <a:ext cx="298" cy="298"/>
                          </a:xfrm>
                          <a:custGeom>
                            <a:avLst/>
                            <a:gdLst>
                              <a:gd name="T0" fmla="+- 0 4439 4290"/>
                              <a:gd name="T1" fmla="*/ T0 w 298"/>
                              <a:gd name="T2" fmla="+- 0 7411 7411"/>
                              <a:gd name="T3" fmla="*/ 7411 h 298"/>
                              <a:gd name="T4" fmla="+- 0 4381 4290"/>
                              <a:gd name="T5" fmla="*/ T4 w 298"/>
                              <a:gd name="T6" fmla="+- 0 7423 7411"/>
                              <a:gd name="T7" fmla="*/ 7423 h 298"/>
                              <a:gd name="T8" fmla="+- 0 4334 4290"/>
                              <a:gd name="T9" fmla="*/ T8 w 298"/>
                              <a:gd name="T10" fmla="+- 0 7455 7411"/>
                              <a:gd name="T11" fmla="*/ 7455 h 298"/>
                              <a:gd name="T12" fmla="+- 0 4302 4290"/>
                              <a:gd name="T13" fmla="*/ T12 w 298"/>
                              <a:gd name="T14" fmla="+- 0 7502 7411"/>
                              <a:gd name="T15" fmla="*/ 7502 h 298"/>
                              <a:gd name="T16" fmla="+- 0 4290 4290"/>
                              <a:gd name="T17" fmla="*/ T16 w 298"/>
                              <a:gd name="T18" fmla="+- 0 7560 7411"/>
                              <a:gd name="T19" fmla="*/ 7560 h 298"/>
                              <a:gd name="T20" fmla="+- 0 4302 4290"/>
                              <a:gd name="T21" fmla="*/ T20 w 298"/>
                              <a:gd name="T22" fmla="+- 0 7618 7411"/>
                              <a:gd name="T23" fmla="*/ 7618 h 298"/>
                              <a:gd name="T24" fmla="+- 0 4334 4290"/>
                              <a:gd name="T25" fmla="*/ T24 w 298"/>
                              <a:gd name="T26" fmla="+- 0 7665 7411"/>
                              <a:gd name="T27" fmla="*/ 7665 h 298"/>
                              <a:gd name="T28" fmla="+- 0 4381 4290"/>
                              <a:gd name="T29" fmla="*/ T28 w 298"/>
                              <a:gd name="T30" fmla="+- 0 7697 7411"/>
                              <a:gd name="T31" fmla="*/ 7697 h 298"/>
                              <a:gd name="T32" fmla="+- 0 4439 4290"/>
                              <a:gd name="T33" fmla="*/ T32 w 298"/>
                              <a:gd name="T34" fmla="+- 0 7709 7411"/>
                              <a:gd name="T35" fmla="*/ 7709 h 298"/>
                              <a:gd name="T36" fmla="+- 0 4497 4290"/>
                              <a:gd name="T37" fmla="*/ T36 w 298"/>
                              <a:gd name="T38" fmla="+- 0 7697 7411"/>
                              <a:gd name="T39" fmla="*/ 7697 h 298"/>
                              <a:gd name="T40" fmla="+- 0 4544 4290"/>
                              <a:gd name="T41" fmla="*/ T40 w 298"/>
                              <a:gd name="T42" fmla="+- 0 7665 7411"/>
                              <a:gd name="T43" fmla="*/ 7665 h 298"/>
                              <a:gd name="T44" fmla="+- 0 4576 4290"/>
                              <a:gd name="T45" fmla="*/ T44 w 298"/>
                              <a:gd name="T46" fmla="+- 0 7618 7411"/>
                              <a:gd name="T47" fmla="*/ 7618 h 298"/>
                              <a:gd name="T48" fmla="+- 0 4588 4290"/>
                              <a:gd name="T49" fmla="*/ T48 w 298"/>
                              <a:gd name="T50" fmla="+- 0 7560 7411"/>
                              <a:gd name="T51" fmla="*/ 7560 h 298"/>
                              <a:gd name="T52" fmla="+- 0 4576 4290"/>
                              <a:gd name="T53" fmla="*/ T52 w 298"/>
                              <a:gd name="T54" fmla="+- 0 7502 7411"/>
                              <a:gd name="T55" fmla="*/ 7502 h 298"/>
                              <a:gd name="T56" fmla="+- 0 4544 4290"/>
                              <a:gd name="T57" fmla="*/ T56 w 298"/>
                              <a:gd name="T58" fmla="+- 0 7455 7411"/>
                              <a:gd name="T59" fmla="*/ 7455 h 298"/>
                              <a:gd name="T60" fmla="+- 0 4497 4290"/>
                              <a:gd name="T61" fmla="*/ T60 w 298"/>
                              <a:gd name="T62" fmla="+- 0 7423 7411"/>
                              <a:gd name="T63" fmla="*/ 7423 h 298"/>
                              <a:gd name="T64" fmla="+- 0 4439 4290"/>
                              <a:gd name="T65" fmla="*/ T64 w 298"/>
                              <a:gd name="T66" fmla="+- 0 7411 7411"/>
                              <a:gd name="T67" fmla="*/ 741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4"/>
                        <wps:cNvSpPr>
                          <a:spLocks/>
                        </wps:cNvSpPr>
                        <wps:spPr bwMode="auto">
                          <a:xfrm>
                            <a:off x="4290" y="7411"/>
                            <a:ext cx="298" cy="298"/>
                          </a:xfrm>
                          <a:custGeom>
                            <a:avLst/>
                            <a:gdLst>
                              <a:gd name="T0" fmla="+- 0 4439 4290"/>
                              <a:gd name="T1" fmla="*/ T0 w 298"/>
                              <a:gd name="T2" fmla="+- 0 7709 7411"/>
                              <a:gd name="T3" fmla="*/ 7709 h 298"/>
                              <a:gd name="T4" fmla="+- 0 4497 4290"/>
                              <a:gd name="T5" fmla="*/ T4 w 298"/>
                              <a:gd name="T6" fmla="+- 0 7697 7411"/>
                              <a:gd name="T7" fmla="*/ 7697 h 298"/>
                              <a:gd name="T8" fmla="+- 0 4544 4290"/>
                              <a:gd name="T9" fmla="*/ T8 w 298"/>
                              <a:gd name="T10" fmla="+- 0 7665 7411"/>
                              <a:gd name="T11" fmla="*/ 7665 h 298"/>
                              <a:gd name="T12" fmla="+- 0 4576 4290"/>
                              <a:gd name="T13" fmla="*/ T12 w 298"/>
                              <a:gd name="T14" fmla="+- 0 7618 7411"/>
                              <a:gd name="T15" fmla="*/ 7618 h 298"/>
                              <a:gd name="T16" fmla="+- 0 4588 4290"/>
                              <a:gd name="T17" fmla="*/ T16 w 298"/>
                              <a:gd name="T18" fmla="+- 0 7560 7411"/>
                              <a:gd name="T19" fmla="*/ 7560 h 298"/>
                              <a:gd name="T20" fmla="+- 0 4576 4290"/>
                              <a:gd name="T21" fmla="*/ T20 w 298"/>
                              <a:gd name="T22" fmla="+- 0 7502 7411"/>
                              <a:gd name="T23" fmla="*/ 7502 h 298"/>
                              <a:gd name="T24" fmla="+- 0 4544 4290"/>
                              <a:gd name="T25" fmla="*/ T24 w 298"/>
                              <a:gd name="T26" fmla="+- 0 7455 7411"/>
                              <a:gd name="T27" fmla="*/ 7455 h 298"/>
                              <a:gd name="T28" fmla="+- 0 4497 4290"/>
                              <a:gd name="T29" fmla="*/ T28 w 298"/>
                              <a:gd name="T30" fmla="+- 0 7423 7411"/>
                              <a:gd name="T31" fmla="*/ 7423 h 298"/>
                              <a:gd name="T32" fmla="+- 0 4439 4290"/>
                              <a:gd name="T33" fmla="*/ T32 w 298"/>
                              <a:gd name="T34" fmla="+- 0 7411 7411"/>
                              <a:gd name="T35" fmla="*/ 7411 h 298"/>
                              <a:gd name="T36" fmla="+- 0 4381 4290"/>
                              <a:gd name="T37" fmla="*/ T36 w 298"/>
                              <a:gd name="T38" fmla="+- 0 7423 7411"/>
                              <a:gd name="T39" fmla="*/ 7423 h 298"/>
                              <a:gd name="T40" fmla="+- 0 4334 4290"/>
                              <a:gd name="T41" fmla="*/ T40 w 298"/>
                              <a:gd name="T42" fmla="+- 0 7455 7411"/>
                              <a:gd name="T43" fmla="*/ 7455 h 298"/>
                              <a:gd name="T44" fmla="+- 0 4302 4290"/>
                              <a:gd name="T45" fmla="*/ T44 w 298"/>
                              <a:gd name="T46" fmla="+- 0 7502 7411"/>
                              <a:gd name="T47" fmla="*/ 7502 h 298"/>
                              <a:gd name="T48" fmla="+- 0 4290 4290"/>
                              <a:gd name="T49" fmla="*/ T48 w 298"/>
                              <a:gd name="T50" fmla="+- 0 7560 7411"/>
                              <a:gd name="T51" fmla="*/ 7560 h 298"/>
                              <a:gd name="T52" fmla="+- 0 4302 4290"/>
                              <a:gd name="T53" fmla="*/ T52 w 298"/>
                              <a:gd name="T54" fmla="+- 0 7618 7411"/>
                              <a:gd name="T55" fmla="*/ 7618 h 298"/>
                              <a:gd name="T56" fmla="+- 0 4334 4290"/>
                              <a:gd name="T57" fmla="*/ T56 w 298"/>
                              <a:gd name="T58" fmla="+- 0 7665 7411"/>
                              <a:gd name="T59" fmla="*/ 7665 h 298"/>
                              <a:gd name="T60" fmla="+- 0 4381 4290"/>
                              <a:gd name="T61" fmla="*/ T60 w 298"/>
                              <a:gd name="T62" fmla="+- 0 7697 7411"/>
                              <a:gd name="T63" fmla="*/ 7697 h 298"/>
                              <a:gd name="T64" fmla="+- 0 4439 4290"/>
                              <a:gd name="T65" fmla="*/ T64 w 298"/>
                              <a:gd name="T66" fmla="+- 0 7709 7411"/>
                              <a:gd name="T67" fmla="*/ 770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Line 23"/>
                        <wps:cNvCnPr>
                          <a:cxnSpLocks noChangeShapeType="1"/>
                        </wps:cNvCnPr>
                        <wps:spPr bwMode="auto">
                          <a:xfrm>
                            <a:off x="1388" y="723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1"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780" y="7404"/>
                            <a:ext cx="300"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Line 21"/>
                        <wps:cNvCnPr>
                          <a:cxnSpLocks noChangeShapeType="1"/>
                        </wps:cNvCnPr>
                        <wps:spPr bwMode="auto">
                          <a:xfrm>
                            <a:off x="4435" y="726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3"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43" y="7386"/>
                            <a:ext cx="308"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Line 19"/>
                        <wps:cNvCnPr>
                          <a:cxnSpLocks noChangeShapeType="1"/>
                        </wps:cNvCnPr>
                        <wps:spPr bwMode="auto">
                          <a:xfrm>
                            <a:off x="2397" y="724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18"/>
                        <wps:cNvCnPr>
                          <a:cxnSpLocks noChangeShapeType="1"/>
                        </wps:cNvCnPr>
                        <wps:spPr bwMode="auto">
                          <a:xfrm>
                            <a:off x="3419" y="724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17"/>
                        <wps:cNvCnPr>
                          <a:cxnSpLocks noChangeShapeType="1"/>
                        </wps:cNvCnPr>
                        <wps:spPr bwMode="auto">
                          <a:xfrm>
                            <a:off x="2392" y="7248"/>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7"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760" y="7400"/>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Freeform 15"/>
                        <wps:cNvSpPr>
                          <a:spLocks/>
                        </wps:cNvSpPr>
                        <wps:spPr bwMode="auto">
                          <a:xfrm>
                            <a:off x="1240" y="7389"/>
                            <a:ext cx="298" cy="298"/>
                          </a:xfrm>
                          <a:custGeom>
                            <a:avLst/>
                            <a:gdLst>
                              <a:gd name="T0" fmla="+- 0 1389 1240"/>
                              <a:gd name="T1" fmla="*/ T0 w 298"/>
                              <a:gd name="T2" fmla="+- 0 7389 7389"/>
                              <a:gd name="T3" fmla="*/ 7389 h 298"/>
                              <a:gd name="T4" fmla="+- 0 1331 1240"/>
                              <a:gd name="T5" fmla="*/ T4 w 298"/>
                              <a:gd name="T6" fmla="+- 0 7401 7389"/>
                              <a:gd name="T7" fmla="*/ 7401 h 298"/>
                              <a:gd name="T8" fmla="+- 0 1284 1240"/>
                              <a:gd name="T9" fmla="*/ T8 w 298"/>
                              <a:gd name="T10" fmla="+- 0 7433 7389"/>
                              <a:gd name="T11" fmla="*/ 7433 h 298"/>
                              <a:gd name="T12" fmla="+- 0 1252 1240"/>
                              <a:gd name="T13" fmla="*/ T12 w 298"/>
                              <a:gd name="T14" fmla="+- 0 7480 7389"/>
                              <a:gd name="T15" fmla="*/ 7480 h 298"/>
                              <a:gd name="T16" fmla="+- 0 1240 1240"/>
                              <a:gd name="T17" fmla="*/ T16 w 298"/>
                              <a:gd name="T18" fmla="+- 0 7538 7389"/>
                              <a:gd name="T19" fmla="*/ 7538 h 298"/>
                              <a:gd name="T20" fmla="+- 0 1252 1240"/>
                              <a:gd name="T21" fmla="*/ T20 w 298"/>
                              <a:gd name="T22" fmla="+- 0 7596 7389"/>
                              <a:gd name="T23" fmla="*/ 7596 h 298"/>
                              <a:gd name="T24" fmla="+- 0 1284 1240"/>
                              <a:gd name="T25" fmla="*/ T24 w 298"/>
                              <a:gd name="T26" fmla="+- 0 7643 7389"/>
                              <a:gd name="T27" fmla="*/ 7643 h 298"/>
                              <a:gd name="T28" fmla="+- 0 1331 1240"/>
                              <a:gd name="T29" fmla="*/ T28 w 298"/>
                              <a:gd name="T30" fmla="+- 0 7675 7389"/>
                              <a:gd name="T31" fmla="*/ 7675 h 298"/>
                              <a:gd name="T32" fmla="+- 0 1389 1240"/>
                              <a:gd name="T33" fmla="*/ T32 w 298"/>
                              <a:gd name="T34" fmla="+- 0 7687 7389"/>
                              <a:gd name="T35" fmla="*/ 7687 h 298"/>
                              <a:gd name="T36" fmla="+- 0 1447 1240"/>
                              <a:gd name="T37" fmla="*/ T36 w 298"/>
                              <a:gd name="T38" fmla="+- 0 7675 7389"/>
                              <a:gd name="T39" fmla="*/ 7675 h 298"/>
                              <a:gd name="T40" fmla="+- 0 1494 1240"/>
                              <a:gd name="T41" fmla="*/ T40 w 298"/>
                              <a:gd name="T42" fmla="+- 0 7643 7389"/>
                              <a:gd name="T43" fmla="*/ 7643 h 298"/>
                              <a:gd name="T44" fmla="+- 0 1526 1240"/>
                              <a:gd name="T45" fmla="*/ T44 w 298"/>
                              <a:gd name="T46" fmla="+- 0 7596 7389"/>
                              <a:gd name="T47" fmla="*/ 7596 h 298"/>
                              <a:gd name="T48" fmla="+- 0 1538 1240"/>
                              <a:gd name="T49" fmla="*/ T48 w 298"/>
                              <a:gd name="T50" fmla="+- 0 7538 7389"/>
                              <a:gd name="T51" fmla="*/ 7538 h 298"/>
                              <a:gd name="T52" fmla="+- 0 1526 1240"/>
                              <a:gd name="T53" fmla="*/ T52 w 298"/>
                              <a:gd name="T54" fmla="+- 0 7480 7389"/>
                              <a:gd name="T55" fmla="*/ 7480 h 298"/>
                              <a:gd name="T56" fmla="+- 0 1494 1240"/>
                              <a:gd name="T57" fmla="*/ T56 w 298"/>
                              <a:gd name="T58" fmla="+- 0 7433 7389"/>
                              <a:gd name="T59" fmla="*/ 7433 h 298"/>
                              <a:gd name="T60" fmla="+- 0 1447 1240"/>
                              <a:gd name="T61" fmla="*/ T60 w 298"/>
                              <a:gd name="T62" fmla="+- 0 7401 7389"/>
                              <a:gd name="T63" fmla="*/ 7401 h 298"/>
                              <a:gd name="T64" fmla="+- 0 1389 1240"/>
                              <a:gd name="T65" fmla="*/ T64 w 298"/>
                              <a:gd name="T66" fmla="+- 0 7389 7389"/>
                              <a:gd name="T67" fmla="*/ 738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4"/>
                        <wps:cNvSpPr>
                          <a:spLocks/>
                        </wps:cNvSpPr>
                        <wps:spPr bwMode="auto">
                          <a:xfrm>
                            <a:off x="1240" y="7389"/>
                            <a:ext cx="298" cy="298"/>
                          </a:xfrm>
                          <a:custGeom>
                            <a:avLst/>
                            <a:gdLst>
                              <a:gd name="T0" fmla="+- 0 1389 1240"/>
                              <a:gd name="T1" fmla="*/ T0 w 298"/>
                              <a:gd name="T2" fmla="+- 0 7687 7389"/>
                              <a:gd name="T3" fmla="*/ 7687 h 298"/>
                              <a:gd name="T4" fmla="+- 0 1447 1240"/>
                              <a:gd name="T5" fmla="*/ T4 w 298"/>
                              <a:gd name="T6" fmla="+- 0 7675 7389"/>
                              <a:gd name="T7" fmla="*/ 7675 h 298"/>
                              <a:gd name="T8" fmla="+- 0 1494 1240"/>
                              <a:gd name="T9" fmla="*/ T8 w 298"/>
                              <a:gd name="T10" fmla="+- 0 7643 7389"/>
                              <a:gd name="T11" fmla="*/ 7643 h 298"/>
                              <a:gd name="T12" fmla="+- 0 1526 1240"/>
                              <a:gd name="T13" fmla="*/ T12 w 298"/>
                              <a:gd name="T14" fmla="+- 0 7596 7389"/>
                              <a:gd name="T15" fmla="*/ 7596 h 298"/>
                              <a:gd name="T16" fmla="+- 0 1538 1240"/>
                              <a:gd name="T17" fmla="*/ T16 w 298"/>
                              <a:gd name="T18" fmla="+- 0 7538 7389"/>
                              <a:gd name="T19" fmla="*/ 7538 h 298"/>
                              <a:gd name="T20" fmla="+- 0 1526 1240"/>
                              <a:gd name="T21" fmla="*/ T20 w 298"/>
                              <a:gd name="T22" fmla="+- 0 7480 7389"/>
                              <a:gd name="T23" fmla="*/ 7480 h 298"/>
                              <a:gd name="T24" fmla="+- 0 1494 1240"/>
                              <a:gd name="T25" fmla="*/ T24 w 298"/>
                              <a:gd name="T26" fmla="+- 0 7433 7389"/>
                              <a:gd name="T27" fmla="*/ 7433 h 298"/>
                              <a:gd name="T28" fmla="+- 0 1447 1240"/>
                              <a:gd name="T29" fmla="*/ T28 w 298"/>
                              <a:gd name="T30" fmla="+- 0 7401 7389"/>
                              <a:gd name="T31" fmla="*/ 7401 h 298"/>
                              <a:gd name="T32" fmla="+- 0 1389 1240"/>
                              <a:gd name="T33" fmla="*/ T32 w 298"/>
                              <a:gd name="T34" fmla="+- 0 7389 7389"/>
                              <a:gd name="T35" fmla="*/ 7389 h 298"/>
                              <a:gd name="T36" fmla="+- 0 1331 1240"/>
                              <a:gd name="T37" fmla="*/ T36 w 298"/>
                              <a:gd name="T38" fmla="+- 0 7401 7389"/>
                              <a:gd name="T39" fmla="*/ 7401 h 298"/>
                              <a:gd name="T40" fmla="+- 0 1284 1240"/>
                              <a:gd name="T41" fmla="*/ T40 w 298"/>
                              <a:gd name="T42" fmla="+- 0 7433 7389"/>
                              <a:gd name="T43" fmla="*/ 7433 h 298"/>
                              <a:gd name="T44" fmla="+- 0 1252 1240"/>
                              <a:gd name="T45" fmla="*/ T44 w 298"/>
                              <a:gd name="T46" fmla="+- 0 7480 7389"/>
                              <a:gd name="T47" fmla="*/ 7480 h 298"/>
                              <a:gd name="T48" fmla="+- 0 1240 1240"/>
                              <a:gd name="T49" fmla="*/ T48 w 298"/>
                              <a:gd name="T50" fmla="+- 0 7538 7389"/>
                              <a:gd name="T51" fmla="*/ 7538 h 298"/>
                              <a:gd name="T52" fmla="+- 0 1252 1240"/>
                              <a:gd name="T53" fmla="*/ T52 w 298"/>
                              <a:gd name="T54" fmla="+- 0 7596 7389"/>
                              <a:gd name="T55" fmla="*/ 7596 h 298"/>
                              <a:gd name="T56" fmla="+- 0 1284 1240"/>
                              <a:gd name="T57" fmla="*/ T56 w 298"/>
                              <a:gd name="T58" fmla="+- 0 7643 7389"/>
                              <a:gd name="T59" fmla="*/ 7643 h 298"/>
                              <a:gd name="T60" fmla="+- 0 1331 1240"/>
                              <a:gd name="T61" fmla="*/ T60 w 298"/>
                              <a:gd name="T62" fmla="+- 0 7675 7389"/>
                              <a:gd name="T63" fmla="*/ 7675 h 298"/>
                              <a:gd name="T64" fmla="+- 0 1389 1240"/>
                              <a:gd name="T65" fmla="*/ T64 w 298"/>
                              <a:gd name="T66" fmla="+- 0 7687 7389"/>
                              <a:gd name="T67" fmla="*/ 7687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13"/>
                        <wps:cNvSpPr>
                          <a:spLocks/>
                        </wps:cNvSpPr>
                        <wps:spPr bwMode="auto">
                          <a:xfrm>
                            <a:off x="2256" y="7394"/>
                            <a:ext cx="297" cy="298"/>
                          </a:xfrm>
                          <a:custGeom>
                            <a:avLst/>
                            <a:gdLst>
                              <a:gd name="T0" fmla="+- 0 2405 2256"/>
                              <a:gd name="T1" fmla="*/ T0 w 297"/>
                              <a:gd name="T2" fmla="+- 0 7394 7394"/>
                              <a:gd name="T3" fmla="*/ 7394 h 298"/>
                              <a:gd name="T4" fmla="+- 0 2347 2256"/>
                              <a:gd name="T5" fmla="*/ T4 w 297"/>
                              <a:gd name="T6" fmla="+- 0 7406 7394"/>
                              <a:gd name="T7" fmla="*/ 7406 h 298"/>
                              <a:gd name="T8" fmla="+- 0 2299 2256"/>
                              <a:gd name="T9" fmla="*/ T8 w 297"/>
                              <a:gd name="T10" fmla="+- 0 7438 7394"/>
                              <a:gd name="T11" fmla="*/ 7438 h 298"/>
                              <a:gd name="T12" fmla="+- 0 2268 2256"/>
                              <a:gd name="T13" fmla="*/ T12 w 297"/>
                              <a:gd name="T14" fmla="+- 0 7485 7394"/>
                              <a:gd name="T15" fmla="*/ 7485 h 298"/>
                              <a:gd name="T16" fmla="+- 0 2256 2256"/>
                              <a:gd name="T17" fmla="*/ T16 w 297"/>
                              <a:gd name="T18" fmla="+- 0 7543 7394"/>
                              <a:gd name="T19" fmla="*/ 7543 h 298"/>
                              <a:gd name="T20" fmla="+- 0 2268 2256"/>
                              <a:gd name="T21" fmla="*/ T20 w 297"/>
                              <a:gd name="T22" fmla="+- 0 7601 7394"/>
                              <a:gd name="T23" fmla="*/ 7601 h 298"/>
                              <a:gd name="T24" fmla="+- 0 2299 2256"/>
                              <a:gd name="T25" fmla="*/ T24 w 297"/>
                              <a:gd name="T26" fmla="+- 0 7648 7394"/>
                              <a:gd name="T27" fmla="*/ 7648 h 298"/>
                              <a:gd name="T28" fmla="+- 0 2347 2256"/>
                              <a:gd name="T29" fmla="*/ T28 w 297"/>
                              <a:gd name="T30" fmla="+- 0 7680 7394"/>
                              <a:gd name="T31" fmla="*/ 7680 h 298"/>
                              <a:gd name="T32" fmla="+- 0 2405 2256"/>
                              <a:gd name="T33" fmla="*/ T32 w 297"/>
                              <a:gd name="T34" fmla="+- 0 7692 7394"/>
                              <a:gd name="T35" fmla="*/ 7692 h 298"/>
                              <a:gd name="T36" fmla="+- 0 2463 2256"/>
                              <a:gd name="T37" fmla="*/ T36 w 297"/>
                              <a:gd name="T38" fmla="+- 0 7680 7394"/>
                              <a:gd name="T39" fmla="*/ 7680 h 298"/>
                              <a:gd name="T40" fmla="+- 0 2510 2256"/>
                              <a:gd name="T41" fmla="*/ T40 w 297"/>
                              <a:gd name="T42" fmla="+- 0 7648 7394"/>
                              <a:gd name="T43" fmla="*/ 7648 h 298"/>
                              <a:gd name="T44" fmla="+- 0 2542 2256"/>
                              <a:gd name="T45" fmla="*/ T44 w 297"/>
                              <a:gd name="T46" fmla="+- 0 7601 7394"/>
                              <a:gd name="T47" fmla="*/ 7601 h 298"/>
                              <a:gd name="T48" fmla="+- 0 2553 2256"/>
                              <a:gd name="T49" fmla="*/ T48 w 297"/>
                              <a:gd name="T50" fmla="+- 0 7543 7394"/>
                              <a:gd name="T51" fmla="*/ 7543 h 298"/>
                              <a:gd name="T52" fmla="+- 0 2542 2256"/>
                              <a:gd name="T53" fmla="*/ T52 w 297"/>
                              <a:gd name="T54" fmla="+- 0 7485 7394"/>
                              <a:gd name="T55" fmla="*/ 7485 h 298"/>
                              <a:gd name="T56" fmla="+- 0 2510 2256"/>
                              <a:gd name="T57" fmla="*/ T56 w 297"/>
                              <a:gd name="T58" fmla="+- 0 7438 7394"/>
                              <a:gd name="T59" fmla="*/ 7438 h 298"/>
                              <a:gd name="T60" fmla="+- 0 2463 2256"/>
                              <a:gd name="T61" fmla="*/ T60 w 297"/>
                              <a:gd name="T62" fmla="+- 0 7406 7394"/>
                              <a:gd name="T63" fmla="*/ 7406 h 298"/>
                              <a:gd name="T64" fmla="+- 0 2405 2256"/>
                              <a:gd name="T65" fmla="*/ T64 w 297"/>
                              <a:gd name="T66" fmla="+- 0 7394 7394"/>
                              <a:gd name="T67" fmla="*/ 739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0"/>
                                </a:moveTo>
                                <a:lnTo>
                                  <a:pt x="91" y="12"/>
                                </a:lnTo>
                                <a:lnTo>
                                  <a:pt x="43" y="44"/>
                                </a:lnTo>
                                <a:lnTo>
                                  <a:pt x="12" y="91"/>
                                </a:lnTo>
                                <a:lnTo>
                                  <a:pt x="0" y="149"/>
                                </a:lnTo>
                                <a:lnTo>
                                  <a:pt x="12" y="207"/>
                                </a:lnTo>
                                <a:lnTo>
                                  <a:pt x="43" y="254"/>
                                </a:lnTo>
                                <a:lnTo>
                                  <a:pt x="91" y="286"/>
                                </a:lnTo>
                                <a:lnTo>
                                  <a:pt x="149" y="298"/>
                                </a:lnTo>
                                <a:lnTo>
                                  <a:pt x="207" y="286"/>
                                </a:lnTo>
                                <a:lnTo>
                                  <a:pt x="254" y="254"/>
                                </a:lnTo>
                                <a:lnTo>
                                  <a:pt x="286" y="207"/>
                                </a:lnTo>
                                <a:lnTo>
                                  <a:pt x="297" y="149"/>
                                </a:lnTo>
                                <a:lnTo>
                                  <a:pt x="286" y="91"/>
                                </a:lnTo>
                                <a:lnTo>
                                  <a:pt x="254" y="44"/>
                                </a:lnTo>
                                <a:lnTo>
                                  <a:pt x="207" y="12"/>
                                </a:lnTo>
                                <a:lnTo>
                                  <a:pt x="1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2"/>
                        <wps:cNvSpPr>
                          <a:spLocks/>
                        </wps:cNvSpPr>
                        <wps:spPr bwMode="auto">
                          <a:xfrm>
                            <a:off x="2256" y="7394"/>
                            <a:ext cx="297" cy="298"/>
                          </a:xfrm>
                          <a:custGeom>
                            <a:avLst/>
                            <a:gdLst>
                              <a:gd name="T0" fmla="+- 0 2405 2256"/>
                              <a:gd name="T1" fmla="*/ T0 w 297"/>
                              <a:gd name="T2" fmla="+- 0 7692 7394"/>
                              <a:gd name="T3" fmla="*/ 7692 h 298"/>
                              <a:gd name="T4" fmla="+- 0 2463 2256"/>
                              <a:gd name="T5" fmla="*/ T4 w 297"/>
                              <a:gd name="T6" fmla="+- 0 7680 7394"/>
                              <a:gd name="T7" fmla="*/ 7680 h 298"/>
                              <a:gd name="T8" fmla="+- 0 2510 2256"/>
                              <a:gd name="T9" fmla="*/ T8 w 297"/>
                              <a:gd name="T10" fmla="+- 0 7648 7394"/>
                              <a:gd name="T11" fmla="*/ 7648 h 298"/>
                              <a:gd name="T12" fmla="+- 0 2542 2256"/>
                              <a:gd name="T13" fmla="*/ T12 w 297"/>
                              <a:gd name="T14" fmla="+- 0 7601 7394"/>
                              <a:gd name="T15" fmla="*/ 7601 h 298"/>
                              <a:gd name="T16" fmla="+- 0 2553 2256"/>
                              <a:gd name="T17" fmla="*/ T16 w 297"/>
                              <a:gd name="T18" fmla="+- 0 7543 7394"/>
                              <a:gd name="T19" fmla="*/ 7543 h 298"/>
                              <a:gd name="T20" fmla="+- 0 2542 2256"/>
                              <a:gd name="T21" fmla="*/ T20 w 297"/>
                              <a:gd name="T22" fmla="+- 0 7485 7394"/>
                              <a:gd name="T23" fmla="*/ 7485 h 298"/>
                              <a:gd name="T24" fmla="+- 0 2510 2256"/>
                              <a:gd name="T25" fmla="*/ T24 w 297"/>
                              <a:gd name="T26" fmla="+- 0 7438 7394"/>
                              <a:gd name="T27" fmla="*/ 7438 h 298"/>
                              <a:gd name="T28" fmla="+- 0 2463 2256"/>
                              <a:gd name="T29" fmla="*/ T28 w 297"/>
                              <a:gd name="T30" fmla="+- 0 7406 7394"/>
                              <a:gd name="T31" fmla="*/ 7406 h 298"/>
                              <a:gd name="T32" fmla="+- 0 2405 2256"/>
                              <a:gd name="T33" fmla="*/ T32 w 297"/>
                              <a:gd name="T34" fmla="+- 0 7394 7394"/>
                              <a:gd name="T35" fmla="*/ 7394 h 298"/>
                              <a:gd name="T36" fmla="+- 0 2347 2256"/>
                              <a:gd name="T37" fmla="*/ T36 w 297"/>
                              <a:gd name="T38" fmla="+- 0 7406 7394"/>
                              <a:gd name="T39" fmla="*/ 7406 h 298"/>
                              <a:gd name="T40" fmla="+- 0 2299 2256"/>
                              <a:gd name="T41" fmla="*/ T40 w 297"/>
                              <a:gd name="T42" fmla="+- 0 7438 7394"/>
                              <a:gd name="T43" fmla="*/ 7438 h 298"/>
                              <a:gd name="T44" fmla="+- 0 2268 2256"/>
                              <a:gd name="T45" fmla="*/ T44 w 297"/>
                              <a:gd name="T46" fmla="+- 0 7485 7394"/>
                              <a:gd name="T47" fmla="*/ 7485 h 298"/>
                              <a:gd name="T48" fmla="+- 0 2256 2256"/>
                              <a:gd name="T49" fmla="*/ T48 w 297"/>
                              <a:gd name="T50" fmla="+- 0 7543 7394"/>
                              <a:gd name="T51" fmla="*/ 7543 h 298"/>
                              <a:gd name="T52" fmla="+- 0 2268 2256"/>
                              <a:gd name="T53" fmla="*/ T52 w 297"/>
                              <a:gd name="T54" fmla="+- 0 7601 7394"/>
                              <a:gd name="T55" fmla="*/ 7601 h 298"/>
                              <a:gd name="T56" fmla="+- 0 2299 2256"/>
                              <a:gd name="T57" fmla="*/ T56 w 297"/>
                              <a:gd name="T58" fmla="+- 0 7648 7394"/>
                              <a:gd name="T59" fmla="*/ 7648 h 298"/>
                              <a:gd name="T60" fmla="+- 0 2347 2256"/>
                              <a:gd name="T61" fmla="*/ T60 w 297"/>
                              <a:gd name="T62" fmla="+- 0 7680 7394"/>
                              <a:gd name="T63" fmla="*/ 7680 h 298"/>
                              <a:gd name="T64" fmla="+- 0 2405 2256"/>
                              <a:gd name="T65" fmla="*/ T64 w 297"/>
                              <a:gd name="T66" fmla="+- 0 7692 7394"/>
                              <a:gd name="T67" fmla="*/ 7692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9" y="298"/>
                                </a:moveTo>
                                <a:lnTo>
                                  <a:pt x="207" y="286"/>
                                </a:lnTo>
                                <a:lnTo>
                                  <a:pt x="254" y="254"/>
                                </a:lnTo>
                                <a:lnTo>
                                  <a:pt x="286" y="207"/>
                                </a:lnTo>
                                <a:lnTo>
                                  <a:pt x="297" y="149"/>
                                </a:lnTo>
                                <a:lnTo>
                                  <a:pt x="286" y="91"/>
                                </a:lnTo>
                                <a:lnTo>
                                  <a:pt x="254" y="44"/>
                                </a:lnTo>
                                <a:lnTo>
                                  <a:pt x="207" y="12"/>
                                </a:lnTo>
                                <a:lnTo>
                                  <a:pt x="149" y="0"/>
                                </a:lnTo>
                                <a:lnTo>
                                  <a:pt x="91" y="12"/>
                                </a:lnTo>
                                <a:lnTo>
                                  <a:pt x="43" y="44"/>
                                </a:lnTo>
                                <a:lnTo>
                                  <a:pt x="12" y="91"/>
                                </a:lnTo>
                                <a:lnTo>
                                  <a:pt x="0" y="149"/>
                                </a:lnTo>
                                <a:lnTo>
                                  <a:pt x="12" y="207"/>
                                </a:lnTo>
                                <a:lnTo>
                                  <a:pt x="43"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1"/>
                        <wps:cNvSpPr>
                          <a:spLocks/>
                        </wps:cNvSpPr>
                        <wps:spPr bwMode="auto">
                          <a:xfrm>
                            <a:off x="3273" y="7406"/>
                            <a:ext cx="297" cy="298"/>
                          </a:xfrm>
                          <a:custGeom>
                            <a:avLst/>
                            <a:gdLst>
                              <a:gd name="T0" fmla="+- 0 3421 3273"/>
                              <a:gd name="T1" fmla="*/ T0 w 297"/>
                              <a:gd name="T2" fmla="+- 0 7406 7406"/>
                              <a:gd name="T3" fmla="*/ 7406 h 298"/>
                              <a:gd name="T4" fmla="+- 0 3363 3273"/>
                              <a:gd name="T5" fmla="*/ T4 w 297"/>
                              <a:gd name="T6" fmla="+- 0 7418 7406"/>
                              <a:gd name="T7" fmla="*/ 7418 h 298"/>
                              <a:gd name="T8" fmla="+- 0 3316 3273"/>
                              <a:gd name="T9" fmla="*/ T8 w 297"/>
                              <a:gd name="T10" fmla="+- 0 7450 7406"/>
                              <a:gd name="T11" fmla="*/ 7450 h 298"/>
                              <a:gd name="T12" fmla="+- 0 3284 3273"/>
                              <a:gd name="T13" fmla="*/ T12 w 297"/>
                              <a:gd name="T14" fmla="+- 0 7497 7406"/>
                              <a:gd name="T15" fmla="*/ 7497 h 298"/>
                              <a:gd name="T16" fmla="+- 0 3273 3273"/>
                              <a:gd name="T17" fmla="*/ T16 w 297"/>
                              <a:gd name="T18" fmla="+- 0 7555 7406"/>
                              <a:gd name="T19" fmla="*/ 7555 h 298"/>
                              <a:gd name="T20" fmla="+- 0 3284 3273"/>
                              <a:gd name="T21" fmla="*/ T20 w 297"/>
                              <a:gd name="T22" fmla="+- 0 7613 7406"/>
                              <a:gd name="T23" fmla="*/ 7613 h 298"/>
                              <a:gd name="T24" fmla="+- 0 3316 3273"/>
                              <a:gd name="T25" fmla="*/ T24 w 297"/>
                              <a:gd name="T26" fmla="+- 0 7660 7406"/>
                              <a:gd name="T27" fmla="*/ 7660 h 298"/>
                              <a:gd name="T28" fmla="+- 0 3363 3273"/>
                              <a:gd name="T29" fmla="*/ T28 w 297"/>
                              <a:gd name="T30" fmla="+- 0 7692 7406"/>
                              <a:gd name="T31" fmla="*/ 7692 h 298"/>
                              <a:gd name="T32" fmla="+- 0 3421 3273"/>
                              <a:gd name="T33" fmla="*/ T32 w 297"/>
                              <a:gd name="T34" fmla="+- 0 7704 7406"/>
                              <a:gd name="T35" fmla="*/ 7704 h 298"/>
                              <a:gd name="T36" fmla="+- 0 3479 3273"/>
                              <a:gd name="T37" fmla="*/ T36 w 297"/>
                              <a:gd name="T38" fmla="+- 0 7692 7406"/>
                              <a:gd name="T39" fmla="*/ 7692 h 298"/>
                              <a:gd name="T40" fmla="+- 0 3527 3273"/>
                              <a:gd name="T41" fmla="*/ T40 w 297"/>
                              <a:gd name="T42" fmla="+- 0 7660 7406"/>
                              <a:gd name="T43" fmla="*/ 7660 h 298"/>
                              <a:gd name="T44" fmla="+- 0 3558 3273"/>
                              <a:gd name="T45" fmla="*/ T44 w 297"/>
                              <a:gd name="T46" fmla="+- 0 7613 7406"/>
                              <a:gd name="T47" fmla="*/ 7613 h 298"/>
                              <a:gd name="T48" fmla="+- 0 3570 3273"/>
                              <a:gd name="T49" fmla="*/ T48 w 297"/>
                              <a:gd name="T50" fmla="+- 0 7555 7406"/>
                              <a:gd name="T51" fmla="*/ 7555 h 298"/>
                              <a:gd name="T52" fmla="+- 0 3558 3273"/>
                              <a:gd name="T53" fmla="*/ T52 w 297"/>
                              <a:gd name="T54" fmla="+- 0 7497 7406"/>
                              <a:gd name="T55" fmla="*/ 7497 h 298"/>
                              <a:gd name="T56" fmla="+- 0 3527 3273"/>
                              <a:gd name="T57" fmla="*/ T56 w 297"/>
                              <a:gd name="T58" fmla="+- 0 7450 7406"/>
                              <a:gd name="T59" fmla="*/ 7450 h 298"/>
                              <a:gd name="T60" fmla="+- 0 3479 3273"/>
                              <a:gd name="T61" fmla="*/ T60 w 297"/>
                              <a:gd name="T62" fmla="+- 0 7418 7406"/>
                              <a:gd name="T63" fmla="*/ 7418 h 298"/>
                              <a:gd name="T64" fmla="+- 0 3421 3273"/>
                              <a:gd name="T65" fmla="*/ T64 w 297"/>
                              <a:gd name="T66" fmla="+- 0 7406 7406"/>
                              <a:gd name="T67" fmla="*/ 7406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0"/>
                                </a:moveTo>
                                <a:lnTo>
                                  <a:pt x="90" y="12"/>
                                </a:lnTo>
                                <a:lnTo>
                                  <a:pt x="43" y="44"/>
                                </a:lnTo>
                                <a:lnTo>
                                  <a:pt x="11" y="91"/>
                                </a:lnTo>
                                <a:lnTo>
                                  <a:pt x="0" y="149"/>
                                </a:lnTo>
                                <a:lnTo>
                                  <a:pt x="11" y="207"/>
                                </a:lnTo>
                                <a:lnTo>
                                  <a:pt x="43" y="254"/>
                                </a:lnTo>
                                <a:lnTo>
                                  <a:pt x="90" y="286"/>
                                </a:lnTo>
                                <a:lnTo>
                                  <a:pt x="148" y="298"/>
                                </a:lnTo>
                                <a:lnTo>
                                  <a:pt x="206" y="286"/>
                                </a:lnTo>
                                <a:lnTo>
                                  <a:pt x="254" y="254"/>
                                </a:lnTo>
                                <a:lnTo>
                                  <a:pt x="285" y="207"/>
                                </a:lnTo>
                                <a:lnTo>
                                  <a:pt x="297" y="149"/>
                                </a:lnTo>
                                <a:lnTo>
                                  <a:pt x="285" y="91"/>
                                </a:lnTo>
                                <a:lnTo>
                                  <a:pt x="254" y="44"/>
                                </a:lnTo>
                                <a:lnTo>
                                  <a:pt x="206" y="12"/>
                                </a:lnTo>
                                <a:lnTo>
                                  <a:pt x="1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0"/>
                        <wps:cNvSpPr>
                          <a:spLocks/>
                        </wps:cNvSpPr>
                        <wps:spPr bwMode="auto">
                          <a:xfrm>
                            <a:off x="3273" y="7406"/>
                            <a:ext cx="297" cy="298"/>
                          </a:xfrm>
                          <a:custGeom>
                            <a:avLst/>
                            <a:gdLst>
                              <a:gd name="T0" fmla="+- 0 3421 3273"/>
                              <a:gd name="T1" fmla="*/ T0 w 297"/>
                              <a:gd name="T2" fmla="+- 0 7704 7406"/>
                              <a:gd name="T3" fmla="*/ 7704 h 298"/>
                              <a:gd name="T4" fmla="+- 0 3479 3273"/>
                              <a:gd name="T5" fmla="*/ T4 w 297"/>
                              <a:gd name="T6" fmla="+- 0 7692 7406"/>
                              <a:gd name="T7" fmla="*/ 7692 h 298"/>
                              <a:gd name="T8" fmla="+- 0 3527 3273"/>
                              <a:gd name="T9" fmla="*/ T8 w 297"/>
                              <a:gd name="T10" fmla="+- 0 7660 7406"/>
                              <a:gd name="T11" fmla="*/ 7660 h 298"/>
                              <a:gd name="T12" fmla="+- 0 3558 3273"/>
                              <a:gd name="T13" fmla="*/ T12 w 297"/>
                              <a:gd name="T14" fmla="+- 0 7613 7406"/>
                              <a:gd name="T15" fmla="*/ 7613 h 298"/>
                              <a:gd name="T16" fmla="+- 0 3570 3273"/>
                              <a:gd name="T17" fmla="*/ T16 w 297"/>
                              <a:gd name="T18" fmla="+- 0 7555 7406"/>
                              <a:gd name="T19" fmla="*/ 7555 h 298"/>
                              <a:gd name="T20" fmla="+- 0 3558 3273"/>
                              <a:gd name="T21" fmla="*/ T20 w 297"/>
                              <a:gd name="T22" fmla="+- 0 7497 7406"/>
                              <a:gd name="T23" fmla="*/ 7497 h 298"/>
                              <a:gd name="T24" fmla="+- 0 3527 3273"/>
                              <a:gd name="T25" fmla="*/ T24 w 297"/>
                              <a:gd name="T26" fmla="+- 0 7450 7406"/>
                              <a:gd name="T27" fmla="*/ 7450 h 298"/>
                              <a:gd name="T28" fmla="+- 0 3479 3273"/>
                              <a:gd name="T29" fmla="*/ T28 w 297"/>
                              <a:gd name="T30" fmla="+- 0 7418 7406"/>
                              <a:gd name="T31" fmla="*/ 7418 h 298"/>
                              <a:gd name="T32" fmla="+- 0 3421 3273"/>
                              <a:gd name="T33" fmla="*/ T32 w 297"/>
                              <a:gd name="T34" fmla="+- 0 7406 7406"/>
                              <a:gd name="T35" fmla="*/ 7406 h 298"/>
                              <a:gd name="T36" fmla="+- 0 3363 3273"/>
                              <a:gd name="T37" fmla="*/ T36 w 297"/>
                              <a:gd name="T38" fmla="+- 0 7418 7406"/>
                              <a:gd name="T39" fmla="*/ 7418 h 298"/>
                              <a:gd name="T40" fmla="+- 0 3316 3273"/>
                              <a:gd name="T41" fmla="*/ T40 w 297"/>
                              <a:gd name="T42" fmla="+- 0 7450 7406"/>
                              <a:gd name="T43" fmla="*/ 7450 h 298"/>
                              <a:gd name="T44" fmla="+- 0 3284 3273"/>
                              <a:gd name="T45" fmla="*/ T44 w 297"/>
                              <a:gd name="T46" fmla="+- 0 7497 7406"/>
                              <a:gd name="T47" fmla="*/ 7497 h 298"/>
                              <a:gd name="T48" fmla="+- 0 3273 3273"/>
                              <a:gd name="T49" fmla="*/ T48 w 297"/>
                              <a:gd name="T50" fmla="+- 0 7555 7406"/>
                              <a:gd name="T51" fmla="*/ 7555 h 298"/>
                              <a:gd name="T52" fmla="+- 0 3284 3273"/>
                              <a:gd name="T53" fmla="*/ T52 w 297"/>
                              <a:gd name="T54" fmla="+- 0 7613 7406"/>
                              <a:gd name="T55" fmla="*/ 7613 h 298"/>
                              <a:gd name="T56" fmla="+- 0 3316 3273"/>
                              <a:gd name="T57" fmla="*/ T56 w 297"/>
                              <a:gd name="T58" fmla="+- 0 7660 7406"/>
                              <a:gd name="T59" fmla="*/ 7660 h 298"/>
                              <a:gd name="T60" fmla="+- 0 3363 3273"/>
                              <a:gd name="T61" fmla="*/ T60 w 297"/>
                              <a:gd name="T62" fmla="+- 0 7692 7406"/>
                              <a:gd name="T63" fmla="*/ 7692 h 298"/>
                              <a:gd name="T64" fmla="+- 0 3421 3273"/>
                              <a:gd name="T65" fmla="*/ T64 w 297"/>
                              <a:gd name="T66" fmla="+- 0 7704 7406"/>
                              <a:gd name="T67" fmla="*/ 7704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7" h="298">
                                <a:moveTo>
                                  <a:pt x="148" y="298"/>
                                </a:moveTo>
                                <a:lnTo>
                                  <a:pt x="206" y="286"/>
                                </a:lnTo>
                                <a:lnTo>
                                  <a:pt x="254" y="254"/>
                                </a:lnTo>
                                <a:lnTo>
                                  <a:pt x="285" y="207"/>
                                </a:lnTo>
                                <a:lnTo>
                                  <a:pt x="297" y="149"/>
                                </a:lnTo>
                                <a:lnTo>
                                  <a:pt x="285" y="91"/>
                                </a:lnTo>
                                <a:lnTo>
                                  <a:pt x="254" y="44"/>
                                </a:lnTo>
                                <a:lnTo>
                                  <a:pt x="206" y="12"/>
                                </a:lnTo>
                                <a:lnTo>
                                  <a:pt x="148" y="0"/>
                                </a:lnTo>
                                <a:lnTo>
                                  <a:pt x="90" y="12"/>
                                </a:lnTo>
                                <a:lnTo>
                                  <a:pt x="43" y="44"/>
                                </a:lnTo>
                                <a:lnTo>
                                  <a:pt x="11" y="91"/>
                                </a:lnTo>
                                <a:lnTo>
                                  <a:pt x="0" y="149"/>
                                </a:lnTo>
                                <a:lnTo>
                                  <a:pt x="11" y="207"/>
                                </a:lnTo>
                                <a:lnTo>
                                  <a:pt x="43" y="254"/>
                                </a:lnTo>
                                <a:lnTo>
                                  <a:pt x="90" y="286"/>
                                </a:lnTo>
                                <a:lnTo>
                                  <a:pt x="148"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9"/>
                        <wps:cNvSpPr>
                          <a:spLocks/>
                        </wps:cNvSpPr>
                        <wps:spPr bwMode="auto">
                          <a:xfrm>
                            <a:off x="4290" y="7411"/>
                            <a:ext cx="298" cy="298"/>
                          </a:xfrm>
                          <a:custGeom>
                            <a:avLst/>
                            <a:gdLst>
                              <a:gd name="T0" fmla="+- 0 4439 4290"/>
                              <a:gd name="T1" fmla="*/ T0 w 298"/>
                              <a:gd name="T2" fmla="+- 0 7411 7411"/>
                              <a:gd name="T3" fmla="*/ 7411 h 298"/>
                              <a:gd name="T4" fmla="+- 0 4381 4290"/>
                              <a:gd name="T5" fmla="*/ T4 w 298"/>
                              <a:gd name="T6" fmla="+- 0 7423 7411"/>
                              <a:gd name="T7" fmla="*/ 7423 h 298"/>
                              <a:gd name="T8" fmla="+- 0 4334 4290"/>
                              <a:gd name="T9" fmla="*/ T8 w 298"/>
                              <a:gd name="T10" fmla="+- 0 7455 7411"/>
                              <a:gd name="T11" fmla="*/ 7455 h 298"/>
                              <a:gd name="T12" fmla="+- 0 4302 4290"/>
                              <a:gd name="T13" fmla="*/ T12 w 298"/>
                              <a:gd name="T14" fmla="+- 0 7502 7411"/>
                              <a:gd name="T15" fmla="*/ 7502 h 298"/>
                              <a:gd name="T16" fmla="+- 0 4290 4290"/>
                              <a:gd name="T17" fmla="*/ T16 w 298"/>
                              <a:gd name="T18" fmla="+- 0 7560 7411"/>
                              <a:gd name="T19" fmla="*/ 7560 h 298"/>
                              <a:gd name="T20" fmla="+- 0 4302 4290"/>
                              <a:gd name="T21" fmla="*/ T20 w 298"/>
                              <a:gd name="T22" fmla="+- 0 7618 7411"/>
                              <a:gd name="T23" fmla="*/ 7618 h 298"/>
                              <a:gd name="T24" fmla="+- 0 4334 4290"/>
                              <a:gd name="T25" fmla="*/ T24 w 298"/>
                              <a:gd name="T26" fmla="+- 0 7665 7411"/>
                              <a:gd name="T27" fmla="*/ 7665 h 298"/>
                              <a:gd name="T28" fmla="+- 0 4381 4290"/>
                              <a:gd name="T29" fmla="*/ T28 w 298"/>
                              <a:gd name="T30" fmla="+- 0 7697 7411"/>
                              <a:gd name="T31" fmla="*/ 7697 h 298"/>
                              <a:gd name="T32" fmla="+- 0 4439 4290"/>
                              <a:gd name="T33" fmla="*/ T32 w 298"/>
                              <a:gd name="T34" fmla="+- 0 7709 7411"/>
                              <a:gd name="T35" fmla="*/ 7709 h 298"/>
                              <a:gd name="T36" fmla="+- 0 4497 4290"/>
                              <a:gd name="T37" fmla="*/ T36 w 298"/>
                              <a:gd name="T38" fmla="+- 0 7697 7411"/>
                              <a:gd name="T39" fmla="*/ 7697 h 298"/>
                              <a:gd name="T40" fmla="+- 0 4544 4290"/>
                              <a:gd name="T41" fmla="*/ T40 w 298"/>
                              <a:gd name="T42" fmla="+- 0 7665 7411"/>
                              <a:gd name="T43" fmla="*/ 7665 h 298"/>
                              <a:gd name="T44" fmla="+- 0 4576 4290"/>
                              <a:gd name="T45" fmla="*/ T44 w 298"/>
                              <a:gd name="T46" fmla="+- 0 7618 7411"/>
                              <a:gd name="T47" fmla="*/ 7618 h 298"/>
                              <a:gd name="T48" fmla="+- 0 4588 4290"/>
                              <a:gd name="T49" fmla="*/ T48 w 298"/>
                              <a:gd name="T50" fmla="+- 0 7560 7411"/>
                              <a:gd name="T51" fmla="*/ 7560 h 298"/>
                              <a:gd name="T52" fmla="+- 0 4576 4290"/>
                              <a:gd name="T53" fmla="*/ T52 w 298"/>
                              <a:gd name="T54" fmla="+- 0 7502 7411"/>
                              <a:gd name="T55" fmla="*/ 7502 h 298"/>
                              <a:gd name="T56" fmla="+- 0 4544 4290"/>
                              <a:gd name="T57" fmla="*/ T56 w 298"/>
                              <a:gd name="T58" fmla="+- 0 7455 7411"/>
                              <a:gd name="T59" fmla="*/ 7455 h 298"/>
                              <a:gd name="T60" fmla="+- 0 4497 4290"/>
                              <a:gd name="T61" fmla="*/ T60 w 298"/>
                              <a:gd name="T62" fmla="+- 0 7423 7411"/>
                              <a:gd name="T63" fmla="*/ 7423 h 298"/>
                              <a:gd name="T64" fmla="+- 0 4439 4290"/>
                              <a:gd name="T65" fmla="*/ T64 w 298"/>
                              <a:gd name="T66" fmla="+- 0 7411 7411"/>
                              <a:gd name="T67" fmla="*/ 7411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0"/>
                                </a:moveTo>
                                <a:lnTo>
                                  <a:pt x="91" y="12"/>
                                </a:lnTo>
                                <a:lnTo>
                                  <a:pt x="44" y="44"/>
                                </a:lnTo>
                                <a:lnTo>
                                  <a:pt x="12" y="91"/>
                                </a:lnTo>
                                <a:lnTo>
                                  <a:pt x="0" y="149"/>
                                </a:lnTo>
                                <a:lnTo>
                                  <a:pt x="12" y="207"/>
                                </a:lnTo>
                                <a:lnTo>
                                  <a:pt x="44" y="254"/>
                                </a:lnTo>
                                <a:lnTo>
                                  <a:pt x="91" y="286"/>
                                </a:lnTo>
                                <a:lnTo>
                                  <a:pt x="149" y="298"/>
                                </a:lnTo>
                                <a:lnTo>
                                  <a:pt x="207" y="286"/>
                                </a:lnTo>
                                <a:lnTo>
                                  <a:pt x="254" y="254"/>
                                </a:lnTo>
                                <a:lnTo>
                                  <a:pt x="286" y="207"/>
                                </a:lnTo>
                                <a:lnTo>
                                  <a:pt x="298" y="149"/>
                                </a:lnTo>
                                <a:lnTo>
                                  <a:pt x="286" y="91"/>
                                </a:lnTo>
                                <a:lnTo>
                                  <a:pt x="254" y="44"/>
                                </a:lnTo>
                                <a:lnTo>
                                  <a:pt x="207" y="12"/>
                                </a:lnTo>
                                <a:lnTo>
                                  <a:pt x="149" y="0"/>
                                </a:lnTo>
                                <a:close/>
                              </a:path>
                            </a:pathLst>
                          </a:custGeom>
                          <a:solidFill>
                            <a:srgbClr val="41AD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8"/>
                        <wps:cNvSpPr>
                          <a:spLocks/>
                        </wps:cNvSpPr>
                        <wps:spPr bwMode="auto">
                          <a:xfrm>
                            <a:off x="4290" y="7411"/>
                            <a:ext cx="298" cy="298"/>
                          </a:xfrm>
                          <a:custGeom>
                            <a:avLst/>
                            <a:gdLst>
                              <a:gd name="T0" fmla="+- 0 4439 4290"/>
                              <a:gd name="T1" fmla="*/ T0 w 298"/>
                              <a:gd name="T2" fmla="+- 0 7709 7411"/>
                              <a:gd name="T3" fmla="*/ 7709 h 298"/>
                              <a:gd name="T4" fmla="+- 0 4497 4290"/>
                              <a:gd name="T5" fmla="*/ T4 w 298"/>
                              <a:gd name="T6" fmla="+- 0 7697 7411"/>
                              <a:gd name="T7" fmla="*/ 7697 h 298"/>
                              <a:gd name="T8" fmla="+- 0 4544 4290"/>
                              <a:gd name="T9" fmla="*/ T8 w 298"/>
                              <a:gd name="T10" fmla="+- 0 7665 7411"/>
                              <a:gd name="T11" fmla="*/ 7665 h 298"/>
                              <a:gd name="T12" fmla="+- 0 4576 4290"/>
                              <a:gd name="T13" fmla="*/ T12 w 298"/>
                              <a:gd name="T14" fmla="+- 0 7618 7411"/>
                              <a:gd name="T15" fmla="*/ 7618 h 298"/>
                              <a:gd name="T16" fmla="+- 0 4588 4290"/>
                              <a:gd name="T17" fmla="*/ T16 w 298"/>
                              <a:gd name="T18" fmla="+- 0 7560 7411"/>
                              <a:gd name="T19" fmla="*/ 7560 h 298"/>
                              <a:gd name="T20" fmla="+- 0 4576 4290"/>
                              <a:gd name="T21" fmla="*/ T20 w 298"/>
                              <a:gd name="T22" fmla="+- 0 7502 7411"/>
                              <a:gd name="T23" fmla="*/ 7502 h 298"/>
                              <a:gd name="T24" fmla="+- 0 4544 4290"/>
                              <a:gd name="T25" fmla="*/ T24 w 298"/>
                              <a:gd name="T26" fmla="+- 0 7455 7411"/>
                              <a:gd name="T27" fmla="*/ 7455 h 298"/>
                              <a:gd name="T28" fmla="+- 0 4497 4290"/>
                              <a:gd name="T29" fmla="*/ T28 w 298"/>
                              <a:gd name="T30" fmla="+- 0 7423 7411"/>
                              <a:gd name="T31" fmla="*/ 7423 h 298"/>
                              <a:gd name="T32" fmla="+- 0 4439 4290"/>
                              <a:gd name="T33" fmla="*/ T32 w 298"/>
                              <a:gd name="T34" fmla="+- 0 7411 7411"/>
                              <a:gd name="T35" fmla="*/ 7411 h 298"/>
                              <a:gd name="T36" fmla="+- 0 4381 4290"/>
                              <a:gd name="T37" fmla="*/ T36 w 298"/>
                              <a:gd name="T38" fmla="+- 0 7423 7411"/>
                              <a:gd name="T39" fmla="*/ 7423 h 298"/>
                              <a:gd name="T40" fmla="+- 0 4334 4290"/>
                              <a:gd name="T41" fmla="*/ T40 w 298"/>
                              <a:gd name="T42" fmla="+- 0 7455 7411"/>
                              <a:gd name="T43" fmla="*/ 7455 h 298"/>
                              <a:gd name="T44" fmla="+- 0 4302 4290"/>
                              <a:gd name="T45" fmla="*/ T44 w 298"/>
                              <a:gd name="T46" fmla="+- 0 7502 7411"/>
                              <a:gd name="T47" fmla="*/ 7502 h 298"/>
                              <a:gd name="T48" fmla="+- 0 4290 4290"/>
                              <a:gd name="T49" fmla="*/ T48 w 298"/>
                              <a:gd name="T50" fmla="+- 0 7560 7411"/>
                              <a:gd name="T51" fmla="*/ 7560 h 298"/>
                              <a:gd name="T52" fmla="+- 0 4302 4290"/>
                              <a:gd name="T53" fmla="*/ T52 w 298"/>
                              <a:gd name="T54" fmla="+- 0 7618 7411"/>
                              <a:gd name="T55" fmla="*/ 7618 h 298"/>
                              <a:gd name="T56" fmla="+- 0 4334 4290"/>
                              <a:gd name="T57" fmla="*/ T56 w 298"/>
                              <a:gd name="T58" fmla="+- 0 7665 7411"/>
                              <a:gd name="T59" fmla="*/ 7665 h 298"/>
                              <a:gd name="T60" fmla="+- 0 4381 4290"/>
                              <a:gd name="T61" fmla="*/ T60 w 298"/>
                              <a:gd name="T62" fmla="+- 0 7697 7411"/>
                              <a:gd name="T63" fmla="*/ 7697 h 298"/>
                              <a:gd name="T64" fmla="+- 0 4439 4290"/>
                              <a:gd name="T65" fmla="*/ T64 w 298"/>
                              <a:gd name="T66" fmla="+- 0 7709 7411"/>
                              <a:gd name="T67" fmla="*/ 7709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98" h="298">
                                <a:moveTo>
                                  <a:pt x="149" y="298"/>
                                </a:moveTo>
                                <a:lnTo>
                                  <a:pt x="207" y="286"/>
                                </a:lnTo>
                                <a:lnTo>
                                  <a:pt x="254" y="254"/>
                                </a:lnTo>
                                <a:lnTo>
                                  <a:pt x="286" y="207"/>
                                </a:lnTo>
                                <a:lnTo>
                                  <a:pt x="298" y="149"/>
                                </a:lnTo>
                                <a:lnTo>
                                  <a:pt x="286" y="91"/>
                                </a:lnTo>
                                <a:lnTo>
                                  <a:pt x="254" y="44"/>
                                </a:lnTo>
                                <a:lnTo>
                                  <a:pt x="207" y="12"/>
                                </a:lnTo>
                                <a:lnTo>
                                  <a:pt x="149" y="0"/>
                                </a:lnTo>
                                <a:lnTo>
                                  <a:pt x="91" y="12"/>
                                </a:lnTo>
                                <a:lnTo>
                                  <a:pt x="44" y="44"/>
                                </a:lnTo>
                                <a:lnTo>
                                  <a:pt x="12" y="91"/>
                                </a:lnTo>
                                <a:lnTo>
                                  <a:pt x="0" y="149"/>
                                </a:lnTo>
                                <a:lnTo>
                                  <a:pt x="12" y="207"/>
                                </a:lnTo>
                                <a:lnTo>
                                  <a:pt x="44" y="254"/>
                                </a:lnTo>
                                <a:lnTo>
                                  <a:pt x="91" y="286"/>
                                </a:lnTo>
                                <a:lnTo>
                                  <a:pt x="149" y="298"/>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Line 7"/>
                        <wps:cNvCnPr>
                          <a:cxnSpLocks noChangeShapeType="1"/>
                        </wps:cNvCnPr>
                        <wps:spPr bwMode="auto">
                          <a:xfrm>
                            <a:off x="1388" y="7231"/>
                            <a:ext cx="0" cy="131"/>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 name="Line 6"/>
                        <wps:cNvCnPr>
                          <a:cxnSpLocks noChangeShapeType="1"/>
                        </wps:cNvCnPr>
                        <wps:spPr bwMode="auto">
                          <a:xfrm>
                            <a:off x="4435" y="7260"/>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5"/>
                        <wps:cNvCnPr>
                          <a:cxnSpLocks noChangeShapeType="1"/>
                        </wps:cNvCnPr>
                        <wps:spPr bwMode="auto">
                          <a:xfrm>
                            <a:off x="2397" y="724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4"/>
                        <wps:cNvCnPr>
                          <a:cxnSpLocks noChangeShapeType="1"/>
                        </wps:cNvCnPr>
                        <wps:spPr bwMode="auto">
                          <a:xfrm>
                            <a:off x="3419" y="7243"/>
                            <a:ext cx="0" cy="13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3"/>
                        <wps:cNvCnPr>
                          <a:cxnSpLocks noChangeShapeType="1"/>
                        </wps:cNvCnPr>
                        <wps:spPr bwMode="auto">
                          <a:xfrm>
                            <a:off x="2392" y="7248"/>
                            <a:ext cx="1032"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C1C9F1" id="Group 2" o:spid="_x0000_s1026" style="position:absolute;margin-left:0;margin-top:0;width:411pt;height:609pt;z-index:-260575232;mso-position-horizontal-relative:page;mso-position-vertical-relative:page" coordsize="8220,12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">
                <v:shape id="Picture 33" o:spid="_x0000_s1027" type="#_x0000_t75" style="position:absolute;left:3963;top:11220;width:237;height: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">
                  <v:imagedata r:id="rId13" o:title=""/>
                </v:shape>
                <v:shape id="Picture 32" o:spid="_x0000_s1028" type="#_x0000_t75" style="position:absolute;width:8220;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">
                  <v:imagedata r:id="rId162" o:title=""/>
                </v:shape>
                <v:shape id="Freeform 31" o:spid="_x0000_s1029" style="position:absolute;left:1240;top:738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" path="m149,l91,12,44,44,12,91,,149r12,58l44,254r47,32l149,298r58,-12l254,254r32,-47l298,149,286,91,254,44,207,12,149,xe" stroked="f">
                  <v:path arrowok="t" o:connecttype="custom" o:connectlocs="149,7389;91,7401;44,7433;12,7480;0,7538;12,7596;44,7643;91,7675;149,7687;207,7675;254,7643;286,7596;298,7538;286,7480;254,7433;207,7401;149,7389" o:connectangles="0,0,0,0,0,0,0,0,0,0,0,0,0,0,0,0,0"/>
                </v:shape>
                <v:shape id="Freeform 30" o:spid="_x0000_s1030" style="position:absolute;left:1240;top:738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" path="m149,298r58,-12l254,254r32,-47l298,149,286,91,254,44,207,12,149,,91,12,44,44,12,91,,149r12,58l44,254r47,32l149,298xe" filled="f" strokeweight=".5pt">
                  <v:path arrowok="t" o:connecttype="custom" o:connectlocs="149,7687;207,7675;254,7643;286,7596;298,7538;286,7480;254,7433;207,7401;149,7389;91,7401;44,7433;12,7480;0,7538;12,7596;44,7643;91,7675;149,7687" o:connectangles="0,0,0,0,0,0,0,0,0,0,0,0,0,0,0,0,0"/>
                </v:shape>
                <v:shape id="Freeform 29" o:spid="_x0000_s1031" style="position:absolute;left:2256;top:739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" path="m149,l91,12,43,44,12,91,,149r12,58l43,254r48,32l149,298r58,-12l254,254r32,-47l297,149,286,91,254,44,207,12,149,xe" stroked="f">
                  <v:path arrowok="t" o:connecttype="custom" o:connectlocs="149,7394;91,7406;43,7438;12,7485;0,7543;12,7601;43,7648;91,7680;149,7692;207,7680;254,7648;286,7601;297,7543;286,7485;254,7438;207,7406;149,7394" o:connectangles="0,0,0,0,0,0,0,0,0,0,0,0,0,0,0,0,0"/>
                </v:shape>
                <v:shape id="Freeform 28" o:spid="_x0000_s1032" style="position:absolute;left:2256;top:739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" path="m149,298r58,-12l254,254r32,-47l297,149,286,91,254,44,207,12,149,,91,12,43,44,12,91,,149r12,58l43,254r48,32l149,298xe" filled="f" strokeweight=".5pt">
                  <v:path arrowok="t" o:connecttype="custom" o:connectlocs="149,7692;207,7680;254,7648;286,7601;297,7543;286,7485;254,7438;207,7406;149,7394;91,7406;43,7438;12,7485;0,7543;12,7601;43,7648;91,7680;149,7692" o:connectangles="0,0,0,0,0,0,0,0,0,0,0,0,0,0,0,0,0"/>
                </v:shape>
                <v:shape id="Freeform 27" o:spid="_x0000_s1033" style="position:absolute;left:3273;top:740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" path="m148,l90,12,43,44,11,91,,149r11,58l43,254r47,32l148,298r58,-12l254,254r31,-47l297,149,285,91,254,44,206,12,148,xe" stroked="f">
                  <v:path arrowok="t" o:connecttype="custom" o:connectlocs="148,7406;90,7418;43,7450;11,7497;0,7555;11,7613;43,7660;90,7692;148,7704;206,7692;254,7660;285,7613;297,7555;285,7497;254,7450;206,7418;148,7406" o:connectangles="0,0,0,0,0,0,0,0,0,0,0,0,0,0,0,0,0"/>
                </v:shape>
                <v:shape id="Freeform 26" o:spid="_x0000_s1034" style="position:absolute;left:3273;top:740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" path="m148,298r58,-12l254,254r31,-47l297,149,285,91,254,44,206,12,148,,90,12,43,44,11,91,,149r11,58l43,254r47,32l148,298xe" filled="f" strokeweight=".5pt">
                  <v:path arrowok="t" o:connecttype="custom" o:connectlocs="148,7704;206,7692;254,7660;285,7613;297,7555;285,7497;254,7450;206,7418;148,7406;90,7418;43,7450;11,7497;0,7555;11,7613;43,7660;90,7692;148,7704" o:connectangles="0,0,0,0,0,0,0,0,0,0,0,0,0,0,0,0,0"/>
                </v:shape>
                <v:shape id="Freeform 25" o:spid="_x0000_s1035" style="position:absolute;left:4290;top:741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" path="m149,l91,12,44,44,12,91,,149r12,58l44,254r47,32l149,298r58,-12l254,254r32,-47l298,149,286,91,254,44,207,12,149,xe" fillcolor="#41ad49" stroked="f">
                  <v:path arrowok="t" o:connecttype="custom" o:connectlocs="149,7411;91,7423;44,7455;12,7502;0,7560;12,7618;44,7665;91,7697;149,7709;207,7697;254,7665;286,7618;298,7560;286,7502;254,7455;207,7423;149,7411" o:connectangles="0,0,0,0,0,0,0,0,0,0,0,0,0,0,0,0,0"/>
                </v:shape>
                <v:shape id="Freeform 24" o:spid="_x0000_s1036" style="position:absolute;left:4290;top:741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" path="m149,298r58,-12l254,254r32,-47l298,149,286,91,254,44,207,12,149,,91,12,44,44,12,91,,149r12,58l44,254r47,32l149,298xe" filled="f" strokeweight=".5pt">
                  <v:path arrowok="t" o:connecttype="custom" o:connectlocs="149,7709;207,7697;254,7665;286,7618;298,7560;286,7502;254,7455;207,7423;149,7411;91,7423;44,7455;12,7502;0,7560;12,7618;44,7665;91,7697;149,7709" o:connectangles="0,0,0,0,0,0,0,0,0,0,0,0,0,0,0,0,0"/>
                </v:shape>
                <v:line id="Line 23" o:spid="_x0000_s1037" style="position:absolute;visibility:visible;mso-wrap-style:square" from="1388,7231" to="1388,7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" strokeweight=".5pt"/>
                <v:shape id="Picture 22" o:spid="_x0000_s1038" type="#_x0000_t75" style="position:absolute;left:3780;top:7404;width:300;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">
                  <v:imagedata r:id="rId32" o:title=""/>
                </v:shape>
                <v:line id="Line 21" o:spid="_x0000_s1039" style="position:absolute;visibility:visible;mso-wrap-style:square" from="4435,7260" to="4435,7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" strokeweight=".5pt"/>
                <v:shape id="Picture 20" o:spid="_x0000_s1040" type="#_x0000_t75" style="position:absolute;left:1743;top:7386;width:308;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">
                  <v:imagedata r:id="rId32" o:title=""/>
                </v:shape>
                <v:line id="Line 19" o:spid="_x0000_s1041" style="position:absolute;visibility:visible;mso-wrap-style:square" from="2397,7243" to="2397,7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" strokeweight=".5pt"/>
                <v:line id="Line 18" o:spid="_x0000_s1042" style="position:absolute;visibility:visible;mso-wrap-style:square" from="3419,7243" to="3419,7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" strokeweight=".5pt"/>
                <v:line id="Line 17" o:spid="_x0000_s1043" style="position:absolute;visibility:visible;mso-wrap-style:square" from="2392,7248" to="3424,7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" strokeweight=".5pt"/>
                <v:shape id="Picture 16" o:spid="_x0000_s1044" type="#_x0000_t75" style="position:absolute;left:2760;top:7400;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">
                  <v:imagedata r:id="rId32" o:title=""/>
                </v:shape>
                <v:shape id="Freeform 15" o:spid="_x0000_s1045" style="position:absolute;left:1240;top:738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" path="m149,l91,12,44,44,12,91,,149r12,58l44,254r47,32l149,298r58,-12l254,254r32,-47l298,149,286,91,254,44,207,12,149,xe" stroked="f">
                  <v:path arrowok="t" o:connecttype="custom" o:connectlocs="149,7389;91,7401;44,7433;12,7480;0,7538;12,7596;44,7643;91,7675;149,7687;207,7675;254,7643;286,7596;298,7538;286,7480;254,7433;207,7401;149,7389" o:connectangles="0,0,0,0,0,0,0,0,0,0,0,0,0,0,0,0,0"/>
                </v:shape>
                <v:shape id="Freeform 14" o:spid="_x0000_s1046" style="position:absolute;left:1240;top:7389;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" path="m149,298r58,-12l254,254r32,-47l298,149,286,91,254,44,207,12,149,,91,12,44,44,12,91,,149r12,58l44,254r47,32l149,298xe" filled="f" strokeweight=".5pt">
                  <v:path arrowok="t" o:connecttype="custom" o:connectlocs="149,7687;207,7675;254,7643;286,7596;298,7538;286,7480;254,7433;207,7401;149,7389;91,7401;44,7433;12,7480;0,7538;12,7596;44,7643;91,7675;149,7687" o:connectangles="0,0,0,0,0,0,0,0,0,0,0,0,0,0,0,0,0"/>
                </v:shape>
                <v:shape id="Freeform 13" o:spid="_x0000_s1047" style="position:absolute;left:2256;top:739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" path="m149,l91,12,43,44,12,91,,149r12,58l43,254r48,32l149,298r58,-12l254,254r32,-47l297,149,286,91,254,44,207,12,149,xe" stroked="f">
                  <v:path arrowok="t" o:connecttype="custom" o:connectlocs="149,7394;91,7406;43,7438;12,7485;0,7543;12,7601;43,7648;91,7680;149,7692;207,7680;254,7648;286,7601;297,7543;286,7485;254,7438;207,7406;149,7394" o:connectangles="0,0,0,0,0,0,0,0,0,0,0,0,0,0,0,0,0"/>
                </v:shape>
                <v:shape id="Freeform 12" o:spid="_x0000_s1048" style="position:absolute;left:2256;top:7394;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" path="m149,298r58,-12l254,254r32,-47l297,149,286,91,254,44,207,12,149,,91,12,43,44,12,91,,149r12,58l43,254r48,32l149,298xe" filled="f" strokeweight=".5pt">
                  <v:path arrowok="t" o:connecttype="custom" o:connectlocs="149,7692;207,7680;254,7648;286,7601;297,7543;286,7485;254,7438;207,7406;149,7394;91,7406;43,7438;12,7485;0,7543;12,7601;43,7648;91,7680;149,7692" o:connectangles="0,0,0,0,0,0,0,0,0,0,0,0,0,0,0,0,0"/>
                </v:shape>
                <v:shape id="Freeform 11" o:spid="_x0000_s1049" style="position:absolute;left:3273;top:740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" path="m148,l90,12,43,44,11,91,,149r11,58l43,254r47,32l148,298r58,-12l254,254r31,-47l297,149,285,91,254,44,206,12,148,xe" stroked="f">
                  <v:path arrowok="t" o:connecttype="custom" o:connectlocs="148,7406;90,7418;43,7450;11,7497;0,7555;11,7613;43,7660;90,7692;148,7704;206,7692;254,7660;285,7613;297,7555;285,7497;254,7450;206,7418;148,7406" o:connectangles="0,0,0,0,0,0,0,0,0,0,0,0,0,0,0,0,0"/>
                </v:shape>
                <v:shape id="Freeform 10" o:spid="_x0000_s1050" style="position:absolute;left:3273;top:7406;width:297;height:298;visibility:visible;mso-wrap-style:square;v-text-anchor:top" coordsize="29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" path="m148,298r58,-12l254,254r31,-47l297,149,285,91,254,44,206,12,148,,90,12,43,44,11,91,,149r11,58l43,254r47,32l148,298xe" filled="f" strokeweight=".5pt">
                  <v:path arrowok="t" o:connecttype="custom" o:connectlocs="148,7704;206,7692;254,7660;285,7613;297,7555;285,7497;254,7450;206,7418;148,7406;90,7418;43,7450;11,7497;0,7555;11,7613;43,7660;90,7692;148,7704" o:connectangles="0,0,0,0,0,0,0,0,0,0,0,0,0,0,0,0,0"/>
                </v:shape>
                <v:shape id="Freeform 9" o:spid="_x0000_s1051" style="position:absolute;left:4290;top:741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" path="m149,l91,12,44,44,12,91,,149r12,58l44,254r47,32l149,298r58,-12l254,254r32,-47l298,149,286,91,254,44,207,12,149,xe" fillcolor="#41ad49" stroked="f">
                  <v:path arrowok="t" o:connecttype="custom" o:connectlocs="149,7411;91,7423;44,7455;12,7502;0,7560;12,7618;44,7665;91,7697;149,7709;207,7697;254,7665;286,7618;298,7560;286,7502;254,7455;207,7423;149,7411" o:connectangles="0,0,0,0,0,0,0,0,0,0,0,0,0,0,0,0,0"/>
                </v:shape>
                <v:shape id="Freeform 8" o:spid="_x0000_s1052" style="position:absolute;left:4290;top:7411;width:298;height:298;visibility:visible;mso-wrap-style:square;v-text-anchor:top" coordsize="2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" path="m149,298r58,-12l254,254r32,-47l298,149,286,91,254,44,207,12,149,,91,12,44,44,12,91,,149r12,58l44,254r47,32l149,298xe" filled="f" strokeweight=".5pt">
                  <v:path arrowok="t" o:connecttype="custom" o:connectlocs="149,7709;207,7697;254,7665;286,7618;298,7560;286,7502;254,7455;207,7423;149,7411;91,7423;44,7455;12,7502;0,7560;12,7618;44,7665;91,7697;149,7709" o:connectangles="0,0,0,0,0,0,0,0,0,0,0,0,0,0,0,0,0"/>
                </v:shape>
                <v:line id="Line 7" o:spid="_x0000_s1053" style="position:absolute;visibility:visible;mso-wrap-style:square" from="1388,7231" to="1388,7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" strokeweight=".5pt"/>
                <v:line id="Line 6" o:spid="_x0000_s1054" style="position:absolute;visibility:visible;mso-wrap-style:square" from="4435,7260" to="4435,7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" strokeweight=".5pt"/>
                <v:line id="Line 5" o:spid="_x0000_s1055" style="position:absolute;visibility:visible;mso-wrap-style:square" from="2397,7243" to="2397,7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" strokeweight=".5pt"/>
                <v:line id="Line 4" o:spid="_x0000_s1056" style="position:absolute;visibility:visible;mso-wrap-style:square" from="3419,7243" to="3419,7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" strokeweight=".5pt"/>
                <v:line id="Line 3" o:spid="_x0000_s1057" style="position:absolute;visibility:visible;mso-wrap-style:square" from="2392,7248" to="3424,7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" strokeweight=".5pt"/>
                <w10:wrap anchorx="page" anchory="page"/>
              </v:group>
            </w:pict>
          </mc:Fallback>
        </mc:AlternateContent>
      </w:r>
    </w:p>
    <w:p w14:paraId="2940D13E" w14:textId="77777777" w:rsidR="006500DE" w:rsidRPr="004A7191" w:rsidRDefault="006500DE">
      <w:pPr>
        <w:pStyle w:val="BodyText"/>
        <w:rPr>
          <w:rFonts w:ascii="Trebuchet MS"/>
          <w:color w:val="000000" w:themeColor="text1"/>
        </w:rPr>
      </w:pPr>
    </w:p>
    <w:p w14:paraId="36A80021" w14:textId="77777777" w:rsidR="006500DE" w:rsidRPr="004A7191" w:rsidRDefault="006500DE">
      <w:pPr>
        <w:pStyle w:val="BodyText"/>
        <w:spacing w:before="2"/>
        <w:rPr>
          <w:rFonts w:ascii="Trebuchet MS"/>
          <w:color w:val="000000" w:themeColor="text1"/>
          <w:sz w:val="16"/>
        </w:rPr>
      </w:pPr>
    </w:p>
    <w:p w14:paraId="6619CC33" w14:textId="77777777" w:rsidR="006500DE" w:rsidRPr="004A7191" w:rsidRDefault="004A7191">
      <w:pPr>
        <w:spacing w:before="94"/>
        <w:ind w:left="1180"/>
        <w:rPr>
          <w:color w:val="000000" w:themeColor="text1"/>
          <w:sz w:val="16"/>
        </w:rPr>
      </w:pPr>
      <w:r w:rsidRPr="004A7191">
        <w:rPr>
          <w:color w:val="000000" w:themeColor="text1"/>
          <w:sz w:val="16"/>
        </w:rPr>
        <w:t>Least Concern (IUCN 3.1)</w:t>
      </w:r>
    </w:p>
    <w:p w14:paraId="06BBB50B" w14:textId="77777777" w:rsidR="006500DE" w:rsidRPr="004A7191" w:rsidRDefault="006500DE">
      <w:pPr>
        <w:pStyle w:val="BodyText"/>
        <w:rPr>
          <w:color w:val="000000" w:themeColor="text1"/>
          <w:sz w:val="18"/>
        </w:rPr>
      </w:pPr>
    </w:p>
    <w:p w14:paraId="6A1D2BC7" w14:textId="77777777" w:rsidR="006500DE" w:rsidRPr="004A7191" w:rsidRDefault="004A7191">
      <w:pPr>
        <w:pStyle w:val="BodyText"/>
        <w:spacing w:before="110"/>
        <w:ind w:left="1220"/>
        <w:rPr>
          <w:rFonts w:ascii="Bookman Old Style"/>
          <w:b/>
          <w:color w:val="000000" w:themeColor="text1"/>
        </w:rPr>
      </w:pPr>
      <w:r w:rsidRPr="004A7191">
        <w:rPr>
          <w:rFonts w:ascii="Bookman Old Style"/>
          <w:b/>
          <w:color w:val="000000" w:themeColor="text1"/>
        </w:rPr>
        <w:t>Scientific classification</w:t>
      </w:r>
    </w:p>
    <w:p w14:paraId="7C2567C0" w14:textId="77777777" w:rsidR="006500DE" w:rsidRPr="004A7191" w:rsidRDefault="004A7191">
      <w:pPr>
        <w:pStyle w:val="BodyText"/>
        <w:tabs>
          <w:tab w:val="left" w:pos="3081"/>
        </w:tabs>
        <w:spacing w:before="87"/>
        <w:ind w:left="1220"/>
        <w:rPr>
          <w:color w:val="000000" w:themeColor="text1"/>
        </w:rPr>
      </w:pPr>
      <w:r w:rsidRPr="004A7191">
        <w:rPr>
          <w:color w:val="000000" w:themeColor="text1"/>
        </w:rPr>
        <w:t>Kingdom:</w:t>
      </w:r>
      <w:r w:rsidRPr="004A7191">
        <w:rPr>
          <w:color w:val="000000" w:themeColor="text1"/>
        </w:rPr>
        <w:tab/>
        <w:t>Animalia</w:t>
      </w:r>
    </w:p>
    <w:p w14:paraId="420A379F"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Phylum:</w:t>
      </w:r>
      <w:r w:rsidRPr="004A7191">
        <w:rPr>
          <w:color w:val="000000" w:themeColor="text1"/>
        </w:rPr>
        <w:tab/>
        <w:t>Chordata</w:t>
      </w:r>
    </w:p>
    <w:p w14:paraId="1D04A6CE"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Class:</w:t>
      </w:r>
      <w:r w:rsidRPr="004A7191">
        <w:rPr>
          <w:color w:val="000000" w:themeColor="text1"/>
        </w:rPr>
        <w:tab/>
      </w:r>
      <w:r w:rsidRPr="004A7191">
        <w:rPr>
          <w:color w:val="000000" w:themeColor="text1"/>
          <w:spacing w:val="-7"/>
        </w:rPr>
        <w:t>Aves</w:t>
      </w:r>
    </w:p>
    <w:p w14:paraId="567FF0B8"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Order:</w:t>
      </w:r>
      <w:r w:rsidRPr="004A7191">
        <w:rPr>
          <w:color w:val="000000" w:themeColor="text1"/>
        </w:rPr>
        <w:tab/>
        <w:t>Passeriformes</w:t>
      </w:r>
    </w:p>
    <w:p w14:paraId="0542B26A" w14:textId="77777777" w:rsidR="006500DE" w:rsidRPr="004A7191" w:rsidRDefault="004A7191">
      <w:pPr>
        <w:pStyle w:val="BodyText"/>
        <w:tabs>
          <w:tab w:val="left" w:pos="3081"/>
        </w:tabs>
        <w:spacing w:before="110"/>
        <w:ind w:left="1220"/>
        <w:rPr>
          <w:color w:val="000000" w:themeColor="text1"/>
        </w:rPr>
      </w:pPr>
      <w:r w:rsidRPr="004A7191">
        <w:rPr>
          <w:color w:val="000000" w:themeColor="text1"/>
        </w:rPr>
        <w:t>Family:</w:t>
      </w:r>
      <w:r w:rsidRPr="004A7191">
        <w:rPr>
          <w:color w:val="000000" w:themeColor="text1"/>
        </w:rPr>
        <w:tab/>
      </w:r>
      <w:proofErr w:type="spellStart"/>
      <w:r w:rsidRPr="004A7191">
        <w:rPr>
          <w:color w:val="000000" w:themeColor="text1"/>
        </w:rPr>
        <w:t>Nectariniidae</w:t>
      </w:r>
      <w:proofErr w:type="spellEnd"/>
    </w:p>
    <w:p w14:paraId="6AC351BD" w14:textId="77777777" w:rsidR="006500DE" w:rsidRPr="004A7191" w:rsidRDefault="004A7191">
      <w:pPr>
        <w:pStyle w:val="BodyText"/>
        <w:tabs>
          <w:tab w:val="left" w:pos="3081"/>
        </w:tabs>
        <w:spacing w:before="90"/>
        <w:ind w:left="1220"/>
        <w:rPr>
          <w:color w:val="000000" w:themeColor="text1"/>
        </w:rPr>
      </w:pPr>
      <w:r w:rsidRPr="004A7191">
        <w:rPr>
          <w:color w:val="000000" w:themeColor="text1"/>
        </w:rPr>
        <w:t>Genus:</w:t>
      </w:r>
      <w:r w:rsidRPr="004A7191">
        <w:rPr>
          <w:color w:val="000000" w:themeColor="text1"/>
        </w:rPr>
        <w:tab/>
      </w:r>
      <w:proofErr w:type="spellStart"/>
      <w:r w:rsidRPr="004A7191">
        <w:rPr>
          <w:color w:val="000000" w:themeColor="text1"/>
        </w:rPr>
        <w:t>Arachnothera</w:t>
      </w:r>
      <w:proofErr w:type="spellEnd"/>
    </w:p>
    <w:p w14:paraId="6223B991" w14:textId="77777777" w:rsidR="00C73A63" w:rsidRPr="004A7191" w:rsidRDefault="004A7191" w:rsidP="00C73A63">
      <w:pPr>
        <w:spacing w:before="101"/>
        <w:ind w:left="1280"/>
        <w:rPr>
          <w:rFonts w:ascii="Trebuchet MS"/>
          <w:color w:val="000000" w:themeColor="text1"/>
          <w:sz w:val="16"/>
        </w:rPr>
      </w:pPr>
      <w:r w:rsidRPr="004A7191">
        <w:rPr>
          <w:color w:val="000000" w:themeColor="text1"/>
          <w:sz w:val="20"/>
        </w:rPr>
        <w:t>Species:</w:t>
      </w:r>
      <w:r w:rsidRPr="004A7191">
        <w:rPr>
          <w:color w:val="000000" w:themeColor="text1"/>
          <w:sz w:val="20"/>
        </w:rPr>
        <w:tab/>
      </w:r>
      <w:r w:rsidR="00C73A63">
        <w:rPr>
          <w:color w:val="000000" w:themeColor="text1"/>
          <w:sz w:val="20"/>
        </w:rPr>
        <w:t xml:space="preserve">                 </w:t>
      </w:r>
      <w:r w:rsidRPr="004A7191">
        <w:rPr>
          <w:rFonts w:ascii="Georgia"/>
          <w:i/>
          <w:color w:val="000000" w:themeColor="text1"/>
          <w:sz w:val="20"/>
        </w:rPr>
        <w:t>A.</w:t>
      </w:r>
      <w:r w:rsidRPr="004A7191">
        <w:rPr>
          <w:rFonts w:ascii="Georgia"/>
          <w:i/>
          <w:color w:val="000000" w:themeColor="text1"/>
          <w:spacing w:val="-29"/>
          <w:sz w:val="20"/>
        </w:rPr>
        <w:t xml:space="preserve"> </w:t>
      </w:r>
      <w:proofErr w:type="spellStart"/>
      <w:r w:rsidRPr="004A7191">
        <w:rPr>
          <w:rFonts w:ascii="Georgia"/>
          <w:i/>
          <w:color w:val="000000" w:themeColor="text1"/>
          <w:sz w:val="20"/>
        </w:rPr>
        <w:t>longirostra</w:t>
      </w:r>
      <w:proofErr w:type="spellEnd"/>
      <w:r w:rsidRPr="004A7191">
        <w:rPr>
          <w:rFonts w:ascii="Georgia"/>
          <w:i/>
          <w:color w:val="000000" w:themeColor="text1"/>
          <w:sz w:val="20"/>
        </w:rPr>
        <w:tab/>
      </w:r>
      <w:r w:rsidR="00C73A63">
        <w:rPr>
          <w:rFonts w:ascii="Georgia"/>
          <w:i/>
          <w:color w:val="000000" w:themeColor="text1"/>
          <w:sz w:val="20"/>
        </w:rPr>
        <w:t xml:space="preserve">                           </w:t>
      </w:r>
      <w:r w:rsidR="00C73A63" w:rsidRPr="004A7191">
        <w:rPr>
          <w:rFonts w:ascii="Trebuchet MS"/>
          <w:color w:val="000000" w:themeColor="text1"/>
          <w:sz w:val="16"/>
        </w:rPr>
        <w:t xml:space="preserve">Photograph: </w:t>
      </w:r>
      <w:proofErr w:type="spellStart"/>
      <w:r w:rsidR="00C73A63" w:rsidRPr="004A7191">
        <w:rPr>
          <w:rFonts w:ascii="Trebuchet MS"/>
          <w:color w:val="000000" w:themeColor="text1"/>
          <w:sz w:val="16"/>
        </w:rPr>
        <w:t>Urjit</w:t>
      </w:r>
      <w:proofErr w:type="spellEnd"/>
      <w:r w:rsidR="00C73A63" w:rsidRPr="004A7191">
        <w:rPr>
          <w:rFonts w:ascii="Trebuchet MS"/>
          <w:color w:val="000000" w:themeColor="text1"/>
          <w:sz w:val="16"/>
        </w:rPr>
        <w:t xml:space="preserve"> Dwivedi</w:t>
      </w:r>
    </w:p>
    <w:p w14:paraId="0F92DDD3" w14:textId="77777777" w:rsidR="006500DE" w:rsidRPr="004A7191" w:rsidRDefault="006500DE">
      <w:pPr>
        <w:tabs>
          <w:tab w:val="left" w:pos="3081"/>
          <w:tab w:val="left" w:pos="5458"/>
        </w:tabs>
        <w:spacing w:before="110"/>
        <w:ind w:left="1220"/>
        <w:rPr>
          <w:rFonts w:ascii="Trebuchet MS"/>
          <w:color w:val="000000" w:themeColor="text1"/>
          <w:sz w:val="16"/>
        </w:rPr>
      </w:pPr>
    </w:p>
    <w:sectPr w:rsidR="006500DE" w:rsidRPr="004A7191">
      <w:type w:val="continuous"/>
      <w:pgSz w:w="8240" w:h="12200"/>
      <w:pgMar w:top="880" w:right="0" w:bottom="28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A21B02" w14:textId="77777777" w:rsidR="001C1FA4" w:rsidRDefault="001C1FA4" w:rsidP="005C19DA">
      <w:r>
        <w:separator/>
      </w:r>
    </w:p>
  </w:endnote>
  <w:endnote w:type="continuationSeparator" w:id="0">
    <w:p w14:paraId="1AE0CE96" w14:textId="77777777" w:rsidR="001C1FA4" w:rsidRDefault="001C1FA4" w:rsidP="005C1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dobe Gothic Std B">
    <w:altName w:val="Adobe Gothic Std B"/>
    <w:panose1 w:val="020B0800000000000000"/>
    <w:charset w:val="80"/>
    <w:family w:val="swiss"/>
    <w:notTrueType/>
    <w:pitch w:val="variable"/>
    <w:sig w:usb0="00000203" w:usb1="29D72C10" w:usb2="00000010" w:usb3="00000000" w:csb0="002A0005" w:csb1="00000000"/>
  </w:font>
  <w:font w:name="Limelight">
    <w:altName w:val="Calibri"/>
    <w:panose1 w:val="020B0604020202020204"/>
    <w:charset w:val="00"/>
    <w:family w:val="auto"/>
    <w:pitch w:val="variable"/>
    <w:sig w:usb0="A00000AF" w:usb1="4000204A" w:usb2="00000000" w:usb3="00000000" w:csb0="00000093" w:csb1="00000000"/>
  </w:font>
  <w:font w:name="Bookman Old Style">
    <w:panose1 w:val="02050604050505020204"/>
    <w:charset w:val="00"/>
    <w:family w:val="roman"/>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51A2B5" w14:textId="77777777" w:rsidR="001C1FA4" w:rsidRDefault="001C1FA4" w:rsidP="005C19DA">
      <w:r>
        <w:separator/>
      </w:r>
    </w:p>
  </w:footnote>
  <w:footnote w:type="continuationSeparator" w:id="0">
    <w:p w14:paraId="78F928F5" w14:textId="77777777" w:rsidR="001C1FA4" w:rsidRDefault="001C1FA4" w:rsidP="005C19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140A7"/>
    <w:multiLevelType w:val="hybridMultilevel"/>
    <w:tmpl w:val="2BF48830"/>
    <w:lvl w:ilvl="0" w:tplc="23BE90B8">
      <w:start w:val="14"/>
      <w:numFmt w:val="decimal"/>
      <w:lvlText w:val="%1."/>
      <w:lvlJc w:val="left"/>
      <w:pPr>
        <w:ind w:left="1860" w:hanging="720"/>
      </w:pPr>
      <w:rPr>
        <w:rFonts w:ascii="Arial" w:eastAsia="Arial" w:hAnsi="Arial" w:cs="Arial" w:hint="default"/>
        <w:color w:val="FFFFFF"/>
        <w:w w:val="100"/>
        <w:sz w:val="44"/>
        <w:szCs w:val="44"/>
        <w:lang w:val="en-US" w:eastAsia="en-US" w:bidi="en-US"/>
      </w:rPr>
    </w:lvl>
    <w:lvl w:ilvl="1" w:tplc="79006A6E">
      <w:numFmt w:val="bullet"/>
      <w:lvlText w:val="•"/>
      <w:lvlJc w:val="left"/>
      <w:pPr>
        <w:ind w:left="2498" w:hanging="720"/>
      </w:pPr>
      <w:rPr>
        <w:rFonts w:hint="default"/>
        <w:lang w:val="en-US" w:eastAsia="en-US" w:bidi="en-US"/>
      </w:rPr>
    </w:lvl>
    <w:lvl w:ilvl="2" w:tplc="902EADC0">
      <w:numFmt w:val="bullet"/>
      <w:lvlText w:val="•"/>
      <w:lvlJc w:val="left"/>
      <w:pPr>
        <w:ind w:left="3136" w:hanging="720"/>
      </w:pPr>
      <w:rPr>
        <w:rFonts w:hint="default"/>
        <w:lang w:val="en-US" w:eastAsia="en-US" w:bidi="en-US"/>
      </w:rPr>
    </w:lvl>
    <w:lvl w:ilvl="3" w:tplc="1004E8BC">
      <w:numFmt w:val="bullet"/>
      <w:lvlText w:val="•"/>
      <w:lvlJc w:val="left"/>
      <w:pPr>
        <w:ind w:left="3774" w:hanging="720"/>
      </w:pPr>
      <w:rPr>
        <w:rFonts w:hint="default"/>
        <w:lang w:val="en-US" w:eastAsia="en-US" w:bidi="en-US"/>
      </w:rPr>
    </w:lvl>
    <w:lvl w:ilvl="4" w:tplc="275ECFBC">
      <w:numFmt w:val="bullet"/>
      <w:lvlText w:val="•"/>
      <w:lvlJc w:val="left"/>
      <w:pPr>
        <w:ind w:left="4412" w:hanging="720"/>
      </w:pPr>
      <w:rPr>
        <w:rFonts w:hint="default"/>
        <w:lang w:val="en-US" w:eastAsia="en-US" w:bidi="en-US"/>
      </w:rPr>
    </w:lvl>
    <w:lvl w:ilvl="5" w:tplc="E048EAC0">
      <w:numFmt w:val="bullet"/>
      <w:lvlText w:val="•"/>
      <w:lvlJc w:val="left"/>
      <w:pPr>
        <w:ind w:left="5050" w:hanging="720"/>
      </w:pPr>
      <w:rPr>
        <w:rFonts w:hint="default"/>
        <w:lang w:val="en-US" w:eastAsia="en-US" w:bidi="en-US"/>
      </w:rPr>
    </w:lvl>
    <w:lvl w:ilvl="6" w:tplc="474A3DBC">
      <w:numFmt w:val="bullet"/>
      <w:lvlText w:val="•"/>
      <w:lvlJc w:val="left"/>
      <w:pPr>
        <w:ind w:left="5688" w:hanging="720"/>
      </w:pPr>
      <w:rPr>
        <w:rFonts w:hint="default"/>
        <w:lang w:val="en-US" w:eastAsia="en-US" w:bidi="en-US"/>
      </w:rPr>
    </w:lvl>
    <w:lvl w:ilvl="7" w:tplc="E438FCC6">
      <w:numFmt w:val="bullet"/>
      <w:lvlText w:val="•"/>
      <w:lvlJc w:val="left"/>
      <w:pPr>
        <w:ind w:left="6326" w:hanging="720"/>
      </w:pPr>
      <w:rPr>
        <w:rFonts w:hint="default"/>
        <w:lang w:val="en-US" w:eastAsia="en-US" w:bidi="en-US"/>
      </w:rPr>
    </w:lvl>
    <w:lvl w:ilvl="8" w:tplc="DCE82E34">
      <w:numFmt w:val="bullet"/>
      <w:lvlText w:val="•"/>
      <w:lvlJc w:val="left"/>
      <w:pPr>
        <w:ind w:left="6964" w:hanging="720"/>
      </w:pPr>
      <w:rPr>
        <w:rFonts w:hint="default"/>
        <w:lang w:val="en-US" w:eastAsia="en-US" w:bidi="en-US"/>
      </w:rPr>
    </w:lvl>
  </w:abstractNum>
  <w:abstractNum w:abstractNumId="1" w15:restartNumberingAfterBreak="0">
    <w:nsid w:val="0873529B"/>
    <w:multiLevelType w:val="hybridMultilevel"/>
    <w:tmpl w:val="AF66845C"/>
    <w:lvl w:ilvl="0" w:tplc="5470B91C">
      <w:start w:val="29"/>
      <w:numFmt w:val="decimal"/>
      <w:lvlText w:val="%1"/>
      <w:lvlJc w:val="left"/>
      <w:pPr>
        <w:ind w:left="1180" w:hanging="760"/>
      </w:pPr>
      <w:rPr>
        <w:rFonts w:ascii="Times New Roman" w:eastAsia="Times New Roman" w:hAnsi="Times New Roman" w:cs="Times New Roman" w:hint="default"/>
        <w:spacing w:val="-16"/>
        <w:w w:val="100"/>
        <w:sz w:val="20"/>
        <w:szCs w:val="20"/>
        <w:lang w:val="en-US" w:eastAsia="en-US" w:bidi="en-US"/>
      </w:rPr>
    </w:lvl>
    <w:lvl w:ilvl="1" w:tplc="0A20EC1E">
      <w:numFmt w:val="bullet"/>
      <w:lvlText w:val="•"/>
      <w:lvlJc w:val="left"/>
      <w:pPr>
        <w:ind w:left="1886" w:hanging="760"/>
      </w:pPr>
      <w:rPr>
        <w:rFonts w:hint="default"/>
        <w:lang w:val="en-US" w:eastAsia="en-US" w:bidi="en-US"/>
      </w:rPr>
    </w:lvl>
    <w:lvl w:ilvl="2" w:tplc="DF96211C">
      <w:numFmt w:val="bullet"/>
      <w:lvlText w:val="•"/>
      <w:lvlJc w:val="left"/>
      <w:pPr>
        <w:ind w:left="2592" w:hanging="760"/>
      </w:pPr>
      <w:rPr>
        <w:rFonts w:hint="default"/>
        <w:lang w:val="en-US" w:eastAsia="en-US" w:bidi="en-US"/>
      </w:rPr>
    </w:lvl>
    <w:lvl w:ilvl="3" w:tplc="738674C2">
      <w:numFmt w:val="bullet"/>
      <w:lvlText w:val="•"/>
      <w:lvlJc w:val="left"/>
      <w:pPr>
        <w:ind w:left="3298" w:hanging="760"/>
      </w:pPr>
      <w:rPr>
        <w:rFonts w:hint="default"/>
        <w:lang w:val="en-US" w:eastAsia="en-US" w:bidi="en-US"/>
      </w:rPr>
    </w:lvl>
    <w:lvl w:ilvl="4" w:tplc="A00A1E44">
      <w:numFmt w:val="bullet"/>
      <w:lvlText w:val="•"/>
      <w:lvlJc w:val="left"/>
      <w:pPr>
        <w:ind w:left="4004" w:hanging="760"/>
      </w:pPr>
      <w:rPr>
        <w:rFonts w:hint="default"/>
        <w:lang w:val="en-US" w:eastAsia="en-US" w:bidi="en-US"/>
      </w:rPr>
    </w:lvl>
    <w:lvl w:ilvl="5" w:tplc="A13053B4">
      <w:numFmt w:val="bullet"/>
      <w:lvlText w:val="•"/>
      <w:lvlJc w:val="left"/>
      <w:pPr>
        <w:ind w:left="4710" w:hanging="760"/>
      </w:pPr>
      <w:rPr>
        <w:rFonts w:hint="default"/>
        <w:lang w:val="en-US" w:eastAsia="en-US" w:bidi="en-US"/>
      </w:rPr>
    </w:lvl>
    <w:lvl w:ilvl="6" w:tplc="87566D5A">
      <w:numFmt w:val="bullet"/>
      <w:lvlText w:val="•"/>
      <w:lvlJc w:val="left"/>
      <w:pPr>
        <w:ind w:left="5416" w:hanging="760"/>
      </w:pPr>
      <w:rPr>
        <w:rFonts w:hint="default"/>
        <w:lang w:val="en-US" w:eastAsia="en-US" w:bidi="en-US"/>
      </w:rPr>
    </w:lvl>
    <w:lvl w:ilvl="7" w:tplc="88FE0948">
      <w:numFmt w:val="bullet"/>
      <w:lvlText w:val="•"/>
      <w:lvlJc w:val="left"/>
      <w:pPr>
        <w:ind w:left="6122" w:hanging="760"/>
      </w:pPr>
      <w:rPr>
        <w:rFonts w:hint="default"/>
        <w:lang w:val="en-US" w:eastAsia="en-US" w:bidi="en-US"/>
      </w:rPr>
    </w:lvl>
    <w:lvl w:ilvl="8" w:tplc="5FD83ABA">
      <w:numFmt w:val="bullet"/>
      <w:lvlText w:val="•"/>
      <w:lvlJc w:val="left"/>
      <w:pPr>
        <w:ind w:left="6828" w:hanging="760"/>
      </w:pPr>
      <w:rPr>
        <w:rFonts w:hint="default"/>
        <w:lang w:val="en-US" w:eastAsia="en-US" w:bidi="en-US"/>
      </w:rPr>
    </w:lvl>
  </w:abstractNum>
  <w:abstractNum w:abstractNumId="2" w15:restartNumberingAfterBreak="0">
    <w:nsid w:val="1FD02B02"/>
    <w:multiLevelType w:val="hybridMultilevel"/>
    <w:tmpl w:val="506837F0"/>
    <w:lvl w:ilvl="0" w:tplc="712C239E">
      <w:start w:val="56"/>
      <w:numFmt w:val="decimal"/>
      <w:lvlText w:val="%1."/>
      <w:lvlJc w:val="left"/>
      <w:pPr>
        <w:ind w:left="1840" w:hanging="740"/>
      </w:pPr>
      <w:rPr>
        <w:rFonts w:hint="default"/>
        <w:w w:val="100"/>
        <w:lang w:val="en-US" w:eastAsia="en-US" w:bidi="en-US"/>
      </w:rPr>
    </w:lvl>
    <w:lvl w:ilvl="1" w:tplc="CDF6FAE8">
      <w:numFmt w:val="bullet"/>
      <w:lvlText w:val="•"/>
      <w:lvlJc w:val="left"/>
      <w:pPr>
        <w:ind w:left="2480" w:hanging="740"/>
      </w:pPr>
      <w:rPr>
        <w:rFonts w:hint="default"/>
        <w:lang w:val="en-US" w:eastAsia="en-US" w:bidi="en-US"/>
      </w:rPr>
    </w:lvl>
    <w:lvl w:ilvl="2" w:tplc="2C1217B2">
      <w:numFmt w:val="bullet"/>
      <w:lvlText w:val="•"/>
      <w:lvlJc w:val="left"/>
      <w:pPr>
        <w:ind w:left="3120" w:hanging="740"/>
      </w:pPr>
      <w:rPr>
        <w:rFonts w:hint="default"/>
        <w:lang w:val="en-US" w:eastAsia="en-US" w:bidi="en-US"/>
      </w:rPr>
    </w:lvl>
    <w:lvl w:ilvl="3" w:tplc="6220E1F4">
      <w:numFmt w:val="bullet"/>
      <w:lvlText w:val="•"/>
      <w:lvlJc w:val="left"/>
      <w:pPr>
        <w:ind w:left="3760" w:hanging="740"/>
      </w:pPr>
      <w:rPr>
        <w:rFonts w:hint="default"/>
        <w:lang w:val="en-US" w:eastAsia="en-US" w:bidi="en-US"/>
      </w:rPr>
    </w:lvl>
    <w:lvl w:ilvl="4" w:tplc="ED488D9C">
      <w:numFmt w:val="bullet"/>
      <w:lvlText w:val="•"/>
      <w:lvlJc w:val="left"/>
      <w:pPr>
        <w:ind w:left="4400" w:hanging="740"/>
      </w:pPr>
      <w:rPr>
        <w:rFonts w:hint="default"/>
        <w:lang w:val="en-US" w:eastAsia="en-US" w:bidi="en-US"/>
      </w:rPr>
    </w:lvl>
    <w:lvl w:ilvl="5" w:tplc="3B269FBC">
      <w:numFmt w:val="bullet"/>
      <w:lvlText w:val="•"/>
      <w:lvlJc w:val="left"/>
      <w:pPr>
        <w:ind w:left="5040" w:hanging="740"/>
      </w:pPr>
      <w:rPr>
        <w:rFonts w:hint="default"/>
        <w:lang w:val="en-US" w:eastAsia="en-US" w:bidi="en-US"/>
      </w:rPr>
    </w:lvl>
    <w:lvl w:ilvl="6" w:tplc="90684A16">
      <w:numFmt w:val="bullet"/>
      <w:lvlText w:val="•"/>
      <w:lvlJc w:val="left"/>
      <w:pPr>
        <w:ind w:left="5680" w:hanging="740"/>
      </w:pPr>
      <w:rPr>
        <w:rFonts w:hint="default"/>
        <w:lang w:val="en-US" w:eastAsia="en-US" w:bidi="en-US"/>
      </w:rPr>
    </w:lvl>
    <w:lvl w:ilvl="7" w:tplc="A67ED5B6">
      <w:numFmt w:val="bullet"/>
      <w:lvlText w:val="•"/>
      <w:lvlJc w:val="left"/>
      <w:pPr>
        <w:ind w:left="6320" w:hanging="740"/>
      </w:pPr>
      <w:rPr>
        <w:rFonts w:hint="default"/>
        <w:lang w:val="en-US" w:eastAsia="en-US" w:bidi="en-US"/>
      </w:rPr>
    </w:lvl>
    <w:lvl w:ilvl="8" w:tplc="1F6A6542">
      <w:numFmt w:val="bullet"/>
      <w:lvlText w:val="•"/>
      <w:lvlJc w:val="left"/>
      <w:pPr>
        <w:ind w:left="6960" w:hanging="740"/>
      </w:pPr>
      <w:rPr>
        <w:rFonts w:hint="default"/>
        <w:lang w:val="en-US" w:eastAsia="en-US" w:bidi="en-US"/>
      </w:rPr>
    </w:lvl>
  </w:abstractNum>
  <w:abstractNum w:abstractNumId="3" w15:restartNumberingAfterBreak="0">
    <w:nsid w:val="5EDC5C2B"/>
    <w:multiLevelType w:val="hybridMultilevel"/>
    <w:tmpl w:val="6346EA5C"/>
    <w:lvl w:ilvl="0" w:tplc="7D34C5F4">
      <w:start w:val="1"/>
      <w:numFmt w:val="decimal"/>
      <w:lvlText w:val="%1."/>
      <w:lvlJc w:val="left"/>
      <w:pPr>
        <w:ind w:left="1604" w:hanging="465"/>
      </w:pPr>
      <w:rPr>
        <w:rFonts w:ascii="Arial" w:eastAsia="Arial" w:hAnsi="Arial" w:cs="Arial" w:hint="default"/>
        <w:color w:val="FFFFFF"/>
        <w:w w:val="100"/>
        <w:sz w:val="44"/>
        <w:szCs w:val="44"/>
        <w:lang w:val="en-US" w:eastAsia="en-US" w:bidi="en-US"/>
      </w:rPr>
    </w:lvl>
    <w:lvl w:ilvl="1" w:tplc="D92C16F4">
      <w:numFmt w:val="bullet"/>
      <w:lvlText w:val="•"/>
      <w:lvlJc w:val="left"/>
      <w:pPr>
        <w:ind w:left="2264" w:hanging="465"/>
      </w:pPr>
      <w:rPr>
        <w:rFonts w:hint="default"/>
        <w:lang w:val="en-US" w:eastAsia="en-US" w:bidi="en-US"/>
      </w:rPr>
    </w:lvl>
    <w:lvl w:ilvl="2" w:tplc="F03A95A0">
      <w:numFmt w:val="bullet"/>
      <w:lvlText w:val="•"/>
      <w:lvlJc w:val="left"/>
      <w:pPr>
        <w:ind w:left="2928" w:hanging="465"/>
      </w:pPr>
      <w:rPr>
        <w:rFonts w:hint="default"/>
        <w:lang w:val="en-US" w:eastAsia="en-US" w:bidi="en-US"/>
      </w:rPr>
    </w:lvl>
    <w:lvl w:ilvl="3" w:tplc="816C8AB6">
      <w:numFmt w:val="bullet"/>
      <w:lvlText w:val="•"/>
      <w:lvlJc w:val="left"/>
      <w:pPr>
        <w:ind w:left="3592" w:hanging="465"/>
      </w:pPr>
      <w:rPr>
        <w:rFonts w:hint="default"/>
        <w:lang w:val="en-US" w:eastAsia="en-US" w:bidi="en-US"/>
      </w:rPr>
    </w:lvl>
    <w:lvl w:ilvl="4" w:tplc="DD164DBC">
      <w:numFmt w:val="bullet"/>
      <w:lvlText w:val="•"/>
      <w:lvlJc w:val="left"/>
      <w:pPr>
        <w:ind w:left="4256" w:hanging="465"/>
      </w:pPr>
      <w:rPr>
        <w:rFonts w:hint="default"/>
        <w:lang w:val="en-US" w:eastAsia="en-US" w:bidi="en-US"/>
      </w:rPr>
    </w:lvl>
    <w:lvl w:ilvl="5" w:tplc="9BD0F92A">
      <w:numFmt w:val="bullet"/>
      <w:lvlText w:val="•"/>
      <w:lvlJc w:val="left"/>
      <w:pPr>
        <w:ind w:left="4920" w:hanging="465"/>
      </w:pPr>
      <w:rPr>
        <w:rFonts w:hint="default"/>
        <w:lang w:val="en-US" w:eastAsia="en-US" w:bidi="en-US"/>
      </w:rPr>
    </w:lvl>
    <w:lvl w:ilvl="6" w:tplc="4E9E876E">
      <w:numFmt w:val="bullet"/>
      <w:lvlText w:val="•"/>
      <w:lvlJc w:val="left"/>
      <w:pPr>
        <w:ind w:left="5584" w:hanging="465"/>
      </w:pPr>
      <w:rPr>
        <w:rFonts w:hint="default"/>
        <w:lang w:val="en-US" w:eastAsia="en-US" w:bidi="en-US"/>
      </w:rPr>
    </w:lvl>
    <w:lvl w:ilvl="7" w:tplc="0CEC0404">
      <w:numFmt w:val="bullet"/>
      <w:lvlText w:val="•"/>
      <w:lvlJc w:val="left"/>
      <w:pPr>
        <w:ind w:left="6248" w:hanging="465"/>
      </w:pPr>
      <w:rPr>
        <w:rFonts w:hint="default"/>
        <w:lang w:val="en-US" w:eastAsia="en-US" w:bidi="en-US"/>
      </w:rPr>
    </w:lvl>
    <w:lvl w:ilvl="8" w:tplc="89586836">
      <w:numFmt w:val="bullet"/>
      <w:lvlText w:val="•"/>
      <w:lvlJc w:val="left"/>
      <w:pPr>
        <w:ind w:left="6912" w:hanging="465"/>
      </w:pPr>
      <w:rPr>
        <w:rFonts w:hint="default"/>
        <w:lang w:val="en-US" w:eastAsia="en-US" w:bidi="en-US"/>
      </w:r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dayan borthakur">
    <w15:presenceInfo w15:providerId="Windows Live" w15:userId="d92177ff59bab7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0DE"/>
    <w:rsid w:val="00097398"/>
    <w:rsid w:val="000A0B86"/>
    <w:rsid w:val="000D4DE7"/>
    <w:rsid w:val="001251EE"/>
    <w:rsid w:val="00125C65"/>
    <w:rsid w:val="00152334"/>
    <w:rsid w:val="0015444F"/>
    <w:rsid w:val="001C1FA4"/>
    <w:rsid w:val="001D7277"/>
    <w:rsid w:val="003B34BB"/>
    <w:rsid w:val="003C1F28"/>
    <w:rsid w:val="003E4C19"/>
    <w:rsid w:val="004A7191"/>
    <w:rsid w:val="005770A0"/>
    <w:rsid w:val="005C19DA"/>
    <w:rsid w:val="006500DE"/>
    <w:rsid w:val="0069397C"/>
    <w:rsid w:val="007344DF"/>
    <w:rsid w:val="00750405"/>
    <w:rsid w:val="00872416"/>
    <w:rsid w:val="00931158"/>
    <w:rsid w:val="0093353A"/>
    <w:rsid w:val="009D103F"/>
    <w:rsid w:val="00A35927"/>
    <w:rsid w:val="00AD463E"/>
    <w:rsid w:val="00AE0F71"/>
    <w:rsid w:val="00AE6195"/>
    <w:rsid w:val="00B447C2"/>
    <w:rsid w:val="00B7268B"/>
    <w:rsid w:val="00C22B89"/>
    <w:rsid w:val="00C73A63"/>
    <w:rsid w:val="00C76FDC"/>
    <w:rsid w:val="00D15255"/>
    <w:rsid w:val="00D7016C"/>
    <w:rsid w:val="00E6055B"/>
    <w:rsid w:val="00ED6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7D048"/>
  <w15:docId w15:val="{04B0EB04-34DF-48BC-B447-99FB8A3B4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67"/>
      <w:outlineLvl w:val="0"/>
    </w:pPr>
    <w:rPr>
      <w:rFonts w:ascii="Arial" w:eastAsia="Arial" w:hAnsi="Arial" w:cs="Arial"/>
      <w:sz w:val="44"/>
      <w:szCs w:val="44"/>
    </w:rPr>
  </w:style>
  <w:style w:type="paragraph" w:styleId="Heading2">
    <w:name w:val="heading 2"/>
    <w:basedOn w:val="Normal"/>
    <w:uiPriority w:val="9"/>
    <w:unhideWhenUsed/>
    <w:qFormat/>
    <w:pPr>
      <w:spacing w:before="36"/>
      <w:ind w:left="1160"/>
      <w:outlineLvl w:val="1"/>
    </w:pPr>
    <w:rPr>
      <w:b/>
      <w:bCs/>
      <w:sz w:val="24"/>
      <w:szCs w:val="24"/>
    </w:rPr>
  </w:style>
  <w:style w:type="paragraph" w:styleId="Heading3">
    <w:name w:val="heading 3"/>
    <w:basedOn w:val="Normal"/>
    <w:uiPriority w:val="9"/>
    <w:unhideWhenUsed/>
    <w:qFormat/>
    <w:pPr>
      <w:spacing w:before="142"/>
      <w:ind w:left="519"/>
      <w:outlineLvl w:val="2"/>
    </w:pPr>
    <w:rPr>
      <w:rFonts w:ascii="Trebuchet MS" w:eastAsia="Trebuchet MS" w:hAnsi="Trebuchet MS" w:cs="Trebuchet MS"/>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67"/>
      <w:ind w:left="1860" w:hanging="72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C19DA"/>
    <w:pPr>
      <w:tabs>
        <w:tab w:val="center" w:pos="4513"/>
        <w:tab w:val="right" w:pos="9026"/>
      </w:tabs>
    </w:pPr>
  </w:style>
  <w:style w:type="character" w:customStyle="1" w:styleId="HeaderChar">
    <w:name w:val="Header Char"/>
    <w:basedOn w:val="DefaultParagraphFont"/>
    <w:link w:val="Header"/>
    <w:uiPriority w:val="99"/>
    <w:rsid w:val="005C19DA"/>
    <w:rPr>
      <w:rFonts w:ascii="Times New Roman" w:eastAsia="Times New Roman" w:hAnsi="Times New Roman" w:cs="Times New Roman"/>
      <w:lang w:bidi="en-US"/>
    </w:rPr>
  </w:style>
  <w:style w:type="paragraph" w:styleId="Footer">
    <w:name w:val="footer"/>
    <w:basedOn w:val="Normal"/>
    <w:link w:val="FooterChar"/>
    <w:uiPriority w:val="99"/>
    <w:unhideWhenUsed/>
    <w:rsid w:val="005C19DA"/>
    <w:pPr>
      <w:tabs>
        <w:tab w:val="center" w:pos="4513"/>
        <w:tab w:val="right" w:pos="9026"/>
      </w:tabs>
    </w:pPr>
  </w:style>
  <w:style w:type="character" w:customStyle="1" w:styleId="FooterChar">
    <w:name w:val="Footer Char"/>
    <w:basedOn w:val="DefaultParagraphFont"/>
    <w:link w:val="Footer"/>
    <w:uiPriority w:val="99"/>
    <w:rsid w:val="005C19DA"/>
    <w:rPr>
      <w:rFonts w:ascii="Times New Roman" w:eastAsia="Times New Roman" w:hAnsi="Times New Roman" w:cs="Times New Roman"/>
      <w:lang w:bidi="en-US"/>
    </w:rPr>
  </w:style>
  <w:style w:type="paragraph" w:styleId="NoSpacing">
    <w:name w:val="No Spacing"/>
    <w:link w:val="NoSpacingChar"/>
    <w:uiPriority w:val="1"/>
    <w:qFormat/>
    <w:rsid w:val="000A0B86"/>
    <w:pPr>
      <w:widowControl/>
      <w:autoSpaceDE/>
      <w:autoSpaceDN/>
    </w:pPr>
    <w:rPr>
      <w:rFonts w:eastAsiaTheme="minorEastAsia"/>
    </w:rPr>
  </w:style>
  <w:style w:type="character" w:customStyle="1" w:styleId="NoSpacingChar">
    <w:name w:val="No Spacing Char"/>
    <w:basedOn w:val="DefaultParagraphFont"/>
    <w:link w:val="NoSpacing"/>
    <w:uiPriority w:val="1"/>
    <w:rsid w:val="000A0B8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1" Type="http://schemas.openxmlformats.org/officeDocument/2006/relationships/image" Target="media/image7.png"/><Relationship Id="rId63" Type="http://schemas.openxmlformats.org/officeDocument/2006/relationships/image" Target="media/image31.jpeg"/><Relationship Id="rId84" Type="http://schemas.openxmlformats.org/officeDocument/2006/relationships/image" Target="media/image43.png"/><Relationship Id="rId138" Type="http://schemas.openxmlformats.org/officeDocument/2006/relationships/image" Target="media/image80.png"/><Relationship Id="rId159" Type="http://schemas.openxmlformats.org/officeDocument/2006/relationships/image" Target="media/image92.jpe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17.jpeg"/><Relationship Id="rId53" Type="http://schemas.openxmlformats.org/officeDocument/2006/relationships/image" Target="media/image24.jpeg"/><Relationship Id="rId58" Type="http://schemas.openxmlformats.org/officeDocument/2006/relationships/image" Target="media/image48.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57.jpeg"/><Relationship Id="rId123" Type="http://schemas.openxmlformats.org/officeDocument/2006/relationships/image" Target="media/image113.jpeg"/><Relationship Id="rId128" Type="http://schemas.openxmlformats.org/officeDocument/2006/relationships/image" Target="media/image74.jpeg"/><Relationship Id="rId144" Type="http://schemas.openxmlformats.org/officeDocument/2006/relationships/image" Target="media/image134.jpeg"/><Relationship Id="rId149" Type="http://schemas.openxmlformats.org/officeDocument/2006/relationships/image" Target="media/image85.jpeg"/><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53.jpeg"/><Relationship Id="rId160" Type="http://schemas.openxmlformats.org/officeDocument/2006/relationships/image" Target="media/image150.jpeg"/><Relationship Id="rId16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2.jpe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33.jpeg"/><Relationship Id="rId113" Type="http://schemas.openxmlformats.org/officeDocument/2006/relationships/image" Target="media/image103.jpeg"/><Relationship Id="rId139" Type="http://schemas.openxmlformats.org/officeDocument/2006/relationships/image" Target="media/image81.png"/><Relationship Id="rId80" Type="http://schemas.openxmlformats.org/officeDocument/2006/relationships/image" Target="media/image68.png"/><Relationship Id="rId150" Type="http://schemas.openxmlformats.org/officeDocument/2006/relationships/image" Target="media/image140.jpeg"/><Relationship Id="rId155" Type="http://schemas.openxmlformats.org/officeDocument/2006/relationships/image" Target="media/image88.jpeg"/><Relationship Id="rId12" Type="http://schemas.openxmlformats.org/officeDocument/2006/relationships/image" Target="media/image4.png"/><Relationship Id="rId17" Type="http://schemas.openxmlformats.org/officeDocument/2006/relationships/image" Target="media/image10.jpeg"/><Relationship Id="rId33" Type="http://schemas.openxmlformats.org/officeDocument/2006/relationships/image" Target="media/image15.jpeg"/><Relationship Id="rId38" Type="http://schemas.openxmlformats.org/officeDocument/2006/relationships/image" Target="media/image18.jpeg"/><Relationship Id="rId59" Type="http://schemas.openxmlformats.org/officeDocument/2006/relationships/image" Target="media/image29.jpeg"/><Relationship Id="rId103" Type="http://schemas.openxmlformats.org/officeDocument/2006/relationships/image" Target="media/image93.jpeg"/><Relationship Id="rId108" Type="http://schemas.openxmlformats.org/officeDocument/2006/relationships/image" Target="media/image61.jpeg"/><Relationship Id="rId124" Type="http://schemas.openxmlformats.org/officeDocument/2006/relationships/image" Target="media/image72.jpeg"/><Relationship Id="rId129" Type="http://schemas.openxmlformats.org/officeDocument/2006/relationships/image" Target="media/image119.jpeg"/><Relationship Id="rId54" Type="http://schemas.openxmlformats.org/officeDocument/2006/relationships/image" Target="media/image44.jpeg"/><Relationship Id="rId70" Type="http://schemas.openxmlformats.org/officeDocument/2006/relationships/image" Target="media/image47.jpeg"/><Relationship Id="rId75" Type="http://schemas.openxmlformats.org/officeDocument/2006/relationships/image" Target="media/image37.jpeg"/><Relationship Id="rId91" Type="http://schemas.openxmlformats.org/officeDocument/2006/relationships/image" Target="media/image49.jpeg"/><Relationship Id="rId96" Type="http://schemas.openxmlformats.org/officeDocument/2006/relationships/image" Target="media/image55.jpeg"/><Relationship Id="rId145" Type="http://schemas.openxmlformats.org/officeDocument/2006/relationships/image" Target="media/image135.png"/><Relationship Id="rId16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20.jpeg"/><Relationship Id="rId49" Type="http://schemas.openxmlformats.org/officeDocument/2006/relationships/image" Target="media/image21.png"/><Relationship Id="rId114" Type="http://schemas.openxmlformats.org/officeDocument/2006/relationships/image" Target="media/image66.jpeg"/><Relationship Id="rId60" Type="http://schemas.openxmlformats.org/officeDocument/2006/relationships/image" Target="media/image50.jpeg"/><Relationship Id="rId65" Type="http://schemas.openxmlformats.org/officeDocument/2006/relationships/image" Target="media/image32.jpeg"/><Relationship Id="rId81" Type="http://schemas.openxmlformats.org/officeDocument/2006/relationships/image" Target="media/image40.jpeg"/><Relationship Id="rId130" Type="http://schemas.openxmlformats.org/officeDocument/2006/relationships/image" Target="media/image75.jpeg"/><Relationship Id="rId135" Type="http://schemas.openxmlformats.org/officeDocument/2006/relationships/image" Target="media/image125.jpeg"/><Relationship Id="rId151" Type="http://schemas.openxmlformats.org/officeDocument/2006/relationships/image" Target="media/image86.jpeg"/><Relationship Id="rId156" Type="http://schemas.openxmlformats.org/officeDocument/2006/relationships/image" Target="media/image146.jpeg"/><Relationship Id="rId13" Type="http://schemas.openxmlformats.org/officeDocument/2006/relationships/image" Target="media/image6.png"/><Relationship Id="rId18" Type="http://schemas.openxmlformats.org/officeDocument/2006/relationships/image" Target="media/image6.jpeg"/><Relationship Id="rId39" Type="http://schemas.openxmlformats.org/officeDocument/2006/relationships/image" Target="media/image19.jpeg"/><Relationship Id="rId109" Type="http://schemas.openxmlformats.org/officeDocument/2006/relationships/image" Target="media/image99.jpeg"/><Relationship Id="rId34" Type="http://schemas.openxmlformats.org/officeDocument/2006/relationships/image" Target="media/image26.jpeg"/><Relationship Id="rId50" Type="http://schemas.openxmlformats.org/officeDocument/2006/relationships/image" Target="media/image22.png"/><Relationship Id="rId55" Type="http://schemas.openxmlformats.org/officeDocument/2006/relationships/image" Target="media/image25.jpeg"/><Relationship Id="rId76" Type="http://schemas.openxmlformats.org/officeDocument/2006/relationships/image" Target="media/image64.jpeg"/><Relationship Id="rId104" Type="http://schemas.openxmlformats.org/officeDocument/2006/relationships/image" Target="media/image58.jpeg"/><Relationship Id="rId125" Type="http://schemas.openxmlformats.org/officeDocument/2006/relationships/image" Target="media/image115.jpe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35.jpeg"/><Relationship Id="rId92" Type="http://schemas.openxmlformats.org/officeDocument/2006/relationships/image" Target="media/image82.jpeg"/><Relationship Id="rId162" Type="http://schemas.openxmlformats.org/officeDocument/2006/relationships/image" Target="media/image152.jpe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6.png"/><Relationship Id="rId40"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77.jpeg"/><Relationship Id="rId110" Type="http://schemas.openxmlformats.org/officeDocument/2006/relationships/image" Target="media/image63.jpeg"/><Relationship Id="rId115" Type="http://schemas.openxmlformats.org/officeDocument/2006/relationships/image" Target="media/image71.jpeg"/><Relationship Id="rId131" Type="http://schemas.openxmlformats.org/officeDocument/2006/relationships/image" Target="media/image76.jpeg"/><Relationship Id="rId136" Type="http://schemas.openxmlformats.org/officeDocument/2006/relationships/image" Target="media/image78.jpeg"/><Relationship Id="rId157" Type="http://schemas.openxmlformats.org/officeDocument/2006/relationships/image" Target="media/image90.jpeg"/><Relationship Id="rId61" Type="http://schemas.openxmlformats.org/officeDocument/2006/relationships/image" Target="media/image30.jpeg"/><Relationship Id="rId82" Type="http://schemas.openxmlformats.org/officeDocument/2006/relationships/image" Target="media/image41.jpeg"/><Relationship Id="rId152" Type="http://schemas.openxmlformats.org/officeDocument/2006/relationships/image" Target="media/image142.jpeg"/><Relationship Id="rId19" Type="http://schemas.openxmlformats.org/officeDocument/2006/relationships/image" Target="media/image9.png"/><Relationship Id="rId14" Type="http://schemas.openxmlformats.org/officeDocument/2006/relationships/image" Target="media/image7.jpeg"/><Relationship Id="rId30" Type="http://schemas.openxmlformats.org/officeDocument/2006/relationships/image" Target="media/image14.png"/><Relationship Id="rId35" Type="http://schemas.openxmlformats.org/officeDocument/2006/relationships/image" Target="media/image16.jpeg"/><Relationship Id="rId56" Type="http://schemas.openxmlformats.org/officeDocument/2006/relationships/image" Target="media/image46.jpeg"/><Relationship Id="rId77" Type="http://schemas.openxmlformats.org/officeDocument/2006/relationships/image" Target="media/image38.jpeg"/><Relationship Id="rId100" Type="http://schemas.openxmlformats.org/officeDocument/2006/relationships/image" Target="media/image56.jpeg"/><Relationship Id="rId105" Type="http://schemas.openxmlformats.org/officeDocument/2006/relationships/image" Target="media/image95.jpeg"/><Relationship Id="rId126" Type="http://schemas.openxmlformats.org/officeDocument/2006/relationships/image" Target="media/image73.jpeg"/><Relationship Id="rId147" Type="http://schemas.openxmlformats.org/officeDocument/2006/relationships/image" Target="media/image83.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jpeg"/><Relationship Id="rId93" Type="http://schemas.openxmlformats.org/officeDocument/2006/relationships/image" Target="media/image51.jpeg"/><Relationship Id="rId121" Type="http://schemas.openxmlformats.org/officeDocument/2006/relationships/image" Target="media/image111.jpe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67" Type="http://schemas.openxmlformats.org/officeDocument/2006/relationships/image" Target="media/image34.jpeg"/><Relationship Id="rId116" Type="http://schemas.openxmlformats.org/officeDocument/2006/relationships/image" Target="media/image68.jpeg"/><Relationship Id="rId137" Type="http://schemas.openxmlformats.org/officeDocument/2006/relationships/image" Target="media/image79.jpeg"/><Relationship Id="rId158" Type="http://schemas.openxmlformats.org/officeDocument/2006/relationships/image" Target="media/image148.jpeg"/><Relationship Id="rId20" Type="http://schemas.openxmlformats.org/officeDocument/2006/relationships/image" Target="media/image11.jpeg"/><Relationship Id="rId62" Type="http://schemas.openxmlformats.org/officeDocument/2006/relationships/image" Target="media/image52.jpeg"/><Relationship Id="rId83" Type="http://schemas.openxmlformats.org/officeDocument/2006/relationships/image" Target="media/image42.jpeg"/><Relationship Id="rId88" Type="http://schemas.openxmlformats.org/officeDocument/2006/relationships/image" Target="media/image78.png"/><Relationship Id="rId111" Type="http://schemas.openxmlformats.org/officeDocument/2006/relationships/image" Target="media/image101.jpeg"/><Relationship Id="rId153" Type="http://schemas.openxmlformats.org/officeDocument/2006/relationships/image" Target="media/image87.jpe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27.jpeg"/><Relationship Id="rId106" Type="http://schemas.openxmlformats.org/officeDocument/2006/relationships/image" Target="media/image59.jpe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2.png"/><Relationship Id="rId73" Type="http://schemas.openxmlformats.org/officeDocument/2006/relationships/image" Target="media/image36.jpeg"/><Relationship Id="rId78" Type="http://schemas.openxmlformats.org/officeDocument/2006/relationships/image" Target="media/image39.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70.jpeg"/><Relationship Id="rId148" Type="http://schemas.openxmlformats.org/officeDocument/2006/relationships/image" Target="media/image138.jpe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68" Type="http://schemas.openxmlformats.org/officeDocument/2006/relationships/image" Target="media/image35.png"/><Relationship Id="rId89" Type="http://schemas.openxmlformats.org/officeDocument/2006/relationships/image" Target="media/image45.jpeg"/><Relationship Id="rId112" Type="http://schemas.openxmlformats.org/officeDocument/2006/relationships/image" Target="media/image65.jpeg"/><Relationship Id="rId154" Type="http://schemas.openxmlformats.org/officeDocument/2006/relationships/image" Target="media/image144.jpeg"/><Relationship Id="rId16"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June 2020-Jan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58B463-8541-4F42-B28C-AECE45DAA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125</Pages>
  <Words>15828</Words>
  <Characters>90220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BIRD BOOK_OCT6_FINAL</vt:lpstr>
    </vt:vector>
  </TitlesOfParts>
  <Company/>
  <LinksUpToDate>false</LinksUpToDate>
  <CharactersWithSpaces>105837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BIRD BOOK_OCT6_FINAL</dc:title>
  <dc:creator>June 11 2020 to Jan</dc:creator>
  <cp:lastModifiedBy>udayan borthakur</cp:lastModifiedBy>
  <cp:revision>3</cp:revision>
  <dcterms:created xsi:type="dcterms:W3CDTF">2021-03-12T07:14:00Z</dcterms:created>
  <dcterms:modified xsi:type="dcterms:W3CDTF">2021-03-12T07:19:00Z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2020-11-12T00:00:00Z</vt:filetime>
  </property>
  <property fmtid="{D5CDD505-2E9C-101B-9397-08002B2CF9AE}" pid="3" name="Creator">
    <vt:lpwstr>Pages</vt:lpwstr>
  </property>
  <property fmtid="{D5CDD505-2E9C-101B-9397-08002B2CF9AE}" pid="4" name="LastSaved">
    <vt:filetime>2021-01-11T00:00:00Z</vt:filetime>
  </property>
</Properties>
</file>